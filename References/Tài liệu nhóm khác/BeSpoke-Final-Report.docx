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13D1" w:rsidRPr="008F1DC0" w:rsidRDefault="009313D1" w:rsidP="009E0030">
      <w:pPr>
        <w:autoSpaceDE w:val="0"/>
        <w:autoSpaceDN w:val="0"/>
        <w:adjustRightInd w:val="0"/>
        <w:jc w:val="both"/>
        <w:rPr>
          <w:rFonts w:ascii="Times New Roman" w:hAnsi="Times New Roman"/>
          <w:b/>
        </w:rPr>
      </w:pPr>
      <w:r w:rsidRPr="008F1DC0">
        <w:rPr>
          <w:rFonts w:ascii="Times New Roman" w:hAnsi="Times New Roman"/>
          <w:noProof/>
          <w:lang w:val="en-US" w:eastAsia="ja-JP"/>
        </w:rPr>
        <w:drawing>
          <wp:anchor distT="0" distB="0" distL="114300" distR="114300" simplePos="0" relativeHeight="251651584" behindDoc="0" locked="0" layoutInCell="1" allowOverlap="1" wp14:anchorId="32DE312B" wp14:editId="11110F8C">
            <wp:simplePos x="0" y="0"/>
            <wp:positionH relativeFrom="column">
              <wp:posOffset>158115</wp:posOffset>
            </wp:positionH>
            <wp:positionV relativeFrom="paragraph">
              <wp:posOffset>2504</wp:posOffset>
            </wp:positionV>
            <wp:extent cx="2207895" cy="958850"/>
            <wp:effectExtent l="0" t="0" r="1905" b="0"/>
            <wp:wrapSquare wrapText="bothSides"/>
            <wp:docPr id="1"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07895" cy="958850"/>
                    </a:xfrm>
                    <a:prstGeom prst="rect">
                      <a:avLst/>
                    </a:prstGeom>
                    <a:noFill/>
                  </pic:spPr>
                </pic:pic>
              </a:graphicData>
            </a:graphic>
          </wp:anchor>
        </w:drawing>
      </w:r>
    </w:p>
    <w:p w:rsidR="00A32C0F" w:rsidRPr="008F1DC0" w:rsidRDefault="009E0030" w:rsidP="00A5614C">
      <w:pPr>
        <w:autoSpaceDE w:val="0"/>
        <w:autoSpaceDN w:val="0"/>
        <w:adjustRightInd w:val="0"/>
        <w:ind w:left="720"/>
        <w:jc w:val="both"/>
        <w:rPr>
          <w:rFonts w:ascii="Times New Roman" w:hAnsi="Times New Roman"/>
          <w:lang w:val="vi-VN"/>
        </w:rPr>
      </w:pPr>
      <w:r w:rsidRPr="008F1DC0">
        <w:rPr>
          <w:rFonts w:ascii="Times New Roman" w:hAnsi="Times New Roman"/>
          <w:b/>
        </w:rPr>
        <w:t>MINISTRY</w:t>
      </w:r>
      <w:r w:rsidR="00057E28" w:rsidRPr="008F1DC0">
        <w:rPr>
          <w:rFonts w:ascii="Times New Roman" w:hAnsi="Times New Roman"/>
          <w:b/>
        </w:rPr>
        <w:t xml:space="preserve"> </w:t>
      </w:r>
      <w:r w:rsidRPr="008F1DC0">
        <w:rPr>
          <w:rFonts w:ascii="Times New Roman" w:hAnsi="Times New Roman"/>
          <w:b/>
        </w:rPr>
        <w:t>OF EDUCATION AND TRAINING</w:t>
      </w:r>
    </w:p>
    <w:p w:rsidR="009E0030" w:rsidRPr="008F1DC0" w:rsidRDefault="009E0030" w:rsidP="009E0030">
      <w:pPr>
        <w:spacing w:after="160" w:line="259" w:lineRule="auto"/>
        <w:rPr>
          <w:rFonts w:ascii="Times New Roman" w:hAnsi="Times New Roman"/>
          <w:b/>
          <w:bCs/>
        </w:rPr>
      </w:pPr>
    </w:p>
    <w:p w:rsidR="00972232" w:rsidRPr="008F1DC0" w:rsidRDefault="00972232">
      <w:pPr>
        <w:rPr>
          <w:rFonts w:ascii="Times New Roman" w:hAnsi="Times New Roman"/>
        </w:rPr>
      </w:pPr>
    </w:p>
    <w:tbl>
      <w:tblPr>
        <w:tblW w:w="4804" w:type="pct"/>
        <w:jc w:val="center"/>
        <w:tblLook w:val="00A0" w:firstRow="1" w:lastRow="0" w:firstColumn="1" w:lastColumn="0" w:noHBand="0" w:noVBand="0"/>
      </w:tblPr>
      <w:tblGrid>
        <w:gridCol w:w="9201"/>
      </w:tblGrid>
      <w:tr w:rsidR="008D6280" w:rsidRPr="008F1DC0" w:rsidTr="00A5614C">
        <w:trPr>
          <w:trHeight w:val="798"/>
          <w:jc w:val="center"/>
        </w:trPr>
        <w:tc>
          <w:tcPr>
            <w:tcW w:w="5000" w:type="pct"/>
          </w:tcPr>
          <w:p w:rsidR="008D6280" w:rsidRPr="008F1DC0" w:rsidRDefault="008D6280" w:rsidP="00A02455">
            <w:pPr>
              <w:pStyle w:val="NoSpacing"/>
              <w:spacing w:line="276" w:lineRule="auto"/>
              <w:rPr>
                <w:rFonts w:ascii="Times New Roman" w:hAnsi="Times New Roman"/>
                <w:caps/>
              </w:rPr>
            </w:pPr>
          </w:p>
          <w:p w:rsidR="008D6280" w:rsidRPr="008F1DC0" w:rsidRDefault="008D6280" w:rsidP="00A02455">
            <w:pPr>
              <w:pStyle w:val="NoSpacing"/>
              <w:spacing w:line="276" w:lineRule="auto"/>
              <w:jc w:val="center"/>
              <w:rPr>
                <w:rFonts w:ascii="Times New Roman" w:hAnsi="Times New Roman"/>
                <w:caps/>
                <w:u w:val="single"/>
              </w:rPr>
            </w:pPr>
            <w:r w:rsidRPr="008F1DC0">
              <w:rPr>
                <w:rFonts w:ascii="Times New Roman" w:hAnsi="Times New Roman"/>
                <w:b/>
                <w:sz w:val="44"/>
              </w:rPr>
              <w:t>FPT UNIVERSITY</w:t>
            </w:r>
          </w:p>
        </w:tc>
      </w:tr>
      <w:tr w:rsidR="00D24CAD" w:rsidRPr="008F1DC0" w:rsidTr="00A5614C">
        <w:trPr>
          <w:trHeight w:val="798"/>
          <w:jc w:val="center"/>
        </w:trPr>
        <w:tc>
          <w:tcPr>
            <w:tcW w:w="5000" w:type="pct"/>
          </w:tcPr>
          <w:p w:rsidR="00D24CAD" w:rsidRPr="008F1DC0" w:rsidRDefault="00D24CAD" w:rsidP="00A02455">
            <w:pPr>
              <w:pStyle w:val="NoSpacing"/>
              <w:spacing w:line="276" w:lineRule="auto"/>
              <w:rPr>
                <w:rFonts w:ascii="Times New Roman" w:hAnsi="Times New Roman"/>
                <w:caps/>
              </w:rPr>
            </w:pPr>
          </w:p>
        </w:tc>
      </w:tr>
      <w:tr w:rsidR="008D6280" w:rsidRPr="008F1DC0" w:rsidTr="00A5614C">
        <w:trPr>
          <w:trHeight w:val="968"/>
          <w:jc w:val="center"/>
        </w:trPr>
        <w:tc>
          <w:tcPr>
            <w:tcW w:w="5000" w:type="pct"/>
            <w:tcBorders>
              <w:top w:val="nil"/>
              <w:left w:val="nil"/>
              <w:bottom w:val="single" w:sz="4" w:space="0" w:color="4F81BD"/>
              <w:right w:val="nil"/>
            </w:tcBorders>
            <w:vAlign w:val="center"/>
            <w:hideMark/>
          </w:tcPr>
          <w:p w:rsidR="008D6280" w:rsidRPr="008F1DC0" w:rsidRDefault="00A32C0F" w:rsidP="00A02455">
            <w:pPr>
              <w:pStyle w:val="NoSpacing"/>
              <w:spacing w:line="276" w:lineRule="auto"/>
              <w:jc w:val="center"/>
              <w:rPr>
                <w:rFonts w:ascii="Times New Roman" w:hAnsi="Times New Roman"/>
              </w:rPr>
            </w:pPr>
            <w:r w:rsidRPr="008F1DC0">
              <w:rPr>
                <w:rFonts w:ascii="Times New Roman" w:hAnsi="Times New Roman"/>
                <w:sz w:val="24"/>
              </w:rPr>
              <w:t>Capstone Project Document</w:t>
            </w:r>
          </w:p>
        </w:tc>
      </w:tr>
      <w:tr w:rsidR="008D6280" w:rsidRPr="008F1DC0" w:rsidTr="00A5614C">
        <w:trPr>
          <w:trHeight w:val="484"/>
          <w:jc w:val="center"/>
        </w:trPr>
        <w:tc>
          <w:tcPr>
            <w:tcW w:w="5000" w:type="pct"/>
            <w:tcBorders>
              <w:top w:val="single" w:sz="4" w:space="0" w:color="4F81BD"/>
              <w:left w:val="nil"/>
              <w:bottom w:val="nil"/>
              <w:right w:val="nil"/>
            </w:tcBorders>
            <w:vAlign w:val="center"/>
            <w:hideMark/>
          </w:tcPr>
          <w:p w:rsidR="008D6280" w:rsidRPr="008F1DC0" w:rsidRDefault="008D6280" w:rsidP="00A02455">
            <w:pPr>
              <w:tabs>
                <w:tab w:val="left" w:leader="dot" w:pos="1080"/>
                <w:tab w:val="center" w:leader="dot" w:pos="4860"/>
                <w:tab w:val="decimal" w:leader="dot" w:pos="6840"/>
                <w:tab w:val="right" w:leader="dot" w:pos="9180"/>
              </w:tabs>
              <w:spacing w:before="120" w:after="120"/>
              <w:jc w:val="center"/>
              <w:rPr>
                <w:rFonts w:ascii="Times New Roman" w:hAnsi="Times New Roman"/>
                <w:b/>
                <w:sz w:val="52"/>
              </w:rPr>
            </w:pPr>
          </w:p>
          <w:p w:rsidR="00954F67" w:rsidRPr="008F1DC0" w:rsidRDefault="00954F67">
            <w:pPr>
              <w:jc w:val="center"/>
              <w:rPr>
                <w:rFonts w:ascii="Times New Roman" w:hAnsi="Times New Roman"/>
                <w:sz w:val="72"/>
                <w:szCs w:val="72"/>
              </w:rPr>
            </w:pPr>
            <w:r w:rsidRPr="008F1DC0">
              <w:rPr>
                <w:rFonts w:ascii="Times New Roman" w:eastAsia="Lato" w:hAnsi="Times New Roman"/>
                <w:color w:val="7B7B7B"/>
                <w:sz w:val="72"/>
                <w:szCs w:val="72"/>
              </w:rPr>
              <w:t>BE</w:t>
            </w:r>
            <w:r w:rsidRPr="008F1DC0">
              <w:rPr>
                <w:rFonts w:ascii="Times New Roman" w:eastAsia="Lato" w:hAnsi="Times New Roman"/>
                <w:color w:val="2E75B5"/>
                <w:sz w:val="72"/>
                <w:szCs w:val="72"/>
              </w:rPr>
              <w:t>SPOKE</w:t>
            </w:r>
            <w:r w:rsidR="00D745C8" w:rsidRPr="008F1DC0">
              <w:rPr>
                <w:rFonts w:ascii="Times New Roman" w:eastAsia="Lato" w:hAnsi="Times New Roman"/>
                <w:color w:val="2E75B5"/>
                <w:sz w:val="72"/>
                <w:szCs w:val="72"/>
              </w:rPr>
              <w:t xml:space="preserve"> </w:t>
            </w:r>
            <w:r w:rsidR="00D745C8" w:rsidRPr="00980773">
              <w:rPr>
                <w:rFonts w:ascii="Times New Roman" w:eastAsia="Quattrocento Sans" w:hAnsi="Times New Roman"/>
                <w:noProof/>
                <w:color w:val="2E75B5"/>
                <w:sz w:val="72"/>
                <w:szCs w:val="72"/>
                <w:lang w:val="en-US" w:eastAsia="ja-JP"/>
              </w:rPr>
              <w:drawing>
                <wp:inline distT="0" distB="0" distL="0" distR="0" wp14:anchorId="568E27EE" wp14:editId="269EA689">
                  <wp:extent cx="365106" cy="3681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 icon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7030" cy="370133"/>
                          </a:xfrm>
                          <a:prstGeom prst="rect">
                            <a:avLst/>
                          </a:prstGeom>
                        </pic:spPr>
                      </pic:pic>
                    </a:graphicData>
                  </a:graphic>
                </wp:inline>
              </w:drawing>
            </w:r>
          </w:p>
          <w:p w:rsidR="00954F67" w:rsidRPr="008F1DC0" w:rsidRDefault="00954F67" w:rsidP="00954F67">
            <w:pPr>
              <w:jc w:val="center"/>
              <w:rPr>
                <w:rFonts w:ascii="Times New Roman" w:eastAsia="Arial" w:hAnsi="Times New Roman"/>
              </w:rPr>
            </w:pPr>
            <w:r w:rsidRPr="008F1DC0">
              <w:rPr>
                <w:rFonts w:ascii="Times New Roman" w:eastAsia="Arial" w:hAnsi="Times New Roman"/>
              </w:rPr>
              <w:t>Online Store Service</w:t>
            </w:r>
          </w:p>
          <w:p w:rsidR="008D6280" w:rsidRPr="008F1DC0" w:rsidRDefault="008D6280" w:rsidP="00A5614C">
            <w:pPr>
              <w:tabs>
                <w:tab w:val="left" w:leader="dot" w:pos="1080"/>
                <w:tab w:val="center" w:leader="dot" w:pos="4860"/>
                <w:tab w:val="decimal" w:leader="dot" w:pos="6840"/>
                <w:tab w:val="right" w:leader="dot" w:pos="9180"/>
              </w:tabs>
              <w:spacing w:before="120" w:after="120"/>
              <w:rPr>
                <w:rFonts w:ascii="Times New Roman" w:eastAsia="Calibri" w:hAnsi="Times New Roman"/>
                <w:b/>
              </w:rPr>
            </w:pPr>
          </w:p>
        </w:tc>
      </w:tr>
    </w:tbl>
    <w:p w:rsidR="00A7175F" w:rsidRPr="008F1DC0" w:rsidRDefault="00A7175F" w:rsidP="00A7175F">
      <w:pPr>
        <w:jc w:val="center"/>
        <w:rPr>
          <w:rFonts w:ascii="Times New Roman" w:hAnsi="Times New Roman"/>
          <w:color w:val="808080" w:themeColor="background1" w:themeShade="80"/>
          <w:spacing w:val="40"/>
          <w:lang w:val="en-US" w:eastAsia="ko-KR"/>
        </w:rPr>
      </w:pPr>
    </w:p>
    <w:tbl>
      <w:tblPr>
        <w:tblStyle w:val="TableGrid"/>
        <w:tblW w:w="0" w:type="auto"/>
        <w:tblInd w:w="378" w:type="dxa"/>
        <w:tblLook w:val="04A0" w:firstRow="1" w:lastRow="0" w:firstColumn="1" w:lastColumn="0" w:noHBand="0" w:noVBand="1"/>
      </w:tblPr>
      <w:tblGrid>
        <w:gridCol w:w="2790"/>
        <w:gridCol w:w="5760"/>
      </w:tblGrid>
      <w:tr w:rsidR="00B41BC7" w:rsidRPr="008F1DC0" w:rsidTr="00A5614C">
        <w:tc>
          <w:tcPr>
            <w:tcW w:w="8550" w:type="dxa"/>
            <w:gridSpan w:val="2"/>
            <w:tcBorders>
              <w:bottom w:val="single" w:sz="4" w:space="0" w:color="auto"/>
            </w:tcBorders>
            <w:vAlign w:val="center"/>
          </w:tcPr>
          <w:p w:rsidR="00A32C0F" w:rsidRPr="008F1DC0" w:rsidRDefault="00B41BC7" w:rsidP="00A5614C">
            <w:pPr>
              <w:spacing w:before="240"/>
              <w:jc w:val="center"/>
              <w:rPr>
                <w:rStyle w:val="Emphasis"/>
                <w:rFonts w:ascii="Times New Roman" w:hAnsi="Times New Roman"/>
                <w:b/>
                <w:i w:val="0"/>
                <w:sz w:val="24"/>
                <w:szCs w:val="24"/>
              </w:rPr>
            </w:pPr>
            <w:r w:rsidRPr="008F1DC0">
              <w:rPr>
                <w:rStyle w:val="Emphasis"/>
                <w:rFonts w:ascii="Times New Roman" w:hAnsi="Times New Roman"/>
                <w:b/>
                <w:i w:val="0"/>
                <w:sz w:val="32"/>
              </w:rPr>
              <w:t>Awesome Team</w:t>
            </w:r>
          </w:p>
        </w:tc>
      </w:tr>
      <w:tr w:rsidR="00B41BC7" w:rsidRPr="008F1DC0" w:rsidTr="00A5614C">
        <w:tc>
          <w:tcPr>
            <w:tcW w:w="2790" w:type="dxa"/>
            <w:tcBorders>
              <w:top w:val="single" w:sz="4" w:space="0" w:color="auto"/>
            </w:tcBorders>
            <w:vAlign w:val="center"/>
          </w:tcPr>
          <w:p w:rsidR="00A32C0F" w:rsidRPr="008F1DC0" w:rsidRDefault="00A32C0F" w:rsidP="00A5614C">
            <w:pPr>
              <w:spacing w:before="120" w:after="120"/>
              <w:rPr>
                <w:rStyle w:val="Emphasis"/>
                <w:rFonts w:ascii="Times New Roman" w:hAnsi="Times New Roman"/>
                <w:b/>
                <w:i w:val="0"/>
                <w:sz w:val="24"/>
                <w:szCs w:val="24"/>
              </w:rPr>
            </w:pPr>
            <w:r w:rsidRPr="008F1DC0">
              <w:rPr>
                <w:rStyle w:val="Emphasis"/>
                <w:rFonts w:ascii="Times New Roman" w:hAnsi="Times New Roman"/>
                <w:b/>
                <w:i w:val="0"/>
              </w:rPr>
              <w:t>Group Members</w:t>
            </w:r>
          </w:p>
        </w:tc>
        <w:tc>
          <w:tcPr>
            <w:tcW w:w="5760" w:type="dxa"/>
            <w:tcBorders>
              <w:top w:val="single" w:sz="4" w:space="0" w:color="auto"/>
            </w:tcBorders>
            <w:vAlign w:val="center"/>
          </w:tcPr>
          <w:p w:rsidR="00A32C0F" w:rsidRPr="008F1DC0" w:rsidRDefault="00B41BC7" w:rsidP="00A5614C">
            <w:pPr>
              <w:spacing w:before="120" w:after="120"/>
              <w:rPr>
                <w:rStyle w:val="Emphasis"/>
                <w:rFonts w:ascii="Times New Roman" w:hAnsi="Times New Roman"/>
                <w:i w:val="0"/>
                <w:sz w:val="24"/>
                <w:szCs w:val="24"/>
              </w:rPr>
            </w:pPr>
            <w:r w:rsidRPr="008F1DC0">
              <w:rPr>
                <w:rStyle w:val="Emphasis"/>
                <w:rFonts w:ascii="Times New Roman" w:hAnsi="Times New Roman"/>
                <w:i w:val="0"/>
              </w:rPr>
              <w:t>Nguyễn</w:t>
            </w:r>
            <w:r w:rsidR="009A0065" w:rsidRPr="008F1DC0">
              <w:rPr>
                <w:rStyle w:val="Emphasis"/>
                <w:rFonts w:ascii="Times New Roman" w:hAnsi="Times New Roman"/>
                <w:i w:val="0"/>
              </w:rPr>
              <w:t xml:space="preserve"> </w:t>
            </w:r>
            <w:r w:rsidRPr="008F1DC0">
              <w:rPr>
                <w:rStyle w:val="Emphasis"/>
                <w:rFonts w:ascii="Times New Roman" w:hAnsi="Times New Roman"/>
                <w:i w:val="0"/>
              </w:rPr>
              <w:t>Danh Nam - SE02484</w:t>
            </w:r>
          </w:p>
          <w:p w:rsidR="00A32C0F" w:rsidRPr="008F1DC0" w:rsidRDefault="00B41BC7" w:rsidP="00A5614C">
            <w:pPr>
              <w:spacing w:before="120" w:after="120"/>
              <w:rPr>
                <w:rStyle w:val="Emphasis"/>
                <w:rFonts w:ascii="Times New Roman" w:hAnsi="Times New Roman"/>
                <w:i w:val="0"/>
                <w:sz w:val="24"/>
                <w:szCs w:val="24"/>
              </w:rPr>
            </w:pPr>
            <w:r w:rsidRPr="008F1DC0">
              <w:rPr>
                <w:rStyle w:val="Emphasis"/>
                <w:rFonts w:ascii="Times New Roman" w:hAnsi="Times New Roman"/>
                <w:i w:val="0"/>
              </w:rPr>
              <w:t>Cao Duy</w:t>
            </w:r>
            <w:r w:rsidR="009A0065" w:rsidRPr="008F1DC0">
              <w:rPr>
                <w:rStyle w:val="Emphasis"/>
                <w:rFonts w:ascii="Times New Roman" w:hAnsi="Times New Roman"/>
                <w:i w:val="0"/>
              </w:rPr>
              <w:t xml:space="preserve"> </w:t>
            </w:r>
            <w:r w:rsidRPr="008F1DC0">
              <w:rPr>
                <w:rStyle w:val="Emphasis"/>
                <w:rFonts w:ascii="Times New Roman" w:hAnsi="Times New Roman"/>
                <w:i w:val="0"/>
              </w:rPr>
              <w:t>Khánh - SE02302</w:t>
            </w:r>
          </w:p>
          <w:p w:rsidR="00A32C0F" w:rsidRPr="008F1DC0" w:rsidRDefault="00B41BC7" w:rsidP="00A5614C">
            <w:pPr>
              <w:spacing w:before="120" w:after="120"/>
              <w:rPr>
                <w:rStyle w:val="Emphasis"/>
                <w:rFonts w:ascii="Times New Roman" w:hAnsi="Times New Roman"/>
                <w:i w:val="0"/>
                <w:sz w:val="24"/>
                <w:szCs w:val="24"/>
              </w:rPr>
            </w:pPr>
            <w:r w:rsidRPr="008F1DC0">
              <w:rPr>
                <w:rStyle w:val="Emphasis"/>
                <w:rFonts w:ascii="Times New Roman" w:hAnsi="Times New Roman"/>
                <w:i w:val="0"/>
              </w:rPr>
              <w:t>Nguyễn</w:t>
            </w:r>
            <w:r w:rsidR="009A0065" w:rsidRPr="008F1DC0">
              <w:rPr>
                <w:rStyle w:val="Emphasis"/>
                <w:rFonts w:ascii="Times New Roman" w:hAnsi="Times New Roman"/>
                <w:i w:val="0"/>
              </w:rPr>
              <w:t xml:space="preserve"> </w:t>
            </w:r>
            <w:r w:rsidRPr="008F1DC0">
              <w:rPr>
                <w:rStyle w:val="Emphasis"/>
                <w:rFonts w:ascii="Times New Roman" w:hAnsi="Times New Roman"/>
                <w:i w:val="0"/>
              </w:rPr>
              <w:t>Hải</w:t>
            </w:r>
            <w:r w:rsidR="009A0065" w:rsidRPr="008F1DC0">
              <w:rPr>
                <w:rStyle w:val="Emphasis"/>
                <w:rFonts w:ascii="Times New Roman" w:hAnsi="Times New Roman"/>
                <w:i w:val="0"/>
              </w:rPr>
              <w:t xml:space="preserve"> </w:t>
            </w:r>
            <w:r w:rsidRPr="008F1DC0">
              <w:rPr>
                <w:rStyle w:val="Emphasis"/>
                <w:rFonts w:ascii="Times New Roman" w:hAnsi="Times New Roman"/>
                <w:i w:val="0"/>
              </w:rPr>
              <w:t>Đăng - SE02930</w:t>
            </w:r>
          </w:p>
          <w:p w:rsidR="00A32C0F" w:rsidRPr="008F1DC0" w:rsidRDefault="00B41BC7" w:rsidP="00A5614C">
            <w:pPr>
              <w:spacing w:before="120" w:after="120"/>
              <w:rPr>
                <w:rStyle w:val="Emphasis"/>
                <w:rFonts w:ascii="Times New Roman" w:hAnsi="Times New Roman"/>
                <w:i w:val="0"/>
                <w:sz w:val="24"/>
                <w:szCs w:val="24"/>
              </w:rPr>
            </w:pPr>
            <w:r w:rsidRPr="008F1DC0">
              <w:rPr>
                <w:rStyle w:val="Emphasis"/>
                <w:rFonts w:ascii="Times New Roman" w:hAnsi="Times New Roman"/>
                <w:i w:val="0"/>
              </w:rPr>
              <w:t>Nguyễn</w:t>
            </w:r>
            <w:r w:rsidR="009A0065" w:rsidRPr="008F1DC0">
              <w:rPr>
                <w:rStyle w:val="Emphasis"/>
                <w:rFonts w:ascii="Times New Roman" w:hAnsi="Times New Roman"/>
                <w:i w:val="0"/>
              </w:rPr>
              <w:t xml:space="preserve"> </w:t>
            </w:r>
            <w:r w:rsidRPr="008F1DC0">
              <w:rPr>
                <w:rStyle w:val="Emphasis"/>
                <w:rFonts w:ascii="Times New Roman" w:hAnsi="Times New Roman"/>
                <w:i w:val="0"/>
              </w:rPr>
              <w:t>Văn</w:t>
            </w:r>
            <w:r w:rsidR="009A0065" w:rsidRPr="008F1DC0">
              <w:rPr>
                <w:rStyle w:val="Emphasis"/>
                <w:rFonts w:ascii="Times New Roman" w:hAnsi="Times New Roman"/>
                <w:i w:val="0"/>
              </w:rPr>
              <w:t xml:space="preserve"> </w:t>
            </w:r>
            <w:r w:rsidRPr="008F1DC0">
              <w:rPr>
                <w:rStyle w:val="Emphasis"/>
                <w:rFonts w:ascii="Times New Roman" w:hAnsi="Times New Roman"/>
                <w:i w:val="0"/>
              </w:rPr>
              <w:t>Linh - SE02958</w:t>
            </w:r>
          </w:p>
          <w:p w:rsidR="00A32C0F" w:rsidRPr="008F1DC0" w:rsidRDefault="00B41BC7" w:rsidP="00A5614C">
            <w:pPr>
              <w:spacing w:before="120" w:after="120"/>
              <w:rPr>
                <w:rStyle w:val="Emphasis"/>
                <w:rFonts w:ascii="Times New Roman" w:hAnsi="Times New Roman"/>
                <w:i w:val="0"/>
                <w:sz w:val="24"/>
                <w:szCs w:val="24"/>
              </w:rPr>
            </w:pPr>
            <w:r w:rsidRPr="008F1DC0">
              <w:rPr>
                <w:rStyle w:val="Emphasis"/>
                <w:rFonts w:ascii="Times New Roman" w:hAnsi="Times New Roman"/>
                <w:i w:val="0"/>
              </w:rPr>
              <w:t>Nguyễn</w:t>
            </w:r>
            <w:r w:rsidR="009A0065" w:rsidRPr="008F1DC0">
              <w:rPr>
                <w:rStyle w:val="Emphasis"/>
                <w:rFonts w:ascii="Times New Roman" w:hAnsi="Times New Roman"/>
                <w:i w:val="0"/>
              </w:rPr>
              <w:t xml:space="preserve"> </w:t>
            </w:r>
            <w:r w:rsidRPr="008F1DC0">
              <w:rPr>
                <w:rStyle w:val="Emphasis"/>
                <w:rFonts w:ascii="Times New Roman" w:hAnsi="Times New Roman"/>
                <w:i w:val="0"/>
              </w:rPr>
              <w:t>Bảo</w:t>
            </w:r>
            <w:r w:rsidR="009A0065" w:rsidRPr="008F1DC0">
              <w:rPr>
                <w:rStyle w:val="Emphasis"/>
                <w:rFonts w:ascii="Times New Roman" w:hAnsi="Times New Roman"/>
                <w:i w:val="0"/>
              </w:rPr>
              <w:t xml:space="preserve"> </w:t>
            </w:r>
            <w:r w:rsidRPr="008F1DC0">
              <w:rPr>
                <w:rStyle w:val="Emphasis"/>
                <w:rFonts w:ascii="Times New Roman" w:hAnsi="Times New Roman"/>
                <w:i w:val="0"/>
              </w:rPr>
              <w:t>Văn - SE02846</w:t>
            </w:r>
          </w:p>
        </w:tc>
      </w:tr>
      <w:tr w:rsidR="00B41BC7" w:rsidRPr="008F1DC0" w:rsidTr="00A5614C">
        <w:tc>
          <w:tcPr>
            <w:tcW w:w="2790" w:type="dxa"/>
            <w:vAlign w:val="center"/>
          </w:tcPr>
          <w:p w:rsidR="00A32C0F" w:rsidRPr="008F1DC0" w:rsidRDefault="00A32C0F" w:rsidP="00A5614C">
            <w:pPr>
              <w:spacing w:before="120" w:after="120"/>
              <w:rPr>
                <w:rStyle w:val="Emphasis"/>
                <w:rFonts w:ascii="Times New Roman" w:hAnsi="Times New Roman"/>
                <w:b/>
                <w:i w:val="0"/>
                <w:sz w:val="24"/>
                <w:szCs w:val="24"/>
              </w:rPr>
            </w:pPr>
            <w:r w:rsidRPr="008F1DC0">
              <w:rPr>
                <w:rStyle w:val="Emphasis"/>
                <w:rFonts w:ascii="Times New Roman" w:hAnsi="Times New Roman"/>
                <w:b/>
                <w:i w:val="0"/>
              </w:rPr>
              <w:t>Supervisor</w:t>
            </w:r>
          </w:p>
        </w:tc>
        <w:tc>
          <w:tcPr>
            <w:tcW w:w="5760" w:type="dxa"/>
            <w:vAlign w:val="center"/>
          </w:tcPr>
          <w:p w:rsidR="00A32C0F" w:rsidRPr="008F1DC0" w:rsidRDefault="00CB7C49" w:rsidP="00A5614C">
            <w:pPr>
              <w:spacing w:before="120" w:after="120"/>
              <w:rPr>
                <w:rStyle w:val="Emphasis"/>
                <w:rFonts w:ascii="Times New Roman" w:hAnsi="Times New Roman"/>
                <w:i w:val="0"/>
                <w:sz w:val="24"/>
                <w:szCs w:val="24"/>
              </w:rPr>
            </w:pPr>
            <w:r w:rsidRPr="008F1DC0">
              <w:rPr>
                <w:rStyle w:val="Emphasis"/>
                <w:rFonts w:ascii="Times New Roman" w:hAnsi="Times New Roman"/>
                <w:i w:val="0"/>
              </w:rPr>
              <w:t>M</w:t>
            </w:r>
            <w:r w:rsidR="00173035" w:rsidRPr="008F1DC0">
              <w:rPr>
                <w:rStyle w:val="Emphasis"/>
                <w:rFonts w:ascii="Times New Roman" w:hAnsi="Times New Roman"/>
                <w:i w:val="0"/>
              </w:rPr>
              <w:t>S</w:t>
            </w:r>
            <w:r w:rsidR="00A652E6" w:rsidRPr="008F1DC0">
              <w:rPr>
                <w:rStyle w:val="Emphasis"/>
                <w:rFonts w:ascii="Times New Roman" w:hAnsi="Times New Roman"/>
                <w:i w:val="0"/>
              </w:rPr>
              <w:t>c</w:t>
            </w:r>
            <w:r w:rsidRPr="008F1DC0">
              <w:rPr>
                <w:rStyle w:val="Emphasis"/>
                <w:rFonts w:ascii="Times New Roman" w:hAnsi="Times New Roman"/>
                <w:i w:val="0"/>
              </w:rPr>
              <w:t>.</w:t>
            </w:r>
            <w:r w:rsidR="009F1EA2" w:rsidRPr="008F1DC0">
              <w:rPr>
                <w:rStyle w:val="Emphasis"/>
                <w:rFonts w:ascii="Times New Roman" w:hAnsi="Times New Roman"/>
                <w:i w:val="0"/>
              </w:rPr>
              <w:t xml:space="preserve"> </w:t>
            </w:r>
            <w:r w:rsidRPr="008F1DC0">
              <w:rPr>
                <w:rStyle w:val="Emphasis"/>
                <w:rFonts w:ascii="Times New Roman" w:hAnsi="Times New Roman"/>
                <w:i w:val="0"/>
              </w:rPr>
              <w:t>Bùi</w:t>
            </w:r>
            <w:r w:rsidR="009F1EA2" w:rsidRPr="008F1DC0">
              <w:rPr>
                <w:rStyle w:val="Emphasis"/>
                <w:rFonts w:ascii="Times New Roman" w:hAnsi="Times New Roman"/>
                <w:i w:val="0"/>
              </w:rPr>
              <w:t xml:space="preserve"> </w:t>
            </w:r>
            <w:r w:rsidRPr="008F1DC0">
              <w:rPr>
                <w:rStyle w:val="Emphasis"/>
                <w:rFonts w:ascii="Times New Roman" w:hAnsi="Times New Roman"/>
                <w:i w:val="0"/>
              </w:rPr>
              <w:t>Ngọc</w:t>
            </w:r>
            <w:r w:rsidR="009F1EA2" w:rsidRPr="008F1DC0">
              <w:rPr>
                <w:rStyle w:val="Emphasis"/>
                <w:rFonts w:ascii="Times New Roman" w:hAnsi="Times New Roman"/>
                <w:i w:val="0"/>
              </w:rPr>
              <w:t xml:space="preserve"> </w:t>
            </w:r>
            <w:r w:rsidRPr="008F1DC0">
              <w:rPr>
                <w:rStyle w:val="Emphasis"/>
                <w:rFonts w:ascii="Times New Roman" w:hAnsi="Times New Roman"/>
                <w:i w:val="0"/>
              </w:rPr>
              <w:t>Anh</w:t>
            </w:r>
          </w:p>
        </w:tc>
      </w:tr>
      <w:tr w:rsidR="00B41BC7" w:rsidRPr="008F1DC0" w:rsidTr="00A5614C">
        <w:tc>
          <w:tcPr>
            <w:tcW w:w="2790" w:type="dxa"/>
            <w:vAlign w:val="center"/>
          </w:tcPr>
          <w:p w:rsidR="00A32C0F" w:rsidRPr="008F1DC0" w:rsidRDefault="00A32C0F" w:rsidP="00A5614C">
            <w:pPr>
              <w:spacing w:before="120" w:after="120"/>
              <w:rPr>
                <w:rStyle w:val="Emphasis"/>
                <w:rFonts w:ascii="Times New Roman" w:hAnsi="Times New Roman"/>
                <w:b/>
                <w:i w:val="0"/>
                <w:sz w:val="24"/>
                <w:szCs w:val="24"/>
              </w:rPr>
            </w:pPr>
            <w:r w:rsidRPr="008F1DC0">
              <w:rPr>
                <w:rStyle w:val="Emphasis"/>
                <w:rFonts w:ascii="Times New Roman" w:hAnsi="Times New Roman"/>
                <w:b/>
                <w:i w:val="0"/>
              </w:rPr>
              <w:t xml:space="preserve">Capstone Project </w:t>
            </w:r>
            <w:r w:rsidR="002954D3" w:rsidRPr="008F1DC0">
              <w:rPr>
                <w:rStyle w:val="Emphasis"/>
                <w:rFonts w:ascii="Times New Roman" w:hAnsi="Times New Roman"/>
                <w:b/>
                <w:i w:val="0"/>
              </w:rPr>
              <w:t>C</w:t>
            </w:r>
            <w:r w:rsidRPr="008F1DC0">
              <w:rPr>
                <w:rStyle w:val="Emphasis"/>
                <w:rFonts w:ascii="Times New Roman" w:hAnsi="Times New Roman"/>
                <w:b/>
                <w:i w:val="0"/>
              </w:rPr>
              <w:t>ode</w:t>
            </w:r>
          </w:p>
        </w:tc>
        <w:tc>
          <w:tcPr>
            <w:tcW w:w="5760" w:type="dxa"/>
            <w:vAlign w:val="center"/>
          </w:tcPr>
          <w:p w:rsidR="00A32C0F" w:rsidRPr="008F1DC0" w:rsidRDefault="001F4CF9" w:rsidP="00A5614C">
            <w:pPr>
              <w:spacing w:before="120" w:after="120"/>
              <w:rPr>
                <w:rStyle w:val="Emphasis"/>
                <w:rFonts w:ascii="Times New Roman" w:hAnsi="Times New Roman"/>
                <w:i w:val="0"/>
                <w:sz w:val="24"/>
                <w:szCs w:val="24"/>
              </w:rPr>
            </w:pPr>
            <w:r w:rsidRPr="008F1DC0">
              <w:rPr>
                <w:rFonts w:ascii="Times New Roman" w:hAnsi="Times New Roman"/>
                <w:rPrChange w:id="0" w:author="Link Pieces" w:date="2015-08-26T13:21:00Z">
                  <w:rPr>
                    <w:rFonts w:ascii="Times New Roman" w:hAnsi="Times New Roman"/>
                    <w:i/>
                    <w:iCs/>
                  </w:rPr>
                </w:rPrChange>
              </w:rPr>
              <w:t>BOSS</w:t>
            </w:r>
          </w:p>
        </w:tc>
      </w:tr>
    </w:tbl>
    <w:p w:rsidR="00762021" w:rsidRPr="008F1DC0" w:rsidRDefault="00762021" w:rsidP="00A5614C">
      <w:pPr>
        <w:spacing w:after="160" w:line="259" w:lineRule="auto"/>
        <w:ind w:left="1440" w:firstLine="720"/>
        <w:rPr>
          <w:rFonts w:ascii="Times New Roman" w:hAnsi="Times New Roman"/>
          <w:color w:val="000000" w:themeColor="text1"/>
          <w:spacing w:val="40"/>
          <w:lang w:val="en-US" w:eastAsia="ko-KR"/>
        </w:rPr>
      </w:pPr>
    </w:p>
    <w:p w:rsidR="00057E28" w:rsidRPr="008F1DC0" w:rsidRDefault="00057E28" w:rsidP="00A5614C">
      <w:pPr>
        <w:spacing w:after="160" w:line="259" w:lineRule="auto"/>
        <w:ind w:left="1440" w:firstLine="720"/>
        <w:rPr>
          <w:rFonts w:ascii="Times New Roman" w:hAnsi="Times New Roman"/>
          <w:color w:val="000000" w:themeColor="text1"/>
          <w:spacing w:val="40"/>
          <w:lang w:val="en-US" w:eastAsia="ko-KR"/>
        </w:rPr>
      </w:pPr>
    </w:p>
    <w:sdt>
      <w:sdtPr>
        <w:rPr>
          <w:rFonts w:ascii="Times New Roman" w:eastAsia="Batang" w:hAnsi="Times New Roman" w:cs="Times New Roman"/>
          <w:b w:val="0"/>
          <w:color w:val="auto"/>
          <w:sz w:val="24"/>
          <w:szCs w:val="24"/>
          <w:lang w:val="en-GB" w:eastAsia="en-US"/>
        </w:rPr>
        <w:id w:val="1852145439"/>
        <w:docPartObj>
          <w:docPartGallery w:val="Table of Contents"/>
          <w:docPartUnique/>
        </w:docPartObj>
      </w:sdtPr>
      <w:sdtEndPr>
        <w:rPr>
          <w:bCs/>
          <w:noProof/>
        </w:rPr>
      </w:sdtEndPr>
      <w:sdtContent>
        <w:p w:rsidR="008D6280" w:rsidRPr="008F1DC0" w:rsidRDefault="008D6280" w:rsidP="00D021D3">
          <w:pPr>
            <w:pStyle w:val="TOCHeading"/>
            <w:rPr>
              <w:rFonts w:ascii="Times New Roman" w:hAnsi="Times New Roman" w:cs="Times New Roman"/>
            </w:rPr>
          </w:pPr>
          <w:r w:rsidRPr="008F1DC0">
            <w:rPr>
              <w:rFonts w:ascii="Times New Roman" w:hAnsi="Times New Roman" w:cs="Times New Roman"/>
            </w:rPr>
            <w:t>Contents</w:t>
          </w:r>
        </w:p>
        <w:p w:rsidR="008F1DC0" w:rsidRDefault="00A32C0F">
          <w:pPr>
            <w:pStyle w:val="TOC1"/>
            <w:rPr>
              <w:ins w:id="1" w:author="Link Pieces" w:date="2015-08-26T13:22:00Z"/>
              <w:rFonts w:eastAsiaTheme="minorEastAsia" w:cstheme="minorBidi"/>
              <w:b w:val="0"/>
              <w:sz w:val="22"/>
              <w:szCs w:val="22"/>
              <w:lang w:val="en-US" w:eastAsia="ja-JP"/>
            </w:rPr>
          </w:pPr>
          <w:r w:rsidRPr="008F1DC0">
            <w:rPr>
              <w:rFonts w:ascii="Times New Roman" w:hAnsi="Times New Roman"/>
              <w:rPrChange w:id="2" w:author="Link Pieces" w:date="2015-08-26T13:21:00Z">
                <w:rPr>
                  <w:rFonts w:ascii="Times New Roman" w:hAnsi="Times New Roman"/>
                </w:rPr>
              </w:rPrChange>
            </w:rPr>
            <w:fldChar w:fldCharType="begin"/>
          </w:r>
          <w:r w:rsidR="008D6280" w:rsidRPr="008F1DC0">
            <w:rPr>
              <w:rFonts w:ascii="Times New Roman" w:hAnsi="Times New Roman"/>
            </w:rPr>
            <w:instrText xml:space="preserve"> TOC \o "1-3" \h \z \u </w:instrText>
          </w:r>
          <w:r w:rsidRPr="008F1DC0">
            <w:rPr>
              <w:rFonts w:ascii="Times New Roman" w:hAnsi="Times New Roman"/>
              <w:rPrChange w:id="3" w:author="Link Pieces" w:date="2015-08-26T13:21:00Z">
                <w:rPr>
                  <w:rFonts w:ascii="Times New Roman" w:hAnsi="Times New Roman"/>
                  <w:bCs/>
                </w:rPr>
              </w:rPrChange>
            </w:rPr>
            <w:fldChar w:fldCharType="separate"/>
          </w:r>
          <w:ins w:id="4" w:author="Link Pieces" w:date="2015-08-26T13:22:00Z">
            <w:r w:rsidR="008F1DC0" w:rsidRPr="006C3609">
              <w:rPr>
                <w:rStyle w:val="Hyperlink"/>
              </w:rPr>
              <w:fldChar w:fldCharType="begin"/>
            </w:r>
            <w:r w:rsidR="008F1DC0" w:rsidRPr="006C3609">
              <w:rPr>
                <w:rStyle w:val="Hyperlink"/>
              </w:rPr>
              <w:instrText xml:space="preserve"> </w:instrText>
            </w:r>
            <w:r w:rsidR="008F1DC0">
              <w:instrText>HYPERLINK \l "_Toc428358777"</w:instrText>
            </w:r>
            <w:r w:rsidR="008F1DC0" w:rsidRPr="006C3609">
              <w:rPr>
                <w:rStyle w:val="Hyperlink"/>
              </w:rPr>
              <w:instrText xml:space="preserve"> </w:instrText>
            </w:r>
            <w:r w:rsidR="008F1DC0" w:rsidRPr="006C3609">
              <w:rPr>
                <w:rStyle w:val="Hyperlink"/>
              </w:rPr>
              <w:fldChar w:fldCharType="separate"/>
            </w:r>
            <w:r w:rsidR="008F1DC0" w:rsidRPr="006C3609">
              <w:rPr>
                <w:rStyle w:val="Hyperlink"/>
                <w:rFonts w:ascii="Times New Roman" w:hAnsi="Times New Roman"/>
              </w:rPr>
              <w:t>Acknowledgements</w:t>
            </w:r>
            <w:r w:rsidR="008F1DC0">
              <w:rPr>
                <w:webHidden/>
              </w:rPr>
              <w:tab/>
            </w:r>
            <w:r w:rsidR="008F1DC0">
              <w:rPr>
                <w:webHidden/>
              </w:rPr>
              <w:fldChar w:fldCharType="begin"/>
            </w:r>
            <w:r w:rsidR="008F1DC0">
              <w:rPr>
                <w:webHidden/>
              </w:rPr>
              <w:instrText xml:space="preserve"> PAGEREF _Toc428358777 \h </w:instrText>
            </w:r>
          </w:ins>
          <w:r w:rsidR="008F1DC0">
            <w:rPr>
              <w:webHidden/>
            </w:rPr>
          </w:r>
          <w:r w:rsidR="008F1DC0">
            <w:rPr>
              <w:webHidden/>
            </w:rPr>
            <w:fldChar w:fldCharType="separate"/>
          </w:r>
          <w:ins w:id="5" w:author="Link Pieces" w:date="2015-08-26T13:22:00Z">
            <w:r w:rsidR="008F1DC0">
              <w:rPr>
                <w:webHidden/>
              </w:rPr>
              <w:t>5</w:t>
            </w:r>
            <w:r w:rsidR="008F1DC0">
              <w:rPr>
                <w:webHidden/>
              </w:rPr>
              <w:fldChar w:fldCharType="end"/>
            </w:r>
            <w:r w:rsidR="008F1DC0" w:rsidRPr="006C3609">
              <w:rPr>
                <w:rStyle w:val="Hyperlink"/>
              </w:rPr>
              <w:fldChar w:fldCharType="end"/>
            </w:r>
          </w:ins>
        </w:p>
        <w:p w:rsidR="008F1DC0" w:rsidRDefault="008F1DC0">
          <w:pPr>
            <w:pStyle w:val="TOC1"/>
            <w:rPr>
              <w:ins w:id="6" w:author="Link Pieces" w:date="2015-08-26T13:22:00Z"/>
              <w:rFonts w:eastAsiaTheme="minorEastAsia" w:cstheme="minorBidi"/>
              <w:b w:val="0"/>
              <w:sz w:val="22"/>
              <w:szCs w:val="22"/>
              <w:lang w:val="en-US" w:eastAsia="ja-JP"/>
            </w:rPr>
          </w:pPr>
          <w:ins w:id="7" w:author="Link Pieces" w:date="2015-08-26T13:22:00Z">
            <w:r w:rsidRPr="006C3609">
              <w:rPr>
                <w:rStyle w:val="Hyperlink"/>
              </w:rPr>
              <w:fldChar w:fldCharType="begin"/>
            </w:r>
            <w:r w:rsidRPr="006C3609">
              <w:rPr>
                <w:rStyle w:val="Hyperlink"/>
              </w:rPr>
              <w:instrText xml:space="preserve"> </w:instrText>
            </w:r>
            <w:r>
              <w:instrText>HYPERLINK \l "_Toc428358778"</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Acronyms and Definitions</w:t>
            </w:r>
            <w:r>
              <w:rPr>
                <w:webHidden/>
              </w:rPr>
              <w:tab/>
            </w:r>
            <w:r>
              <w:rPr>
                <w:webHidden/>
              </w:rPr>
              <w:fldChar w:fldCharType="begin"/>
            </w:r>
            <w:r>
              <w:rPr>
                <w:webHidden/>
              </w:rPr>
              <w:instrText xml:space="preserve"> PAGEREF _Toc428358778 \h </w:instrText>
            </w:r>
          </w:ins>
          <w:r>
            <w:rPr>
              <w:webHidden/>
            </w:rPr>
          </w:r>
          <w:r>
            <w:rPr>
              <w:webHidden/>
            </w:rPr>
            <w:fldChar w:fldCharType="separate"/>
          </w:r>
          <w:ins w:id="8" w:author="Link Pieces" w:date="2015-08-26T13:22:00Z">
            <w:r>
              <w:rPr>
                <w:webHidden/>
              </w:rPr>
              <w:t>6</w:t>
            </w:r>
            <w:r>
              <w:rPr>
                <w:webHidden/>
              </w:rPr>
              <w:fldChar w:fldCharType="end"/>
            </w:r>
            <w:r w:rsidRPr="006C3609">
              <w:rPr>
                <w:rStyle w:val="Hyperlink"/>
              </w:rPr>
              <w:fldChar w:fldCharType="end"/>
            </w:r>
          </w:ins>
        </w:p>
        <w:p w:rsidR="008F1DC0" w:rsidRDefault="008F1DC0">
          <w:pPr>
            <w:pStyle w:val="TOC1"/>
            <w:rPr>
              <w:ins w:id="9" w:author="Link Pieces" w:date="2015-08-26T13:22:00Z"/>
              <w:rFonts w:eastAsiaTheme="minorEastAsia" w:cstheme="minorBidi"/>
              <w:b w:val="0"/>
              <w:sz w:val="22"/>
              <w:szCs w:val="22"/>
              <w:lang w:val="en-US" w:eastAsia="ja-JP"/>
            </w:rPr>
          </w:pPr>
          <w:ins w:id="10" w:author="Link Pieces" w:date="2015-08-26T13:22:00Z">
            <w:r w:rsidRPr="006C3609">
              <w:rPr>
                <w:rStyle w:val="Hyperlink"/>
              </w:rPr>
              <w:fldChar w:fldCharType="begin"/>
            </w:r>
            <w:r w:rsidRPr="006C3609">
              <w:rPr>
                <w:rStyle w:val="Hyperlink"/>
              </w:rPr>
              <w:instrText xml:space="preserve"> </w:instrText>
            </w:r>
            <w:r>
              <w:instrText>HYPERLINK \l "_Toc428358779"</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CHAPTER 1: INTRODUCTION</w:t>
            </w:r>
            <w:r>
              <w:rPr>
                <w:webHidden/>
              </w:rPr>
              <w:tab/>
            </w:r>
            <w:r>
              <w:rPr>
                <w:webHidden/>
              </w:rPr>
              <w:fldChar w:fldCharType="begin"/>
            </w:r>
            <w:r>
              <w:rPr>
                <w:webHidden/>
              </w:rPr>
              <w:instrText xml:space="preserve"> PAGEREF _Toc428358779 \h </w:instrText>
            </w:r>
          </w:ins>
          <w:r>
            <w:rPr>
              <w:webHidden/>
            </w:rPr>
          </w:r>
          <w:r>
            <w:rPr>
              <w:webHidden/>
            </w:rPr>
            <w:fldChar w:fldCharType="separate"/>
          </w:r>
          <w:ins w:id="11" w:author="Link Pieces" w:date="2015-08-26T13:22:00Z">
            <w:r>
              <w:rPr>
                <w:webHidden/>
              </w:rPr>
              <w:t>7</w:t>
            </w:r>
            <w:r>
              <w:rPr>
                <w:webHidden/>
              </w:rPr>
              <w:fldChar w:fldCharType="end"/>
            </w:r>
            <w:r w:rsidRPr="006C3609">
              <w:rPr>
                <w:rStyle w:val="Hyperlink"/>
              </w:rPr>
              <w:fldChar w:fldCharType="end"/>
            </w:r>
          </w:ins>
        </w:p>
        <w:p w:rsidR="008F1DC0" w:rsidRDefault="008F1DC0">
          <w:pPr>
            <w:pStyle w:val="TOC2"/>
            <w:rPr>
              <w:ins w:id="12" w:author="Link Pieces" w:date="2015-08-26T13:22:00Z"/>
              <w:rFonts w:eastAsiaTheme="minorEastAsia" w:cstheme="minorBidi"/>
              <w:noProof/>
              <w:sz w:val="22"/>
              <w:szCs w:val="22"/>
              <w:lang w:val="en-US" w:eastAsia="ja-JP"/>
            </w:rPr>
          </w:pPr>
          <w:ins w:id="1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1.1</w:t>
            </w:r>
            <w:r>
              <w:rPr>
                <w:rFonts w:eastAsiaTheme="minorEastAsia" w:cstheme="minorBidi"/>
                <w:noProof/>
                <w:sz w:val="22"/>
                <w:szCs w:val="22"/>
                <w:lang w:val="en-US" w:eastAsia="ja-JP"/>
              </w:rPr>
              <w:tab/>
            </w:r>
            <w:r w:rsidRPr="006C3609">
              <w:rPr>
                <w:rStyle w:val="Hyperlink"/>
                <w:rFonts w:ascii="Times New Roman" w:hAnsi="Times New Roman"/>
                <w:noProof/>
              </w:rPr>
              <w:t>Purpose</w:t>
            </w:r>
            <w:r>
              <w:rPr>
                <w:noProof/>
                <w:webHidden/>
              </w:rPr>
              <w:tab/>
            </w:r>
            <w:r>
              <w:rPr>
                <w:noProof/>
                <w:webHidden/>
              </w:rPr>
              <w:fldChar w:fldCharType="begin"/>
            </w:r>
            <w:r>
              <w:rPr>
                <w:noProof/>
                <w:webHidden/>
              </w:rPr>
              <w:instrText xml:space="preserve"> PAGEREF _Toc428358780 \h </w:instrText>
            </w:r>
          </w:ins>
          <w:r>
            <w:rPr>
              <w:noProof/>
              <w:webHidden/>
            </w:rPr>
          </w:r>
          <w:r>
            <w:rPr>
              <w:noProof/>
              <w:webHidden/>
            </w:rPr>
            <w:fldChar w:fldCharType="separate"/>
          </w:r>
          <w:ins w:id="14" w:author="Link Pieces" w:date="2015-08-26T13:22:00Z">
            <w:r>
              <w:rPr>
                <w:noProof/>
                <w:webHidden/>
              </w:rPr>
              <w:t>7</w:t>
            </w:r>
            <w:r>
              <w:rPr>
                <w:noProof/>
                <w:webHidden/>
              </w:rPr>
              <w:fldChar w:fldCharType="end"/>
            </w:r>
            <w:r w:rsidRPr="006C3609">
              <w:rPr>
                <w:rStyle w:val="Hyperlink"/>
                <w:noProof/>
              </w:rPr>
              <w:fldChar w:fldCharType="end"/>
            </w:r>
          </w:ins>
        </w:p>
        <w:p w:rsidR="008F1DC0" w:rsidRDefault="008F1DC0">
          <w:pPr>
            <w:pStyle w:val="TOC2"/>
            <w:rPr>
              <w:ins w:id="15" w:author="Link Pieces" w:date="2015-08-26T13:22:00Z"/>
              <w:rFonts w:eastAsiaTheme="minorEastAsia" w:cstheme="minorBidi"/>
              <w:noProof/>
              <w:sz w:val="22"/>
              <w:szCs w:val="22"/>
              <w:lang w:val="en-US" w:eastAsia="ja-JP"/>
            </w:rPr>
          </w:pPr>
          <w:ins w:id="1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1.2</w:t>
            </w:r>
            <w:r>
              <w:rPr>
                <w:rFonts w:eastAsiaTheme="minorEastAsia" w:cstheme="minorBidi"/>
                <w:noProof/>
                <w:sz w:val="22"/>
                <w:szCs w:val="22"/>
                <w:lang w:val="en-US" w:eastAsia="ja-JP"/>
              </w:rPr>
              <w:tab/>
            </w:r>
            <w:r w:rsidRPr="006C3609">
              <w:rPr>
                <w:rStyle w:val="Hyperlink"/>
                <w:rFonts w:ascii="Times New Roman" w:hAnsi="Times New Roman"/>
                <w:noProof/>
              </w:rPr>
              <w:t>Project information</w:t>
            </w:r>
            <w:r>
              <w:rPr>
                <w:noProof/>
                <w:webHidden/>
              </w:rPr>
              <w:tab/>
            </w:r>
            <w:r>
              <w:rPr>
                <w:noProof/>
                <w:webHidden/>
              </w:rPr>
              <w:fldChar w:fldCharType="begin"/>
            </w:r>
            <w:r>
              <w:rPr>
                <w:noProof/>
                <w:webHidden/>
              </w:rPr>
              <w:instrText xml:space="preserve"> PAGEREF _Toc428358781 \h </w:instrText>
            </w:r>
          </w:ins>
          <w:r>
            <w:rPr>
              <w:noProof/>
              <w:webHidden/>
            </w:rPr>
          </w:r>
          <w:r>
            <w:rPr>
              <w:noProof/>
              <w:webHidden/>
            </w:rPr>
            <w:fldChar w:fldCharType="separate"/>
          </w:r>
          <w:ins w:id="17" w:author="Link Pieces" w:date="2015-08-26T13:22:00Z">
            <w:r>
              <w:rPr>
                <w:noProof/>
                <w:webHidden/>
              </w:rPr>
              <w:t>7</w:t>
            </w:r>
            <w:r>
              <w:rPr>
                <w:noProof/>
                <w:webHidden/>
              </w:rPr>
              <w:fldChar w:fldCharType="end"/>
            </w:r>
            <w:r w:rsidRPr="006C3609">
              <w:rPr>
                <w:rStyle w:val="Hyperlink"/>
                <w:noProof/>
              </w:rPr>
              <w:fldChar w:fldCharType="end"/>
            </w:r>
          </w:ins>
        </w:p>
        <w:p w:rsidR="008F1DC0" w:rsidRDefault="008F1DC0">
          <w:pPr>
            <w:pStyle w:val="TOC2"/>
            <w:rPr>
              <w:ins w:id="18" w:author="Link Pieces" w:date="2015-08-26T13:22:00Z"/>
              <w:rFonts w:eastAsiaTheme="minorEastAsia" w:cstheme="minorBidi"/>
              <w:noProof/>
              <w:sz w:val="22"/>
              <w:szCs w:val="22"/>
              <w:lang w:val="en-US" w:eastAsia="ja-JP"/>
            </w:rPr>
          </w:pPr>
          <w:ins w:id="1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1.3</w:t>
            </w:r>
            <w:r>
              <w:rPr>
                <w:rFonts w:eastAsiaTheme="minorEastAsia" w:cstheme="minorBidi"/>
                <w:noProof/>
                <w:sz w:val="22"/>
                <w:szCs w:val="22"/>
                <w:lang w:val="en-US" w:eastAsia="ja-JP"/>
              </w:rPr>
              <w:tab/>
            </w:r>
            <w:r w:rsidRPr="006C3609">
              <w:rPr>
                <w:rStyle w:val="Hyperlink"/>
                <w:rFonts w:ascii="Times New Roman" w:hAnsi="Times New Roman"/>
                <w:noProof/>
              </w:rPr>
              <w:t>The people</w:t>
            </w:r>
            <w:r>
              <w:rPr>
                <w:noProof/>
                <w:webHidden/>
              </w:rPr>
              <w:tab/>
            </w:r>
            <w:r>
              <w:rPr>
                <w:noProof/>
                <w:webHidden/>
              </w:rPr>
              <w:fldChar w:fldCharType="begin"/>
            </w:r>
            <w:r>
              <w:rPr>
                <w:noProof/>
                <w:webHidden/>
              </w:rPr>
              <w:instrText xml:space="preserve"> PAGEREF _Toc428358782 \h </w:instrText>
            </w:r>
          </w:ins>
          <w:r>
            <w:rPr>
              <w:noProof/>
              <w:webHidden/>
            </w:rPr>
          </w:r>
          <w:r>
            <w:rPr>
              <w:noProof/>
              <w:webHidden/>
            </w:rPr>
            <w:fldChar w:fldCharType="separate"/>
          </w:r>
          <w:ins w:id="20" w:author="Link Pieces" w:date="2015-08-26T13:22:00Z">
            <w:r>
              <w:rPr>
                <w:noProof/>
                <w:webHidden/>
              </w:rPr>
              <w:t>7</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1" w:author="Link Pieces" w:date="2015-08-26T13:22:00Z"/>
              <w:rFonts w:eastAsiaTheme="minorEastAsia" w:cstheme="minorBidi"/>
              <w:noProof/>
              <w:sz w:val="22"/>
              <w:szCs w:val="22"/>
              <w:lang w:val="en-US" w:eastAsia="ja-JP"/>
            </w:rPr>
          </w:pPr>
          <w:ins w:id="2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1.3.1</w:t>
            </w:r>
            <w:r>
              <w:rPr>
                <w:rFonts w:eastAsiaTheme="minorEastAsia" w:cstheme="minorBidi"/>
                <w:noProof/>
                <w:sz w:val="22"/>
                <w:szCs w:val="22"/>
                <w:lang w:val="en-US" w:eastAsia="ja-JP"/>
              </w:rPr>
              <w:tab/>
            </w:r>
            <w:r w:rsidRPr="006C3609">
              <w:rPr>
                <w:rStyle w:val="Hyperlink"/>
                <w:rFonts w:ascii="Times New Roman" w:hAnsi="Times New Roman"/>
                <w:noProof/>
              </w:rPr>
              <w:t>Supervisor</w:t>
            </w:r>
            <w:r>
              <w:rPr>
                <w:noProof/>
                <w:webHidden/>
              </w:rPr>
              <w:tab/>
            </w:r>
            <w:r>
              <w:rPr>
                <w:noProof/>
                <w:webHidden/>
              </w:rPr>
              <w:fldChar w:fldCharType="begin"/>
            </w:r>
            <w:r>
              <w:rPr>
                <w:noProof/>
                <w:webHidden/>
              </w:rPr>
              <w:instrText xml:space="preserve"> PAGEREF _Toc428358783 \h </w:instrText>
            </w:r>
          </w:ins>
          <w:r>
            <w:rPr>
              <w:noProof/>
              <w:webHidden/>
            </w:rPr>
          </w:r>
          <w:r>
            <w:rPr>
              <w:noProof/>
              <w:webHidden/>
            </w:rPr>
            <w:fldChar w:fldCharType="separate"/>
          </w:r>
          <w:ins w:id="23" w:author="Link Pieces" w:date="2015-08-26T13:22:00Z">
            <w:r>
              <w:rPr>
                <w:noProof/>
                <w:webHidden/>
              </w:rPr>
              <w:t>7</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4" w:author="Link Pieces" w:date="2015-08-26T13:22:00Z"/>
              <w:rFonts w:eastAsiaTheme="minorEastAsia" w:cstheme="minorBidi"/>
              <w:noProof/>
              <w:sz w:val="22"/>
              <w:szCs w:val="22"/>
              <w:lang w:val="en-US" w:eastAsia="ja-JP"/>
            </w:rPr>
          </w:pPr>
          <w:ins w:id="2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1.3.2</w:t>
            </w:r>
            <w:r>
              <w:rPr>
                <w:rFonts w:eastAsiaTheme="minorEastAsia" w:cstheme="minorBidi"/>
                <w:noProof/>
                <w:sz w:val="22"/>
                <w:szCs w:val="22"/>
                <w:lang w:val="en-US" w:eastAsia="ja-JP"/>
              </w:rPr>
              <w:tab/>
            </w:r>
            <w:r w:rsidRPr="006C3609">
              <w:rPr>
                <w:rStyle w:val="Hyperlink"/>
                <w:rFonts w:ascii="Times New Roman" w:hAnsi="Times New Roman"/>
                <w:noProof/>
              </w:rPr>
              <w:t>Team members</w:t>
            </w:r>
            <w:r>
              <w:rPr>
                <w:noProof/>
                <w:webHidden/>
              </w:rPr>
              <w:tab/>
            </w:r>
            <w:r>
              <w:rPr>
                <w:noProof/>
                <w:webHidden/>
              </w:rPr>
              <w:fldChar w:fldCharType="begin"/>
            </w:r>
            <w:r>
              <w:rPr>
                <w:noProof/>
                <w:webHidden/>
              </w:rPr>
              <w:instrText xml:space="preserve"> PAGEREF _Toc428358784 \h </w:instrText>
            </w:r>
          </w:ins>
          <w:r>
            <w:rPr>
              <w:noProof/>
              <w:webHidden/>
            </w:rPr>
          </w:r>
          <w:r>
            <w:rPr>
              <w:noProof/>
              <w:webHidden/>
            </w:rPr>
            <w:fldChar w:fldCharType="separate"/>
          </w:r>
          <w:ins w:id="26" w:author="Link Pieces" w:date="2015-08-26T13:22:00Z">
            <w:r>
              <w:rPr>
                <w:noProof/>
                <w:webHidden/>
              </w:rPr>
              <w:t>7</w:t>
            </w:r>
            <w:r>
              <w:rPr>
                <w:noProof/>
                <w:webHidden/>
              </w:rPr>
              <w:fldChar w:fldCharType="end"/>
            </w:r>
            <w:r w:rsidRPr="006C3609">
              <w:rPr>
                <w:rStyle w:val="Hyperlink"/>
                <w:noProof/>
              </w:rPr>
              <w:fldChar w:fldCharType="end"/>
            </w:r>
          </w:ins>
        </w:p>
        <w:p w:rsidR="008F1DC0" w:rsidRDefault="008F1DC0">
          <w:pPr>
            <w:pStyle w:val="TOC2"/>
            <w:rPr>
              <w:ins w:id="27" w:author="Link Pieces" w:date="2015-08-26T13:22:00Z"/>
              <w:rFonts w:eastAsiaTheme="minorEastAsia" w:cstheme="minorBidi"/>
              <w:noProof/>
              <w:sz w:val="22"/>
              <w:szCs w:val="22"/>
              <w:lang w:val="en-US" w:eastAsia="ja-JP"/>
            </w:rPr>
          </w:pPr>
          <w:ins w:id="2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1.4</w:t>
            </w:r>
            <w:r>
              <w:rPr>
                <w:rFonts w:eastAsiaTheme="minorEastAsia" w:cstheme="minorBidi"/>
                <w:noProof/>
                <w:sz w:val="22"/>
                <w:szCs w:val="22"/>
                <w:lang w:val="en-US" w:eastAsia="ja-JP"/>
              </w:rPr>
              <w:tab/>
            </w:r>
            <w:r w:rsidRPr="006C3609">
              <w:rPr>
                <w:rStyle w:val="Hyperlink"/>
                <w:rFonts w:ascii="Times New Roman" w:hAnsi="Times New Roman"/>
                <w:noProof/>
              </w:rPr>
              <w:t>Background information</w:t>
            </w:r>
            <w:r>
              <w:rPr>
                <w:noProof/>
                <w:webHidden/>
              </w:rPr>
              <w:tab/>
            </w:r>
            <w:r>
              <w:rPr>
                <w:noProof/>
                <w:webHidden/>
              </w:rPr>
              <w:fldChar w:fldCharType="begin"/>
            </w:r>
            <w:r>
              <w:rPr>
                <w:noProof/>
                <w:webHidden/>
              </w:rPr>
              <w:instrText xml:space="preserve"> PAGEREF _Toc428358785 \h </w:instrText>
            </w:r>
          </w:ins>
          <w:r>
            <w:rPr>
              <w:noProof/>
              <w:webHidden/>
            </w:rPr>
          </w:r>
          <w:r>
            <w:rPr>
              <w:noProof/>
              <w:webHidden/>
            </w:rPr>
            <w:fldChar w:fldCharType="separate"/>
          </w:r>
          <w:ins w:id="29" w:author="Link Pieces" w:date="2015-08-26T13:22:00Z">
            <w:r>
              <w:rPr>
                <w:noProof/>
                <w:webHidden/>
              </w:rPr>
              <w:t>8</w:t>
            </w:r>
            <w:r>
              <w:rPr>
                <w:noProof/>
                <w:webHidden/>
              </w:rPr>
              <w:fldChar w:fldCharType="end"/>
            </w:r>
            <w:r w:rsidRPr="006C3609">
              <w:rPr>
                <w:rStyle w:val="Hyperlink"/>
                <w:noProof/>
              </w:rPr>
              <w:fldChar w:fldCharType="end"/>
            </w:r>
          </w:ins>
        </w:p>
        <w:p w:rsidR="008F1DC0" w:rsidRDefault="008F1DC0">
          <w:pPr>
            <w:pStyle w:val="TOC2"/>
            <w:rPr>
              <w:ins w:id="30" w:author="Link Pieces" w:date="2015-08-26T13:22:00Z"/>
              <w:rFonts w:eastAsiaTheme="minorEastAsia" w:cstheme="minorBidi"/>
              <w:noProof/>
              <w:sz w:val="22"/>
              <w:szCs w:val="22"/>
              <w:lang w:val="en-US" w:eastAsia="ja-JP"/>
            </w:rPr>
          </w:pPr>
          <w:ins w:id="3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1.5</w:t>
            </w:r>
            <w:r>
              <w:rPr>
                <w:rFonts w:eastAsiaTheme="minorEastAsia" w:cstheme="minorBidi"/>
                <w:noProof/>
                <w:sz w:val="22"/>
                <w:szCs w:val="22"/>
                <w:lang w:val="en-US" w:eastAsia="ja-JP"/>
              </w:rPr>
              <w:tab/>
            </w:r>
            <w:r w:rsidRPr="006C3609">
              <w:rPr>
                <w:rStyle w:val="Hyperlink"/>
                <w:rFonts w:ascii="Times New Roman" w:hAnsi="Times New Roman"/>
                <w:noProof/>
              </w:rPr>
              <w:t>Literature review of existing systems</w:t>
            </w:r>
            <w:r>
              <w:rPr>
                <w:noProof/>
                <w:webHidden/>
              </w:rPr>
              <w:tab/>
            </w:r>
            <w:r>
              <w:rPr>
                <w:noProof/>
                <w:webHidden/>
              </w:rPr>
              <w:fldChar w:fldCharType="begin"/>
            </w:r>
            <w:r>
              <w:rPr>
                <w:noProof/>
                <w:webHidden/>
              </w:rPr>
              <w:instrText xml:space="preserve"> PAGEREF _Toc428358786 \h </w:instrText>
            </w:r>
          </w:ins>
          <w:r>
            <w:rPr>
              <w:noProof/>
              <w:webHidden/>
            </w:rPr>
          </w:r>
          <w:r>
            <w:rPr>
              <w:noProof/>
              <w:webHidden/>
            </w:rPr>
            <w:fldChar w:fldCharType="separate"/>
          </w:r>
          <w:ins w:id="32" w:author="Link Pieces" w:date="2015-08-26T13:22:00Z">
            <w:r>
              <w:rPr>
                <w:noProof/>
                <w:webHidden/>
              </w:rPr>
              <w:t>14</w:t>
            </w:r>
            <w:r>
              <w:rPr>
                <w:noProof/>
                <w:webHidden/>
              </w:rPr>
              <w:fldChar w:fldCharType="end"/>
            </w:r>
            <w:r w:rsidRPr="006C3609">
              <w:rPr>
                <w:rStyle w:val="Hyperlink"/>
                <w:noProof/>
              </w:rPr>
              <w:fldChar w:fldCharType="end"/>
            </w:r>
          </w:ins>
        </w:p>
        <w:p w:rsidR="008F1DC0" w:rsidRDefault="008F1DC0">
          <w:pPr>
            <w:pStyle w:val="TOC2"/>
            <w:rPr>
              <w:ins w:id="33" w:author="Link Pieces" w:date="2015-08-26T13:22:00Z"/>
              <w:rFonts w:eastAsiaTheme="minorEastAsia" w:cstheme="minorBidi"/>
              <w:noProof/>
              <w:sz w:val="22"/>
              <w:szCs w:val="22"/>
              <w:lang w:val="en-US" w:eastAsia="ja-JP"/>
            </w:rPr>
          </w:pPr>
          <w:ins w:id="3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1.6</w:t>
            </w:r>
            <w:r>
              <w:rPr>
                <w:rFonts w:eastAsiaTheme="minorEastAsia" w:cstheme="minorBidi"/>
                <w:noProof/>
                <w:sz w:val="22"/>
                <w:szCs w:val="22"/>
                <w:lang w:val="en-US" w:eastAsia="ja-JP"/>
              </w:rPr>
              <w:tab/>
            </w:r>
            <w:r w:rsidRPr="006C3609">
              <w:rPr>
                <w:rStyle w:val="Hyperlink"/>
                <w:rFonts w:ascii="Times New Roman" w:hAnsi="Times New Roman"/>
                <w:noProof/>
              </w:rPr>
              <w:t>System proposal</w:t>
            </w:r>
            <w:r>
              <w:rPr>
                <w:noProof/>
                <w:webHidden/>
              </w:rPr>
              <w:tab/>
            </w:r>
            <w:r>
              <w:rPr>
                <w:noProof/>
                <w:webHidden/>
              </w:rPr>
              <w:fldChar w:fldCharType="begin"/>
            </w:r>
            <w:r>
              <w:rPr>
                <w:noProof/>
                <w:webHidden/>
              </w:rPr>
              <w:instrText xml:space="preserve"> PAGEREF _Toc428358787 \h </w:instrText>
            </w:r>
          </w:ins>
          <w:r>
            <w:rPr>
              <w:noProof/>
              <w:webHidden/>
            </w:rPr>
          </w:r>
          <w:r>
            <w:rPr>
              <w:noProof/>
              <w:webHidden/>
            </w:rPr>
            <w:fldChar w:fldCharType="separate"/>
          </w:r>
          <w:ins w:id="35" w:author="Link Pieces" w:date="2015-08-26T13:22:00Z">
            <w:r>
              <w:rPr>
                <w:noProof/>
                <w:webHidden/>
              </w:rPr>
              <w:t>17</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36" w:author="Link Pieces" w:date="2015-08-26T13:22:00Z"/>
              <w:rFonts w:eastAsiaTheme="minorEastAsia" w:cstheme="minorBidi"/>
              <w:noProof/>
              <w:sz w:val="22"/>
              <w:szCs w:val="22"/>
              <w:lang w:val="en-US" w:eastAsia="ja-JP"/>
            </w:rPr>
          </w:pPr>
          <w:ins w:id="3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1.6.1</w:t>
            </w:r>
            <w:r>
              <w:rPr>
                <w:rFonts w:eastAsiaTheme="minorEastAsia" w:cstheme="minorBidi"/>
                <w:noProof/>
                <w:sz w:val="22"/>
                <w:szCs w:val="22"/>
                <w:lang w:val="en-US" w:eastAsia="ja-JP"/>
              </w:rPr>
              <w:tab/>
            </w:r>
            <w:r w:rsidRPr="006C3609">
              <w:rPr>
                <w:rStyle w:val="Hyperlink"/>
                <w:rFonts w:ascii="Times New Roman" w:hAnsi="Times New Roman"/>
                <w:noProof/>
              </w:rPr>
              <w:t>Our proposed system</w:t>
            </w:r>
            <w:r>
              <w:rPr>
                <w:noProof/>
                <w:webHidden/>
              </w:rPr>
              <w:tab/>
            </w:r>
            <w:r>
              <w:rPr>
                <w:noProof/>
                <w:webHidden/>
              </w:rPr>
              <w:fldChar w:fldCharType="begin"/>
            </w:r>
            <w:r>
              <w:rPr>
                <w:noProof/>
                <w:webHidden/>
              </w:rPr>
              <w:instrText xml:space="preserve"> PAGEREF _Toc428358788 \h </w:instrText>
            </w:r>
          </w:ins>
          <w:r>
            <w:rPr>
              <w:noProof/>
              <w:webHidden/>
            </w:rPr>
          </w:r>
          <w:r>
            <w:rPr>
              <w:noProof/>
              <w:webHidden/>
            </w:rPr>
            <w:fldChar w:fldCharType="separate"/>
          </w:r>
          <w:ins w:id="38" w:author="Link Pieces" w:date="2015-08-26T13:22:00Z">
            <w:r>
              <w:rPr>
                <w:noProof/>
                <w:webHidden/>
              </w:rPr>
              <w:t>17</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39" w:author="Link Pieces" w:date="2015-08-26T13:22:00Z"/>
              <w:rFonts w:eastAsiaTheme="minorEastAsia" w:cstheme="minorBidi"/>
              <w:noProof/>
              <w:sz w:val="22"/>
              <w:szCs w:val="22"/>
              <w:lang w:val="en-US" w:eastAsia="ja-JP"/>
            </w:rPr>
          </w:pPr>
          <w:ins w:id="4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"_Toc428358789"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1.6.2</w:t>
            </w:r>
            <w:r>
              <w:rPr>
                <w:rFonts w:eastAsiaTheme="minorEastAsia" w:cstheme="minorBidi"/>
                <w:noProof/>
                <w:sz w:val="22"/>
                <w:szCs w:val="22"/>
                <w:lang w:val="en-US" w:eastAsia="ja-JP"/>
              </w:rPr>
              <w:tab/>
            </w:r>
            <w:r w:rsidRPr="006C3609">
              <w:rPr>
                <w:rStyle w:val="Hyperlink"/>
                <w:rFonts w:ascii="Times New Roman" w:hAnsi="Times New Roman"/>
                <w:noProof/>
              </w:rPr>
              <w:t>Introduction about our proposed system</w:t>
            </w:r>
            <w:r>
              <w:rPr>
                <w:noProof/>
                <w:webHidden/>
              </w:rPr>
              <w:tab/>
            </w:r>
            <w:r>
              <w:rPr>
                <w:noProof/>
                <w:webHidden/>
              </w:rPr>
              <w:fldChar w:fldCharType="begin"/>
            </w:r>
            <w:r>
              <w:rPr>
                <w:noProof/>
                <w:webHidden/>
              </w:rPr>
              <w:instrText xml:space="preserve"> PAGEREF _Toc428358789 \h </w:instrText>
            </w:r>
          </w:ins>
          <w:r>
            <w:rPr>
              <w:noProof/>
              <w:webHidden/>
            </w:rPr>
          </w:r>
          <w:r>
            <w:rPr>
              <w:noProof/>
              <w:webHidden/>
            </w:rPr>
            <w:fldChar w:fldCharType="separate"/>
          </w:r>
          <w:ins w:id="41" w:author="Link Pieces" w:date="2015-08-26T13:22:00Z">
            <w:r>
              <w:rPr>
                <w:noProof/>
                <w:webHidden/>
              </w:rPr>
              <w:t>18</w:t>
            </w:r>
            <w:r>
              <w:rPr>
                <w:noProof/>
                <w:webHidden/>
              </w:rPr>
              <w:fldChar w:fldCharType="end"/>
            </w:r>
            <w:r w:rsidRPr="006C3609">
              <w:rPr>
                <w:rStyle w:val="Hyperlink"/>
                <w:noProof/>
              </w:rPr>
              <w:fldChar w:fldCharType="end"/>
            </w:r>
          </w:ins>
        </w:p>
        <w:p w:rsidR="008F1DC0" w:rsidRDefault="008F1DC0">
          <w:pPr>
            <w:pStyle w:val="TOC1"/>
            <w:rPr>
              <w:ins w:id="42" w:author="Link Pieces" w:date="2015-08-26T13:22:00Z"/>
              <w:rFonts w:eastAsiaTheme="minorEastAsia" w:cstheme="minorBidi"/>
              <w:b w:val="0"/>
              <w:sz w:val="22"/>
              <w:szCs w:val="22"/>
              <w:lang w:val="en-US" w:eastAsia="ja-JP"/>
            </w:rPr>
          </w:pPr>
          <w:ins w:id="43" w:author="Link Pieces" w:date="2015-08-26T13:22:00Z">
            <w:r w:rsidRPr="006C3609">
              <w:rPr>
                <w:rStyle w:val="Hyperlink"/>
              </w:rPr>
              <w:fldChar w:fldCharType="begin"/>
            </w:r>
            <w:r w:rsidRPr="006C3609">
              <w:rPr>
                <w:rStyle w:val="Hyperlink"/>
              </w:rPr>
              <w:instrText xml:space="preserve"> </w:instrText>
            </w:r>
            <w:r>
              <w:instrText>HYPERLINK \l "_Toc428358790"</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CHAPTER 2: PROJECT MANAGEMENT PLAN</w:t>
            </w:r>
            <w:r>
              <w:rPr>
                <w:webHidden/>
              </w:rPr>
              <w:tab/>
            </w:r>
            <w:r>
              <w:rPr>
                <w:webHidden/>
              </w:rPr>
              <w:fldChar w:fldCharType="begin"/>
            </w:r>
            <w:r>
              <w:rPr>
                <w:webHidden/>
              </w:rPr>
              <w:instrText xml:space="preserve"> PAGEREF _Toc428358790 \h </w:instrText>
            </w:r>
          </w:ins>
          <w:r>
            <w:rPr>
              <w:webHidden/>
            </w:rPr>
          </w:r>
          <w:r>
            <w:rPr>
              <w:webHidden/>
            </w:rPr>
            <w:fldChar w:fldCharType="separate"/>
          </w:r>
          <w:ins w:id="44" w:author="Link Pieces" w:date="2015-08-26T13:22:00Z">
            <w:r>
              <w:rPr>
                <w:webHidden/>
              </w:rPr>
              <w:t>19</w:t>
            </w:r>
            <w:r>
              <w:rPr>
                <w:webHidden/>
              </w:rPr>
              <w:fldChar w:fldCharType="end"/>
            </w:r>
            <w:r w:rsidRPr="006C3609">
              <w:rPr>
                <w:rStyle w:val="Hyperlink"/>
              </w:rPr>
              <w:fldChar w:fldCharType="end"/>
            </w:r>
          </w:ins>
        </w:p>
        <w:p w:rsidR="008F1DC0" w:rsidRDefault="008F1DC0">
          <w:pPr>
            <w:pStyle w:val="TOC2"/>
            <w:rPr>
              <w:ins w:id="45" w:author="Link Pieces" w:date="2015-08-26T13:22:00Z"/>
              <w:rFonts w:eastAsiaTheme="minorEastAsia" w:cstheme="minorBidi"/>
              <w:noProof/>
              <w:sz w:val="22"/>
              <w:szCs w:val="22"/>
              <w:lang w:val="en-US" w:eastAsia="ja-JP"/>
            </w:rPr>
          </w:pPr>
          <w:ins w:id="4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2.1 Purpose</w:t>
            </w:r>
            <w:r>
              <w:rPr>
                <w:noProof/>
                <w:webHidden/>
              </w:rPr>
              <w:tab/>
            </w:r>
            <w:r>
              <w:rPr>
                <w:noProof/>
                <w:webHidden/>
              </w:rPr>
              <w:fldChar w:fldCharType="begin"/>
            </w:r>
            <w:r>
              <w:rPr>
                <w:noProof/>
                <w:webHidden/>
              </w:rPr>
              <w:instrText xml:space="preserve"> PAGEREF _Toc428358791 \h </w:instrText>
            </w:r>
          </w:ins>
          <w:r>
            <w:rPr>
              <w:noProof/>
              <w:webHidden/>
            </w:rPr>
          </w:r>
          <w:r>
            <w:rPr>
              <w:noProof/>
              <w:webHidden/>
            </w:rPr>
            <w:fldChar w:fldCharType="separate"/>
          </w:r>
          <w:ins w:id="47" w:author="Link Pieces" w:date="2015-08-26T13:22:00Z">
            <w:r>
              <w:rPr>
                <w:noProof/>
                <w:webHidden/>
              </w:rPr>
              <w:t>19</w:t>
            </w:r>
            <w:r>
              <w:rPr>
                <w:noProof/>
                <w:webHidden/>
              </w:rPr>
              <w:fldChar w:fldCharType="end"/>
            </w:r>
            <w:r w:rsidRPr="006C3609">
              <w:rPr>
                <w:rStyle w:val="Hyperlink"/>
                <w:noProof/>
              </w:rPr>
              <w:fldChar w:fldCharType="end"/>
            </w:r>
          </w:ins>
        </w:p>
        <w:p w:rsidR="008F1DC0" w:rsidRDefault="008F1DC0">
          <w:pPr>
            <w:pStyle w:val="TOC2"/>
            <w:rPr>
              <w:ins w:id="48" w:author="Link Pieces" w:date="2015-08-26T13:22:00Z"/>
              <w:rFonts w:eastAsiaTheme="minorEastAsia" w:cstheme="minorBidi"/>
              <w:noProof/>
              <w:sz w:val="22"/>
              <w:szCs w:val="22"/>
              <w:lang w:val="en-US" w:eastAsia="ja-JP"/>
            </w:rPr>
          </w:pPr>
          <w:ins w:id="4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2.2 Development Environment</w:t>
            </w:r>
            <w:r>
              <w:rPr>
                <w:noProof/>
                <w:webHidden/>
              </w:rPr>
              <w:tab/>
            </w:r>
            <w:r>
              <w:rPr>
                <w:noProof/>
                <w:webHidden/>
              </w:rPr>
              <w:fldChar w:fldCharType="begin"/>
            </w:r>
            <w:r>
              <w:rPr>
                <w:noProof/>
                <w:webHidden/>
              </w:rPr>
              <w:instrText xml:space="preserve"> PAGEREF _Toc428358792 \h </w:instrText>
            </w:r>
          </w:ins>
          <w:r>
            <w:rPr>
              <w:noProof/>
              <w:webHidden/>
            </w:rPr>
          </w:r>
          <w:r>
            <w:rPr>
              <w:noProof/>
              <w:webHidden/>
            </w:rPr>
            <w:fldChar w:fldCharType="separate"/>
          </w:r>
          <w:ins w:id="50" w:author="Link Pieces" w:date="2015-08-26T13:22:00Z">
            <w:r>
              <w:rPr>
                <w:noProof/>
                <w:webHidden/>
              </w:rPr>
              <w:t>19</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51" w:author="Link Pieces" w:date="2015-08-26T13:22:00Z"/>
              <w:rFonts w:eastAsiaTheme="minorEastAsia" w:cstheme="minorBidi"/>
              <w:noProof/>
              <w:sz w:val="22"/>
              <w:szCs w:val="22"/>
              <w:lang w:val="en-US" w:eastAsia="ja-JP"/>
            </w:rPr>
          </w:pPr>
          <w:ins w:id="5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2.2.1 Software environment</w:t>
            </w:r>
            <w:r>
              <w:rPr>
                <w:noProof/>
                <w:webHidden/>
              </w:rPr>
              <w:tab/>
            </w:r>
            <w:r>
              <w:rPr>
                <w:noProof/>
                <w:webHidden/>
              </w:rPr>
              <w:fldChar w:fldCharType="begin"/>
            </w:r>
            <w:r>
              <w:rPr>
                <w:noProof/>
                <w:webHidden/>
              </w:rPr>
              <w:instrText xml:space="preserve"> PAGEREF _Toc428358793 \h </w:instrText>
            </w:r>
          </w:ins>
          <w:r>
            <w:rPr>
              <w:noProof/>
              <w:webHidden/>
            </w:rPr>
          </w:r>
          <w:r>
            <w:rPr>
              <w:noProof/>
              <w:webHidden/>
            </w:rPr>
            <w:fldChar w:fldCharType="separate"/>
          </w:r>
          <w:ins w:id="53" w:author="Link Pieces" w:date="2015-08-26T13:22:00Z">
            <w:r>
              <w:rPr>
                <w:noProof/>
                <w:webHidden/>
              </w:rPr>
              <w:t>19</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54" w:author="Link Pieces" w:date="2015-08-26T13:22:00Z"/>
              <w:rFonts w:eastAsiaTheme="minorEastAsia" w:cstheme="minorBidi"/>
              <w:noProof/>
              <w:sz w:val="22"/>
              <w:szCs w:val="22"/>
              <w:lang w:val="en-US" w:eastAsia="ja-JP"/>
            </w:rPr>
          </w:pPr>
          <w:ins w:id="5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2.2.2 Hardware environment</w:t>
            </w:r>
            <w:r>
              <w:rPr>
                <w:noProof/>
                <w:webHidden/>
              </w:rPr>
              <w:tab/>
            </w:r>
            <w:r>
              <w:rPr>
                <w:noProof/>
                <w:webHidden/>
              </w:rPr>
              <w:fldChar w:fldCharType="begin"/>
            </w:r>
            <w:r>
              <w:rPr>
                <w:noProof/>
                <w:webHidden/>
              </w:rPr>
              <w:instrText xml:space="preserve"> PAGEREF _Toc428358794 \h </w:instrText>
            </w:r>
          </w:ins>
          <w:r>
            <w:rPr>
              <w:noProof/>
              <w:webHidden/>
            </w:rPr>
          </w:r>
          <w:r>
            <w:rPr>
              <w:noProof/>
              <w:webHidden/>
            </w:rPr>
            <w:fldChar w:fldCharType="separate"/>
          </w:r>
          <w:ins w:id="56" w:author="Link Pieces" w:date="2015-08-26T13:22:00Z">
            <w:r>
              <w:rPr>
                <w:noProof/>
                <w:webHidden/>
              </w:rPr>
              <w:t>19</w:t>
            </w:r>
            <w:r>
              <w:rPr>
                <w:noProof/>
                <w:webHidden/>
              </w:rPr>
              <w:fldChar w:fldCharType="end"/>
            </w:r>
            <w:r w:rsidRPr="006C3609">
              <w:rPr>
                <w:rStyle w:val="Hyperlink"/>
                <w:noProof/>
              </w:rPr>
              <w:fldChar w:fldCharType="end"/>
            </w:r>
          </w:ins>
        </w:p>
        <w:p w:rsidR="008F1DC0" w:rsidRDefault="008F1DC0">
          <w:pPr>
            <w:pStyle w:val="TOC2"/>
            <w:rPr>
              <w:ins w:id="57" w:author="Link Pieces" w:date="2015-08-26T13:22:00Z"/>
              <w:rFonts w:eastAsiaTheme="minorEastAsia" w:cstheme="minorBidi"/>
              <w:noProof/>
              <w:sz w:val="22"/>
              <w:szCs w:val="22"/>
              <w:lang w:val="en-US" w:eastAsia="ja-JP"/>
            </w:rPr>
          </w:pPr>
          <w:ins w:id="5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 Project Organization</w:t>
            </w:r>
            <w:r>
              <w:rPr>
                <w:noProof/>
                <w:webHidden/>
              </w:rPr>
              <w:tab/>
            </w:r>
            <w:r>
              <w:rPr>
                <w:noProof/>
                <w:webHidden/>
              </w:rPr>
              <w:fldChar w:fldCharType="begin"/>
            </w:r>
            <w:r>
              <w:rPr>
                <w:noProof/>
                <w:webHidden/>
              </w:rPr>
              <w:instrText xml:space="preserve"> PAGEREF _Toc428358795 \h </w:instrText>
            </w:r>
          </w:ins>
          <w:r>
            <w:rPr>
              <w:noProof/>
              <w:webHidden/>
            </w:rPr>
          </w:r>
          <w:r>
            <w:rPr>
              <w:noProof/>
              <w:webHidden/>
            </w:rPr>
            <w:fldChar w:fldCharType="separate"/>
          </w:r>
          <w:ins w:id="59" w:author="Link Pieces" w:date="2015-08-26T13:22:00Z">
            <w:r>
              <w:rPr>
                <w:noProof/>
                <w:webHidden/>
              </w:rPr>
              <w:t>20</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60" w:author="Link Pieces" w:date="2015-08-26T13:22:00Z"/>
              <w:rFonts w:eastAsiaTheme="minorEastAsia" w:cstheme="minorBidi"/>
              <w:noProof/>
              <w:sz w:val="22"/>
              <w:szCs w:val="22"/>
              <w:lang w:val="en-US" w:eastAsia="ja-JP"/>
            </w:rPr>
          </w:pPr>
          <w:ins w:id="6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2.3.1 Software Process Model</w:t>
            </w:r>
            <w:r>
              <w:rPr>
                <w:noProof/>
                <w:webHidden/>
              </w:rPr>
              <w:tab/>
            </w:r>
            <w:r>
              <w:rPr>
                <w:noProof/>
                <w:webHidden/>
              </w:rPr>
              <w:fldChar w:fldCharType="begin"/>
            </w:r>
            <w:r>
              <w:rPr>
                <w:noProof/>
                <w:webHidden/>
              </w:rPr>
              <w:instrText xml:space="preserve"> PAGEREF _Toc428358796 \h </w:instrText>
            </w:r>
          </w:ins>
          <w:r>
            <w:rPr>
              <w:noProof/>
              <w:webHidden/>
            </w:rPr>
          </w:r>
          <w:r>
            <w:rPr>
              <w:noProof/>
              <w:webHidden/>
            </w:rPr>
            <w:fldChar w:fldCharType="separate"/>
          </w:r>
          <w:ins w:id="62" w:author="Link Pieces" w:date="2015-08-26T13:22:00Z">
            <w:r>
              <w:rPr>
                <w:noProof/>
                <w:webHidden/>
              </w:rPr>
              <w:t>20</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63" w:author="Link Pieces" w:date="2015-08-26T13:22:00Z"/>
              <w:rFonts w:eastAsiaTheme="minorEastAsia" w:cstheme="minorBidi"/>
              <w:noProof/>
              <w:sz w:val="22"/>
              <w:szCs w:val="22"/>
              <w:lang w:val="en-US" w:eastAsia="ja-JP"/>
            </w:rPr>
          </w:pPr>
          <w:ins w:id="6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2.3.2 Roles and Responsibilities</w:t>
            </w:r>
            <w:r>
              <w:rPr>
                <w:noProof/>
                <w:webHidden/>
              </w:rPr>
              <w:tab/>
            </w:r>
            <w:r>
              <w:rPr>
                <w:noProof/>
                <w:webHidden/>
              </w:rPr>
              <w:fldChar w:fldCharType="begin"/>
            </w:r>
            <w:r>
              <w:rPr>
                <w:noProof/>
                <w:webHidden/>
              </w:rPr>
              <w:instrText xml:space="preserve"> PAGEREF _Toc428358797 \h </w:instrText>
            </w:r>
          </w:ins>
          <w:r>
            <w:rPr>
              <w:noProof/>
              <w:webHidden/>
            </w:rPr>
          </w:r>
          <w:r>
            <w:rPr>
              <w:noProof/>
              <w:webHidden/>
            </w:rPr>
            <w:fldChar w:fldCharType="separate"/>
          </w:r>
          <w:ins w:id="65" w:author="Link Pieces" w:date="2015-08-26T13:22:00Z">
            <w:r>
              <w:rPr>
                <w:noProof/>
                <w:webHidden/>
              </w:rPr>
              <w:t>21</w:t>
            </w:r>
            <w:r>
              <w:rPr>
                <w:noProof/>
                <w:webHidden/>
              </w:rPr>
              <w:fldChar w:fldCharType="end"/>
            </w:r>
            <w:r w:rsidRPr="006C3609">
              <w:rPr>
                <w:rStyle w:val="Hyperlink"/>
                <w:noProof/>
              </w:rPr>
              <w:fldChar w:fldCharType="end"/>
            </w:r>
          </w:ins>
        </w:p>
        <w:p w:rsidR="008F1DC0" w:rsidRDefault="008F1DC0">
          <w:pPr>
            <w:pStyle w:val="TOC2"/>
            <w:rPr>
              <w:ins w:id="66" w:author="Link Pieces" w:date="2015-08-26T13:22:00Z"/>
              <w:rFonts w:eastAsiaTheme="minorEastAsia" w:cstheme="minorBidi"/>
              <w:noProof/>
              <w:sz w:val="22"/>
              <w:szCs w:val="22"/>
              <w:lang w:val="en-US" w:eastAsia="ja-JP"/>
            </w:rPr>
          </w:pPr>
          <w:ins w:id="6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2.4 Project Management Plan</w:t>
            </w:r>
            <w:r>
              <w:rPr>
                <w:noProof/>
                <w:webHidden/>
              </w:rPr>
              <w:tab/>
            </w:r>
            <w:r>
              <w:rPr>
                <w:noProof/>
                <w:webHidden/>
              </w:rPr>
              <w:fldChar w:fldCharType="begin"/>
            </w:r>
            <w:r>
              <w:rPr>
                <w:noProof/>
                <w:webHidden/>
              </w:rPr>
              <w:instrText xml:space="preserve"> PAGEREF _Toc428358798 \h </w:instrText>
            </w:r>
          </w:ins>
          <w:r>
            <w:rPr>
              <w:noProof/>
              <w:webHidden/>
            </w:rPr>
          </w:r>
          <w:r>
            <w:rPr>
              <w:noProof/>
              <w:webHidden/>
            </w:rPr>
            <w:fldChar w:fldCharType="separate"/>
          </w:r>
          <w:ins w:id="68" w:author="Link Pieces" w:date="2015-08-26T13:22:00Z">
            <w:r>
              <w:rPr>
                <w:noProof/>
                <w:webHidden/>
              </w:rPr>
              <w:t>24</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69" w:author="Link Pieces" w:date="2015-08-26T13:22:00Z"/>
              <w:rFonts w:eastAsiaTheme="minorEastAsia" w:cstheme="minorBidi"/>
              <w:noProof/>
              <w:sz w:val="22"/>
              <w:szCs w:val="22"/>
              <w:lang w:val="en-US" w:eastAsia="ja-JP"/>
            </w:rPr>
          </w:pPr>
          <w:ins w:id="7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"_Toc428358799"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2.3.1 Tasks</w:t>
            </w:r>
            <w:r>
              <w:rPr>
                <w:noProof/>
                <w:webHidden/>
              </w:rPr>
              <w:tab/>
            </w:r>
            <w:r>
              <w:rPr>
                <w:noProof/>
                <w:webHidden/>
              </w:rPr>
              <w:fldChar w:fldCharType="begin"/>
            </w:r>
            <w:r>
              <w:rPr>
                <w:noProof/>
                <w:webHidden/>
              </w:rPr>
              <w:instrText xml:space="preserve"> PAGEREF _Toc428358799 \h </w:instrText>
            </w:r>
          </w:ins>
          <w:r>
            <w:rPr>
              <w:noProof/>
              <w:webHidden/>
            </w:rPr>
          </w:r>
          <w:r>
            <w:rPr>
              <w:noProof/>
              <w:webHidden/>
            </w:rPr>
            <w:fldChar w:fldCharType="separate"/>
          </w:r>
          <w:ins w:id="71" w:author="Link Pieces" w:date="2015-08-26T13:22:00Z">
            <w:r>
              <w:rPr>
                <w:noProof/>
                <w:webHidden/>
              </w:rPr>
              <w:t>24</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72" w:author="Link Pieces" w:date="2015-08-26T13:22:00Z"/>
              <w:rFonts w:eastAsiaTheme="minorEastAsia" w:cstheme="minorBidi"/>
              <w:noProof/>
              <w:sz w:val="22"/>
              <w:szCs w:val="22"/>
              <w:lang w:val="en-US" w:eastAsia="ja-JP"/>
            </w:rPr>
          </w:pPr>
          <w:ins w:id="7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2.3.2 Task Sheet: Assignment and Timetable</w:t>
            </w:r>
            <w:r>
              <w:rPr>
                <w:noProof/>
                <w:webHidden/>
              </w:rPr>
              <w:tab/>
            </w:r>
            <w:r>
              <w:rPr>
                <w:noProof/>
                <w:webHidden/>
              </w:rPr>
              <w:fldChar w:fldCharType="begin"/>
            </w:r>
            <w:r>
              <w:rPr>
                <w:noProof/>
                <w:webHidden/>
              </w:rPr>
              <w:instrText xml:space="preserve"> PAGEREF _Toc428358800 \h </w:instrText>
            </w:r>
          </w:ins>
          <w:r>
            <w:rPr>
              <w:noProof/>
              <w:webHidden/>
            </w:rPr>
          </w:r>
          <w:r>
            <w:rPr>
              <w:noProof/>
              <w:webHidden/>
            </w:rPr>
            <w:fldChar w:fldCharType="separate"/>
          </w:r>
          <w:ins w:id="74" w:author="Link Pieces" w:date="2015-08-26T13:22:00Z">
            <w:r>
              <w:rPr>
                <w:noProof/>
                <w:webHidden/>
              </w:rPr>
              <w:t>26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75" w:author="Link Pieces" w:date="2015-08-26T13:22:00Z"/>
              <w:rFonts w:eastAsiaTheme="minorEastAsia" w:cstheme="minorBidi"/>
              <w:noProof/>
              <w:sz w:val="22"/>
              <w:szCs w:val="22"/>
              <w:lang w:val="en-US" w:eastAsia="ja-JP"/>
            </w:rPr>
          </w:pPr>
          <w:ins w:id="7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2.3.3 Meeting Minutes</w:t>
            </w:r>
            <w:r>
              <w:rPr>
                <w:noProof/>
                <w:webHidden/>
              </w:rPr>
              <w:tab/>
            </w:r>
            <w:r>
              <w:rPr>
                <w:noProof/>
                <w:webHidden/>
              </w:rPr>
              <w:fldChar w:fldCharType="begin"/>
            </w:r>
            <w:r>
              <w:rPr>
                <w:noProof/>
                <w:webHidden/>
              </w:rPr>
              <w:instrText xml:space="preserve"> PAGEREF _Toc428358801 \h </w:instrText>
            </w:r>
          </w:ins>
          <w:r>
            <w:rPr>
              <w:noProof/>
              <w:webHidden/>
            </w:rPr>
          </w:r>
          <w:r>
            <w:rPr>
              <w:noProof/>
              <w:webHidden/>
            </w:rPr>
            <w:fldChar w:fldCharType="separate"/>
          </w:r>
          <w:ins w:id="77" w:author="Link Pieces" w:date="2015-08-26T13:22:00Z">
            <w:r>
              <w:rPr>
                <w:noProof/>
                <w:webHidden/>
              </w:rPr>
              <w:t>27</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78" w:author="Link Pieces" w:date="2015-08-26T13:22:00Z"/>
              <w:rFonts w:eastAsiaTheme="minorEastAsia" w:cstheme="minorBidi"/>
              <w:noProof/>
              <w:sz w:val="22"/>
              <w:szCs w:val="22"/>
              <w:lang w:val="en-US" w:eastAsia="ja-JP"/>
            </w:rPr>
          </w:pPr>
          <w:ins w:id="7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2.3.4 Coding Conventions</w:t>
            </w:r>
            <w:r>
              <w:rPr>
                <w:noProof/>
                <w:webHidden/>
              </w:rPr>
              <w:tab/>
            </w:r>
            <w:r>
              <w:rPr>
                <w:noProof/>
                <w:webHidden/>
              </w:rPr>
              <w:fldChar w:fldCharType="begin"/>
            </w:r>
            <w:r>
              <w:rPr>
                <w:noProof/>
                <w:webHidden/>
              </w:rPr>
              <w:instrText xml:space="preserve"> PAGEREF _Toc428358802 \h </w:instrText>
            </w:r>
          </w:ins>
          <w:r>
            <w:rPr>
              <w:noProof/>
              <w:webHidden/>
            </w:rPr>
          </w:r>
          <w:r>
            <w:rPr>
              <w:noProof/>
              <w:webHidden/>
            </w:rPr>
            <w:fldChar w:fldCharType="separate"/>
          </w:r>
          <w:ins w:id="80" w:author="Link Pieces" w:date="2015-08-26T13:22:00Z">
            <w:r>
              <w:rPr>
                <w:noProof/>
                <w:webHidden/>
              </w:rPr>
              <w:t>28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81" w:author="Link Pieces" w:date="2015-08-26T13:22:00Z"/>
              <w:rFonts w:eastAsiaTheme="minorEastAsia" w:cstheme="minorBidi"/>
              <w:noProof/>
              <w:sz w:val="22"/>
              <w:szCs w:val="22"/>
              <w:lang w:val="en-US" w:eastAsia="ja-JP"/>
            </w:rPr>
          </w:pPr>
          <w:ins w:id="8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2.3.5 Quality Plan</w:t>
            </w:r>
            <w:r>
              <w:rPr>
                <w:noProof/>
                <w:webHidden/>
              </w:rPr>
              <w:tab/>
            </w:r>
            <w:r>
              <w:rPr>
                <w:noProof/>
                <w:webHidden/>
              </w:rPr>
              <w:fldChar w:fldCharType="begin"/>
            </w:r>
            <w:r>
              <w:rPr>
                <w:noProof/>
                <w:webHidden/>
              </w:rPr>
              <w:instrText xml:space="preserve"> PAGEREF _Toc428358803 \h </w:instrText>
            </w:r>
          </w:ins>
          <w:r>
            <w:rPr>
              <w:noProof/>
              <w:webHidden/>
            </w:rPr>
          </w:r>
          <w:r>
            <w:rPr>
              <w:noProof/>
              <w:webHidden/>
            </w:rPr>
            <w:fldChar w:fldCharType="separate"/>
          </w:r>
          <w:ins w:id="83" w:author="Link Pieces" w:date="2015-08-26T13:22:00Z">
            <w:r>
              <w:rPr>
                <w:noProof/>
                <w:webHidden/>
              </w:rPr>
              <w:t>28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84" w:author="Link Pieces" w:date="2015-08-26T13:22:00Z"/>
              <w:rFonts w:eastAsiaTheme="minorEastAsia" w:cstheme="minorBidi"/>
              <w:noProof/>
              <w:sz w:val="22"/>
              <w:szCs w:val="22"/>
              <w:lang w:val="en-US" w:eastAsia="ja-JP"/>
            </w:rPr>
          </w:pPr>
          <w:ins w:id="8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2.3.6 Risk Management Plan</w:t>
            </w:r>
            <w:r>
              <w:rPr>
                <w:noProof/>
                <w:webHidden/>
              </w:rPr>
              <w:tab/>
            </w:r>
            <w:r>
              <w:rPr>
                <w:noProof/>
                <w:webHidden/>
              </w:rPr>
              <w:fldChar w:fldCharType="begin"/>
            </w:r>
            <w:r>
              <w:rPr>
                <w:noProof/>
                <w:webHidden/>
              </w:rPr>
              <w:instrText xml:space="preserve"> PAGEREF _Toc428358804 \h </w:instrText>
            </w:r>
          </w:ins>
          <w:r>
            <w:rPr>
              <w:noProof/>
              <w:webHidden/>
            </w:rPr>
          </w:r>
          <w:r>
            <w:rPr>
              <w:noProof/>
              <w:webHidden/>
            </w:rPr>
            <w:fldChar w:fldCharType="separate"/>
          </w:r>
          <w:ins w:id="86" w:author="Link Pieces" w:date="2015-08-26T13:22:00Z">
            <w:r>
              <w:rPr>
                <w:noProof/>
                <w:webHidden/>
              </w:rPr>
              <w:t>31</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87" w:author="Link Pieces" w:date="2015-08-26T13:22:00Z"/>
              <w:rFonts w:eastAsiaTheme="minorEastAsia" w:cstheme="minorBidi"/>
              <w:noProof/>
              <w:sz w:val="22"/>
              <w:szCs w:val="22"/>
              <w:lang w:val="en-US" w:eastAsia="ja-JP"/>
            </w:rPr>
          </w:pPr>
          <w:ins w:id="8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2.3.7 Communication Plan</w:t>
            </w:r>
            <w:r>
              <w:rPr>
                <w:noProof/>
                <w:webHidden/>
              </w:rPr>
              <w:tab/>
            </w:r>
            <w:r>
              <w:rPr>
                <w:noProof/>
                <w:webHidden/>
              </w:rPr>
              <w:fldChar w:fldCharType="begin"/>
            </w:r>
            <w:r>
              <w:rPr>
                <w:noProof/>
                <w:webHidden/>
              </w:rPr>
              <w:instrText xml:space="preserve"> PAGEREF _Toc428358805 \h </w:instrText>
            </w:r>
          </w:ins>
          <w:r>
            <w:rPr>
              <w:noProof/>
              <w:webHidden/>
            </w:rPr>
          </w:r>
          <w:r>
            <w:rPr>
              <w:noProof/>
              <w:webHidden/>
            </w:rPr>
            <w:fldChar w:fldCharType="separate"/>
          </w:r>
          <w:ins w:id="89" w:author="Link Pieces" w:date="2015-08-26T13:22:00Z">
            <w:r>
              <w:rPr>
                <w:noProof/>
                <w:webHidden/>
              </w:rPr>
              <w:t>32</w:t>
            </w:r>
            <w:r>
              <w:rPr>
                <w:noProof/>
                <w:webHidden/>
              </w:rPr>
              <w:fldChar w:fldCharType="end"/>
            </w:r>
            <w:r w:rsidRPr="006C3609">
              <w:rPr>
                <w:rStyle w:val="Hyperlink"/>
                <w:noProof/>
              </w:rPr>
              <w:fldChar w:fldCharType="end"/>
            </w:r>
          </w:ins>
        </w:p>
        <w:p w:rsidR="008F1DC0" w:rsidRDefault="008F1DC0">
          <w:pPr>
            <w:pStyle w:val="TOC1"/>
            <w:rPr>
              <w:ins w:id="90" w:author="Link Pieces" w:date="2015-08-26T13:22:00Z"/>
              <w:rFonts w:eastAsiaTheme="minorEastAsia" w:cstheme="minorBidi"/>
              <w:b w:val="0"/>
              <w:sz w:val="22"/>
              <w:szCs w:val="22"/>
              <w:lang w:val="en-US" w:eastAsia="ja-JP"/>
            </w:rPr>
          </w:pPr>
          <w:ins w:id="91" w:author="Link Pieces" w:date="2015-08-26T13:22:00Z">
            <w:r w:rsidRPr="006C3609">
              <w:rPr>
                <w:rStyle w:val="Hyperlink"/>
              </w:rPr>
              <w:fldChar w:fldCharType="begin"/>
            </w:r>
            <w:r w:rsidRPr="006C3609">
              <w:rPr>
                <w:rStyle w:val="Hyperlink"/>
              </w:rPr>
              <w:instrText xml:space="preserve"> </w:instrText>
            </w:r>
            <w:r>
              <w:instrText>HYPERLINK \l "_Toc428358806"</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CHAPTER 3: SOFTWARE REQUIREMENT SPECIFICATION</w:t>
            </w:r>
            <w:r>
              <w:rPr>
                <w:webHidden/>
              </w:rPr>
              <w:tab/>
            </w:r>
            <w:r>
              <w:rPr>
                <w:webHidden/>
              </w:rPr>
              <w:fldChar w:fldCharType="begin"/>
            </w:r>
            <w:r>
              <w:rPr>
                <w:webHidden/>
              </w:rPr>
              <w:instrText xml:space="preserve"> PAGEREF _Toc428358806 \h </w:instrText>
            </w:r>
          </w:ins>
          <w:r>
            <w:rPr>
              <w:webHidden/>
            </w:rPr>
          </w:r>
          <w:r>
            <w:rPr>
              <w:webHidden/>
            </w:rPr>
            <w:fldChar w:fldCharType="separate"/>
          </w:r>
          <w:ins w:id="92" w:author="Link Pieces" w:date="2015-08-26T13:22:00Z">
            <w:r>
              <w:rPr>
                <w:webHidden/>
              </w:rPr>
              <w:t>36</w:t>
            </w:r>
            <w:r>
              <w:rPr>
                <w:webHidden/>
              </w:rPr>
              <w:fldChar w:fldCharType="end"/>
            </w:r>
            <w:r w:rsidRPr="006C3609">
              <w:rPr>
                <w:rStyle w:val="Hyperlink"/>
              </w:rPr>
              <w:fldChar w:fldCharType="end"/>
            </w:r>
          </w:ins>
        </w:p>
        <w:p w:rsidR="008F1DC0" w:rsidRDefault="008F1DC0">
          <w:pPr>
            <w:pStyle w:val="TOC2"/>
            <w:rPr>
              <w:ins w:id="93" w:author="Link Pieces" w:date="2015-08-26T13:22:00Z"/>
              <w:rFonts w:eastAsiaTheme="minorEastAsia" w:cstheme="minorBidi"/>
              <w:noProof/>
              <w:sz w:val="22"/>
              <w:szCs w:val="22"/>
              <w:lang w:val="en-US" w:eastAsia="ja-JP"/>
            </w:rPr>
          </w:pPr>
          <w:ins w:id="9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3.1 Purpose</w:t>
            </w:r>
            <w:r>
              <w:rPr>
                <w:noProof/>
                <w:webHidden/>
              </w:rPr>
              <w:tab/>
            </w:r>
            <w:r>
              <w:rPr>
                <w:noProof/>
                <w:webHidden/>
              </w:rPr>
              <w:fldChar w:fldCharType="begin"/>
            </w:r>
            <w:r>
              <w:rPr>
                <w:noProof/>
                <w:webHidden/>
              </w:rPr>
              <w:instrText xml:space="preserve"> PAGEREF _Toc428358807 \h </w:instrText>
            </w:r>
          </w:ins>
          <w:r>
            <w:rPr>
              <w:noProof/>
              <w:webHidden/>
            </w:rPr>
          </w:r>
          <w:r>
            <w:rPr>
              <w:noProof/>
              <w:webHidden/>
            </w:rPr>
            <w:fldChar w:fldCharType="separate"/>
          </w:r>
          <w:ins w:id="95" w:author="Link Pieces" w:date="2015-08-26T13:22:00Z">
            <w:r>
              <w:rPr>
                <w:noProof/>
                <w:webHidden/>
              </w:rPr>
              <w:t>36</w:t>
            </w:r>
            <w:r>
              <w:rPr>
                <w:noProof/>
                <w:webHidden/>
              </w:rPr>
              <w:fldChar w:fldCharType="end"/>
            </w:r>
            <w:r w:rsidRPr="006C3609">
              <w:rPr>
                <w:rStyle w:val="Hyperlink"/>
                <w:noProof/>
              </w:rPr>
              <w:fldChar w:fldCharType="end"/>
            </w:r>
          </w:ins>
        </w:p>
        <w:p w:rsidR="008F1DC0" w:rsidRDefault="008F1DC0">
          <w:pPr>
            <w:pStyle w:val="TOC2"/>
            <w:rPr>
              <w:ins w:id="96" w:author="Link Pieces" w:date="2015-08-26T13:22:00Z"/>
              <w:rFonts w:eastAsiaTheme="minorEastAsia" w:cstheme="minorBidi"/>
              <w:noProof/>
              <w:sz w:val="22"/>
              <w:szCs w:val="22"/>
              <w:lang w:val="en-US" w:eastAsia="ja-JP"/>
            </w:rPr>
          </w:pPr>
          <w:ins w:id="9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"_Toc428358808"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3.2 User Requirement Specification</w:t>
            </w:r>
            <w:r>
              <w:rPr>
                <w:noProof/>
                <w:webHidden/>
              </w:rPr>
              <w:tab/>
            </w:r>
            <w:r>
              <w:rPr>
                <w:noProof/>
                <w:webHidden/>
              </w:rPr>
              <w:fldChar w:fldCharType="begin"/>
            </w:r>
            <w:r>
              <w:rPr>
                <w:noProof/>
                <w:webHidden/>
              </w:rPr>
              <w:instrText xml:space="preserve"> PAGEREF _Toc428358808 \h </w:instrText>
            </w:r>
          </w:ins>
          <w:r>
            <w:rPr>
              <w:noProof/>
              <w:webHidden/>
            </w:rPr>
          </w:r>
          <w:r>
            <w:rPr>
              <w:noProof/>
              <w:webHidden/>
            </w:rPr>
            <w:fldChar w:fldCharType="separate"/>
          </w:r>
          <w:ins w:id="98" w:author="Link Pieces" w:date="2015-08-26T13:22:00Z">
            <w:r>
              <w:rPr>
                <w:noProof/>
                <w:webHidden/>
              </w:rPr>
              <w:t>36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99" w:author="Link Pieces" w:date="2015-08-26T13:22:00Z"/>
              <w:rFonts w:eastAsiaTheme="minorEastAsia" w:cstheme="minorBidi"/>
              <w:noProof/>
              <w:sz w:val="22"/>
              <w:szCs w:val="22"/>
              <w:lang w:val="en-US" w:eastAsia="ja-JP"/>
            </w:rPr>
          </w:pPr>
          <w:ins w:id="100" w:author="Link Pieces" w:date="2015-08-26T13:22:00Z">
            <w:r w:rsidRPr="006C3609">
              <w:rPr>
                <w:rStyle w:val="Hyperlink"/>
                <w:noProof/>
              </w:rPr>
              <w:lastRenderedPageBreak/>
              <w:fldChar w:fldCharType="begin"/>
            </w:r>
            <w:r w:rsidRPr="006C3609">
              <w:rPr>
                <w:rStyle w:val="Hyperlink"/>
                <w:noProof/>
              </w:rPr>
              <w:instrText xml:space="preserve"> </w:instrText>
            </w:r>
            <w:r>
              <w:rPr>
                <w:noProof/>
              </w:rPr>
              <w:instrText>HYPERLINK \l "_Toc428358809"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3.1.1 Bespoke admin requirement</w:t>
            </w:r>
            <w:r>
              <w:rPr>
                <w:noProof/>
                <w:webHidden/>
              </w:rPr>
              <w:tab/>
            </w:r>
            <w:r>
              <w:rPr>
                <w:noProof/>
                <w:webHidden/>
              </w:rPr>
              <w:fldChar w:fldCharType="begin"/>
            </w:r>
            <w:r>
              <w:rPr>
                <w:noProof/>
                <w:webHidden/>
              </w:rPr>
              <w:instrText xml:space="preserve"> PAGEREF _Toc428358809 \h </w:instrText>
            </w:r>
          </w:ins>
          <w:r>
            <w:rPr>
              <w:noProof/>
              <w:webHidden/>
            </w:rPr>
          </w:r>
          <w:r>
            <w:rPr>
              <w:noProof/>
              <w:webHidden/>
            </w:rPr>
            <w:fldChar w:fldCharType="separate"/>
          </w:r>
          <w:ins w:id="101" w:author="Link Pieces" w:date="2015-08-26T13:22:00Z">
            <w:r>
              <w:rPr>
                <w:noProof/>
                <w:webHidden/>
              </w:rPr>
              <w:t>36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02" w:author="Link Pieces" w:date="2015-08-26T13:22:00Z"/>
              <w:rFonts w:eastAsiaTheme="minorEastAsia" w:cstheme="minorBidi"/>
              <w:noProof/>
              <w:sz w:val="22"/>
              <w:szCs w:val="22"/>
              <w:lang w:val="en-US" w:eastAsia="ja-JP"/>
            </w:rPr>
          </w:pPr>
          <w:ins w:id="10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3.1.2 Shop owner requirement</w:t>
            </w:r>
            <w:r>
              <w:rPr>
                <w:noProof/>
                <w:webHidden/>
              </w:rPr>
              <w:tab/>
            </w:r>
            <w:r>
              <w:rPr>
                <w:noProof/>
                <w:webHidden/>
              </w:rPr>
              <w:fldChar w:fldCharType="begin"/>
            </w:r>
            <w:r>
              <w:rPr>
                <w:noProof/>
                <w:webHidden/>
              </w:rPr>
              <w:instrText xml:space="preserve"> PAGEREF _Toc428358810 \h </w:instrText>
            </w:r>
          </w:ins>
          <w:r>
            <w:rPr>
              <w:noProof/>
              <w:webHidden/>
            </w:rPr>
          </w:r>
          <w:r>
            <w:rPr>
              <w:noProof/>
              <w:webHidden/>
            </w:rPr>
            <w:fldChar w:fldCharType="separate"/>
          </w:r>
          <w:ins w:id="104" w:author="Link Pieces" w:date="2015-08-26T13:22:00Z">
            <w:r>
              <w:rPr>
                <w:noProof/>
                <w:webHidden/>
              </w:rPr>
              <w:t>36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05" w:author="Link Pieces" w:date="2015-08-26T13:22:00Z"/>
              <w:rFonts w:eastAsiaTheme="minorEastAsia" w:cstheme="minorBidi"/>
              <w:noProof/>
              <w:sz w:val="22"/>
              <w:szCs w:val="22"/>
              <w:lang w:val="en-US" w:eastAsia="ja-JP"/>
            </w:rPr>
          </w:pPr>
          <w:ins w:id="10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3.1.3 Staff requirement</w:t>
            </w:r>
            <w:r>
              <w:rPr>
                <w:noProof/>
                <w:webHidden/>
              </w:rPr>
              <w:tab/>
            </w:r>
            <w:r>
              <w:rPr>
                <w:noProof/>
                <w:webHidden/>
              </w:rPr>
              <w:fldChar w:fldCharType="begin"/>
            </w:r>
            <w:r>
              <w:rPr>
                <w:noProof/>
                <w:webHidden/>
              </w:rPr>
              <w:instrText xml:space="preserve"> PAGEREF _Toc428358811 \h </w:instrText>
            </w:r>
          </w:ins>
          <w:r>
            <w:rPr>
              <w:noProof/>
              <w:webHidden/>
            </w:rPr>
          </w:r>
          <w:r>
            <w:rPr>
              <w:noProof/>
              <w:webHidden/>
            </w:rPr>
            <w:fldChar w:fldCharType="separate"/>
          </w:r>
          <w:ins w:id="107" w:author="Link Pieces" w:date="2015-08-26T13:22:00Z">
            <w:r>
              <w:rPr>
                <w:noProof/>
                <w:webHidden/>
              </w:rPr>
              <w:t>37</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08" w:author="Link Pieces" w:date="2015-08-26T13:22:00Z"/>
              <w:rFonts w:eastAsiaTheme="minorEastAsia" w:cstheme="minorBidi"/>
              <w:noProof/>
              <w:sz w:val="22"/>
              <w:szCs w:val="22"/>
              <w:lang w:val="en-US" w:eastAsia="ja-JP"/>
            </w:rPr>
          </w:pPr>
          <w:ins w:id="10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3.1.4 Customer requirement</w:t>
            </w:r>
            <w:r>
              <w:rPr>
                <w:noProof/>
                <w:webHidden/>
              </w:rPr>
              <w:tab/>
            </w:r>
            <w:r>
              <w:rPr>
                <w:noProof/>
                <w:webHidden/>
              </w:rPr>
              <w:fldChar w:fldCharType="begin"/>
            </w:r>
            <w:r>
              <w:rPr>
                <w:noProof/>
                <w:webHidden/>
              </w:rPr>
              <w:instrText xml:space="preserve"> PAGEREF _Toc428358812 \h </w:instrText>
            </w:r>
          </w:ins>
          <w:r>
            <w:rPr>
              <w:noProof/>
              <w:webHidden/>
            </w:rPr>
          </w:r>
          <w:r>
            <w:rPr>
              <w:noProof/>
              <w:webHidden/>
            </w:rPr>
            <w:fldChar w:fldCharType="separate"/>
          </w:r>
          <w:ins w:id="110" w:author="Link Pieces" w:date="2015-08-26T13:22:00Z">
            <w:r>
              <w:rPr>
                <w:noProof/>
                <w:webHidden/>
              </w:rPr>
              <w:t>38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11" w:author="Link Pieces" w:date="2015-08-26T13:22:00Z"/>
              <w:rFonts w:eastAsiaTheme="minorEastAsia" w:cstheme="minorBidi"/>
              <w:noProof/>
              <w:sz w:val="22"/>
              <w:szCs w:val="22"/>
              <w:lang w:val="en-US" w:eastAsia="ja-JP"/>
            </w:rPr>
          </w:pPr>
          <w:ins w:id="11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3.1.5 Visitor requirement</w:t>
            </w:r>
            <w:r>
              <w:rPr>
                <w:noProof/>
                <w:webHidden/>
              </w:rPr>
              <w:tab/>
            </w:r>
            <w:r>
              <w:rPr>
                <w:noProof/>
                <w:webHidden/>
              </w:rPr>
              <w:fldChar w:fldCharType="begin"/>
            </w:r>
            <w:r>
              <w:rPr>
                <w:noProof/>
                <w:webHidden/>
              </w:rPr>
              <w:instrText xml:space="preserve"> PAGEREF _Toc428358813 \h </w:instrText>
            </w:r>
          </w:ins>
          <w:r>
            <w:rPr>
              <w:noProof/>
              <w:webHidden/>
            </w:rPr>
          </w:r>
          <w:r>
            <w:rPr>
              <w:noProof/>
              <w:webHidden/>
            </w:rPr>
            <w:fldChar w:fldCharType="separate"/>
          </w:r>
          <w:ins w:id="113" w:author="Link Pieces" w:date="2015-08-26T13:22:00Z">
            <w:r>
              <w:rPr>
                <w:noProof/>
                <w:webHidden/>
              </w:rPr>
              <w:t>38</w:t>
            </w:r>
            <w:r>
              <w:rPr>
                <w:noProof/>
                <w:webHidden/>
              </w:rPr>
              <w:fldChar w:fldCharType="end"/>
            </w:r>
            <w:r w:rsidRPr="006C3609">
              <w:rPr>
                <w:rStyle w:val="Hyperlink"/>
                <w:noProof/>
              </w:rPr>
              <w:fldChar w:fldCharType="end"/>
            </w:r>
          </w:ins>
        </w:p>
        <w:p w:rsidR="008F1DC0" w:rsidRDefault="008F1DC0">
          <w:pPr>
            <w:pStyle w:val="TOC2"/>
            <w:rPr>
              <w:ins w:id="114" w:author="Link Pieces" w:date="2015-08-26T13:22:00Z"/>
              <w:rFonts w:eastAsiaTheme="minorEastAsia" w:cstheme="minorBidi"/>
              <w:noProof/>
              <w:sz w:val="22"/>
              <w:szCs w:val="22"/>
              <w:lang w:val="en-US" w:eastAsia="ja-JP"/>
            </w:rPr>
          </w:pPr>
          <w:ins w:id="11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3.3 System Requirement Specification</w:t>
            </w:r>
            <w:r>
              <w:rPr>
                <w:noProof/>
                <w:webHidden/>
              </w:rPr>
              <w:tab/>
            </w:r>
            <w:r>
              <w:rPr>
                <w:noProof/>
                <w:webHidden/>
              </w:rPr>
              <w:fldChar w:fldCharType="begin"/>
            </w:r>
            <w:r>
              <w:rPr>
                <w:noProof/>
                <w:webHidden/>
              </w:rPr>
              <w:instrText xml:space="preserve"> PAGEREF _Toc428358814 \h </w:instrText>
            </w:r>
          </w:ins>
          <w:r>
            <w:rPr>
              <w:noProof/>
              <w:webHidden/>
            </w:rPr>
          </w:r>
          <w:r>
            <w:rPr>
              <w:noProof/>
              <w:webHidden/>
            </w:rPr>
            <w:fldChar w:fldCharType="separate"/>
          </w:r>
          <w:ins w:id="116" w:author="Link Pieces" w:date="2015-08-26T13:22:00Z">
            <w:r>
              <w:rPr>
                <w:noProof/>
                <w:webHidden/>
              </w:rPr>
              <w:t>39</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17" w:author="Link Pieces" w:date="2015-08-26T13:22:00Z"/>
              <w:rFonts w:eastAsiaTheme="minorEastAsia" w:cstheme="minorBidi"/>
              <w:noProof/>
              <w:sz w:val="22"/>
              <w:szCs w:val="22"/>
              <w:lang w:val="en-US" w:eastAsia="ja-JP"/>
            </w:rPr>
          </w:pPr>
          <w:ins w:id="11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3.3.1 External Interface Requirements</w:t>
            </w:r>
            <w:r>
              <w:rPr>
                <w:noProof/>
                <w:webHidden/>
              </w:rPr>
              <w:tab/>
            </w:r>
            <w:r>
              <w:rPr>
                <w:noProof/>
                <w:webHidden/>
              </w:rPr>
              <w:fldChar w:fldCharType="begin"/>
            </w:r>
            <w:r>
              <w:rPr>
                <w:noProof/>
                <w:webHidden/>
              </w:rPr>
              <w:instrText xml:space="preserve"> PAGEREF _Toc428358815 \h </w:instrText>
            </w:r>
          </w:ins>
          <w:r>
            <w:rPr>
              <w:noProof/>
              <w:webHidden/>
            </w:rPr>
          </w:r>
          <w:r>
            <w:rPr>
              <w:noProof/>
              <w:webHidden/>
            </w:rPr>
            <w:fldChar w:fldCharType="separate"/>
          </w:r>
          <w:ins w:id="119" w:author="Link Pieces" w:date="2015-08-26T13:22:00Z">
            <w:r>
              <w:rPr>
                <w:noProof/>
                <w:webHidden/>
              </w:rPr>
              <w:t>39</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20" w:author="Link Pieces" w:date="2015-08-26T13:22:00Z"/>
              <w:rFonts w:eastAsiaTheme="minorEastAsia" w:cstheme="minorBidi"/>
              <w:noProof/>
              <w:sz w:val="22"/>
              <w:szCs w:val="22"/>
              <w:lang w:val="en-US" w:eastAsia="ja-JP"/>
            </w:rPr>
          </w:pPr>
          <w:ins w:id="12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3.3.2 Function Requirements</w:t>
            </w:r>
            <w:r>
              <w:rPr>
                <w:noProof/>
                <w:webHidden/>
              </w:rPr>
              <w:tab/>
            </w:r>
            <w:r>
              <w:rPr>
                <w:noProof/>
                <w:webHidden/>
              </w:rPr>
              <w:fldChar w:fldCharType="begin"/>
            </w:r>
            <w:r>
              <w:rPr>
                <w:noProof/>
                <w:webHidden/>
              </w:rPr>
              <w:instrText xml:space="preserve"> PAGEREF _Toc428358816 \h </w:instrText>
            </w:r>
          </w:ins>
          <w:r>
            <w:rPr>
              <w:noProof/>
              <w:webHidden/>
            </w:rPr>
          </w:r>
          <w:r>
            <w:rPr>
              <w:noProof/>
              <w:webHidden/>
            </w:rPr>
            <w:fldChar w:fldCharType="separate"/>
          </w:r>
          <w:ins w:id="122" w:author="Link Pieces" w:date="2015-08-26T13:22:00Z">
            <w:r>
              <w:rPr>
                <w:noProof/>
                <w:webHidden/>
              </w:rPr>
              <w:t>39</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23" w:author="Link Pieces" w:date="2015-08-26T13:22:00Z"/>
              <w:rFonts w:eastAsiaTheme="minorEastAsia" w:cstheme="minorBidi"/>
              <w:noProof/>
              <w:sz w:val="22"/>
              <w:szCs w:val="22"/>
              <w:lang w:val="en-US" w:eastAsia="ja-JP"/>
            </w:rPr>
          </w:pPr>
          <w:ins w:id="12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3.3.3 Non-functional Requirements</w:t>
            </w:r>
            <w:r>
              <w:rPr>
                <w:noProof/>
                <w:webHidden/>
              </w:rPr>
              <w:tab/>
            </w:r>
            <w:r>
              <w:rPr>
                <w:noProof/>
                <w:webHidden/>
              </w:rPr>
              <w:fldChar w:fldCharType="begin"/>
            </w:r>
            <w:r>
              <w:rPr>
                <w:noProof/>
                <w:webHidden/>
              </w:rPr>
              <w:instrText xml:space="preserve"> PAGEREF _Toc428358817 \h </w:instrText>
            </w:r>
          </w:ins>
          <w:r>
            <w:rPr>
              <w:noProof/>
              <w:webHidden/>
            </w:rPr>
          </w:r>
          <w:r>
            <w:rPr>
              <w:noProof/>
              <w:webHidden/>
            </w:rPr>
            <w:fldChar w:fldCharType="separate"/>
          </w:r>
          <w:ins w:id="125" w:author="Link Pieces" w:date="2015-08-26T13:22:00Z">
            <w:r>
              <w:rPr>
                <w:noProof/>
                <w:webHidden/>
              </w:rPr>
              <w:t>121</w:t>
            </w:r>
            <w:r>
              <w:rPr>
                <w:noProof/>
                <w:webHidden/>
              </w:rPr>
              <w:fldChar w:fldCharType="end"/>
            </w:r>
            <w:r w:rsidRPr="006C3609">
              <w:rPr>
                <w:rStyle w:val="Hyperlink"/>
                <w:noProof/>
              </w:rPr>
              <w:fldChar w:fldCharType="end"/>
            </w:r>
          </w:ins>
        </w:p>
        <w:p w:rsidR="008F1DC0" w:rsidRDefault="008F1DC0">
          <w:pPr>
            <w:pStyle w:val="TOC2"/>
            <w:rPr>
              <w:ins w:id="126" w:author="Link Pieces" w:date="2015-08-26T13:22:00Z"/>
              <w:rFonts w:eastAsiaTheme="minorEastAsia" w:cstheme="minorBidi"/>
              <w:noProof/>
              <w:sz w:val="22"/>
              <w:szCs w:val="22"/>
              <w:lang w:val="en-US" w:eastAsia="ja-JP"/>
            </w:rPr>
          </w:pPr>
          <w:ins w:id="12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3.4 Entity Relationship Diagram</w:t>
            </w:r>
            <w:r>
              <w:rPr>
                <w:noProof/>
                <w:webHidden/>
              </w:rPr>
              <w:tab/>
            </w:r>
            <w:r>
              <w:rPr>
                <w:noProof/>
                <w:webHidden/>
              </w:rPr>
              <w:fldChar w:fldCharType="begin"/>
            </w:r>
            <w:r>
              <w:rPr>
                <w:noProof/>
                <w:webHidden/>
              </w:rPr>
              <w:instrText xml:space="preserve"> PAGEREF _Toc428358818 \h </w:instrText>
            </w:r>
          </w:ins>
          <w:r>
            <w:rPr>
              <w:noProof/>
              <w:webHidden/>
            </w:rPr>
          </w:r>
          <w:r>
            <w:rPr>
              <w:noProof/>
              <w:webHidden/>
            </w:rPr>
            <w:fldChar w:fldCharType="separate"/>
          </w:r>
          <w:ins w:id="128" w:author="Link Pieces" w:date="2015-08-26T13:22:00Z">
            <w:r>
              <w:rPr>
                <w:noProof/>
                <w:webHidden/>
              </w:rPr>
              <w:t>122</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29" w:author="Link Pieces" w:date="2015-08-26T13:22:00Z"/>
              <w:rFonts w:eastAsiaTheme="minorEastAsia" w:cstheme="minorBidi"/>
              <w:noProof/>
              <w:sz w:val="22"/>
              <w:szCs w:val="22"/>
              <w:lang w:val="en-US" w:eastAsia="ja-JP"/>
            </w:rPr>
          </w:pPr>
          <w:ins w:id="13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"_Toc428358819"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3.4.1 Bespoke</w:t>
            </w:r>
            <w:r>
              <w:rPr>
                <w:noProof/>
                <w:webHidden/>
              </w:rPr>
              <w:tab/>
            </w:r>
            <w:r>
              <w:rPr>
                <w:noProof/>
                <w:webHidden/>
              </w:rPr>
              <w:fldChar w:fldCharType="begin"/>
            </w:r>
            <w:r>
              <w:rPr>
                <w:noProof/>
                <w:webHidden/>
              </w:rPr>
              <w:instrText xml:space="preserve"> PAGEREF _Toc428358819 \h </w:instrText>
            </w:r>
          </w:ins>
          <w:r>
            <w:rPr>
              <w:noProof/>
              <w:webHidden/>
            </w:rPr>
          </w:r>
          <w:r>
            <w:rPr>
              <w:noProof/>
              <w:webHidden/>
            </w:rPr>
            <w:fldChar w:fldCharType="separate"/>
          </w:r>
          <w:ins w:id="131" w:author="Link Pieces" w:date="2015-08-26T13:22:00Z">
            <w:r>
              <w:rPr>
                <w:noProof/>
                <w:webHidden/>
              </w:rPr>
              <w:t>122</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32" w:author="Link Pieces" w:date="2015-08-26T13:22:00Z"/>
              <w:rFonts w:eastAsiaTheme="minorEastAsia" w:cstheme="minorBidi"/>
              <w:noProof/>
              <w:sz w:val="22"/>
              <w:szCs w:val="22"/>
              <w:lang w:val="en-US" w:eastAsia="ja-JP"/>
            </w:rPr>
          </w:pPr>
          <w:ins w:id="13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3.4.2 Store</w:t>
            </w:r>
            <w:r>
              <w:rPr>
                <w:noProof/>
                <w:webHidden/>
              </w:rPr>
              <w:tab/>
            </w:r>
            <w:r>
              <w:rPr>
                <w:noProof/>
                <w:webHidden/>
              </w:rPr>
              <w:fldChar w:fldCharType="begin"/>
            </w:r>
            <w:r>
              <w:rPr>
                <w:noProof/>
                <w:webHidden/>
              </w:rPr>
              <w:instrText xml:space="preserve"> PAGEREF _Toc428358820 \h </w:instrText>
            </w:r>
          </w:ins>
          <w:r>
            <w:rPr>
              <w:noProof/>
              <w:webHidden/>
            </w:rPr>
          </w:r>
          <w:r>
            <w:rPr>
              <w:noProof/>
              <w:webHidden/>
            </w:rPr>
            <w:fldChar w:fldCharType="separate"/>
          </w:r>
          <w:ins w:id="134" w:author="Link Pieces" w:date="2015-08-26T13:22:00Z">
            <w:r>
              <w:rPr>
                <w:noProof/>
                <w:webHidden/>
              </w:rPr>
              <w:t>123</w:t>
            </w:r>
            <w:r>
              <w:rPr>
                <w:noProof/>
                <w:webHidden/>
              </w:rPr>
              <w:fldChar w:fldCharType="end"/>
            </w:r>
            <w:r w:rsidRPr="006C3609">
              <w:rPr>
                <w:rStyle w:val="Hyperlink"/>
                <w:noProof/>
              </w:rPr>
              <w:fldChar w:fldCharType="end"/>
            </w:r>
          </w:ins>
        </w:p>
        <w:p w:rsidR="008F1DC0" w:rsidRDefault="008F1DC0">
          <w:pPr>
            <w:pStyle w:val="TOC1"/>
            <w:rPr>
              <w:ins w:id="135" w:author="Link Pieces" w:date="2015-08-26T13:22:00Z"/>
              <w:rFonts w:eastAsiaTheme="minorEastAsia" w:cstheme="minorBidi"/>
              <w:b w:val="0"/>
              <w:sz w:val="22"/>
              <w:szCs w:val="22"/>
              <w:lang w:val="en-US" w:eastAsia="ja-JP"/>
            </w:rPr>
          </w:pPr>
          <w:ins w:id="136" w:author="Link Pieces" w:date="2015-08-26T13:22:00Z">
            <w:r w:rsidRPr="006C3609">
              <w:rPr>
                <w:rStyle w:val="Hyperlink"/>
              </w:rPr>
              <w:fldChar w:fldCharType="begin"/>
            </w:r>
            <w:r w:rsidRPr="006C3609">
              <w:rPr>
                <w:rStyle w:val="Hyperlink"/>
              </w:rPr>
              <w:instrText xml:space="preserve"> </w:instrText>
            </w:r>
            <w:r>
              <w:instrText>HYPERLINK \l "_Toc428358821"</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CHAPTER 4: SOFTWARE DESIGN DESCRIPTION</w:t>
            </w:r>
            <w:r>
              <w:rPr>
                <w:webHidden/>
              </w:rPr>
              <w:tab/>
            </w:r>
            <w:r>
              <w:rPr>
                <w:webHidden/>
              </w:rPr>
              <w:fldChar w:fldCharType="begin"/>
            </w:r>
            <w:r>
              <w:rPr>
                <w:webHidden/>
              </w:rPr>
              <w:instrText xml:space="preserve"> PAGEREF _Toc428358821 \h </w:instrText>
            </w:r>
          </w:ins>
          <w:r>
            <w:rPr>
              <w:webHidden/>
            </w:rPr>
          </w:r>
          <w:r>
            <w:rPr>
              <w:webHidden/>
            </w:rPr>
            <w:fldChar w:fldCharType="separate"/>
          </w:r>
          <w:ins w:id="137" w:author="Link Pieces" w:date="2015-08-26T13:22:00Z">
            <w:r>
              <w:rPr>
                <w:webHidden/>
              </w:rPr>
              <w:t>124</w:t>
            </w:r>
            <w:r>
              <w:rPr>
                <w:webHidden/>
              </w:rPr>
              <w:fldChar w:fldCharType="end"/>
            </w:r>
            <w:r w:rsidRPr="006C3609">
              <w:rPr>
                <w:rStyle w:val="Hyperlink"/>
              </w:rPr>
              <w:fldChar w:fldCharType="end"/>
            </w:r>
          </w:ins>
        </w:p>
        <w:p w:rsidR="008F1DC0" w:rsidRDefault="008F1DC0">
          <w:pPr>
            <w:pStyle w:val="TOC2"/>
            <w:rPr>
              <w:ins w:id="138" w:author="Link Pieces" w:date="2015-08-26T13:22:00Z"/>
              <w:rFonts w:eastAsiaTheme="minorEastAsia" w:cstheme="minorBidi"/>
              <w:noProof/>
              <w:sz w:val="22"/>
              <w:szCs w:val="22"/>
              <w:lang w:val="en-US" w:eastAsia="ja-JP"/>
            </w:rPr>
          </w:pPr>
          <w:ins w:id="13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4.1 Introduction</w:t>
            </w:r>
            <w:r>
              <w:rPr>
                <w:noProof/>
                <w:webHidden/>
              </w:rPr>
              <w:tab/>
            </w:r>
            <w:r>
              <w:rPr>
                <w:noProof/>
                <w:webHidden/>
              </w:rPr>
              <w:fldChar w:fldCharType="begin"/>
            </w:r>
            <w:r>
              <w:rPr>
                <w:noProof/>
                <w:webHidden/>
              </w:rPr>
              <w:instrText xml:space="preserve"> PAGEREF _Toc428358822 \h </w:instrText>
            </w:r>
          </w:ins>
          <w:r>
            <w:rPr>
              <w:noProof/>
              <w:webHidden/>
            </w:rPr>
          </w:r>
          <w:r>
            <w:rPr>
              <w:noProof/>
              <w:webHidden/>
            </w:rPr>
            <w:fldChar w:fldCharType="separate"/>
          </w:r>
          <w:ins w:id="140" w:author="Link Pieces" w:date="2015-08-26T13:22:00Z">
            <w:r>
              <w:rPr>
                <w:noProof/>
                <w:webHidden/>
              </w:rPr>
              <w:t>124</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141" w:author="Link Pieces" w:date="2015-08-26T13:22:00Z"/>
              <w:rFonts w:eastAsiaTheme="minorEastAsia" w:cstheme="minorBidi"/>
              <w:noProof/>
              <w:sz w:val="22"/>
              <w:szCs w:val="22"/>
              <w:lang w:val="en-US" w:eastAsia="ja-JP"/>
            </w:rPr>
          </w:pPr>
          <w:ins w:id="14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4.1.1</w:t>
            </w:r>
            <w:r>
              <w:rPr>
                <w:rFonts w:eastAsiaTheme="minorEastAsia" w:cstheme="minorBidi"/>
                <w:noProof/>
                <w:sz w:val="22"/>
                <w:szCs w:val="22"/>
                <w:lang w:val="en-US" w:eastAsia="ja-JP"/>
              </w:rPr>
              <w:tab/>
            </w:r>
            <w:r w:rsidRPr="006C3609">
              <w:rPr>
                <w:rStyle w:val="Hyperlink"/>
                <w:rFonts w:ascii="Times New Roman" w:hAnsi="Times New Roman"/>
                <w:noProof/>
              </w:rPr>
              <w:t>Purpose</w:t>
            </w:r>
            <w:r>
              <w:rPr>
                <w:noProof/>
                <w:webHidden/>
              </w:rPr>
              <w:tab/>
            </w:r>
            <w:r>
              <w:rPr>
                <w:noProof/>
                <w:webHidden/>
              </w:rPr>
              <w:fldChar w:fldCharType="begin"/>
            </w:r>
            <w:r>
              <w:rPr>
                <w:noProof/>
                <w:webHidden/>
              </w:rPr>
              <w:instrText xml:space="preserve"> PAGEREF _Toc428358823 \h </w:instrText>
            </w:r>
          </w:ins>
          <w:r>
            <w:rPr>
              <w:noProof/>
              <w:webHidden/>
            </w:rPr>
          </w:r>
          <w:r>
            <w:rPr>
              <w:noProof/>
              <w:webHidden/>
            </w:rPr>
            <w:fldChar w:fldCharType="separate"/>
          </w:r>
          <w:ins w:id="143" w:author="Link Pieces" w:date="2015-08-26T13:22:00Z">
            <w:r>
              <w:rPr>
                <w:noProof/>
                <w:webHidden/>
              </w:rPr>
              <w:t>124</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144" w:author="Link Pieces" w:date="2015-08-26T13:22:00Z"/>
              <w:rFonts w:eastAsiaTheme="minorEastAsia" w:cstheme="minorBidi"/>
              <w:noProof/>
              <w:sz w:val="22"/>
              <w:szCs w:val="22"/>
              <w:lang w:val="en-US" w:eastAsia="ja-JP"/>
            </w:rPr>
          </w:pPr>
          <w:ins w:id="14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4.1.2</w:t>
            </w:r>
            <w:r>
              <w:rPr>
                <w:rFonts w:eastAsiaTheme="minorEastAsia" w:cstheme="minorBidi"/>
                <w:noProof/>
                <w:sz w:val="22"/>
                <w:szCs w:val="22"/>
                <w:lang w:val="en-US" w:eastAsia="ja-JP"/>
              </w:rPr>
              <w:tab/>
            </w:r>
            <w:r w:rsidRPr="006C3609">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_Toc428358824 \h </w:instrText>
            </w:r>
          </w:ins>
          <w:r>
            <w:rPr>
              <w:noProof/>
              <w:webHidden/>
            </w:rPr>
          </w:r>
          <w:r>
            <w:rPr>
              <w:noProof/>
              <w:webHidden/>
            </w:rPr>
            <w:fldChar w:fldCharType="separate"/>
          </w:r>
          <w:ins w:id="146" w:author="Link Pieces" w:date="2015-08-26T13:22:00Z">
            <w:r>
              <w:rPr>
                <w:noProof/>
                <w:webHidden/>
              </w:rPr>
              <w:t>124</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147" w:author="Link Pieces" w:date="2015-08-26T13:22:00Z"/>
              <w:rFonts w:eastAsiaTheme="minorEastAsia" w:cstheme="minorBidi"/>
              <w:noProof/>
              <w:sz w:val="22"/>
              <w:szCs w:val="22"/>
              <w:lang w:val="en-US" w:eastAsia="ja-JP"/>
            </w:rPr>
          </w:pPr>
          <w:ins w:id="14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4.1.3</w:t>
            </w:r>
            <w:r>
              <w:rPr>
                <w:rFonts w:eastAsiaTheme="minorEastAsia" w:cstheme="minorBidi"/>
                <w:noProof/>
                <w:sz w:val="22"/>
                <w:szCs w:val="22"/>
                <w:lang w:val="en-US" w:eastAsia="ja-JP"/>
              </w:rPr>
              <w:tab/>
            </w:r>
            <w:r w:rsidRPr="006C3609">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_Toc428358825 \h </w:instrText>
            </w:r>
          </w:ins>
          <w:r>
            <w:rPr>
              <w:noProof/>
              <w:webHidden/>
            </w:rPr>
          </w:r>
          <w:r>
            <w:rPr>
              <w:noProof/>
              <w:webHidden/>
            </w:rPr>
            <w:fldChar w:fldCharType="separate"/>
          </w:r>
          <w:ins w:id="149" w:author="Link Pieces" w:date="2015-08-26T13:22:00Z">
            <w:r>
              <w:rPr>
                <w:noProof/>
                <w:webHidden/>
              </w:rPr>
              <w:t>124</w:t>
            </w:r>
            <w:r>
              <w:rPr>
                <w:noProof/>
                <w:webHidden/>
              </w:rPr>
              <w:fldChar w:fldCharType="end"/>
            </w:r>
            <w:r w:rsidRPr="006C3609">
              <w:rPr>
                <w:rStyle w:val="Hyperlink"/>
                <w:noProof/>
              </w:rPr>
              <w:fldChar w:fldCharType="end"/>
            </w:r>
          </w:ins>
        </w:p>
        <w:p w:rsidR="008F1DC0" w:rsidRDefault="008F1DC0">
          <w:pPr>
            <w:pStyle w:val="TOC2"/>
            <w:rPr>
              <w:ins w:id="150" w:author="Link Pieces" w:date="2015-08-26T13:22:00Z"/>
              <w:rFonts w:eastAsiaTheme="minorEastAsia" w:cstheme="minorBidi"/>
              <w:noProof/>
              <w:sz w:val="22"/>
              <w:szCs w:val="22"/>
              <w:lang w:val="en-US" w:eastAsia="ja-JP"/>
            </w:rPr>
          </w:pPr>
          <w:ins w:id="15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4.2 Software Architecture Design</w:t>
            </w:r>
            <w:r>
              <w:rPr>
                <w:noProof/>
                <w:webHidden/>
              </w:rPr>
              <w:tab/>
            </w:r>
            <w:r>
              <w:rPr>
                <w:noProof/>
                <w:webHidden/>
              </w:rPr>
              <w:fldChar w:fldCharType="begin"/>
            </w:r>
            <w:r>
              <w:rPr>
                <w:noProof/>
                <w:webHidden/>
              </w:rPr>
              <w:instrText xml:space="preserve"> PAGEREF _Toc428358826 \h </w:instrText>
            </w:r>
          </w:ins>
          <w:r>
            <w:rPr>
              <w:noProof/>
              <w:webHidden/>
            </w:rPr>
          </w:r>
          <w:r>
            <w:rPr>
              <w:noProof/>
              <w:webHidden/>
            </w:rPr>
            <w:fldChar w:fldCharType="separate"/>
          </w:r>
          <w:ins w:id="152" w:author="Link Pieces" w:date="2015-08-26T13:22:00Z">
            <w:r>
              <w:rPr>
                <w:noProof/>
                <w:webHidden/>
              </w:rPr>
              <w:t>125</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53" w:author="Link Pieces" w:date="2015-08-26T13:22:00Z"/>
              <w:rFonts w:eastAsiaTheme="minorEastAsia" w:cstheme="minorBidi"/>
              <w:noProof/>
              <w:sz w:val="22"/>
              <w:szCs w:val="22"/>
              <w:lang w:val="en-US" w:eastAsia="ja-JP"/>
            </w:rPr>
          </w:pPr>
          <w:ins w:id="15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4.2.1 Overall System Architecture</w:t>
            </w:r>
            <w:r>
              <w:rPr>
                <w:noProof/>
                <w:webHidden/>
              </w:rPr>
              <w:tab/>
            </w:r>
            <w:r>
              <w:rPr>
                <w:noProof/>
                <w:webHidden/>
              </w:rPr>
              <w:fldChar w:fldCharType="begin"/>
            </w:r>
            <w:r>
              <w:rPr>
                <w:noProof/>
                <w:webHidden/>
              </w:rPr>
              <w:instrText xml:space="preserve"> PAGEREF _Toc428358827 \h </w:instrText>
            </w:r>
          </w:ins>
          <w:r>
            <w:rPr>
              <w:noProof/>
              <w:webHidden/>
            </w:rPr>
          </w:r>
          <w:r>
            <w:rPr>
              <w:noProof/>
              <w:webHidden/>
            </w:rPr>
            <w:fldChar w:fldCharType="separate"/>
          </w:r>
          <w:ins w:id="155" w:author="Link Pieces" w:date="2015-08-26T13:22:00Z">
            <w:r>
              <w:rPr>
                <w:noProof/>
                <w:webHidden/>
              </w:rPr>
              <w:t>125</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56" w:author="Link Pieces" w:date="2015-08-26T13:22:00Z"/>
              <w:rFonts w:eastAsiaTheme="minorEastAsia" w:cstheme="minorBidi"/>
              <w:noProof/>
              <w:sz w:val="22"/>
              <w:szCs w:val="22"/>
              <w:lang w:val="en-US" w:eastAsia="ja-JP"/>
            </w:rPr>
          </w:pPr>
          <w:ins w:id="15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4.2.2 System Architecture Explanation</w:t>
            </w:r>
            <w:r>
              <w:rPr>
                <w:noProof/>
                <w:webHidden/>
              </w:rPr>
              <w:tab/>
            </w:r>
            <w:r>
              <w:rPr>
                <w:noProof/>
                <w:webHidden/>
              </w:rPr>
              <w:fldChar w:fldCharType="begin"/>
            </w:r>
            <w:r>
              <w:rPr>
                <w:noProof/>
                <w:webHidden/>
              </w:rPr>
              <w:instrText xml:space="preserve"> PAGEREF _Toc428358828 \h </w:instrText>
            </w:r>
          </w:ins>
          <w:r>
            <w:rPr>
              <w:noProof/>
              <w:webHidden/>
            </w:rPr>
          </w:r>
          <w:r>
            <w:rPr>
              <w:noProof/>
              <w:webHidden/>
            </w:rPr>
            <w:fldChar w:fldCharType="separate"/>
          </w:r>
          <w:ins w:id="158" w:author="Link Pieces" w:date="2015-08-26T13:22:00Z">
            <w:r>
              <w:rPr>
                <w:noProof/>
                <w:webHidden/>
              </w:rPr>
              <w:t>125</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59" w:author="Link Pieces" w:date="2015-08-26T13:22:00Z"/>
              <w:rFonts w:eastAsiaTheme="minorEastAsia" w:cstheme="minorBidi"/>
              <w:noProof/>
              <w:sz w:val="22"/>
              <w:szCs w:val="22"/>
              <w:lang w:val="en-US" w:eastAsia="ja-JP"/>
            </w:rPr>
          </w:pPr>
          <w:ins w:id="16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"_Toc428358829"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4.2.3 Choice of System Architecture</w:t>
            </w:r>
            <w:r>
              <w:rPr>
                <w:noProof/>
                <w:webHidden/>
              </w:rPr>
              <w:tab/>
            </w:r>
            <w:r>
              <w:rPr>
                <w:noProof/>
                <w:webHidden/>
              </w:rPr>
              <w:fldChar w:fldCharType="begin"/>
            </w:r>
            <w:r>
              <w:rPr>
                <w:noProof/>
                <w:webHidden/>
              </w:rPr>
              <w:instrText xml:space="preserve"> PAGEREF _Toc428358829 \h </w:instrText>
            </w:r>
          </w:ins>
          <w:r>
            <w:rPr>
              <w:noProof/>
              <w:webHidden/>
            </w:rPr>
          </w:r>
          <w:r>
            <w:rPr>
              <w:noProof/>
              <w:webHidden/>
            </w:rPr>
            <w:fldChar w:fldCharType="separate"/>
          </w:r>
          <w:ins w:id="161" w:author="Link Pieces" w:date="2015-08-26T13:22:00Z">
            <w:r>
              <w:rPr>
                <w:noProof/>
                <w:webHidden/>
              </w:rPr>
              <w:t>128</w:t>
            </w:r>
            <w:r>
              <w:rPr>
                <w:noProof/>
                <w:webHidden/>
              </w:rPr>
              <w:fldChar w:fldCharType="end"/>
            </w:r>
            <w:r w:rsidRPr="006C3609">
              <w:rPr>
                <w:rStyle w:val="Hyperlink"/>
                <w:noProof/>
              </w:rPr>
              <w:fldChar w:fldCharType="end"/>
            </w:r>
          </w:ins>
        </w:p>
        <w:p w:rsidR="008F1DC0" w:rsidRDefault="008F1DC0">
          <w:pPr>
            <w:pStyle w:val="TOC2"/>
            <w:rPr>
              <w:ins w:id="162" w:author="Link Pieces" w:date="2015-08-26T13:22:00Z"/>
              <w:rFonts w:eastAsiaTheme="minorEastAsia" w:cstheme="minorBidi"/>
              <w:noProof/>
              <w:sz w:val="22"/>
              <w:szCs w:val="22"/>
              <w:lang w:val="en-US" w:eastAsia="ja-JP"/>
            </w:rPr>
          </w:pPr>
          <w:ins w:id="16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4.3 Web Application</w:t>
            </w:r>
            <w:r>
              <w:rPr>
                <w:noProof/>
                <w:webHidden/>
              </w:rPr>
              <w:tab/>
            </w:r>
            <w:r>
              <w:rPr>
                <w:noProof/>
                <w:webHidden/>
              </w:rPr>
              <w:fldChar w:fldCharType="begin"/>
            </w:r>
            <w:r>
              <w:rPr>
                <w:noProof/>
                <w:webHidden/>
              </w:rPr>
              <w:instrText xml:space="preserve"> PAGEREF _Toc428358830 \h </w:instrText>
            </w:r>
          </w:ins>
          <w:r>
            <w:rPr>
              <w:noProof/>
              <w:webHidden/>
            </w:rPr>
          </w:r>
          <w:r>
            <w:rPr>
              <w:noProof/>
              <w:webHidden/>
            </w:rPr>
            <w:fldChar w:fldCharType="separate"/>
          </w:r>
          <w:ins w:id="164" w:author="Link Pieces" w:date="2015-08-26T13:22:00Z">
            <w:r>
              <w:rPr>
                <w:noProof/>
                <w:webHidden/>
              </w:rPr>
              <w:t>132</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65" w:author="Link Pieces" w:date="2015-08-26T13:22:00Z"/>
              <w:rFonts w:eastAsiaTheme="minorEastAsia" w:cstheme="minorBidi"/>
              <w:noProof/>
              <w:sz w:val="22"/>
              <w:szCs w:val="22"/>
              <w:lang w:val="en-US" w:eastAsia="ja-JP"/>
            </w:rPr>
          </w:pPr>
          <w:ins w:id="16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4.3.1 Architecture design</w:t>
            </w:r>
            <w:r>
              <w:rPr>
                <w:noProof/>
                <w:webHidden/>
              </w:rPr>
              <w:tab/>
            </w:r>
            <w:r>
              <w:rPr>
                <w:noProof/>
                <w:webHidden/>
              </w:rPr>
              <w:fldChar w:fldCharType="begin"/>
            </w:r>
            <w:r>
              <w:rPr>
                <w:noProof/>
                <w:webHidden/>
              </w:rPr>
              <w:instrText xml:space="preserve"> PAGEREF _Toc428358831 \h </w:instrText>
            </w:r>
          </w:ins>
          <w:r>
            <w:rPr>
              <w:noProof/>
              <w:webHidden/>
            </w:rPr>
          </w:r>
          <w:r>
            <w:rPr>
              <w:noProof/>
              <w:webHidden/>
            </w:rPr>
            <w:fldChar w:fldCharType="separate"/>
          </w:r>
          <w:ins w:id="167" w:author="Link Pieces" w:date="2015-08-26T13:22:00Z">
            <w:r>
              <w:rPr>
                <w:noProof/>
                <w:webHidden/>
              </w:rPr>
              <w:t>132</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68" w:author="Link Pieces" w:date="2015-08-26T13:22:00Z"/>
              <w:rFonts w:eastAsiaTheme="minorEastAsia" w:cstheme="minorBidi"/>
              <w:noProof/>
              <w:sz w:val="22"/>
              <w:szCs w:val="22"/>
              <w:lang w:val="en-US" w:eastAsia="ja-JP"/>
            </w:rPr>
          </w:pPr>
          <w:ins w:id="16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4.3.2 Detail design</w:t>
            </w:r>
            <w:r>
              <w:rPr>
                <w:noProof/>
                <w:webHidden/>
              </w:rPr>
              <w:tab/>
            </w:r>
            <w:r>
              <w:rPr>
                <w:noProof/>
                <w:webHidden/>
              </w:rPr>
              <w:fldChar w:fldCharType="begin"/>
            </w:r>
            <w:r>
              <w:rPr>
                <w:noProof/>
                <w:webHidden/>
              </w:rPr>
              <w:instrText xml:space="preserve"> PAGEREF _Toc428358832 \h </w:instrText>
            </w:r>
          </w:ins>
          <w:r>
            <w:rPr>
              <w:noProof/>
              <w:webHidden/>
            </w:rPr>
          </w:r>
          <w:r>
            <w:rPr>
              <w:noProof/>
              <w:webHidden/>
            </w:rPr>
            <w:fldChar w:fldCharType="separate"/>
          </w:r>
          <w:ins w:id="170" w:author="Link Pieces" w:date="2015-08-26T13:22:00Z">
            <w:r>
              <w:rPr>
                <w:noProof/>
                <w:webHidden/>
              </w:rPr>
              <w:t>133</w:t>
            </w:r>
            <w:r>
              <w:rPr>
                <w:noProof/>
                <w:webHidden/>
              </w:rPr>
              <w:fldChar w:fldCharType="end"/>
            </w:r>
            <w:r w:rsidRPr="006C3609">
              <w:rPr>
                <w:rStyle w:val="Hyperlink"/>
                <w:noProof/>
              </w:rPr>
              <w:fldChar w:fldCharType="end"/>
            </w:r>
          </w:ins>
        </w:p>
        <w:p w:rsidR="008F1DC0" w:rsidRDefault="008F1DC0">
          <w:pPr>
            <w:pStyle w:val="TOC2"/>
            <w:rPr>
              <w:ins w:id="171" w:author="Link Pieces" w:date="2015-08-26T13:22:00Z"/>
              <w:rFonts w:eastAsiaTheme="minorEastAsia" w:cstheme="minorBidi"/>
              <w:noProof/>
              <w:sz w:val="22"/>
              <w:szCs w:val="22"/>
              <w:lang w:val="en-US" w:eastAsia="ja-JP"/>
            </w:rPr>
          </w:pPr>
          <w:ins w:id="17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4.4 Mobile Application</w:t>
            </w:r>
            <w:r>
              <w:rPr>
                <w:noProof/>
                <w:webHidden/>
              </w:rPr>
              <w:tab/>
            </w:r>
            <w:r>
              <w:rPr>
                <w:noProof/>
                <w:webHidden/>
              </w:rPr>
              <w:fldChar w:fldCharType="begin"/>
            </w:r>
            <w:r>
              <w:rPr>
                <w:noProof/>
                <w:webHidden/>
              </w:rPr>
              <w:instrText xml:space="preserve"> PAGEREF _Toc428358833 \h </w:instrText>
            </w:r>
          </w:ins>
          <w:r>
            <w:rPr>
              <w:noProof/>
              <w:webHidden/>
            </w:rPr>
          </w:r>
          <w:r>
            <w:rPr>
              <w:noProof/>
              <w:webHidden/>
            </w:rPr>
            <w:fldChar w:fldCharType="separate"/>
          </w:r>
          <w:ins w:id="173" w:author="Link Pieces" w:date="2015-08-26T13:22:00Z">
            <w:r>
              <w:rPr>
                <w:noProof/>
                <w:webHidden/>
              </w:rPr>
              <w:t>221</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74" w:author="Link Pieces" w:date="2015-08-26T13:22:00Z"/>
              <w:rFonts w:eastAsiaTheme="minorEastAsia" w:cstheme="minorBidi"/>
              <w:noProof/>
              <w:sz w:val="22"/>
              <w:szCs w:val="22"/>
              <w:lang w:val="en-US" w:eastAsia="ja-JP"/>
            </w:rPr>
          </w:pPr>
          <w:ins w:id="17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4.4.1 Architecture design</w:t>
            </w:r>
            <w:r>
              <w:rPr>
                <w:noProof/>
                <w:webHidden/>
              </w:rPr>
              <w:tab/>
            </w:r>
            <w:r>
              <w:rPr>
                <w:noProof/>
                <w:webHidden/>
              </w:rPr>
              <w:fldChar w:fldCharType="begin"/>
            </w:r>
            <w:r>
              <w:rPr>
                <w:noProof/>
                <w:webHidden/>
              </w:rPr>
              <w:instrText xml:space="preserve"> PAGEREF _Toc428358834 \h </w:instrText>
            </w:r>
          </w:ins>
          <w:r>
            <w:rPr>
              <w:noProof/>
              <w:webHidden/>
            </w:rPr>
          </w:r>
          <w:r>
            <w:rPr>
              <w:noProof/>
              <w:webHidden/>
            </w:rPr>
            <w:fldChar w:fldCharType="separate"/>
          </w:r>
          <w:ins w:id="176" w:author="Link Pieces" w:date="2015-08-26T13:22:00Z">
            <w:r>
              <w:rPr>
                <w:noProof/>
                <w:webHidden/>
              </w:rPr>
              <w:t>221</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77" w:author="Link Pieces" w:date="2015-08-26T13:22:00Z"/>
              <w:rFonts w:eastAsiaTheme="minorEastAsia" w:cstheme="minorBidi"/>
              <w:noProof/>
              <w:sz w:val="22"/>
              <w:szCs w:val="22"/>
              <w:lang w:val="en-US" w:eastAsia="ja-JP"/>
            </w:rPr>
          </w:pPr>
          <w:ins w:id="17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4.4.2 Detail design</w:t>
            </w:r>
            <w:r>
              <w:rPr>
                <w:noProof/>
                <w:webHidden/>
              </w:rPr>
              <w:tab/>
            </w:r>
            <w:r>
              <w:rPr>
                <w:noProof/>
                <w:webHidden/>
              </w:rPr>
              <w:fldChar w:fldCharType="begin"/>
            </w:r>
            <w:r>
              <w:rPr>
                <w:noProof/>
                <w:webHidden/>
              </w:rPr>
              <w:instrText xml:space="preserve"> PAGEREF _Toc428358835 \h </w:instrText>
            </w:r>
          </w:ins>
          <w:r>
            <w:rPr>
              <w:noProof/>
              <w:webHidden/>
            </w:rPr>
          </w:r>
          <w:r>
            <w:rPr>
              <w:noProof/>
              <w:webHidden/>
            </w:rPr>
            <w:fldChar w:fldCharType="separate"/>
          </w:r>
          <w:ins w:id="179" w:author="Link Pieces" w:date="2015-08-26T13:22:00Z">
            <w:r>
              <w:rPr>
                <w:noProof/>
                <w:webHidden/>
              </w:rPr>
              <w:t>221</w:t>
            </w:r>
            <w:r>
              <w:rPr>
                <w:noProof/>
                <w:webHidden/>
              </w:rPr>
              <w:fldChar w:fldCharType="end"/>
            </w:r>
            <w:r w:rsidRPr="006C3609">
              <w:rPr>
                <w:rStyle w:val="Hyperlink"/>
                <w:noProof/>
              </w:rPr>
              <w:fldChar w:fldCharType="end"/>
            </w:r>
          </w:ins>
        </w:p>
        <w:p w:rsidR="008F1DC0" w:rsidRDefault="008F1DC0">
          <w:pPr>
            <w:pStyle w:val="TOC2"/>
            <w:rPr>
              <w:ins w:id="180" w:author="Link Pieces" w:date="2015-08-26T13:22:00Z"/>
              <w:rFonts w:eastAsiaTheme="minorEastAsia" w:cstheme="minorBidi"/>
              <w:noProof/>
              <w:sz w:val="22"/>
              <w:szCs w:val="22"/>
              <w:lang w:val="en-US" w:eastAsia="ja-JP"/>
            </w:rPr>
          </w:pPr>
          <w:ins w:id="18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4.5 Database Design</w:t>
            </w:r>
            <w:r>
              <w:rPr>
                <w:noProof/>
                <w:webHidden/>
              </w:rPr>
              <w:tab/>
            </w:r>
            <w:r>
              <w:rPr>
                <w:noProof/>
                <w:webHidden/>
              </w:rPr>
              <w:fldChar w:fldCharType="begin"/>
            </w:r>
            <w:r>
              <w:rPr>
                <w:noProof/>
                <w:webHidden/>
              </w:rPr>
              <w:instrText xml:space="preserve"> PAGEREF _Toc428358836 \h </w:instrText>
            </w:r>
          </w:ins>
          <w:r>
            <w:rPr>
              <w:noProof/>
              <w:webHidden/>
            </w:rPr>
          </w:r>
          <w:r>
            <w:rPr>
              <w:noProof/>
              <w:webHidden/>
            </w:rPr>
            <w:fldChar w:fldCharType="separate"/>
          </w:r>
          <w:ins w:id="182" w:author="Link Pieces" w:date="2015-08-26T13:22:00Z">
            <w:r>
              <w:rPr>
                <w:noProof/>
                <w:webHidden/>
              </w:rPr>
              <w:t>288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83" w:author="Link Pieces" w:date="2015-08-26T13:22:00Z"/>
              <w:rFonts w:eastAsiaTheme="minorEastAsia" w:cstheme="minorBidi"/>
              <w:noProof/>
              <w:sz w:val="22"/>
              <w:szCs w:val="22"/>
              <w:lang w:val="en-US" w:eastAsia="ja-JP"/>
            </w:rPr>
          </w:pPr>
          <w:ins w:id="18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4.5.1 Bespoke Database</w:t>
            </w:r>
            <w:r>
              <w:rPr>
                <w:noProof/>
                <w:webHidden/>
              </w:rPr>
              <w:tab/>
            </w:r>
            <w:r>
              <w:rPr>
                <w:noProof/>
                <w:webHidden/>
              </w:rPr>
              <w:fldChar w:fldCharType="begin"/>
            </w:r>
            <w:r>
              <w:rPr>
                <w:noProof/>
                <w:webHidden/>
              </w:rPr>
              <w:instrText xml:space="preserve"> PAGEREF _Toc428358837 \h </w:instrText>
            </w:r>
          </w:ins>
          <w:r>
            <w:rPr>
              <w:noProof/>
              <w:webHidden/>
            </w:rPr>
          </w:r>
          <w:r>
            <w:rPr>
              <w:noProof/>
              <w:webHidden/>
            </w:rPr>
            <w:fldChar w:fldCharType="separate"/>
          </w:r>
          <w:ins w:id="185" w:author="Link Pieces" w:date="2015-08-26T13:22:00Z">
            <w:r>
              <w:rPr>
                <w:noProof/>
                <w:webHidden/>
              </w:rPr>
              <w:t>288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86" w:author="Link Pieces" w:date="2015-08-26T13:22:00Z"/>
              <w:rFonts w:eastAsiaTheme="minorEastAsia" w:cstheme="minorBidi"/>
              <w:noProof/>
              <w:sz w:val="22"/>
              <w:szCs w:val="22"/>
              <w:lang w:val="en-US" w:eastAsia="ja-JP"/>
            </w:rPr>
          </w:pPr>
          <w:ins w:id="18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"_Toc428358838"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4.5.2 Store Database</w:t>
            </w:r>
            <w:r>
              <w:rPr>
                <w:noProof/>
                <w:webHidden/>
              </w:rPr>
              <w:tab/>
            </w:r>
            <w:r>
              <w:rPr>
                <w:noProof/>
                <w:webHidden/>
              </w:rPr>
              <w:fldChar w:fldCharType="begin"/>
            </w:r>
            <w:r>
              <w:rPr>
                <w:noProof/>
                <w:webHidden/>
              </w:rPr>
              <w:instrText xml:space="preserve"> PAGEREF _Toc428358838 \h </w:instrText>
            </w:r>
          </w:ins>
          <w:r>
            <w:rPr>
              <w:noProof/>
              <w:webHidden/>
            </w:rPr>
          </w:r>
          <w:r>
            <w:rPr>
              <w:noProof/>
              <w:webHidden/>
            </w:rPr>
            <w:fldChar w:fldCharType="separate"/>
          </w:r>
          <w:ins w:id="188" w:author="Link Pieces" w:date="2015-08-26T13:22:00Z">
            <w:r>
              <w:rPr>
                <w:noProof/>
                <w:webHidden/>
              </w:rPr>
              <w:t>290</w:t>
            </w:r>
            <w:r>
              <w:rPr>
                <w:noProof/>
                <w:webHidden/>
              </w:rPr>
              <w:fldChar w:fldCharType="end"/>
            </w:r>
            <w:r w:rsidRPr="006C3609">
              <w:rPr>
                <w:rStyle w:val="Hyperlink"/>
                <w:noProof/>
              </w:rPr>
              <w:fldChar w:fldCharType="end"/>
            </w:r>
          </w:ins>
        </w:p>
        <w:p w:rsidR="008F1DC0" w:rsidRDefault="008F1DC0">
          <w:pPr>
            <w:pStyle w:val="TOC1"/>
            <w:rPr>
              <w:ins w:id="189" w:author="Link Pieces" w:date="2015-08-26T13:22:00Z"/>
              <w:rFonts w:eastAsiaTheme="minorEastAsia" w:cstheme="minorBidi"/>
              <w:b w:val="0"/>
              <w:sz w:val="22"/>
              <w:szCs w:val="22"/>
              <w:lang w:val="en-US" w:eastAsia="ja-JP"/>
            </w:rPr>
          </w:pPr>
          <w:ins w:id="190" w:author="Link Pieces" w:date="2015-08-26T13:22:00Z">
            <w:r w:rsidRPr="006C3609">
              <w:rPr>
                <w:rStyle w:val="Hyperlink"/>
              </w:rPr>
              <w:fldChar w:fldCharType="begin"/>
            </w:r>
            <w:r w:rsidRPr="006C3609">
              <w:rPr>
                <w:rStyle w:val="Hyperlink"/>
              </w:rPr>
              <w:instrText xml:space="preserve"> </w:instrText>
            </w:r>
            <w:r>
              <w:instrText>HYPERLINK \l "_Toc428358839"</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CHAPTER 5: SOFTWARE TESTING DOCUMENTATION</w:t>
            </w:r>
            <w:r>
              <w:rPr>
                <w:webHidden/>
              </w:rPr>
              <w:tab/>
            </w:r>
            <w:r>
              <w:rPr>
                <w:webHidden/>
              </w:rPr>
              <w:fldChar w:fldCharType="begin"/>
            </w:r>
            <w:r>
              <w:rPr>
                <w:webHidden/>
              </w:rPr>
              <w:instrText xml:space="preserve"> PAGEREF _Toc428358839 \h </w:instrText>
            </w:r>
          </w:ins>
          <w:r>
            <w:rPr>
              <w:webHidden/>
            </w:rPr>
          </w:r>
          <w:r>
            <w:rPr>
              <w:webHidden/>
            </w:rPr>
            <w:fldChar w:fldCharType="separate"/>
          </w:r>
          <w:ins w:id="191" w:author="Link Pieces" w:date="2015-08-26T13:22:00Z">
            <w:r>
              <w:rPr>
                <w:webHidden/>
              </w:rPr>
              <w:t>294</w:t>
            </w:r>
            <w:r>
              <w:rPr>
                <w:webHidden/>
              </w:rPr>
              <w:fldChar w:fldCharType="end"/>
            </w:r>
            <w:r w:rsidRPr="006C3609">
              <w:rPr>
                <w:rStyle w:val="Hyperlink"/>
              </w:rPr>
              <w:fldChar w:fldCharType="end"/>
            </w:r>
          </w:ins>
        </w:p>
        <w:p w:rsidR="008F1DC0" w:rsidRDefault="008F1DC0">
          <w:pPr>
            <w:pStyle w:val="TOC2"/>
            <w:rPr>
              <w:ins w:id="192" w:author="Link Pieces" w:date="2015-08-26T13:22:00Z"/>
              <w:rFonts w:eastAsiaTheme="minorEastAsia" w:cstheme="minorBidi"/>
              <w:noProof/>
              <w:sz w:val="22"/>
              <w:szCs w:val="22"/>
              <w:lang w:val="en-US" w:eastAsia="ja-JP"/>
            </w:rPr>
          </w:pPr>
          <w:ins w:id="19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5.1 Introduction</w:t>
            </w:r>
            <w:r>
              <w:rPr>
                <w:noProof/>
                <w:webHidden/>
              </w:rPr>
              <w:tab/>
            </w:r>
            <w:r>
              <w:rPr>
                <w:noProof/>
                <w:webHidden/>
              </w:rPr>
              <w:fldChar w:fldCharType="begin"/>
            </w:r>
            <w:r>
              <w:rPr>
                <w:noProof/>
                <w:webHidden/>
              </w:rPr>
              <w:instrText xml:space="preserve"> PAGEREF _Toc428358840 \h </w:instrText>
            </w:r>
          </w:ins>
          <w:r>
            <w:rPr>
              <w:noProof/>
              <w:webHidden/>
            </w:rPr>
          </w:r>
          <w:r>
            <w:rPr>
              <w:noProof/>
              <w:webHidden/>
            </w:rPr>
            <w:fldChar w:fldCharType="separate"/>
          </w:r>
          <w:ins w:id="194" w:author="Link Pieces" w:date="2015-08-26T13:22:00Z">
            <w:r>
              <w:rPr>
                <w:noProof/>
                <w:webHidden/>
              </w:rPr>
              <w:t>294</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95" w:author="Link Pieces" w:date="2015-08-26T13:22:00Z"/>
              <w:rFonts w:eastAsiaTheme="minorEastAsia" w:cstheme="minorBidi"/>
              <w:noProof/>
              <w:sz w:val="22"/>
              <w:szCs w:val="22"/>
              <w:lang w:val="en-US" w:eastAsia="ja-JP"/>
            </w:rPr>
          </w:pPr>
          <w:ins w:id="19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5.1.1 Purpose</w:t>
            </w:r>
            <w:r>
              <w:rPr>
                <w:noProof/>
                <w:webHidden/>
              </w:rPr>
              <w:tab/>
            </w:r>
            <w:r>
              <w:rPr>
                <w:noProof/>
                <w:webHidden/>
              </w:rPr>
              <w:fldChar w:fldCharType="begin"/>
            </w:r>
            <w:r>
              <w:rPr>
                <w:noProof/>
                <w:webHidden/>
              </w:rPr>
              <w:instrText xml:space="preserve"> PAGEREF _Toc428358841 \h </w:instrText>
            </w:r>
          </w:ins>
          <w:r>
            <w:rPr>
              <w:noProof/>
              <w:webHidden/>
            </w:rPr>
          </w:r>
          <w:r>
            <w:rPr>
              <w:noProof/>
              <w:webHidden/>
            </w:rPr>
            <w:fldChar w:fldCharType="separate"/>
          </w:r>
          <w:ins w:id="197" w:author="Link Pieces" w:date="2015-08-26T13:22:00Z">
            <w:r>
              <w:rPr>
                <w:noProof/>
                <w:webHidden/>
              </w:rPr>
              <w:t>294</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198" w:author="Link Pieces" w:date="2015-08-26T13:22:00Z"/>
              <w:rFonts w:eastAsiaTheme="minorEastAsia" w:cstheme="minorBidi"/>
              <w:noProof/>
              <w:sz w:val="22"/>
              <w:szCs w:val="22"/>
              <w:lang w:val="en-US" w:eastAsia="ja-JP"/>
            </w:rPr>
          </w:pPr>
          <w:ins w:id="199" w:author="Link Pieces" w:date="2015-08-26T13:22:00Z">
            <w:r w:rsidRPr="006C3609">
              <w:rPr>
                <w:rStyle w:val="Hyperlink"/>
                <w:noProof/>
              </w:rPr>
              <w:lastRenderedPageBreak/>
              <w:fldChar w:fldCharType="begin"/>
            </w:r>
            <w:r w:rsidRPr="006C3609">
              <w:rPr>
                <w:rStyle w:val="Hyperlink"/>
                <w:noProof/>
              </w:rPr>
              <w:instrText xml:space="preserve"> </w:instrText>
            </w:r>
            <w:r>
              <w:rPr>
                <w:noProof/>
              </w:rPr>
              <w:instrText>HYPERLINK \l "_Toc428358842"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5.1.2 Scope</w:t>
            </w:r>
            <w:r>
              <w:rPr>
                <w:noProof/>
                <w:webHidden/>
              </w:rPr>
              <w:tab/>
            </w:r>
            <w:r>
              <w:rPr>
                <w:noProof/>
                <w:webHidden/>
              </w:rPr>
              <w:fldChar w:fldCharType="begin"/>
            </w:r>
            <w:r>
              <w:rPr>
                <w:noProof/>
                <w:webHidden/>
              </w:rPr>
              <w:instrText xml:space="preserve"> PAGEREF _Toc428358842 \h </w:instrText>
            </w:r>
          </w:ins>
          <w:r>
            <w:rPr>
              <w:noProof/>
              <w:webHidden/>
            </w:rPr>
          </w:r>
          <w:r>
            <w:rPr>
              <w:noProof/>
              <w:webHidden/>
            </w:rPr>
            <w:fldChar w:fldCharType="separate"/>
          </w:r>
          <w:ins w:id="200" w:author="Link Pieces" w:date="2015-08-26T13:22:00Z">
            <w:r>
              <w:rPr>
                <w:noProof/>
                <w:webHidden/>
              </w:rPr>
              <w:t>294</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01" w:author="Link Pieces" w:date="2015-08-26T13:22:00Z"/>
              <w:rFonts w:eastAsiaTheme="minorEastAsia" w:cstheme="minorBidi"/>
              <w:noProof/>
              <w:sz w:val="22"/>
              <w:szCs w:val="22"/>
              <w:lang w:val="en-US" w:eastAsia="ja-JP"/>
            </w:rPr>
          </w:pPr>
          <w:ins w:id="20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5.1.3 References</w:t>
            </w:r>
            <w:r>
              <w:rPr>
                <w:noProof/>
                <w:webHidden/>
              </w:rPr>
              <w:tab/>
            </w:r>
            <w:r>
              <w:rPr>
                <w:noProof/>
                <w:webHidden/>
              </w:rPr>
              <w:fldChar w:fldCharType="begin"/>
            </w:r>
            <w:r>
              <w:rPr>
                <w:noProof/>
                <w:webHidden/>
              </w:rPr>
              <w:instrText xml:space="preserve"> PAGEREF _Toc428358843 \h </w:instrText>
            </w:r>
          </w:ins>
          <w:r>
            <w:rPr>
              <w:noProof/>
              <w:webHidden/>
            </w:rPr>
          </w:r>
          <w:r>
            <w:rPr>
              <w:noProof/>
              <w:webHidden/>
            </w:rPr>
            <w:fldChar w:fldCharType="separate"/>
          </w:r>
          <w:ins w:id="203" w:author="Link Pieces" w:date="2015-08-26T13:22:00Z">
            <w:r>
              <w:rPr>
                <w:noProof/>
                <w:webHidden/>
              </w:rPr>
              <w:t>295</w:t>
            </w:r>
            <w:r>
              <w:rPr>
                <w:noProof/>
                <w:webHidden/>
              </w:rPr>
              <w:fldChar w:fldCharType="end"/>
            </w:r>
            <w:r w:rsidRPr="006C3609">
              <w:rPr>
                <w:rStyle w:val="Hyperlink"/>
                <w:noProof/>
              </w:rPr>
              <w:fldChar w:fldCharType="end"/>
            </w:r>
          </w:ins>
        </w:p>
        <w:p w:rsidR="008F1DC0" w:rsidRDefault="008F1DC0">
          <w:pPr>
            <w:pStyle w:val="TOC2"/>
            <w:rPr>
              <w:ins w:id="204" w:author="Link Pieces" w:date="2015-08-26T13:22:00Z"/>
              <w:rFonts w:eastAsiaTheme="minorEastAsia" w:cstheme="minorBidi"/>
              <w:noProof/>
              <w:sz w:val="22"/>
              <w:szCs w:val="22"/>
              <w:lang w:val="en-US" w:eastAsia="ja-JP"/>
            </w:rPr>
          </w:pPr>
          <w:ins w:id="20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5.2</w:t>
            </w:r>
            <w:r>
              <w:rPr>
                <w:rFonts w:eastAsiaTheme="minorEastAsia" w:cstheme="minorBidi"/>
                <w:noProof/>
                <w:sz w:val="22"/>
                <w:szCs w:val="22"/>
                <w:lang w:val="en-US" w:eastAsia="ja-JP"/>
              </w:rPr>
              <w:tab/>
            </w:r>
            <w:r w:rsidRPr="006C3609">
              <w:rPr>
                <w:rStyle w:val="Hyperlink"/>
                <w:rFonts w:ascii="Times New Roman" w:hAnsi="Times New Roman"/>
                <w:noProof/>
              </w:rPr>
              <w:t>Test Approach</w:t>
            </w:r>
            <w:r>
              <w:rPr>
                <w:noProof/>
                <w:webHidden/>
              </w:rPr>
              <w:tab/>
            </w:r>
            <w:r>
              <w:rPr>
                <w:noProof/>
                <w:webHidden/>
              </w:rPr>
              <w:fldChar w:fldCharType="begin"/>
            </w:r>
            <w:r>
              <w:rPr>
                <w:noProof/>
                <w:webHidden/>
              </w:rPr>
              <w:instrText xml:space="preserve"> PAGEREF _Toc428358844 \h </w:instrText>
            </w:r>
          </w:ins>
          <w:r>
            <w:rPr>
              <w:noProof/>
              <w:webHidden/>
            </w:rPr>
          </w:r>
          <w:r>
            <w:rPr>
              <w:noProof/>
              <w:webHidden/>
            </w:rPr>
            <w:fldChar w:fldCharType="separate"/>
          </w:r>
          <w:ins w:id="206" w:author="Link Pieces" w:date="2015-08-26T13:22:00Z">
            <w:r>
              <w:rPr>
                <w:noProof/>
                <w:webHidden/>
              </w:rPr>
              <w:t>296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07" w:author="Link Pieces" w:date="2015-08-26T13:22:00Z"/>
              <w:rFonts w:eastAsiaTheme="minorEastAsia" w:cstheme="minorBidi"/>
              <w:noProof/>
              <w:sz w:val="22"/>
              <w:szCs w:val="22"/>
              <w:lang w:val="en-US" w:eastAsia="ja-JP"/>
            </w:rPr>
          </w:pPr>
          <w:ins w:id="20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5.2.1 Test Model</w:t>
            </w:r>
            <w:r>
              <w:rPr>
                <w:noProof/>
                <w:webHidden/>
              </w:rPr>
              <w:tab/>
            </w:r>
            <w:r>
              <w:rPr>
                <w:noProof/>
                <w:webHidden/>
              </w:rPr>
              <w:fldChar w:fldCharType="begin"/>
            </w:r>
            <w:r>
              <w:rPr>
                <w:noProof/>
                <w:webHidden/>
              </w:rPr>
              <w:instrText xml:space="preserve"> PAGEREF _Toc428358845 \h </w:instrText>
            </w:r>
          </w:ins>
          <w:r>
            <w:rPr>
              <w:noProof/>
              <w:webHidden/>
            </w:rPr>
          </w:r>
          <w:r>
            <w:rPr>
              <w:noProof/>
              <w:webHidden/>
            </w:rPr>
            <w:fldChar w:fldCharType="separate"/>
          </w:r>
          <w:ins w:id="209" w:author="Link Pieces" w:date="2015-08-26T13:22:00Z">
            <w:r>
              <w:rPr>
                <w:noProof/>
                <w:webHidden/>
              </w:rPr>
              <w:t>296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10" w:author="Link Pieces" w:date="2015-08-26T13:22:00Z"/>
              <w:rFonts w:eastAsiaTheme="minorEastAsia" w:cstheme="minorBidi"/>
              <w:noProof/>
              <w:sz w:val="22"/>
              <w:szCs w:val="22"/>
              <w:lang w:val="en-US" w:eastAsia="ja-JP"/>
            </w:rPr>
          </w:pPr>
          <w:ins w:id="21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5.2.2 Test Type</w:t>
            </w:r>
            <w:r>
              <w:rPr>
                <w:noProof/>
                <w:webHidden/>
              </w:rPr>
              <w:tab/>
            </w:r>
            <w:r>
              <w:rPr>
                <w:noProof/>
                <w:webHidden/>
              </w:rPr>
              <w:fldChar w:fldCharType="begin"/>
            </w:r>
            <w:r>
              <w:rPr>
                <w:noProof/>
                <w:webHidden/>
              </w:rPr>
              <w:instrText xml:space="preserve"> PAGEREF _Toc428358846 \h </w:instrText>
            </w:r>
          </w:ins>
          <w:r>
            <w:rPr>
              <w:noProof/>
              <w:webHidden/>
            </w:rPr>
          </w:r>
          <w:r>
            <w:rPr>
              <w:noProof/>
              <w:webHidden/>
            </w:rPr>
            <w:fldChar w:fldCharType="separate"/>
          </w:r>
          <w:ins w:id="212" w:author="Link Pieces" w:date="2015-08-26T13:22:00Z">
            <w:r>
              <w:rPr>
                <w:noProof/>
                <w:webHidden/>
              </w:rPr>
              <w:t>298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13" w:author="Link Pieces" w:date="2015-08-26T13:22:00Z"/>
              <w:rFonts w:eastAsiaTheme="minorEastAsia" w:cstheme="minorBidi"/>
              <w:noProof/>
              <w:sz w:val="22"/>
              <w:szCs w:val="22"/>
              <w:lang w:val="en-US" w:eastAsia="ja-JP"/>
            </w:rPr>
          </w:pPr>
          <w:ins w:id="21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5.2.3 Test Stage</w:t>
            </w:r>
            <w:r>
              <w:rPr>
                <w:noProof/>
                <w:webHidden/>
              </w:rPr>
              <w:tab/>
            </w:r>
            <w:r>
              <w:rPr>
                <w:noProof/>
                <w:webHidden/>
              </w:rPr>
              <w:fldChar w:fldCharType="begin"/>
            </w:r>
            <w:r>
              <w:rPr>
                <w:noProof/>
                <w:webHidden/>
              </w:rPr>
              <w:instrText xml:space="preserve"> PAGEREF _Toc428358847 \h </w:instrText>
            </w:r>
          </w:ins>
          <w:r>
            <w:rPr>
              <w:noProof/>
              <w:webHidden/>
            </w:rPr>
          </w:r>
          <w:r>
            <w:rPr>
              <w:noProof/>
              <w:webHidden/>
            </w:rPr>
            <w:fldChar w:fldCharType="separate"/>
          </w:r>
          <w:ins w:id="215" w:author="Link Pieces" w:date="2015-08-26T13:22:00Z">
            <w:r>
              <w:rPr>
                <w:noProof/>
                <w:webHidden/>
              </w:rPr>
              <w:t>298</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16" w:author="Link Pieces" w:date="2015-08-26T13:22:00Z"/>
              <w:rFonts w:eastAsiaTheme="minorEastAsia" w:cstheme="minorBidi"/>
              <w:noProof/>
              <w:sz w:val="22"/>
              <w:szCs w:val="22"/>
              <w:lang w:val="en-US" w:eastAsia="ja-JP"/>
            </w:rPr>
          </w:pPr>
          <w:ins w:id="21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5.2.4 Delivery</w:t>
            </w:r>
            <w:r>
              <w:rPr>
                <w:noProof/>
                <w:webHidden/>
              </w:rPr>
              <w:tab/>
            </w:r>
            <w:r>
              <w:rPr>
                <w:noProof/>
                <w:webHidden/>
              </w:rPr>
              <w:fldChar w:fldCharType="begin"/>
            </w:r>
            <w:r>
              <w:rPr>
                <w:noProof/>
                <w:webHidden/>
              </w:rPr>
              <w:instrText xml:space="preserve"> PAGEREF _Toc428358848 \h </w:instrText>
            </w:r>
          </w:ins>
          <w:r>
            <w:rPr>
              <w:noProof/>
              <w:webHidden/>
            </w:rPr>
          </w:r>
          <w:r>
            <w:rPr>
              <w:noProof/>
              <w:webHidden/>
            </w:rPr>
            <w:fldChar w:fldCharType="separate"/>
          </w:r>
          <w:ins w:id="218" w:author="Link Pieces" w:date="2015-08-26T13:22:00Z">
            <w:r>
              <w:rPr>
                <w:noProof/>
                <w:webHidden/>
              </w:rPr>
              <w:t>299</w:t>
            </w:r>
            <w:r>
              <w:rPr>
                <w:noProof/>
                <w:webHidden/>
              </w:rPr>
              <w:fldChar w:fldCharType="end"/>
            </w:r>
            <w:r w:rsidRPr="006C3609">
              <w:rPr>
                <w:rStyle w:val="Hyperlink"/>
                <w:noProof/>
              </w:rPr>
              <w:fldChar w:fldCharType="end"/>
            </w:r>
          </w:ins>
        </w:p>
        <w:p w:rsidR="008F1DC0" w:rsidRDefault="008F1DC0">
          <w:pPr>
            <w:pStyle w:val="TOC2"/>
            <w:rPr>
              <w:ins w:id="219" w:author="Link Pieces" w:date="2015-08-26T13:22:00Z"/>
              <w:rFonts w:eastAsiaTheme="minorEastAsia" w:cstheme="minorBidi"/>
              <w:noProof/>
              <w:sz w:val="22"/>
              <w:szCs w:val="22"/>
              <w:lang w:val="en-US" w:eastAsia="ja-JP"/>
            </w:rPr>
          </w:pPr>
          <w:ins w:id="22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"_Toc428358849"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 Test Plan</w:t>
            </w:r>
            <w:r>
              <w:rPr>
                <w:noProof/>
                <w:webHidden/>
              </w:rPr>
              <w:tab/>
            </w:r>
            <w:r>
              <w:rPr>
                <w:noProof/>
                <w:webHidden/>
              </w:rPr>
              <w:fldChar w:fldCharType="begin"/>
            </w:r>
            <w:r>
              <w:rPr>
                <w:noProof/>
                <w:webHidden/>
              </w:rPr>
              <w:instrText xml:space="preserve"> PAGEREF _Toc428358849 \h </w:instrText>
            </w:r>
          </w:ins>
          <w:r>
            <w:rPr>
              <w:noProof/>
              <w:webHidden/>
            </w:rPr>
          </w:r>
          <w:r>
            <w:rPr>
              <w:noProof/>
              <w:webHidden/>
            </w:rPr>
            <w:fldChar w:fldCharType="separate"/>
          </w:r>
          <w:ins w:id="221" w:author="Link Pieces" w:date="2015-08-26T13:22:00Z">
            <w:r>
              <w:rPr>
                <w:noProof/>
                <w:webHidden/>
              </w:rPr>
              <w:t>300</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22" w:author="Link Pieces" w:date="2015-08-26T13:22:00Z"/>
              <w:rFonts w:eastAsiaTheme="minorEastAsia" w:cstheme="minorBidi"/>
              <w:noProof/>
              <w:sz w:val="22"/>
              <w:szCs w:val="22"/>
              <w:lang w:val="en-US" w:eastAsia="ja-JP"/>
            </w:rPr>
          </w:pPr>
          <w:ins w:id="22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5.3.1 Testing tools and environment</w:t>
            </w:r>
            <w:r>
              <w:rPr>
                <w:noProof/>
                <w:webHidden/>
              </w:rPr>
              <w:tab/>
            </w:r>
            <w:r>
              <w:rPr>
                <w:noProof/>
                <w:webHidden/>
              </w:rPr>
              <w:fldChar w:fldCharType="begin"/>
            </w:r>
            <w:r>
              <w:rPr>
                <w:noProof/>
                <w:webHidden/>
              </w:rPr>
              <w:instrText xml:space="preserve"> PAGEREF _Toc428358850 \h </w:instrText>
            </w:r>
          </w:ins>
          <w:r>
            <w:rPr>
              <w:noProof/>
              <w:webHidden/>
            </w:rPr>
          </w:r>
          <w:r>
            <w:rPr>
              <w:noProof/>
              <w:webHidden/>
            </w:rPr>
            <w:fldChar w:fldCharType="separate"/>
          </w:r>
          <w:ins w:id="224" w:author="Link Pieces" w:date="2015-08-26T13:22:00Z">
            <w:r>
              <w:rPr>
                <w:noProof/>
                <w:webHidden/>
              </w:rPr>
              <w:t>300</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25" w:author="Link Pieces" w:date="2015-08-26T13:22:00Z"/>
              <w:rFonts w:eastAsiaTheme="minorEastAsia" w:cstheme="minorBidi"/>
              <w:noProof/>
              <w:sz w:val="22"/>
              <w:szCs w:val="22"/>
              <w:lang w:val="en-US" w:eastAsia="ja-JP"/>
            </w:rPr>
          </w:pPr>
          <w:ins w:id="22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5.3.2 Resources and responsibilities</w:t>
            </w:r>
            <w:r>
              <w:rPr>
                <w:noProof/>
                <w:webHidden/>
              </w:rPr>
              <w:tab/>
            </w:r>
            <w:r>
              <w:rPr>
                <w:noProof/>
                <w:webHidden/>
              </w:rPr>
              <w:fldChar w:fldCharType="begin"/>
            </w:r>
            <w:r>
              <w:rPr>
                <w:noProof/>
                <w:webHidden/>
              </w:rPr>
              <w:instrText xml:space="preserve"> PAGEREF _Toc428358851 \h </w:instrText>
            </w:r>
          </w:ins>
          <w:r>
            <w:rPr>
              <w:noProof/>
              <w:webHidden/>
            </w:rPr>
          </w:r>
          <w:r>
            <w:rPr>
              <w:noProof/>
              <w:webHidden/>
            </w:rPr>
            <w:fldChar w:fldCharType="separate"/>
          </w:r>
          <w:ins w:id="227" w:author="Link Pieces" w:date="2015-08-26T13:22:00Z">
            <w:r>
              <w:rPr>
                <w:noProof/>
                <w:webHidden/>
              </w:rPr>
              <w:t>301</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28" w:author="Link Pieces" w:date="2015-08-26T13:22:00Z"/>
              <w:rFonts w:eastAsiaTheme="minorEastAsia" w:cstheme="minorBidi"/>
              <w:noProof/>
              <w:sz w:val="22"/>
              <w:szCs w:val="22"/>
              <w:lang w:val="en-US" w:eastAsia="ja-JP"/>
            </w:rPr>
          </w:pPr>
          <w:ins w:id="22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5.3.3 Process Model</w:t>
            </w:r>
            <w:r>
              <w:rPr>
                <w:noProof/>
                <w:webHidden/>
              </w:rPr>
              <w:tab/>
            </w:r>
            <w:r>
              <w:rPr>
                <w:noProof/>
                <w:webHidden/>
              </w:rPr>
              <w:fldChar w:fldCharType="begin"/>
            </w:r>
            <w:r>
              <w:rPr>
                <w:noProof/>
                <w:webHidden/>
              </w:rPr>
              <w:instrText xml:space="preserve"> PAGEREF _Toc428358852 \h </w:instrText>
            </w:r>
          </w:ins>
          <w:r>
            <w:rPr>
              <w:noProof/>
              <w:webHidden/>
            </w:rPr>
          </w:r>
          <w:r>
            <w:rPr>
              <w:noProof/>
              <w:webHidden/>
            </w:rPr>
            <w:fldChar w:fldCharType="separate"/>
          </w:r>
          <w:ins w:id="230" w:author="Link Pieces" w:date="2015-08-26T13:22:00Z">
            <w:r>
              <w:rPr>
                <w:noProof/>
                <w:webHidden/>
              </w:rPr>
              <w:t>302</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31" w:author="Link Pieces" w:date="2015-08-26T13:22:00Z"/>
              <w:rFonts w:eastAsiaTheme="minorEastAsia" w:cstheme="minorBidi"/>
              <w:noProof/>
              <w:sz w:val="22"/>
              <w:szCs w:val="22"/>
              <w:lang w:val="en-US" w:eastAsia="ja-JP"/>
            </w:rPr>
          </w:pPr>
          <w:ins w:id="232"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"_Toc428358853"</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5.3.4 Test Schedule</w:t>
            </w:r>
            <w:r>
              <w:rPr>
                <w:noProof/>
                <w:webHidden/>
              </w:rPr>
              <w:tab/>
            </w:r>
            <w:r>
              <w:rPr>
                <w:noProof/>
                <w:webHidden/>
              </w:rPr>
              <w:fldChar w:fldCharType="begin"/>
            </w:r>
            <w:r>
              <w:rPr>
                <w:noProof/>
                <w:webHidden/>
              </w:rPr>
              <w:instrText xml:space="preserve"> PAGEREF _Toc428358853 \h </w:instrText>
            </w:r>
          </w:ins>
          <w:r>
            <w:rPr>
              <w:noProof/>
              <w:webHidden/>
            </w:rPr>
          </w:r>
          <w:r>
            <w:rPr>
              <w:noProof/>
              <w:webHidden/>
            </w:rPr>
            <w:fldChar w:fldCharType="separate"/>
          </w:r>
          <w:ins w:id="233" w:author="Link Pieces" w:date="2015-08-26T13:22:00Z">
            <w:r>
              <w:rPr>
                <w:noProof/>
                <w:webHidden/>
              </w:rPr>
              <w:t>303</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34" w:author="Link Pieces" w:date="2015-08-26T13:22:00Z"/>
              <w:rFonts w:eastAsiaTheme="minorEastAsia" w:cstheme="minorBidi"/>
              <w:noProof/>
              <w:sz w:val="22"/>
              <w:szCs w:val="22"/>
              <w:lang w:val="en-US" w:eastAsia="ja-JP"/>
            </w:rPr>
          </w:pPr>
          <w:ins w:id="23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5.3.5</w:t>
            </w:r>
            <w:r>
              <w:rPr>
                <w:rFonts w:eastAsiaTheme="minorEastAsia" w:cstheme="minorBidi"/>
                <w:noProof/>
                <w:sz w:val="22"/>
                <w:szCs w:val="22"/>
                <w:lang w:val="en-US" w:eastAsia="ja-JP"/>
              </w:rPr>
              <w:tab/>
            </w:r>
            <w:r w:rsidRPr="006C3609">
              <w:rPr>
                <w:rStyle w:val="Hyperlink"/>
                <w:rFonts w:ascii="Times New Roman" w:hAnsi="Times New Roman"/>
                <w:noProof/>
              </w:rPr>
              <w:t>Features to be tested</w:t>
            </w:r>
            <w:r>
              <w:rPr>
                <w:noProof/>
                <w:webHidden/>
              </w:rPr>
              <w:tab/>
            </w:r>
            <w:r>
              <w:rPr>
                <w:noProof/>
                <w:webHidden/>
              </w:rPr>
              <w:fldChar w:fldCharType="begin"/>
            </w:r>
            <w:r>
              <w:rPr>
                <w:noProof/>
                <w:webHidden/>
              </w:rPr>
              <w:instrText xml:space="preserve"> PAGEREF _Toc428358854 \h </w:instrText>
            </w:r>
          </w:ins>
          <w:r>
            <w:rPr>
              <w:noProof/>
              <w:webHidden/>
            </w:rPr>
          </w:r>
          <w:r>
            <w:rPr>
              <w:noProof/>
              <w:webHidden/>
            </w:rPr>
            <w:fldChar w:fldCharType="separate"/>
          </w:r>
          <w:ins w:id="236" w:author="Link Pieces" w:date="2015-08-26T13:22:00Z">
            <w:r>
              <w:rPr>
                <w:noProof/>
                <w:webHidden/>
              </w:rPr>
              <w:t>304</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37" w:author="Link Pieces" w:date="2015-08-26T13:22:00Z"/>
              <w:rFonts w:eastAsiaTheme="minorEastAsia" w:cstheme="minorBidi"/>
              <w:noProof/>
              <w:sz w:val="22"/>
              <w:szCs w:val="22"/>
              <w:lang w:val="en-US" w:eastAsia="ja-JP"/>
            </w:rPr>
          </w:pPr>
          <w:ins w:id="23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5.3.6</w:t>
            </w:r>
            <w:r>
              <w:rPr>
                <w:rFonts w:eastAsiaTheme="minorEastAsia" w:cstheme="minorBidi"/>
                <w:noProof/>
                <w:sz w:val="22"/>
                <w:szCs w:val="22"/>
                <w:lang w:val="en-US" w:eastAsia="ja-JP"/>
              </w:rPr>
              <w:tab/>
            </w:r>
            <w:r w:rsidRPr="006C3609">
              <w:rPr>
                <w:rStyle w:val="Hyperlink"/>
                <w:rFonts w:ascii="Times New Roman" w:hAnsi="Times New Roman"/>
                <w:noProof/>
              </w:rPr>
              <w:t>Feature not to be tested</w:t>
            </w:r>
            <w:r>
              <w:rPr>
                <w:noProof/>
                <w:webHidden/>
              </w:rPr>
              <w:tab/>
            </w:r>
            <w:r>
              <w:rPr>
                <w:noProof/>
                <w:webHidden/>
              </w:rPr>
              <w:fldChar w:fldCharType="begin"/>
            </w:r>
            <w:r>
              <w:rPr>
                <w:noProof/>
                <w:webHidden/>
              </w:rPr>
              <w:instrText xml:space="preserve"> PAGEREF _Toc428358855 \h </w:instrText>
            </w:r>
          </w:ins>
          <w:r>
            <w:rPr>
              <w:noProof/>
              <w:webHidden/>
            </w:rPr>
          </w:r>
          <w:r>
            <w:rPr>
              <w:noProof/>
              <w:webHidden/>
            </w:rPr>
            <w:fldChar w:fldCharType="separate"/>
          </w:r>
          <w:ins w:id="239" w:author="Link Pieces" w:date="2015-08-26T13:22:00Z">
            <w:r>
              <w:rPr>
                <w:noProof/>
                <w:webHidden/>
              </w:rPr>
              <w:t>308</w:t>
            </w:r>
            <w:r>
              <w:rPr>
                <w:noProof/>
                <w:webHidden/>
              </w:rPr>
              <w:fldChar w:fldCharType="end"/>
            </w:r>
            <w:r w:rsidRPr="006C3609">
              <w:rPr>
                <w:rStyle w:val="Hyperlink"/>
                <w:noProof/>
              </w:rPr>
              <w:fldChar w:fldCharType="end"/>
            </w:r>
          </w:ins>
        </w:p>
        <w:p w:rsidR="008F1DC0" w:rsidRDefault="008F1DC0">
          <w:pPr>
            <w:pStyle w:val="TOC2"/>
            <w:rPr>
              <w:ins w:id="240" w:author="Link Pieces" w:date="2015-08-26T13:22:00Z"/>
              <w:rFonts w:eastAsiaTheme="minorEastAsia" w:cstheme="minorBidi"/>
              <w:noProof/>
              <w:sz w:val="22"/>
              <w:szCs w:val="22"/>
              <w:lang w:val="en-US" w:eastAsia="ja-JP"/>
            </w:rPr>
          </w:pPr>
          <w:ins w:id="24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5.4 Test Case</w:t>
            </w:r>
            <w:r>
              <w:rPr>
                <w:noProof/>
                <w:webHidden/>
              </w:rPr>
              <w:tab/>
            </w:r>
            <w:r>
              <w:rPr>
                <w:noProof/>
                <w:webHidden/>
              </w:rPr>
              <w:fldChar w:fldCharType="begin"/>
            </w:r>
            <w:r>
              <w:rPr>
                <w:noProof/>
                <w:webHidden/>
              </w:rPr>
              <w:instrText xml:space="preserve"> PAGEREF _Toc428358856 \h </w:instrText>
            </w:r>
          </w:ins>
          <w:r>
            <w:rPr>
              <w:noProof/>
              <w:webHidden/>
            </w:rPr>
          </w:r>
          <w:r>
            <w:rPr>
              <w:noProof/>
              <w:webHidden/>
            </w:rPr>
            <w:fldChar w:fldCharType="separate"/>
          </w:r>
          <w:ins w:id="242" w:author="Link Pieces" w:date="2015-08-26T13:22:00Z">
            <w:r>
              <w:rPr>
                <w:noProof/>
                <w:webHidden/>
              </w:rPr>
              <w:t>308</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43" w:author="Link Pieces" w:date="2015-08-26T13:22:00Z"/>
              <w:rFonts w:eastAsiaTheme="minorEastAsia" w:cstheme="minorBidi"/>
              <w:noProof/>
              <w:sz w:val="22"/>
              <w:szCs w:val="22"/>
              <w:lang w:val="en-US" w:eastAsia="ja-JP"/>
            </w:rPr>
          </w:pPr>
          <w:ins w:id="24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5.4.1</w:t>
            </w:r>
            <w:r>
              <w:rPr>
                <w:rFonts w:eastAsiaTheme="minorEastAsia" w:cstheme="minorBidi"/>
                <w:noProof/>
                <w:sz w:val="22"/>
                <w:szCs w:val="22"/>
                <w:lang w:val="en-US" w:eastAsia="ja-JP"/>
              </w:rPr>
              <w:tab/>
            </w:r>
            <w:r w:rsidRPr="006C3609">
              <w:rPr>
                <w:rStyle w:val="Hyperlink"/>
                <w:rFonts w:ascii="Times New Roman" w:hAnsi="Times New Roman"/>
                <w:noProof/>
              </w:rPr>
              <w:t>Example</w:t>
            </w:r>
            <w:r>
              <w:rPr>
                <w:noProof/>
                <w:webHidden/>
              </w:rPr>
              <w:tab/>
            </w:r>
            <w:r>
              <w:rPr>
                <w:noProof/>
                <w:webHidden/>
              </w:rPr>
              <w:fldChar w:fldCharType="begin"/>
            </w:r>
            <w:r>
              <w:rPr>
                <w:noProof/>
                <w:webHidden/>
              </w:rPr>
              <w:instrText xml:space="preserve"> PAGEREF _Toc428358857 \h </w:instrText>
            </w:r>
          </w:ins>
          <w:r>
            <w:rPr>
              <w:noProof/>
              <w:webHidden/>
            </w:rPr>
          </w:r>
          <w:r>
            <w:rPr>
              <w:noProof/>
              <w:webHidden/>
            </w:rPr>
            <w:fldChar w:fldCharType="separate"/>
          </w:r>
          <w:ins w:id="245" w:author="Link Pieces" w:date="2015-08-26T13:22:00Z">
            <w:r>
              <w:rPr>
                <w:noProof/>
                <w:webHidden/>
              </w:rPr>
              <w:t>308</w:t>
            </w:r>
            <w:r>
              <w:rPr>
                <w:noProof/>
                <w:webHidden/>
              </w:rPr>
              <w:fldChar w:fldCharType="end"/>
            </w:r>
            <w:r w:rsidRPr="006C3609">
              <w:rPr>
                <w:rStyle w:val="Hyperlink"/>
                <w:noProof/>
              </w:rPr>
              <w:fldChar w:fldCharType="end"/>
            </w:r>
          </w:ins>
        </w:p>
        <w:p w:rsidR="008F1DC0" w:rsidRDefault="008F1DC0">
          <w:pPr>
            <w:pStyle w:val="TOC2"/>
            <w:rPr>
              <w:ins w:id="246" w:author="Link Pieces" w:date="2015-08-26T13:22:00Z"/>
              <w:rFonts w:eastAsiaTheme="minorEastAsia" w:cstheme="minorBidi"/>
              <w:noProof/>
              <w:sz w:val="22"/>
              <w:szCs w:val="22"/>
              <w:lang w:val="en-US" w:eastAsia="ja-JP"/>
            </w:rPr>
          </w:pPr>
          <w:ins w:id="24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5.5 Test Report</w:t>
            </w:r>
            <w:r>
              <w:rPr>
                <w:noProof/>
                <w:webHidden/>
              </w:rPr>
              <w:tab/>
            </w:r>
            <w:r>
              <w:rPr>
                <w:noProof/>
                <w:webHidden/>
              </w:rPr>
              <w:fldChar w:fldCharType="begin"/>
            </w:r>
            <w:r>
              <w:rPr>
                <w:noProof/>
                <w:webHidden/>
              </w:rPr>
              <w:instrText xml:space="preserve"> PAGEREF _Toc428358858 \h </w:instrText>
            </w:r>
          </w:ins>
          <w:r>
            <w:rPr>
              <w:noProof/>
              <w:webHidden/>
            </w:rPr>
          </w:r>
          <w:r>
            <w:rPr>
              <w:noProof/>
              <w:webHidden/>
            </w:rPr>
            <w:fldChar w:fldCharType="separate"/>
          </w:r>
          <w:ins w:id="248" w:author="Link Pieces" w:date="2015-08-26T13:22:00Z">
            <w:r>
              <w:rPr>
                <w:noProof/>
                <w:webHidden/>
              </w:rPr>
              <w:t>309</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49" w:author="Link Pieces" w:date="2015-08-26T13:22:00Z"/>
              <w:rFonts w:eastAsiaTheme="minorEastAsia" w:cstheme="minorBidi"/>
              <w:noProof/>
              <w:sz w:val="22"/>
              <w:szCs w:val="22"/>
              <w:lang w:val="en-US" w:eastAsia="ja-JP"/>
            </w:rPr>
          </w:pPr>
          <w:ins w:id="25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"_Toc428358859"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5.5.1</w:t>
            </w:r>
            <w:r>
              <w:rPr>
                <w:rFonts w:eastAsiaTheme="minorEastAsia" w:cstheme="minorBidi"/>
                <w:noProof/>
                <w:sz w:val="22"/>
                <w:szCs w:val="22"/>
                <w:lang w:val="en-US" w:eastAsia="ja-JP"/>
              </w:rPr>
              <w:tab/>
            </w:r>
            <w:r w:rsidRPr="006C3609">
              <w:rPr>
                <w:rStyle w:val="Hyperlink"/>
                <w:rFonts w:ascii="Times New Roman" w:hAnsi="Times New Roman"/>
                <w:noProof/>
              </w:rPr>
              <w:t>Defect log</w:t>
            </w:r>
            <w:r>
              <w:rPr>
                <w:noProof/>
                <w:webHidden/>
              </w:rPr>
              <w:tab/>
            </w:r>
            <w:r>
              <w:rPr>
                <w:noProof/>
                <w:webHidden/>
              </w:rPr>
              <w:fldChar w:fldCharType="begin"/>
            </w:r>
            <w:r>
              <w:rPr>
                <w:noProof/>
                <w:webHidden/>
              </w:rPr>
              <w:instrText xml:space="preserve"> PAGEREF _Toc428358859 \h </w:instrText>
            </w:r>
          </w:ins>
          <w:r>
            <w:rPr>
              <w:noProof/>
              <w:webHidden/>
            </w:rPr>
          </w:r>
          <w:r>
            <w:rPr>
              <w:noProof/>
              <w:webHidden/>
            </w:rPr>
            <w:fldChar w:fldCharType="separate"/>
          </w:r>
          <w:ins w:id="251" w:author="Link Pieces" w:date="2015-08-26T13:22:00Z">
            <w:r>
              <w:rPr>
                <w:noProof/>
                <w:webHidden/>
              </w:rPr>
              <w:t>309</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52" w:author="Link Pieces" w:date="2015-08-26T13:22:00Z"/>
              <w:rFonts w:eastAsiaTheme="minorEastAsia" w:cstheme="minorBidi"/>
              <w:noProof/>
              <w:sz w:val="22"/>
              <w:szCs w:val="22"/>
              <w:lang w:val="en-US" w:eastAsia="ja-JP"/>
            </w:rPr>
          </w:pPr>
          <w:ins w:id="25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5.5.2</w:t>
            </w:r>
            <w:r>
              <w:rPr>
                <w:rFonts w:eastAsiaTheme="minorEastAsia" w:cstheme="minorBidi"/>
                <w:noProof/>
                <w:sz w:val="22"/>
                <w:szCs w:val="22"/>
                <w:lang w:val="en-US" w:eastAsia="ja-JP"/>
              </w:rPr>
              <w:tab/>
            </w:r>
            <w:r w:rsidRPr="006C3609">
              <w:rPr>
                <w:rStyle w:val="Hyperlink"/>
                <w:rFonts w:ascii="Times New Roman" w:hAnsi="Times New Roman"/>
                <w:noProof/>
              </w:rPr>
              <w:t>System Test Case Report</w:t>
            </w:r>
            <w:r>
              <w:rPr>
                <w:noProof/>
                <w:webHidden/>
              </w:rPr>
              <w:tab/>
            </w:r>
            <w:r>
              <w:rPr>
                <w:noProof/>
                <w:webHidden/>
              </w:rPr>
              <w:fldChar w:fldCharType="begin"/>
            </w:r>
            <w:r>
              <w:rPr>
                <w:noProof/>
                <w:webHidden/>
              </w:rPr>
              <w:instrText xml:space="preserve"> PAGEREF _Toc428358860 \h </w:instrText>
            </w:r>
          </w:ins>
          <w:r>
            <w:rPr>
              <w:noProof/>
              <w:webHidden/>
            </w:rPr>
          </w:r>
          <w:r>
            <w:rPr>
              <w:noProof/>
              <w:webHidden/>
            </w:rPr>
            <w:fldChar w:fldCharType="separate"/>
          </w:r>
          <w:ins w:id="254" w:author="Link Pieces" w:date="2015-08-26T13:22:00Z">
            <w:r>
              <w:rPr>
                <w:noProof/>
                <w:webHidden/>
              </w:rPr>
              <w:t>310</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55" w:author="Link Pieces" w:date="2015-08-26T13:22:00Z"/>
              <w:rFonts w:eastAsiaTheme="minorEastAsia" w:cstheme="minorBidi"/>
              <w:noProof/>
              <w:sz w:val="22"/>
              <w:szCs w:val="22"/>
              <w:lang w:val="en-US" w:eastAsia="ja-JP"/>
            </w:rPr>
          </w:pPr>
          <w:ins w:id="25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5.5.3</w:t>
            </w:r>
            <w:r>
              <w:rPr>
                <w:rFonts w:eastAsiaTheme="minorEastAsia" w:cstheme="minorBidi"/>
                <w:noProof/>
                <w:sz w:val="22"/>
                <w:szCs w:val="22"/>
                <w:lang w:val="en-US" w:eastAsia="ja-JP"/>
              </w:rPr>
              <w:tab/>
            </w:r>
            <w:r w:rsidRPr="006C3609">
              <w:rPr>
                <w:rStyle w:val="Hyperlink"/>
                <w:rFonts w:ascii="Times New Roman" w:hAnsi="Times New Roman"/>
                <w:noProof/>
              </w:rPr>
              <w:t>GUI Test Case Report</w:t>
            </w:r>
            <w:r>
              <w:rPr>
                <w:noProof/>
                <w:webHidden/>
              </w:rPr>
              <w:tab/>
            </w:r>
            <w:r>
              <w:rPr>
                <w:noProof/>
                <w:webHidden/>
              </w:rPr>
              <w:fldChar w:fldCharType="begin"/>
            </w:r>
            <w:r>
              <w:rPr>
                <w:noProof/>
                <w:webHidden/>
              </w:rPr>
              <w:instrText xml:space="preserve"> PAGEREF _Toc428358861 \h </w:instrText>
            </w:r>
          </w:ins>
          <w:r>
            <w:rPr>
              <w:noProof/>
              <w:webHidden/>
            </w:rPr>
          </w:r>
          <w:r>
            <w:rPr>
              <w:noProof/>
              <w:webHidden/>
            </w:rPr>
            <w:fldChar w:fldCharType="separate"/>
          </w:r>
          <w:ins w:id="257" w:author="Link Pieces" w:date="2015-08-26T13:22:00Z">
            <w:r>
              <w:rPr>
                <w:noProof/>
                <w:webHidden/>
              </w:rPr>
              <w:t>313</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58" w:author="Link Pieces" w:date="2015-08-26T13:22:00Z"/>
              <w:rFonts w:eastAsiaTheme="minorEastAsia" w:cstheme="minorBidi"/>
              <w:noProof/>
              <w:sz w:val="22"/>
              <w:szCs w:val="22"/>
              <w:lang w:val="en-US" w:eastAsia="ja-JP"/>
            </w:rPr>
          </w:pPr>
          <w:ins w:id="25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5.5.4 Test Report</w:t>
            </w:r>
            <w:r>
              <w:rPr>
                <w:noProof/>
                <w:webHidden/>
              </w:rPr>
              <w:tab/>
            </w:r>
            <w:r>
              <w:rPr>
                <w:noProof/>
                <w:webHidden/>
              </w:rPr>
              <w:fldChar w:fldCharType="begin"/>
            </w:r>
            <w:r>
              <w:rPr>
                <w:noProof/>
                <w:webHidden/>
              </w:rPr>
              <w:instrText xml:space="preserve"> PAGEREF _Toc428358862 \h </w:instrText>
            </w:r>
          </w:ins>
          <w:r>
            <w:rPr>
              <w:noProof/>
              <w:webHidden/>
            </w:rPr>
          </w:r>
          <w:r>
            <w:rPr>
              <w:noProof/>
              <w:webHidden/>
            </w:rPr>
            <w:fldChar w:fldCharType="separate"/>
          </w:r>
          <w:ins w:id="260" w:author="Link Pieces" w:date="2015-08-26T13:22:00Z">
            <w:r>
              <w:rPr>
                <w:noProof/>
                <w:webHidden/>
              </w:rPr>
              <w:t>314</w:t>
            </w:r>
            <w:r>
              <w:rPr>
                <w:noProof/>
                <w:webHidden/>
              </w:rPr>
              <w:fldChar w:fldCharType="end"/>
            </w:r>
            <w:r w:rsidRPr="006C3609">
              <w:rPr>
                <w:rStyle w:val="Hyperlink"/>
                <w:noProof/>
              </w:rPr>
              <w:fldChar w:fldCharType="end"/>
            </w:r>
          </w:ins>
        </w:p>
        <w:p w:rsidR="008F1DC0" w:rsidRDefault="008F1DC0">
          <w:pPr>
            <w:pStyle w:val="TOC1"/>
            <w:rPr>
              <w:ins w:id="261" w:author="Link Pieces" w:date="2015-08-26T13:22:00Z"/>
              <w:rFonts w:eastAsiaTheme="minorEastAsia" w:cstheme="minorBidi"/>
              <w:b w:val="0"/>
              <w:sz w:val="22"/>
              <w:szCs w:val="22"/>
              <w:lang w:val="en-US" w:eastAsia="ja-JP"/>
            </w:rPr>
          </w:pPr>
          <w:ins w:id="262" w:author="Link Pieces" w:date="2015-08-26T13:22:00Z">
            <w:r w:rsidRPr="006C3609">
              <w:rPr>
                <w:rStyle w:val="Hyperlink"/>
              </w:rPr>
              <w:fldChar w:fldCharType="begin"/>
            </w:r>
            <w:r w:rsidRPr="006C3609">
              <w:rPr>
                <w:rStyle w:val="Hyperlink"/>
              </w:rPr>
              <w:instrText xml:space="preserve"> </w:instrText>
            </w:r>
            <w:r>
              <w:instrText>HYPERLINK \l "_Toc428358863"</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CHAPTER 6: INSTALLATION GUIDE &amp; USER MANUAL</w:t>
            </w:r>
            <w:r>
              <w:rPr>
                <w:webHidden/>
              </w:rPr>
              <w:tab/>
            </w:r>
            <w:r>
              <w:rPr>
                <w:webHidden/>
              </w:rPr>
              <w:fldChar w:fldCharType="begin"/>
            </w:r>
            <w:r>
              <w:rPr>
                <w:webHidden/>
              </w:rPr>
              <w:instrText xml:space="preserve"> PAGEREF _Toc428358863 \h </w:instrText>
            </w:r>
          </w:ins>
          <w:r>
            <w:rPr>
              <w:webHidden/>
            </w:rPr>
          </w:r>
          <w:r>
            <w:rPr>
              <w:webHidden/>
            </w:rPr>
            <w:fldChar w:fldCharType="separate"/>
          </w:r>
          <w:ins w:id="263" w:author="Link Pieces" w:date="2015-08-26T13:22:00Z">
            <w:r>
              <w:rPr>
                <w:webHidden/>
              </w:rPr>
              <w:t>315</w:t>
            </w:r>
            <w:r>
              <w:rPr>
                <w:webHidden/>
              </w:rPr>
              <w:fldChar w:fldCharType="end"/>
            </w:r>
            <w:r w:rsidRPr="006C3609">
              <w:rPr>
                <w:rStyle w:val="Hyperlink"/>
              </w:rPr>
              <w:fldChar w:fldCharType="end"/>
            </w:r>
          </w:ins>
        </w:p>
        <w:p w:rsidR="008F1DC0" w:rsidRDefault="008F1DC0">
          <w:pPr>
            <w:pStyle w:val="TOC2"/>
            <w:rPr>
              <w:ins w:id="264" w:author="Link Pieces" w:date="2015-08-26T13:22:00Z"/>
              <w:rFonts w:eastAsiaTheme="minorEastAsia" w:cstheme="minorBidi"/>
              <w:noProof/>
              <w:sz w:val="22"/>
              <w:szCs w:val="22"/>
              <w:lang w:val="en-US" w:eastAsia="ja-JP"/>
            </w:rPr>
          </w:pPr>
          <w:ins w:id="265"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"_Toc428358864"</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6.1</w:t>
            </w:r>
            <w:r>
              <w:rPr>
                <w:rFonts w:eastAsiaTheme="minorEastAsia" w:cstheme="minorBidi"/>
                <w:noProof/>
                <w:sz w:val="22"/>
                <w:szCs w:val="22"/>
                <w:lang w:val="en-US" w:eastAsia="ja-JP"/>
              </w:rPr>
              <w:tab/>
            </w:r>
            <w:r w:rsidRPr="006C3609">
              <w:rPr>
                <w:rStyle w:val="Hyperlink"/>
                <w:rFonts w:ascii="Times New Roman" w:hAnsi="Times New Roman"/>
                <w:noProof/>
              </w:rPr>
              <w:t>Purpose</w:t>
            </w:r>
            <w:r>
              <w:rPr>
                <w:noProof/>
                <w:webHidden/>
              </w:rPr>
              <w:tab/>
            </w:r>
            <w:r>
              <w:rPr>
                <w:noProof/>
                <w:webHidden/>
              </w:rPr>
              <w:fldChar w:fldCharType="begin"/>
            </w:r>
            <w:r>
              <w:rPr>
                <w:noProof/>
                <w:webHidden/>
              </w:rPr>
              <w:instrText xml:space="preserve"> PAGEREF _Toc428358864 \h </w:instrText>
            </w:r>
          </w:ins>
          <w:r>
            <w:rPr>
              <w:noProof/>
              <w:webHidden/>
            </w:rPr>
          </w:r>
          <w:r>
            <w:rPr>
              <w:noProof/>
              <w:webHidden/>
            </w:rPr>
            <w:fldChar w:fldCharType="separate"/>
          </w:r>
          <w:ins w:id="266" w:author="Link Pieces" w:date="2015-08-26T13:22:00Z">
            <w:r>
              <w:rPr>
                <w:noProof/>
                <w:webHidden/>
              </w:rPr>
              <w:t>315</w:t>
            </w:r>
            <w:r>
              <w:rPr>
                <w:noProof/>
                <w:webHidden/>
              </w:rPr>
              <w:fldChar w:fldCharType="end"/>
            </w:r>
            <w:r w:rsidRPr="006C3609">
              <w:rPr>
                <w:rStyle w:val="Hyperlink"/>
                <w:noProof/>
              </w:rPr>
              <w:fldChar w:fldCharType="end"/>
            </w:r>
          </w:ins>
        </w:p>
        <w:p w:rsidR="008F1DC0" w:rsidRDefault="008F1DC0">
          <w:pPr>
            <w:pStyle w:val="TOC2"/>
            <w:rPr>
              <w:ins w:id="267" w:author="Link Pieces" w:date="2015-08-26T13:22:00Z"/>
              <w:rFonts w:eastAsiaTheme="minorEastAsia" w:cstheme="minorBidi"/>
              <w:noProof/>
              <w:sz w:val="22"/>
              <w:szCs w:val="22"/>
              <w:lang w:val="en-US" w:eastAsia="ja-JP"/>
            </w:rPr>
          </w:pPr>
          <w:ins w:id="268"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"_Toc428358865"</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6.2</w:t>
            </w:r>
            <w:r>
              <w:rPr>
                <w:rFonts w:eastAsiaTheme="minorEastAsia" w:cstheme="minorBidi"/>
                <w:noProof/>
                <w:sz w:val="22"/>
                <w:szCs w:val="22"/>
                <w:lang w:val="en-US" w:eastAsia="ja-JP"/>
              </w:rPr>
              <w:tab/>
            </w:r>
            <w:r w:rsidRPr="006C3609">
              <w:rPr>
                <w:rStyle w:val="Hyperlink"/>
                <w:rFonts w:ascii="Times New Roman" w:hAnsi="Times New Roman"/>
                <w:noProof/>
              </w:rPr>
              <w:t>Installation Guide</w:t>
            </w:r>
            <w:r>
              <w:rPr>
                <w:noProof/>
                <w:webHidden/>
              </w:rPr>
              <w:tab/>
            </w:r>
            <w:r>
              <w:rPr>
                <w:noProof/>
                <w:webHidden/>
              </w:rPr>
              <w:fldChar w:fldCharType="begin"/>
            </w:r>
            <w:r>
              <w:rPr>
                <w:noProof/>
                <w:webHidden/>
              </w:rPr>
              <w:instrText xml:space="preserve"> PAGEREF _Toc428358865 \h </w:instrText>
            </w:r>
          </w:ins>
          <w:r>
            <w:rPr>
              <w:noProof/>
              <w:webHidden/>
            </w:rPr>
          </w:r>
          <w:r>
            <w:rPr>
              <w:noProof/>
              <w:webHidden/>
            </w:rPr>
            <w:fldChar w:fldCharType="separate"/>
          </w:r>
          <w:ins w:id="269" w:author="Link Pieces" w:date="2015-08-26T13:22:00Z">
            <w:r>
              <w:rPr>
                <w:noProof/>
                <w:webHidden/>
              </w:rPr>
              <w:t>315</w:t>
            </w:r>
            <w:r>
              <w:rPr>
                <w:noProof/>
                <w:webHidden/>
              </w:rPr>
              <w:fldChar w:fldCharType="end"/>
            </w:r>
            <w:r w:rsidRPr="006C3609">
              <w:rPr>
                <w:rStyle w:val="Hyperlink"/>
                <w:noProof/>
              </w:rPr>
              <w:fldChar w:fldCharType="end"/>
            </w:r>
          </w:ins>
        </w:p>
        <w:p w:rsidR="008F1DC0" w:rsidRDefault="008F1DC0">
          <w:pPr>
            <w:pStyle w:val="TOC3"/>
            <w:tabs>
              <w:tab w:val="left" w:pos="1320"/>
              <w:tab w:val="right" w:leader="dot" w:pos="9350"/>
            </w:tabs>
            <w:rPr>
              <w:ins w:id="270" w:author="Link Pieces" w:date="2015-08-26T13:22:00Z"/>
              <w:rFonts w:eastAsiaTheme="minorEastAsia" w:cstheme="minorBidi"/>
              <w:noProof/>
              <w:sz w:val="22"/>
              <w:szCs w:val="22"/>
              <w:lang w:val="en-US" w:eastAsia="ja-JP"/>
            </w:rPr>
          </w:pPr>
          <w:ins w:id="271"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"_Toc428358866"</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6.2.1</w:t>
            </w:r>
            <w:r>
              <w:rPr>
                <w:rFonts w:eastAsiaTheme="minorEastAsia" w:cstheme="minorBidi"/>
                <w:noProof/>
                <w:sz w:val="22"/>
                <w:szCs w:val="22"/>
                <w:lang w:val="en-US" w:eastAsia="ja-JP"/>
              </w:rPr>
              <w:tab/>
            </w:r>
            <w:r w:rsidRPr="006C3609">
              <w:rPr>
                <w:rStyle w:val="Hyperlink"/>
                <w:rFonts w:ascii="Times New Roman" w:hAnsi="Times New Roman"/>
                <w:noProof/>
              </w:rPr>
              <w:t>Environment</w:t>
            </w:r>
            <w:r>
              <w:rPr>
                <w:noProof/>
                <w:webHidden/>
              </w:rPr>
              <w:tab/>
            </w:r>
            <w:r>
              <w:rPr>
                <w:noProof/>
                <w:webHidden/>
              </w:rPr>
              <w:fldChar w:fldCharType="begin"/>
            </w:r>
            <w:r>
              <w:rPr>
                <w:noProof/>
                <w:webHidden/>
              </w:rPr>
              <w:instrText xml:space="preserve"> PAGEREF _Toc428358866 \h </w:instrText>
            </w:r>
          </w:ins>
          <w:r>
            <w:rPr>
              <w:noProof/>
              <w:webHidden/>
            </w:rPr>
          </w:r>
          <w:r>
            <w:rPr>
              <w:noProof/>
              <w:webHidden/>
            </w:rPr>
            <w:fldChar w:fldCharType="separate"/>
          </w:r>
          <w:ins w:id="272" w:author="Link Pieces" w:date="2015-08-26T13:22:00Z">
            <w:r>
              <w:rPr>
                <w:noProof/>
                <w:webHidden/>
              </w:rPr>
              <w:t>315</w:t>
            </w:r>
            <w:r>
              <w:rPr>
                <w:noProof/>
                <w:webHidden/>
              </w:rPr>
              <w:fldChar w:fldCharType="end"/>
            </w:r>
            <w:r w:rsidRPr="006C3609">
              <w:rPr>
                <w:rStyle w:val="Hyperlink"/>
                <w:noProof/>
              </w:rPr>
              <w:fldChar w:fldCharType="end"/>
            </w:r>
          </w:ins>
        </w:p>
        <w:p w:rsidR="008F1DC0" w:rsidRDefault="008F1DC0">
          <w:pPr>
            <w:pStyle w:val="TOC3"/>
            <w:tabs>
              <w:tab w:val="left" w:pos="1540"/>
              <w:tab w:val="right" w:leader="dot" w:pos="9350"/>
            </w:tabs>
            <w:rPr>
              <w:ins w:id="273" w:author="Link Pieces" w:date="2015-08-26T13:22:00Z"/>
              <w:rFonts w:eastAsiaTheme="minorEastAsia" w:cstheme="minorBidi"/>
              <w:noProof/>
              <w:sz w:val="22"/>
              <w:szCs w:val="22"/>
              <w:lang w:val="en-US" w:eastAsia="ja-JP"/>
            </w:rPr>
          </w:pPr>
          <w:ins w:id="274"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"_Toc428358867"</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6.2.1.3</w:t>
            </w:r>
            <w:r>
              <w:rPr>
                <w:rFonts w:eastAsiaTheme="minorEastAsia" w:cstheme="minorBidi"/>
                <w:noProof/>
                <w:sz w:val="22"/>
                <w:szCs w:val="22"/>
                <w:lang w:val="en-US" w:eastAsia="ja-JP"/>
              </w:rPr>
              <w:tab/>
            </w:r>
            <w:r w:rsidRPr="006C3609">
              <w:rPr>
                <w:rStyle w:val="Hyperlink"/>
                <w:rFonts w:ascii="Times New Roman" w:hAnsi="Times New Roman"/>
                <w:noProof/>
              </w:rPr>
              <w:t>Installation</w:t>
            </w:r>
            <w:r>
              <w:rPr>
                <w:noProof/>
                <w:webHidden/>
              </w:rPr>
              <w:tab/>
            </w:r>
            <w:r>
              <w:rPr>
                <w:noProof/>
                <w:webHidden/>
              </w:rPr>
              <w:fldChar w:fldCharType="begin"/>
            </w:r>
            <w:r>
              <w:rPr>
                <w:noProof/>
                <w:webHidden/>
              </w:rPr>
              <w:instrText xml:space="preserve"> PAGEREF _Toc428358867 \h </w:instrText>
            </w:r>
          </w:ins>
          <w:r>
            <w:rPr>
              <w:noProof/>
              <w:webHidden/>
            </w:rPr>
          </w:r>
          <w:r>
            <w:rPr>
              <w:noProof/>
              <w:webHidden/>
            </w:rPr>
            <w:fldChar w:fldCharType="separate"/>
          </w:r>
          <w:ins w:id="275" w:author="Link Pieces" w:date="2015-08-26T13:22:00Z">
            <w:r>
              <w:rPr>
                <w:noProof/>
                <w:webHidden/>
              </w:rPr>
              <w:t>315</w:t>
            </w:r>
            <w:r>
              <w:rPr>
                <w:noProof/>
                <w:webHidden/>
              </w:rPr>
              <w:fldChar w:fldCharType="end"/>
            </w:r>
            <w:r w:rsidRPr="006C3609">
              <w:rPr>
                <w:rStyle w:val="Hyperlink"/>
                <w:noProof/>
              </w:rPr>
              <w:fldChar w:fldCharType="end"/>
            </w:r>
          </w:ins>
        </w:p>
        <w:p w:rsidR="008F1DC0" w:rsidRDefault="008F1DC0">
          <w:pPr>
            <w:pStyle w:val="TOC3"/>
            <w:tabs>
              <w:tab w:val="left" w:pos="1760"/>
              <w:tab w:val="right" w:leader="dot" w:pos="9350"/>
            </w:tabs>
            <w:rPr>
              <w:ins w:id="276" w:author="Link Pieces" w:date="2015-08-26T13:22:00Z"/>
              <w:rFonts w:eastAsiaTheme="minorEastAsia" w:cstheme="minorBidi"/>
              <w:noProof/>
              <w:sz w:val="22"/>
              <w:szCs w:val="22"/>
              <w:lang w:val="en-US" w:eastAsia="ja-JP"/>
            </w:rPr>
          </w:pPr>
          <w:ins w:id="277"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"_Toc428358868"</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6.2.1.3.1</w:t>
            </w:r>
            <w:r>
              <w:rPr>
                <w:rFonts w:eastAsiaTheme="minorEastAsia" w:cstheme="minorBidi"/>
                <w:noProof/>
                <w:sz w:val="22"/>
                <w:szCs w:val="22"/>
                <w:lang w:val="en-US" w:eastAsia="ja-JP"/>
              </w:rPr>
              <w:tab/>
            </w:r>
            <w:r w:rsidRPr="006C3609">
              <w:rPr>
                <w:rStyle w:val="Hyperlink"/>
                <w:rFonts w:ascii="Times New Roman" w:hAnsi="Times New Roman"/>
                <w:noProof/>
              </w:rPr>
              <w:t>Web server setup</w:t>
            </w:r>
            <w:r>
              <w:rPr>
                <w:noProof/>
                <w:webHidden/>
              </w:rPr>
              <w:tab/>
            </w:r>
            <w:r>
              <w:rPr>
                <w:noProof/>
                <w:webHidden/>
              </w:rPr>
              <w:fldChar w:fldCharType="begin"/>
            </w:r>
            <w:r>
              <w:rPr>
                <w:noProof/>
                <w:webHidden/>
              </w:rPr>
              <w:instrText xml:space="preserve"> PAGEREF _Toc428358868 \h </w:instrText>
            </w:r>
          </w:ins>
          <w:r>
            <w:rPr>
              <w:noProof/>
              <w:webHidden/>
            </w:rPr>
          </w:r>
          <w:r>
            <w:rPr>
              <w:noProof/>
              <w:webHidden/>
            </w:rPr>
            <w:fldChar w:fldCharType="separate"/>
          </w:r>
          <w:ins w:id="278" w:author="Link Pieces" w:date="2015-08-26T13:22:00Z">
            <w:r>
              <w:rPr>
                <w:noProof/>
                <w:webHidden/>
              </w:rPr>
              <w:t>315</w:t>
            </w:r>
            <w:r>
              <w:rPr>
                <w:noProof/>
                <w:webHidden/>
              </w:rPr>
              <w:fldChar w:fldCharType="end"/>
            </w:r>
            <w:r w:rsidRPr="006C3609">
              <w:rPr>
                <w:rStyle w:val="Hyperlink"/>
                <w:noProof/>
              </w:rPr>
              <w:fldChar w:fldCharType="end"/>
            </w:r>
          </w:ins>
        </w:p>
        <w:p w:rsidR="008F1DC0" w:rsidRDefault="008F1DC0">
          <w:pPr>
            <w:pStyle w:val="TOC3"/>
            <w:tabs>
              <w:tab w:val="left" w:pos="1760"/>
              <w:tab w:val="right" w:leader="dot" w:pos="9350"/>
            </w:tabs>
            <w:rPr>
              <w:ins w:id="279" w:author="Link Pieces" w:date="2015-08-26T13:22:00Z"/>
              <w:rFonts w:eastAsiaTheme="minorEastAsia" w:cstheme="minorBidi"/>
              <w:noProof/>
              <w:sz w:val="22"/>
              <w:szCs w:val="22"/>
              <w:lang w:val="en-US" w:eastAsia="ja-JP"/>
            </w:rPr>
          </w:pPr>
          <w:ins w:id="280"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"_Toc428358869"</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6.2.1.3.2</w:t>
            </w:r>
            <w:r>
              <w:rPr>
                <w:rFonts w:eastAsiaTheme="minorEastAsia" w:cstheme="minorBidi"/>
                <w:noProof/>
                <w:sz w:val="22"/>
                <w:szCs w:val="22"/>
                <w:lang w:val="en-US" w:eastAsia="ja-JP"/>
              </w:rPr>
              <w:tab/>
            </w:r>
            <w:r w:rsidRPr="006C3609">
              <w:rPr>
                <w:rStyle w:val="Hyperlink"/>
                <w:rFonts w:ascii="Times New Roman" w:hAnsi="Times New Roman"/>
                <w:noProof/>
              </w:rPr>
              <w:t>Android application installation</w:t>
            </w:r>
            <w:r>
              <w:rPr>
                <w:noProof/>
                <w:webHidden/>
              </w:rPr>
              <w:tab/>
            </w:r>
            <w:r>
              <w:rPr>
                <w:noProof/>
                <w:webHidden/>
              </w:rPr>
              <w:fldChar w:fldCharType="begin"/>
            </w:r>
            <w:r>
              <w:rPr>
                <w:noProof/>
                <w:webHidden/>
              </w:rPr>
              <w:instrText xml:space="preserve"> PAGEREF _Toc428358869 \h </w:instrText>
            </w:r>
          </w:ins>
          <w:r>
            <w:rPr>
              <w:noProof/>
              <w:webHidden/>
            </w:rPr>
          </w:r>
          <w:r>
            <w:rPr>
              <w:noProof/>
              <w:webHidden/>
            </w:rPr>
            <w:fldChar w:fldCharType="separate"/>
          </w:r>
          <w:ins w:id="281" w:author="Link Pieces" w:date="2015-08-26T13:22:00Z">
            <w:r>
              <w:rPr>
                <w:noProof/>
                <w:webHidden/>
              </w:rPr>
              <w:t>316</w:t>
            </w:r>
            <w:r>
              <w:rPr>
                <w:noProof/>
                <w:webHidden/>
              </w:rPr>
              <w:fldChar w:fldCharType="end"/>
            </w:r>
            <w:r w:rsidRPr="006C3609">
              <w:rPr>
                <w:rStyle w:val="Hyperlink"/>
                <w:noProof/>
              </w:rPr>
              <w:fldChar w:fldCharType="end"/>
            </w:r>
          </w:ins>
        </w:p>
        <w:p w:rsidR="008F1DC0" w:rsidRDefault="008F1DC0">
          <w:pPr>
            <w:pStyle w:val="TOC2"/>
            <w:rPr>
              <w:ins w:id="282" w:author="Link Pieces" w:date="2015-08-26T13:22:00Z"/>
              <w:rFonts w:eastAsiaTheme="minorEastAsia" w:cstheme="minorBidi"/>
              <w:noProof/>
              <w:sz w:val="22"/>
              <w:szCs w:val="22"/>
              <w:lang w:val="en-US" w:eastAsia="ja-JP"/>
            </w:rPr>
          </w:pPr>
          <w:ins w:id="283"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"_Toc428358870"</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6.3</w:t>
            </w:r>
            <w:r>
              <w:rPr>
                <w:rFonts w:eastAsiaTheme="minorEastAsia" w:cstheme="minorBidi"/>
                <w:noProof/>
                <w:sz w:val="22"/>
                <w:szCs w:val="22"/>
                <w:lang w:val="en-US" w:eastAsia="ja-JP"/>
              </w:rPr>
              <w:tab/>
            </w:r>
            <w:r w:rsidRPr="006C3609">
              <w:rPr>
                <w:rStyle w:val="Hyperlink"/>
                <w:rFonts w:ascii="Times New Roman" w:hAnsi="Times New Roman"/>
                <w:noProof/>
              </w:rPr>
              <w:t>User’s Guide</w:t>
            </w:r>
            <w:r>
              <w:rPr>
                <w:noProof/>
                <w:webHidden/>
              </w:rPr>
              <w:tab/>
            </w:r>
            <w:r>
              <w:rPr>
                <w:noProof/>
                <w:webHidden/>
              </w:rPr>
              <w:fldChar w:fldCharType="begin"/>
            </w:r>
            <w:r>
              <w:rPr>
                <w:noProof/>
                <w:webHidden/>
              </w:rPr>
              <w:instrText xml:space="preserve"> PAGEREF _Toc428358870 \h </w:instrText>
            </w:r>
          </w:ins>
          <w:r>
            <w:rPr>
              <w:noProof/>
              <w:webHidden/>
            </w:rPr>
          </w:r>
          <w:r>
            <w:rPr>
              <w:noProof/>
              <w:webHidden/>
            </w:rPr>
            <w:fldChar w:fldCharType="separate"/>
          </w:r>
          <w:ins w:id="284" w:author="Link Pieces" w:date="2015-08-26T13:22:00Z">
            <w:r>
              <w:rPr>
                <w:noProof/>
                <w:webHidden/>
              </w:rPr>
              <w:t>316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85" w:author="Link Pieces" w:date="2015-08-26T13:22:00Z"/>
              <w:rFonts w:eastAsiaTheme="minorEastAsia" w:cstheme="minorBidi"/>
              <w:noProof/>
              <w:sz w:val="22"/>
              <w:szCs w:val="22"/>
              <w:lang w:val="en-US" w:eastAsia="ja-JP"/>
            </w:rPr>
          </w:pPr>
          <w:ins w:id="286"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"_Toc428358871"</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6.3.1 Web application</w:t>
            </w:r>
            <w:r>
              <w:rPr>
                <w:noProof/>
                <w:webHidden/>
              </w:rPr>
              <w:tab/>
            </w:r>
            <w:r>
              <w:rPr>
                <w:noProof/>
                <w:webHidden/>
              </w:rPr>
              <w:fldChar w:fldCharType="begin"/>
            </w:r>
            <w:r>
              <w:rPr>
                <w:noProof/>
                <w:webHidden/>
              </w:rPr>
              <w:instrText xml:space="preserve"> PAGEREF _Toc428358871 \h </w:instrText>
            </w:r>
          </w:ins>
          <w:r>
            <w:rPr>
              <w:noProof/>
              <w:webHidden/>
            </w:rPr>
          </w:r>
          <w:r>
            <w:rPr>
              <w:noProof/>
              <w:webHidden/>
            </w:rPr>
            <w:fldChar w:fldCharType="separate"/>
          </w:r>
          <w:ins w:id="287" w:author="Link Pieces" w:date="2015-08-26T13:22:00Z">
            <w:r>
              <w:rPr>
                <w:noProof/>
                <w:webHidden/>
              </w:rPr>
              <w:t>316</w:t>
            </w:r>
            <w:r>
              <w:rPr>
                <w:noProof/>
                <w:webHidden/>
              </w:rPr>
              <w:fldChar w:fldCharType="end"/>
            </w:r>
            <w:r w:rsidRPr="006C3609">
              <w:rPr>
                <w:rStyle w:val="Hyperlink"/>
                <w:noProof/>
              </w:rPr>
              <w:fldChar w:fldCharType="end"/>
            </w:r>
          </w:ins>
        </w:p>
        <w:p w:rsidR="008F1DC0" w:rsidRDefault="008F1DC0">
          <w:pPr>
            <w:pStyle w:val="TOC3"/>
            <w:tabs>
              <w:tab w:val="right" w:leader="dot" w:pos="9350"/>
            </w:tabs>
            <w:rPr>
              <w:ins w:id="288" w:author="Link Pieces" w:date="2015-08-26T13:22:00Z"/>
              <w:rFonts w:eastAsiaTheme="minorEastAsia" w:cstheme="minorBidi"/>
              <w:noProof/>
              <w:sz w:val="22"/>
              <w:szCs w:val="22"/>
              <w:lang w:val="en-US" w:eastAsia="ja-JP"/>
            </w:rPr>
          </w:pPr>
          <w:ins w:id="289" w:author="Link Pieces" w:date="2015-08-26T13:22:00Z">
            <w:r w:rsidRPr="006C3609">
              <w:rPr>
                <w:rStyle w:val="Hyperlink"/>
                <w:noProof/>
              </w:rPr>
              <w:fldChar w:fldCharType="begin"/>
            </w:r>
            <w:r w:rsidRPr="006C3609">
              <w:rPr>
                <w:rStyle w:val="Hyperlink"/>
                <w:noProof/>
              </w:rPr>
              <w:instrText xml:space="preserve"> </w:instrText>
            </w:r>
            <w:r>
              <w:rPr>
                <w:noProof/>
              </w:rPr>
              <w:instrText>HYPERLINK \l "_Toc428358872"</w:instrText>
            </w:r>
            <w:r w:rsidRPr="006C3609">
              <w:rPr>
                <w:rStyle w:val="Hyperlink"/>
                <w:noProof/>
              </w:rPr>
              <w:instrText xml:space="preserve"> </w:instrText>
            </w:r>
            <w:r w:rsidRPr="006C3609">
              <w:rPr>
                <w:rStyle w:val="Hyperlink"/>
                <w:noProof/>
              </w:rPr>
              <w:fldChar w:fldCharType="separate"/>
            </w:r>
            <w:r w:rsidRPr="006C3609">
              <w:rPr>
                <w:rStyle w:val="Hyperlink"/>
                <w:rFonts w:ascii="Times New Roman" w:hAnsi="Times New Roman"/>
                <w:noProof/>
              </w:rPr>
              <w:t>6.3.2 Mobile application</w:t>
            </w:r>
            <w:r>
              <w:rPr>
                <w:noProof/>
                <w:webHidden/>
              </w:rPr>
              <w:tab/>
            </w:r>
            <w:r>
              <w:rPr>
                <w:noProof/>
                <w:webHidden/>
              </w:rPr>
              <w:fldChar w:fldCharType="begin"/>
            </w:r>
            <w:r>
              <w:rPr>
                <w:noProof/>
                <w:webHidden/>
              </w:rPr>
              <w:instrText xml:space="preserve"> PAGEREF _Toc428358872 \h </w:instrText>
            </w:r>
          </w:ins>
          <w:r>
            <w:rPr>
              <w:noProof/>
              <w:webHidden/>
            </w:rPr>
          </w:r>
          <w:r>
            <w:rPr>
              <w:noProof/>
              <w:webHidden/>
            </w:rPr>
            <w:fldChar w:fldCharType="separate"/>
          </w:r>
          <w:ins w:id="290" w:author="Link Pieces" w:date="2015-08-26T13:22:00Z">
            <w:r>
              <w:rPr>
                <w:noProof/>
                <w:webHidden/>
              </w:rPr>
              <w:t>337</w:t>
            </w:r>
            <w:r>
              <w:rPr>
                <w:noProof/>
                <w:webHidden/>
              </w:rPr>
              <w:fldChar w:fldCharType="end"/>
            </w:r>
            <w:r w:rsidRPr="006C3609">
              <w:rPr>
                <w:rStyle w:val="Hyperlink"/>
                <w:noProof/>
              </w:rPr>
              <w:fldChar w:fldCharType="end"/>
            </w:r>
          </w:ins>
        </w:p>
        <w:p w:rsidR="008F1DC0" w:rsidRDefault="008F1DC0">
          <w:pPr>
            <w:pStyle w:val="TOC1"/>
            <w:rPr>
              <w:ins w:id="291" w:author="Link Pieces" w:date="2015-08-26T13:22:00Z"/>
              <w:rFonts w:eastAsiaTheme="minorEastAsia" w:cstheme="minorBidi"/>
              <w:b w:val="0"/>
              <w:sz w:val="22"/>
              <w:szCs w:val="22"/>
              <w:lang w:val="en-US" w:eastAsia="ja-JP"/>
            </w:rPr>
          </w:pPr>
          <w:ins w:id="292" w:author="Link Pieces" w:date="2015-08-26T13:22:00Z">
            <w:r w:rsidRPr="006C3609">
              <w:rPr>
                <w:rStyle w:val="Hyperlink"/>
              </w:rPr>
              <w:fldChar w:fldCharType="begin"/>
            </w:r>
            <w:r w:rsidRPr="006C3609">
              <w:rPr>
                <w:rStyle w:val="Hyperlink"/>
              </w:rPr>
              <w:instrText xml:space="preserve"> </w:instrText>
            </w:r>
            <w:r>
              <w:instrText>HYPERLINK \l "_Toc428358873"</w:instrText>
            </w:r>
            <w:r w:rsidRPr="006C3609">
              <w:rPr>
                <w:rStyle w:val="Hyperlink"/>
              </w:rPr>
              <w:instrText xml:space="preserve"> </w:instrText>
            </w:r>
            <w:r w:rsidRPr="006C3609">
              <w:rPr>
                <w:rStyle w:val="Hyperlink"/>
              </w:rPr>
              <w:fldChar w:fldCharType="separate"/>
            </w:r>
            <w:r w:rsidRPr="006C3609">
              <w:rPr>
                <w:rStyle w:val="Hyperlink"/>
                <w:rFonts w:ascii="Times New Roman" w:hAnsi="Times New Roman"/>
              </w:rPr>
              <w:t>APPENDIX</w:t>
            </w:r>
            <w:r>
              <w:rPr>
                <w:webHidden/>
              </w:rPr>
              <w:tab/>
            </w:r>
            <w:r>
              <w:rPr>
                <w:webHidden/>
              </w:rPr>
              <w:fldChar w:fldCharType="begin"/>
            </w:r>
            <w:r>
              <w:rPr>
                <w:webHidden/>
              </w:rPr>
              <w:instrText xml:space="preserve"> PAGEREF _Toc428358873 \h </w:instrText>
            </w:r>
          </w:ins>
          <w:r>
            <w:rPr>
              <w:webHidden/>
            </w:rPr>
          </w:r>
          <w:r>
            <w:rPr>
              <w:webHidden/>
            </w:rPr>
            <w:fldChar w:fldCharType="separate"/>
          </w:r>
          <w:ins w:id="293" w:author="Link Pieces" w:date="2015-08-26T13:22:00Z">
            <w:r>
              <w:rPr>
                <w:webHidden/>
              </w:rPr>
              <w:t>344</w:t>
            </w:r>
            <w:r>
              <w:rPr>
                <w:webHidden/>
              </w:rPr>
              <w:fldChar w:fldCharType="end"/>
            </w:r>
            <w:r w:rsidRPr="006C3609">
              <w:rPr>
                <w:rStyle w:val="Hyperlink"/>
              </w:rPr>
              <w:fldChar w:fldCharType="end"/>
            </w:r>
          </w:ins>
        </w:p>
        <w:p w:rsidR="00CC721F" w:rsidRPr="008F1DC0" w:rsidDel="008F1DC0" w:rsidRDefault="00CC721F">
          <w:pPr>
            <w:pStyle w:val="TOC1"/>
            <w:rPr>
              <w:del w:id="294" w:author="Link Pieces" w:date="2015-08-26T13:20:00Z"/>
              <w:rFonts w:ascii="Times New Roman" w:eastAsiaTheme="minorEastAsia" w:hAnsi="Times New Roman"/>
              <w:b w:val="0"/>
              <w:sz w:val="22"/>
              <w:szCs w:val="22"/>
              <w:lang w:val="en-US" w:eastAsia="ja-JP"/>
              <w:rPrChange w:id="295" w:author="Link Pieces" w:date="2015-08-26T13:21:00Z">
                <w:rPr>
                  <w:del w:id="296" w:author="Link Pieces" w:date="2015-08-26T13:20:00Z"/>
                  <w:rFonts w:eastAsiaTheme="minorEastAsia" w:cstheme="minorBidi"/>
                  <w:b w:val="0"/>
                  <w:sz w:val="22"/>
                  <w:szCs w:val="22"/>
                  <w:lang w:val="en-US" w:eastAsia="ja-JP"/>
                </w:rPr>
              </w:rPrChange>
            </w:rPr>
          </w:pPr>
          <w:del w:id="297" w:author="Link Pieces" w:date="2015-08-26T13:20:00Z">
            <w:r w:rsidRPr="008F1DC0" w:rsidDel="008F1DC0">
              <w:rPr>
                <w:rFonts w:ascii="Times New Roman" w:hAnsi="Times New Roman"/>
                <w:rPrChange w:id="298" w:author="Link Pieces" w:date="2015-08-26T13:21:00Z">
                  <w:rPr>
                    <w:rStyle w:val="Hyperlink"/>
                    <w:b w:val="0"/>
                  </w:rPr>
                </w:rPrChange>
              </w:rPr>
              <w:delText>Acronyms and Definitions</w:delText>
            </w:r>
            <w:r w:rsidRPr="008F1DC0" w:rsidDel="008F1DC0">
              <w:rPr>
                <w:rFonts w:ascii="Times New Roman" w:hAnsi="Times New Roman"/>
                <w:b w:val="0"/>
                <w:webHidden/>
                <w:rPrChange w:id="299" w:author="Link Pieces" w:date="2015-08-26T13:21:00Z">
                  <w:rPr>
                    <w:b w:val="0"/>
                    <w:webHidden/>
                  </w:rPr>
                </w:rPrChange>
              </w:rPr>
              <w:tab/>
              <w:delText>5</w:delText>
            </w:r>
          </w:del>
        </w:p>
        <w:p w:rsidR="00CC721F" w:rsidRPr="008F1DC0" w:rsidDel="008F1DC0" w:rsidRDefault="00CC721F">
          <w:pPr>
            <w:pStyle w:val="TOC1"/>
            <w:rPr>
              <w:del w:id="300" w:author="Link Pieces" w:date="2015-08-26T13:20:00Z"/>
              <w:rFonts w:ascii="Times New Roman" w:eastAsiaTheme="minorEastAsia" w:hAnsi="Times New Roman"/>
              <w:b w:val="0"/>
              <w:sz w:val="22"/>
              <w:szCs w:val="22"/>
              <w:lang w:val="en-US" w:eastAsia="ja-JP"/>
              <w:rPrChange w:id="301" w:author="Link Pieces" w:date="2015-08-26T13:21:00Z">
                <w:rPr>
                  <w:del w:id="302" w:author="Link Pieces" w:date="2015-08-26T13:20:00Z"/>
                  <w:rFonts w:eastAsiaTheme="minorEastAsia" w:cstheme="minorBidi"/>
                  <w:b w:val="0"/>
                  <w:sz w:val="22"/>
                  <w:szCs w:val="22"/>
                  <w:lang w:val="en-US" w:eastAsia="ja-JP"/>
                </w:rPr>
              </w:rPrChange>
            </w:rPr>
          </w:pPr>
          <w:del w:id="303" w:author="Link Pieces" w:date="2015-08-26T13:20:00Z">
            <w:r w:rsidRPr="008F1DC0" w:rsidDel="008F1DC0">
              <w:rPr>
                <w:rPrChange w:id="304" w:author="Link Pieces" w:date="2015-08-26T13:21:00Z">
                  <w:rPr>
                    <w:rStyle w:val="Hyperlink"/>
                    <w:rFonts w:ascii="Times New Roman" w:hAnsi="Times New Roman"/>
                    <w:b w:val="0"/>
                  </w:rPr>
                </w:rPrChange>
              </w:rPr>
              <w:delText>CHAPTER 1: INTRODUCTION</w:delText>
            </w:r>
            <w:r w:rsidRPr="008F1DC0" w:rsidDel="008F1DC0">
              <w:rPr>
                <w:rFonts w:ascii="Times New Roman" w:hAnsi="Times New Roman"/>
                <w:b w:val="0"/>
                <w:webHidden/>
                <w:rPrChange w:id="305" w:author="Link Pieces" w:date="2015-08-26T13:21:00Z">
                  <w:rPr>
                    <w:b w:val="0"/>
                    <w:webHidden/>
                  </w:rPr>
                </w:rPrChange>
              </w:rPr>
              <w:tab/>
              <w:delText>6</w:delText>
            </w:r>
          </w:del>
        </w:p>
        <w:p w:rsidR="00CC721F" w:rsidRPr="008F1DC0" w:rsidDel="008F1DC0" w:rsidRDefault="00CC721F">
          <w:pPr>
            <w:pStyle w:val="TOC2"/>
            <w:rPr>
              <w:del w:id="306" w:author="Link Pieces" w:date="2015-08-26T13:20:00Z"/>
              <w:rFonts w:ascii="Times New Roman" w:eastAsiaTheme="minorEastAsia" w:hAnsi="Times New Roman"/>
              <w:noProof/>
              <w:sz w:val="22"/>
              <w:szCs w:val="22"/>
              <w:lang w:val="en-US" w:eastAsia="ja-JP"/>
              <w:rPrChange w:id="307" w:author="Link Pieces" w:date="2015-08-26T13:21:00Z">
                <w:rPr>
                  <w:del w:id="308" w:author="Link Pieces" w:date="2015-08-26T13:20:00Z"/>
                  <w:rFonts w:eastAsiaTheme="minorEastAsia" w:cstheme="minorBidi"/>
                  <w:noProof/>
                  <w:sz w:val="22"/>
                  <w:szCs w:val="22"/>
                  <w:lang w:val="en-US" w:eastAsia="ja-JP"/>
                </w:rPr>
              </w:rPrChange>
            </w:rPr>
          </w:pPr>
          <w:del w:id="309" w:author="Link Pieces" w:date="2015-08-26T13:20:00Z">
            <w:r w:rsidRPr="008F1DC0" w:rsidDel="008F1DC0">
              <w:rPr>
                <w:rPrChange w:id="310" w:author="Link Pieces" w:date="2015-08-26T13:21:00Z">
                  <w:rPr>
                    <w:rStyle w:val="Hyperlink"/>
                    <w:rFonts w:ascii="Times New Roman" w:hAnsi="Times New Roman"/>
                    <w:noProof/>
                  </w:rPr>
                </w:rPrChange>
              </w:rPr>
              <w:delText>1.1</w:delText>
            </w:r>
            <w:r w:rsidRPr="008F1DC0" w:rsidDel="008F1DC0">
              <w:rPr>
                <w:rFonts w:ascii="Times New Roman" w:eastAsiaTheme="minorEastAsia" w:hAnsi="Times New Roman"/>
                <w:noProof/>
                <w:sz w:val="22"/>
                <w:szCs w:val="22"/>
                <w:lang w:val="en-US" w:eastAsia="ja-JP"/>
                <w:rPrChange w:id="311" w:author="Link Pieces" w:date="2015-08-26T13:21:00Z">
                  <w:rPr>
                    <w:rFonts w:eastAsiaTheme="minorEastAsia" w:cstheme="minorBidi"/>
                    <w:noProof/>
                    <w:sz w:val="22"/>
                    <w:szCs w:val="22"/>
                    <w:lang w:val="en-US" w:eastAsia="ja-JP"/>
                  </w:rPr>
                </w:rPrChange>
              </w:rPr>
              <w:tab/>
            </w:r>
            <w:r w:rsidRPr="008F1DC0" w:rsidDel="008F1DC0">
              <w:rPr>
                <w:rPrChange w:id="312" w:author="Link Pieces" w:date="2015-08-26T13:21:00Z">
                  <w:rPr>
                    <w:rStyle w:val="Hyperlink"/>
                    <w:rFonts w:ascii="Times New Roman" w:hAnsi="Times New Roman"/>
                    <w:noProof/>
                  </w:rPr>
                </w:rPrChange>
              </w:rPr>
              <w:delText>Purpose</w:delText>
            </w:r>
            <w:r w:rsidRPr="008F1DC0" w:rsidDel="008F1DC0">
              <w:rPr>
                <w:rFonts w:ascii="Times New Roman" w:hAnsi="Times New Roman"/>
                <w:noProof/>
                <w:webHidden/>
                <w:rPrChange w:id="313" w:author="Link Pieces" w:date="2015-08-26T13:21:00Z">
                  <w:rPr>
                    <w:noProof/>
                    <w:webHidden/>
                  </w:rPr>
                </w:rPrChange>
              </w:rPr>
              <w:tab/>
              <w:delText>6</w:delText>
            </w:r>
          </w:del>
        </w:p>
        <w:p w:rsidR="00CC721F" w:rsidRPr="008F1DC0" w:rsidDel="008F1DC0" w:rsidRDefault="00CC721F">
          <w:pPr>
            <w:pStyle w:val="TOC2"/>
            <w:rPr>
              <w:del w:id="314" w:author="Link Pieces" w:date="2015-08-26T13:20:00Z"/>
              <w:rFonts w:ascii="Times New Roman" w:eastAsiaTheme="minorEastAsia" w:hAnsi="Times New Roman"/>
              <w:noProof/>
              <w:sz w:val="22"/>
              <w:szCs w:val="22"/>
              <w:lang w:val="en-US" w:eastAsia="ja-JP"/>
              <w:rPrChange w:id="315" w:author="Link Pieces" w:date="2015-08-26T13:21:00Z">
                <w:rPr>
                  <w:del w:id="316" w:author="Link Pieces" w:date="2015-08-26T13:20:00Z"/>
                  <w:rFonts w:eastAsiaTheme="minorEastAsia" w:cstheme="minorBidi"/>
                  <w:noProof/>
                  <w:sz w:val="22"/>
                  <w:szCs w:val="22"/>
                  <w:lang w:val="en-US" w:eastAsia="ja-JP"/>
                </w:rPr>
              </w:rPrChange>
            </w:rPr>
          </w:pPr>
          <w:del w:id="317" w:author="Link Pieces" w:date="2015-08-26T13:20:00Z">
            <w:r w:rsidRPr="008F1DC0" w:rsidDel="008F1DC0">
              <w:rPr>
                <w:rPrChange w:id="318" w:author="Link Pieces" w:date="2015-08-26T13:21:00Z">
                  <w:rPr>
                    <w:rStyle w:val="Hyperlink"/>
                    <w:rFonts w:ascii="Times New Roman" w:hAnsi="Times New Roman"/>
                    <w:noProof/>
                  </w:rPr>
                </w:rPrChange>
              </w:rPr>
              <w:delText>1.2</w:delText>
            </w:r>
            <w:r w:rsidRPr="008F1DC0" w:rsidDel="008F1DC0">
              <w:rPr>
                <w:rFonts w:ascii="Times New Roman" w:eastAsiaTheme="minorEastAsia" w:hAnsi="Times New Roman"/>
                <w:noProof/>
                <w:sz w:val="22"/>
                <w:szCs w:val="22"/>
                <w:lang w:val="en-US" w:eastAsia="ja-JP"/>
                <w:rPrChange w:id="319" w:author="Link Pieces" w:date="2015-08-26T13:21:00Z">
                  <w:rPr>
                    <w:rFonts w:eastAsiaTheme="minorEastAsia" w:cstheme="minorBidi"/>
                    <w:noProof/>
                    <w:sz w:val="22"/>
                    <w:szCs w:val="22"/>
                    <w:lang w:val="en-US" w:eastAsia="ja-JP"/>
                  </w:rPr>
                </w:rPrChange>
              </w:rPr>
              <w:tab/>
            </w:r>
            <w:r w:rsidRPr="008F1DC0" w:rsidDel="008F1DC0">
              <w:rPr>
                <w:rPrChange w:id="320" w:author="Link Pieces" w:date="2015-08-26T13:21:00Z">
                  <w:rPr>
                    <w:rStyle w:val="Hyperlink"/>
                    <w:rFonts w:ascii="Times New Roman" w:hAnsi="Times New Roman"/>
                    <w:noProof/>
                  </w:rPr>
                </w:rPrChange>
              </w:rPr>
              <w:delText>Project information</w:delText>
            </w:r>
            <w:r w:rsidRPr="008F1DC0" w:rsidDel="008F1DC0">
              <w:rPr>
                <w:rFonts w:ascii="Times New Roman" w:hAnsi="Times New Roman"/>
                <w:noProof/>
                <w:webHidden/>
                <w:rPrChange w:id="321" w:author="Link Pieces" w:date="2015-08-26T13:21:00Z">
                  <w:rPr>
                    <w:noProof/>
                    <w:webHidden/>
                  </w:rPr>
                </w:rPrChange>
              </w:rPr>
              <w:tab/>
              <w:delText>6</w:delText>
            </w:r>
          </w:del>
        </w:p>
        <w:p w:rsidR="00CC721F" w:rsidRPr="008F1DC0" w:rsidDel="008F1DC0" w:rsidRDefault="00CC721F">
          <w:pPr>
            <w:pStyle w:val="TOC2"/>
            <w:rPr>
              <w:del w:id="322" w:author="Link Pieces" w:date="2015-08-26T13:20:00Z"/>
              <w:rFonts w:ascii="Times New Roman" w:eastAsiaTheme="minorEastAsia" w:hAnsi="Times New Roman"/>
              <w:noProof/>
              <w:sz w:val="22"/>
              <w:szCs w:val="22"/>
              <w:lang w:val="en-US" w:eastAsia="ja-JP"/>
              <w:rPrChange w:id="323" w:author="Link Pieces" w:date="2015-08-26T13:21:00Z">
                <w:rPr>
                  <w:del w:id="324" w:author="Link Pieces" w:date="2015-08-26T13:20:00Z"/>
                  <w:rFonts w:eastAsiaTheme="minorEastAsia" w:cstheme="minorBidi"/>
                  <w:noProof/>
                  <w:sz w:val="22"/>
                  <w:szCs w:val="22"/>
                  <w:lang w:val="en-US" w:eastAsia="ja-JP"/>
                </w:rPr>
              </w:rPrChange>
            </w:rPr>
          </w:pPr>
          <w:del w:id="325" w:author="Link Pieces" w:date="2015-08-26T13:20:00Z">
            <w:r w:rsidRPr="008F1DC0" w:rsidDel="008F1DC0">
              <w:rPr>
                <w:rPrChange w:id="326" w:author="Link Pieces" w:date="2015-08-26T13:21:00Z">
                  <w:rPr>
                    <w:rStyle w:val="Hyperlink"/>
                    <w:rFonts w:ascii="Times New Roman" w:hAnsi="Times New Roman"/>
                    <w:noProof/>
                  </w:rPr>
                </w:rPrChange>
              </w:rPr>
              <w:delText>1.3</w:delText>
            </w:r>
            <w:r w:rsidRPr="008F1DC0" w:rsidDel="008F1DC0">
              <w:rPr>
                <w:rFonts w:ascii="Times New Roman" w:eastAsiaTheme="minorEastAsia" w:hAnsi="Times New Roman"/>
                <w:noProof/>
                <w:sz w:val="22"/>
                <w:szCs w:val="22"/>
                <w:lang w:val="en-US" w:eastAsia="ja-JP"/>
                <w:rPrChange w:id="327" w:author="Link Pieces" w:date="2015-08-26T13:21:00Z">
                  <w:rPr>
                    <w:rFonts w:eastAsiaTheme="minorEastAsia" w:cstheme="minorBidi"/>
                    <w:noProof/>
                    <w:sz w:val="22"/>
                    <w:szCs w:val="22"/>
                    <w:lang w:val="en-US" w:eastAsia="ja-JP"/>
                  </w:rPr>
                </w:rPrChange>
              </w:rPr>
              <w:tab/>
            </w:r>
            <w:r w:rsidRPr="008F1DC0" w:rsidDel="008F1DC0">
              <w:rPr>
                <w:rPrChange w:id="328" w:author="Link Pieces" w:date="2015-08-26T13:21:00Z">
                  <w:rPr>
                    <w:rStyle w:val="Hyperlink"/>
                    <w:rFonts w:ascii="Times New Roman" w:hAnsi="Times New Roman"/>
                    <w:noProof/>
                  </w:rPr>
                </w:rPrChange>
              </w:rPr>
              <w:delText>The people</w:delText>
            </w:r>
            <w:r w:rsidRPr="008F1DC0" w:rsidDel="008F1DC0">
              <w:rPr>
                <w:rFonts w:ascii="Times New Roman" w:hAnsi="Times New Roman"/>
                <w:noProof/>
                <w:webHidden/>
                <w:rPrChange w:id="329" w:author="Link Pieces" w:date="2015-08-26T13:21:00Z">
                  <w:rPr>
                    <w:noProof/>
                    <w:webHidden/>
                  </w:rPr>
                </w:rPrChange>
              </w:rPr>
              <w:tab/>
              <w:delText>6</w:delText>
            </w:r>
          </w:del>
        </w:p>
        <w:p w:rsidR="00CC721F" w:rsidRPr="008F1DC0" w:rsidDel="008F1DC0" w:rsidRDefault="00CC721F">
          <w:pPr>
            <w:pStyle w:val="TOC3"/>
            <w:tabs>
              <w:tab w:val="left" w:pos="1320"/>
              <w:tab w:val="right" w:leader="dot" w:pos="9350"/>
            </w:tabs>
            <w:rPr>
              <w:del w:id="330" w:author="Link Pieces" w:date="2015-08-26T13:20:00Z"/>
              <w:rFonts w:ascii="Times New Roman" w:eastAsiaTheme="minorEastAsia" w:hAnsi="Times New Roman"/>
              <w:noProof/>
              <w:sz w:val="22"/>
              <w:szCs w:val="22"/>
              <w:lang w:val="en-US" w:eastAsia="ja-JP"/>
              <w:rPrChange w:id="331" w:author="Link Pieces" w:date="2015-08-26T13:21:00Z">
                <w:rPr>
                  <w:del w:id="332" w:author="Link Pieces" w:date="2015-08-26T13:20:00Z"/>
                  <w:rFonts w:eastAsiaTheme="minorEastAsia" w:cstheme="minorBidi"/>
                  <w:noProof/>
                  <w:sz w:val="22"/>
                  <w:szCs w:val="22"/>
                  <w:lang w:val="en-US" w:eastAsia="ja-JP"/>
                </w:rPr>
              </w:rPrChange>
            </w:rPr>
          </w:pPr>
          <w:del w:id="333" w:author="Link Pieces" w:date="2015-08-26T13:20:00Z">
            <w:r w:rsidRPr="008F1DC0" w:rsidDel="008F1DC0">
              <w:rPr>
                <w:rPrChange w:id="334" w:author="Link Pieces" w:date="2015-08-26T13:21:00Z">
                  <w:rPr>
                    <w:rStyle w:val="Hyperlink"/>
                    <w:rFonts w:ascii="Times New Roman" w:hAnsi="Times New Roman"/>
                    <w:noProof/>
                  </w:rPr>
                </w:rPrChange>
              </w:rPr>
              <w:delText>1.3.1</w:delText>
            </w:r>
            <w:r w:rsidRPr="008F1DC0" w:rsidDel="008F1DC0">
              <w:rPr>
                <w:rFonts w:ascii="Times New Roman" w:eastAsiaTheme="minorEastAsia" w:hAnsi="Times New Roman"/>
                <w:noProof/>
                <w:sz w:val="22"/>
                <w:szCs w:val="22"/>
                <w:lang w:val="en-US" w:eastAsia="ja-JP"/>
                <w:rPrChange w:id="335" w:author="Link Pieces" w:date="2015-08-26T13:21:00Z">
                  <w:rPr>
                    <w:rFonts w:eastAsiaTheme="minorEastAsia" w:cstheme="minorBidi"/>
                    <w:noProof/>
                    <w:sz w:val="22"/>
                    <w:szCs w:val="22"/>
                    <w:lang w:val="en-US" w:eastAsia="ja-JP"/>
                  </w:rPr>
                </w:rPrChange>
              </w:rPr>
              <w:tab/>
            </w:r>
            <w:r w:rsidRPr="008F1DC0" w:rsidDel="008F1DC0">
              <w:rPr>
                <w:rPrChange w:id="336" w:author="Link Pieces" w:date="2015-08-26T13:21:00Z">
                  <w:rPr>
                    <w:rStyle w:val="Hyperlink"/>
                    <w:rFonts w:ascii="Times New Roman" w:hAnsi="Times New Roman"/>
                    <w:noProof/>
                  </w:rPr>
                </w:rPrChange>
              </w:rPr>
              <w:delText>Supervisor</w:delText>
            </w:r>
            <w:r w:rsidRPr="008F1DC0" w:rsidDel="008F1DC0">
              <w:rPr>
                <w:rFonts w:ascii="Times New Roman" w:hAnsi="Times New Roman"/>
                <w:noProof/>
                <w:webHidden/>
                <w:rPrChange w:id="337" w:author="Link Pieces" w:date="2015-08-26T13:21:00Z">
                  <w:rPr>
                    <w:noProof/>
                    <w:webHidden/>
                  </w:rPr>
                </w:rPrChange>
              </w:rPr>
              <w:tab/>
              <w:delText>6</w:delText>
            </w:r>
          </w:del>
        </w:p>
        <w:p w:rsidR="00CC721F" w:rsidRPr="008F1DC0" w:rsidDel="008F1DC0" w:rsidRDefault="00CC721F">
          <w:pPr>
            <w:pStyle w:val="TOC3"/>
            <w:tabs>
              <w:tab w:val="left" w:pos="1320"/>
              <w:tab w:val="right" w:leader="dot" w:pos="9350"/>
            </w:tabs>
            <w:rPr>
              <w:del w:id="338" w:author="Link Pieces" w:date="2015-08-26T13:20:00Z"/>
              <w:rFonts w:ascii="Times New Roman" w:eastAsiaTheme="minorEastAsia" w:hAnsi="Times New Roman"/>
              <w:noProof/>
              <w:sz w:val="22"/>
              <w:szCs w:val="22"/>
              <w:lang w:val="en-US" w:eastAsia="ja-JP"/>
              <w:rPrChange w:id="339" w:author="Link Pieces" w:date="2015-08-26T13:21:00Z">
                <w:rPr>
                  <w:del w:id="340" w:author="Link Pieces" w:date="2015-08-26T13:20:00Z"/>
                  <w:rFonts w:eastAsiaTheme="minorEastAsia" w:cstheme="minorBidi"/>
                  <w:noProof/>
                  <w:sz w:val="22"/>
                  <w:szCs w:val="22"/>
                  <w:lang w:val="en-US" w:eastAsia="ja-JP"/>
                </w:rPr>
              </w:rPrChange>
            </w:rPr>
          </w:pPr>
          <w:del w:id="341" w:author="Link Pieces" w:date="2015-08-26T13:20:00Z">
            <w:r w:rsidRPr="008F1DC0" w:rsidDel="008F1DC0">
              <w:rPr>
                <w:rPrChange w:id="342" w:author="Link Pieces" w:date="2015-08-26T13:21:00Z">
                  <w:rPr>
                    <w:rStyle w:val="Hyperlink"/>
                    <w:rFonts w:ascii="Times New Roman" w:hAnsi="Times New Roman"/>
                    <w:noProof/>
                  </w:rPr>
                </w:rPrChange>
              </w:rPr>
              <w:delText>1.3.2</w:delText>
            </w:r>
            <w:r w:rsidRPr="008F1DC0" w:rsidDel="008F1DC0">
              <w:rPr>
                <w:rFonts w:ascii="Times New Roman" w:eastAsiaTheme="minorEastAsia" w:hAnsi="Times New Roman"/>
                <w:noProof/>
                <w:sz w:val="22"/>
                <w:szCs w:val="22"/>
                <w:lang w:val="en-US" w:eastAsia="ja-JP"/>
                <w:rPrChange w:id="343" w:author="Link Pieces" w:date="2015-08-26T13:21:00Z">
                  <w:rPr>
                    <w:rFonts w:eastAsiaTheme="minorEastAsia" w:cstheme="minorBidi"/>
                    <w:noProof/>
                    <w:sz w:val="22"/>
                    <w:szCs w:val="22"/>
                    <w:lang w:val="en-US" w:eastAsia="ja-JP"/>
                  </w:rPr>
                </w:rPrChange>
              </w:rPr>
              <w:tab/>
            </w:r>
            <w:r w:rsidRPr="008F1DC0" w:rsidDel="008F1DC0">
              <w:rPr>
                <w:rPrChange w:id="344" w:author="Link Pieces" w:date="2015-08-26T13:21:00Z">
                  <w:rPr>
                    <w:rStyle w:val="Hyperlink"/>
                    <w:rFonts w:ascii="Times New Roman" w:hAnsi="Times New Roman"/>
                    <w:noProof/>
                  </w:rPr>
                </w:rPrChange>
              </w:rPr>
              <w:delText>Team members</w:delText>
            </w:r>
            <w:r w:rsidRPr="008F1DC0" w:rsidDel="008F1DC0">
              <w:rPr>
                <w:rFonts w:ascii="Times New Roman" w:hAnsi="Times New Roman"/>
                <w:noProof/>
                <w:webHidden/>
                <w:rPrChange w:id="345" w:author="Link Pieces" w:date="2015-08-26T13:21:00Z">
                  <w:rPr>
                    <w:noProof/>
                    <w:webHidden/>
                  </w:rPr>
                </w:rPrChange>
              </w:rPr>
              <w:tab/>
              <w:delText>6</w:delText>
            </w:r>
          </w:del>
        </w:p>
        <w:p w:rsidR="00CC721F" w:rsidRPr="008F1DC0" w:rsidDel="008F1DC0" w:rsidRDefault="00CC721F">
          <w:pPr>
            <w:pStyle w:val="TOC2"/>
            <w:rPr>
              <w:del w:id="346" w:author="Link Pieces" w:date="2015-08-26T13:20:00Z"/>
              <w:rFonts w:ascii="Times New Roman" w:eastAsiaTheme="minorEastAsia" w:hAnsi="Times New Roman"/>
              <w:noProof/>
              <w:sz w:val="22"/>
              <w:szCs w:val="22"/>
              <w:lang w:val="en-US" w:eastAsia="ja-JP"/>
              <w:rPrChange w:id="347" w:author="Link Pieces" w:date="2015-08-26T13:21:00Z">
                <w:rPr>
                  <w:del w:id="348" w:author="Link Pieces" w:date="2015-08-26T13:20:00Z"/>
                  <w:rFonts w:eastAsiaTheme="minorEastAsia" w:cstheme="minorBidi"/>
                  <w:noProof/>
                  <w:sz w:val="22"/>
                  <w:szCs w:val="22"/>
                  <w:lang w:val="en-US" w:eastAsia="ja-JP"/>
                </w:rPr>
              </w:rPrChange>
            </w:rPr>
          </w:pPr>
          <w:del w:id="349" w:author="Link Pieces" w:date="2015-08-26T13:20:00Z">
            <w:r w:rsidRPr="008F1DC0" w:rsidDel="008F1DC0">
              <w:rPr>
                <w:rPrChange w:id="350" w:author="Link Pieces" w:date="2015-08-26T13:21:00Z">
                  <w:rPr>
                    <w:rStyle w:val="Hyperlink"/>
                    <w:rFonts w:ascii="Times New Roman" w:hAnsi="Times New Roman"/>
                    <w:noProof/>
                  </w:rPr>
                </w:rPrChange>
              </w:rPr>
              <w:delText>1.4</w:delText>
            </w:r>
            <w:r w:rsidRPr="008F1DC0" w:rsidDel="008F1DC0">
              <w:rPr>
                <w:rFonts w:ascii="Times New Roman" w:eastAsiaTheme="minorEastAsia" w:hAnsi="Times New Roman"/>
                <w:noProof/>
                <w:sz w:val="22"/>
                <w:szCs w:val="22"/>
                <w:lang w:val="en-US" w:eastAsia="ja-JP"/>
                <w:rPrChange w:id="351" w:author="Link Pieces" w:date="2015-08-26T13:21:00Z">
                  <w:rPr>
                    <w:rFonts w:eastAsiaTheme="minorEastAsia" w:cstheme="minorBidi"/>
                    <w:noProof/>
                    <w:sz w:val="22"/>
                    <w:szCs w:val="22"/>
                    <w:lang w:val="en-US" w:eastAsia="ja-JP"/>
                  </w:rPr>
                </w:rPrChange>
              </w:rPr>
              <w:tab/>
            </w:r>
            <w:r w:rsidRPr="008F1DC0" w:rsidDel="008F1DC0">
              <w:rPr>
                <w:rPrChange w:id="352" w:author="Link Pieces" w:date="2015-08-26T13:21:00Z">
                  <w:rPr>
                    <w:rStyle w:val="Hyperlink"/>
                    <w:rFonts w:ascii="Times New Roman" w:hAnsi="Times New Roman"/>
                    <w:noProof/>
                  </w:rPr>
                </w:rPrChange>
              </w:rPr>
              <w:delText>Background information</w:delText>
            </w:r>
            <w:r w:rsidRPr="008F1DC0" w:rsidDel="008F1DC0">
              <w:rPr>
                <w:rFonts w:ascii="Times New Roman" w:hAnsi="Times New Roman"/>
                <w:noProof/>
                <w:webHidden/>
                <w:rPrChange w:id="353" w:author="Link Pieces" w:date="2015-08-26T13:21:00Z">
                  <w:rPr>
                    <w:noProof/>
                    <w:webHidden/>
                  </w:rPr>
                </w:rPrChange>
              </w:rPr>
              <w:tab/>
              <w:delText>7</w:delText>
            </w:r>
          </w:del>
        </w:p>
        <w:p w:rsidR="00CC721F" w:rsidRPr="008F1DC0" w:rsidDel="008F1DC0" w:rsidRDefault="00CC721F">
          <w:pPr>
            <w:pStyle w:val="TOC2"/>
            <w:rPr>
              <w:del w:id="354" w:author="Link Pieces" w:date="2015-08-26T13:20:00Z"/>
              <w:rFonts w:ascii="Times New Roman" w:eastAsiaTheme="minorEastAsia" w:hAnsi="Times New Roman"/>
              <w:noProof/>
              <w:sz w:val="22"/>
              <w:szCs w:val="22"/>
              <w:lang w:val="en-US" w:eastAsia="ja-JP"/>
              <w:rPrChange w:id="355" w:author="Link Pieces" w:date="2015-08-26T13:21:00Z">
                <w:rPr>
                  <w:del w:id="356" w:author="Link Pieces" w:date="2015-08-26T13:20:00Z"/>
                  <w:rFonts w:eastAsiaTheme="minorEastAsia" w:cstheme="minorBidi"/>
                  <w:noProof/>
                  <w:sz w:val="22"/>
                  <w:szCs w:val="22"/>
                  <w:lang w:val="en-US" w:eastAsia="ja-JP"/>
                </w:rPr>
              </w:rPrChange>
            </w:rPr>
          </w:pPr>
          <w:del w:id="357" w:author="Link Pieces" w:date="2015-08-26T13:20:00Z">
            <w:r w:rsidRPr="008F1DC0" w:rsidDel="008F1DC0">
              <w:rPr>
                <w:rPrChange w:id="358" w:author="Link Pieces" w:date="2015-08-26T13:21:00Z">
                  <w:rPr>
                    <w:rStyle w:val="Hyperlink"/>
                    <w:rFonts w:ascii="Times New Roman" w:hAnsi="Times New Roman"/>
                    <w:noProof/>
                  </w:rPr>
                </w:rPrChange>
              </w:rPr>
              <w:delText>1.5</w:delText>
            </w:r>
            <w:r w:rsidRPr="008F1DC0" w:rsidDel="008F1DC0">
              <w:rPr>
                <w:rFonts w:ascii="Times New Roman" w:eastAsiaTheme="minorEastAsia" w:hAnsi="Times New Roman"/>
                <w:noProof/>
                <w:sz w:val="22"/>
                <w:szCs w:val="22"/>
                <w:lang w:val="en-US" w:eastAsia="ja-JP"/>
                <w:rPrChange w:id="359" w:author="Link Pieces" w:date="2015-08-26T13:21:00Z">
                  <w:rPr>
                    <w:rFonts w:eastAsiaTheme="minorEastAsia" w:cstheme="minorBidi"/>
                    <w:noProof/>
                    <w:sz w:val="22"/>
                    <w:szCs w:val="22"/>
                    <w:lang w:val="en-US" w:eastAsia="ja-JP"/>
                  </w:rPr>
                </w:rPrChange>
              </w:rPr>
              <w:tab/>
            </w:r>
            <w:r w:rsidRPr="008F1DC0" w:rsidDel="008F1DC0">
              <w:rPr>
                <w:rPrChange w:id="360" w:author="Link Pieces" w:date="2015-08-26T13:21:00Z">
                  <w:rPr>
                    <w:rStyle w:val="Hyperlink"/>
                    <w:rFonts w:ascii="Times New Roman" w:hAnsi="Times New Roman"/>
                    <w:noProof/>
                  </w:rPr>
                </w:rPrChange>
              </w:rPr>
              <w:delText>Literature review of existing systems</w:delText>
            </w:r>
            <w:r w:rsidRPr="008F1DC0" w:rsidDel="008F1DC0">
              <w:rPr>
                <w:rFonts w:ascii="Times New Roman" w:hAnsi="Times New Roman"/>
                <w:noProof/>
                <w:webHidden/>
                <w:rPrChange w:id="361" w:author="Link Pieces" w:date="2015-08-26T13:21:00Z">
                  <w:rPr>
                    <w:noProof/>
                    <w:webHidden/>
                  </w:rPr>
                </w:rPrChange>
              </w:rPr>
              <w:tab/>
              <w:delText>13</w:delText>
            </w:r>
          </w:del>
        </w:p>
        <w:p w:rsidR="00CC721F" w:rsidRPr="008F1DC0" w:rsidDel="008F1DC0" w:rsidRDefault="00CC721F">
          <w:pPr>
            <w:pStyle w:val="TOC2"/>
            <w:rPr>
              <w:del w:id="362" w:author="Link Pieces" w:date="2015-08-26T13:20:00Z"/>
              <w:rFonts w:ascii="Times New Roman" w:eastAsiaTheme="minorEastAsia" w:hAnsi="Times New Roman"/>
              <w:noProof/>
              <w:sz w:val="22"/>
              <w:szCs w:val="22"/>
              <w:lang w:val="en-US" w:eastAsia="ja-JP"/>
              <w:rPrChange w:id="363" w:author="Link Pieces" w:date="2015-08-26T13:21:00Z">
                <w:rPr>
                  <w:del w:id="364" w:author="Link Pieces" w:date="2015-08-26T13:20:00Z"/>
                  <w:rFonts w:eastAsiaTheme="minorEastAsia" w:cstheme="minorBidi"/>
                  <w:noProof/>
                  <w:sz w:val="22"/>
                  <w:szCs w:val="22"/>
                  <w:lang w:val="en-US" w:eastAsia="ja-JP"/>
                </w:rPr>
              </w:rPrChange>
            </w:rPr>
          </w:pPr>
          <w:del w:id="365" w:author="Link Pieces" w:date="2015-08-26T13:20:00Z">
            <w:r w:rsidRPr="008F1DC0" w:rsidDel="008F1DC0">
              <w:rPr>
                <w:rPrChange w:id="366" w:author="Link Pieces" w:date="2015-08-26T13:21:00Z">
                  <w:rPr>
                    <w:rStyle w:val="Hyperlink"/>
                    <w:rFonts w:ascii="Times New Roman" w:hAnsi="Times New Roman"/>
                    <w:noProof/>
                  </w:rPr>
                </w:rPrChange>
              </w:rPr>
              <w:delText>1.6</w:delText>
            </w:r>
            <w:r w:rsidRPr="008F1DC0" w:rsidDel="008F1DC0">
              <w:rPr>
                <w:rFonts w:ascii="Times New Roman" w:eastAsiaTheme="minorEastAsia" w:hAnsi="Times New Roman"/>
                <w:noProof/>
                <w:sz w:val="22"/>
                <w:szCs w:val="22"/>
                <w:lang w:val="en-US" w:eastAsia="ja-JP"/>
                <w:rPrChange w:id="367" w:author="Link Pieces" w:date="2015-08-26T13:21:00Z">
                  <w:rPr>
                    <w:rFonts w:eastAsiaTheme="minorEastAsia" w:cstheme="minorBidi"/>
                    <w:noProof/>
                    <w:sz w:val="22"/>
                    <w:szCs w:val="22"/>
                    <w:lang w:val="en-US" w:eastAsia="ja-JP"/>
                  </w:rPr>
                </w:rPrChange>
              </w:rPr>
              <w:tab/>
            </w:r>
            <w:r w:rsidRPr="008F1DC0" w:rsidDel="008F1DC0">
              <w:rPr>
                <w:rPrChange w:id="368" w:author="Link Pieces" w:date="2015-08-26T13:21:00Z">
                  <w:rPr>
                    <w:rStyle w:val="Hyperlink"/>
                    <w:rFonts w:ascii="Times New Roman" w:hAnsi="Times New Roman"/>
                    <w:noProof/>
                  </w:rPr>
                </w:rPrChange>
              </w:rPr>
              <w:delText>System proposal</w:delText>
            </w:r>
            <w:r w:rsidRPr="008F1DC0" w:rsidDel="008F1DC0">
              <w:rPr>
                <w:rFonts w:ascii="Times New Roman" w:hAnsi="Times New Roman"/>
                <w:noProof/>
                <w:webHidden/>
                <w:rPrChange w:id="369" w:author="Link Pieces" w:date="2015-08-26T13:21:00Z">
                  <w:rPr>
                    <w:noProof/>
                    <w:webHidden/>
                  </w:rPr>
                </w:rPrChange>
              </w:rPr>
              <w:tab/>
              <w:delText>16</w:delText>
            </w:r>
          </w:del>
        </w:p>
        <w:p w:rsidR="00CC721F" w:rsidRPr="008F1DC0" w:rsidDel="008F1DC0" w:rsidRDefault="00CC721F">
          <w:pPr>
            <w:pStyle w:val="TOC3"/>
            <w:tabs>
              <w:tab w:val="left" w:pos="1320"/>
              <w:tab w:val="right" w:leader="dot" w:pos="9350"/>
            </w:tabs>
            <w:rPr>
              <w:del w:id="370" w:author="Link Pieces" w:date="2015-08-26T13:20:00Z"/>
              <w:rFonts w:ascii="Times New Roman" w:eastAsiaTheme="minorEastAsia" w:hAnsi="Times New Roman"/>
              <w:noProof/>
              <w:sz w:val="22"/>
              <w:szCs w:val="22"/>
              <w:lang w:val="en-US" w:eastAsia="ja-JP"/>
              <w:rPrChange w:id="371" w:author="Link Pieces" w:date="2015-08-26T13:21:00Z">
                <w:rPr>
                  <w:del w:id="372" w:author="Link Pieces" w:date="2015-08-26T13:20:00Z"/>
                  <w:rFonts w:eastAsiaTheme="minorEastAsia" w:cstheme="minorBidi"/>
                  <w:noProof/>
                  <w:sz w:val="22"/>
                  <w:szCs w:val="22"/>
                  <w:lang w:val="en-US" w:eastAsia="ja-JP"/>
                </w:rPr>
              </w:rPrChange>
            </w:rPr>
          </w:pPr>
          <w:del w:id="373" w:author="Link Pieces" w:date="2015-08-26T13:20:00Z">
            <w:r w:rsidRPr="008F1DC0" w:rsidDel="008F1DC0">
              <w:rPr>
                <w:rPrChange w:id="374" w:author="Link Pieces" w:date="2015-08-26T13:21:00Z">
                  <w:rPr>
                    <w:rStyle w:val="Hyperlink"/>
                    <w:rFonts w:ascii="Times New Roman" w:hAnsi="Times New Roman"/>
                    <w:noProof/>
                  </w:rPr>
                </w:rPrChange>
              </w:rPr>
              <w:delText>1.6.1</w:delText>
            </w:r>
            <w:r w:rsidRPr="008F1DC0" w:rsidDel="008F1DC0">
              <w:rPr>
                <w:rFonts w:ascii="Times New Roman" w:eastAsiaTheme="minorEastAsia" w:hAnsi="Times New Roman"/>
                <w:noProof/>
                <w:sz w:val="22"/>
                <w:szCs w:val="22"/>
                <w:lang w:val="en-US" w:eastAsia="ja-JP"/>
                <w:rPrChange w:id="375" w:author="Link Pieces" w:date="2015-08-26T13:21:00Z">
                  <w:rPr>
                    <w:rFonts w:eastAsiaTheme="minorEastAsia" w:cstheme="minorBidi"/>
                    <w:noProof/>
                    <w:sz w:val="22"/>
                    <w:szCs w:val="22"/>
                    <w:lang w:val="en-US" w:eastAsia="ja-JP"/>
                  </w:rPr>
                </w:rPrChange>
              </w:rPr>
              <w:tab/>
            </w:r>
            <w:r w:rsidRPr="008F1DC0" w:rsidDel="008F1DC0">
              <w:rPr>
                <w:rPrChange w:id="376" w:author="Link Pieces" w:date="2015-08-26T13:21:00Z">
                  <w:rPr>
                    <w:rStyle w:val="Hyperlink"/>
                    <w:rFonts w:ascii="Times New Roman" w:hAnsi="Times New Roman"/>
                    <w:noProof/>
                  </w:rPr>
                </w:rPrChange>
              </w:rPr>
              <w:delText>Our proposed system</w:delText>
            </w:r>
            <w:r w:rsidRPr="008F1DC0" w:rsidDel="008F1DC0">
              <w:rPr>
                <w:rFonts w:ascii="Times New Roman" w:hAnsi="Times New Roman"/>
                <w:noProof/>
                <w:webHidden/>
                <w:rPrChange w:id="377" w:author="Link Pieces" w:date="2015-08-26T13:21:00Z">
                  <w:rPr>
                    <w:noProof/>
                    <w:webHidden/>
                  </w:rPr>
                </w:rPrChange>
              </w:rPr>
              <w:tab/>
              <w:delText>16</w:delText>
            </w:r>
          </w:del>
        </w:p>
        <w:p w:rsidR="00CC721F" w:rsidRPr="008F1DC0" w:rsidDel="008F1DC0" w:rsidRDefault="00CC721F">
          <w:pPr>
            <w:pStyle w:val="TOC3"/>
            <w:tabs>
              <w:tab w:val="left" w:pos="1320"/>
              <w:tab w:val="right" w:leader="dot" w:pos="9350"/>
            </w:tabs>
            <w:rPr>
              <w:del w:id="378" w:author="Link Pieces" w:date="2015-08-26T13:20:00Z"/>
              <w:rFonts w:ascii="Times New Roman" w:eastAsiaTheme="minorEastAsia" w:hAnsi="Times New Roman"/>
              <w:noProof/>
              <w:sz w:val="22"/>
              <w:szCs w:val="22"/>
              <w:lang w:val="en-US" w:eastAsia="ja-JP"/>
              <w:rPrChange w:id="379" w:author="Link Pieces" w:date="2015-08-26T13:21:00Z">
                <w:rPr>
                  <w:del w:id="380" w:author="Link Pieces" w:date="2015-08-26T13:20:00Z"/>
                  <w:rFonts w:eastAsiaTheme="minorEastAsia" w:cstheme="minorBidi"/>
                  <w:noProof/>
                  <w:sz w:val="22"/>
                  <w:szCs w:val="22"/>
                  <w:lang w:val="en-US" w:eastAsia="ja-JP"/>
                </w:rPr>
              </w:rPrChange>
            </w:rPr>
          </w:pPr>
          <w:del w:id="381" w:author="Link Pieces" w:date="2015-08-26T13:20:00Z">
            <w:r w:rsidRPr="008F1DC0" w:rsidDel="008F1DC0">
              <w:rPr>
                <w:rPrChange w:id="382" w:author="Link Pieces" w:date="2015-08-26T13:21:00Z">
                  <w:rPr>
                    <w:rStyle w:val="Hyperlink"/>
                    <w:rFonts w:ascii="Times New Roman" w:hAnsi="Times New Roman"/>
                    <w:noProof/>
                  </w:rPr>
                </w:rPrChange>
              </w:rPr>
              <w:delText>1.6.2</w:delText>
            </w:r>
            <w:r w:rsidRPr="008F1DC0" w:rsidDel="008F1DC0">
              <w:rPr>
                <w:rFonts w:ascii="Times New Roman" w:eastAsiaTheme="minorEastAsia" w:hAnsi="Times New Roman"/>
                <w:noProof/>
                <w:sz w:val="22"/>
                <w:szCs w:val="22"/>
                <w:lang w:val="en-US" w:eastAsia="ja-JP"/>
                <w:rPrChange w:id="383" w:author="Link Pieces" w:date="2015-08-26T13:21:00Z">
                  <w:rPr>
                    <w:rFonts w:eastAsiaTheme="minorEastAsia" w:cstheme="minorBidi"/>
                    <w:noProof/>
                    <w:sz w:val="22"/>
                    <w:szCs w:val="22"/>
                    <w:lang w:val="en-US" w:eastAsia="ja-JP"/>
                  </w:rPr>
                </w:rPrChange>
              </w:rPr>
              <w:tab/>
            </w:r>
            <w:r w:rsidRPr="008F1DC0" w:rsidDel="008F1DC0">
              <w:rPr>
                <w:rPrChange w:id="384" w:author="Link Pieces" w:date="2015-08-26T13:21:00Z">
                  <w:rPr>
                    <w:rStyle w:val="Hyperlink"/>
                    <w:rFonts w:ascii="Times New Roman" w:hAnsi="Times New Roman"/>
                    <w:noProof/>
                  </w:rPr>
                </w:rPrChange>
              </w:rPr>
              <w:delText>Introduction about our proposed system</w:delText>
            </w:r>
            <w:r w:rsidRPr="008F1DC0" w:rsidDel="008F1DC0">
              <w:rPr>
                <w:rFonts w:ascii="Times New Roman" w:hAnsi="Times New Roman"/>
                <w:noProof/>
                <w:webHidden/>
                <w:rPrChange w:id="385" w:author="Link Pieces" w:date="2015-08-26T13:21:00Z">
                  <w:rPr>
                    <w:noProof/>
                    <w:webHidden/>
                  </w:rPr>
                </w:rPrChange>
              </w:rPr>
              <w:tab/>
              <w:delText>17</w:delText>
            </w:r>
          </w:del>
        </w:p>
        <w:p w:rsidR="00CC721F" w:rsidRPr="008F1DC0" w:rsidDel="008F1DC0" w:rsidRDefault="00CC721F">
          <w:pPr>
            <w:pStyle w:val="TOC1"/>
            <w:rPr>
              <w:del w:id="386" w:author="Link Pieces" w:date="2015-08-26T13:20:00Z"/>
              <w:rFonts w:ascii="Times New Roman" w:eastAsiaTheme="minorEastAsia" w:hAnsi="Times New Roman"/>
              <w:b w:val="0"/>
              <w:sz w:val="22"/>
              <w:szCs w:val="22"/>
              <w:lang w:val="en-US" w:eastAsia="ja-JP"/>
              <w:rPrChange w:id="387" w:author="Link Pieces" w:date="2015-08-26T13:21:00Z">
                <w:rPr>
                  <w:del w:id="388" w:author="Link Pieces" w:date="2015-08-26T13:20:00Z"/>
                  <w:rFonts w:eastAsiaTheme="minorEastAsia" w:cstheme="minorBidi"/>
                  <w:b w:val="0"/>
                  <w:sz w:val="22"/>
                  <w:szCs w:val="22"/>
                  <w:lang w:val="en-US" w:eastAsia="ja-JP"/>
                </w:rPr>
              </w:rPrChange>
            </w:rPr>
          </w:pPr>
          <w:del w:id="389" w:author="Link Pieces" w:date="2015-08-26T13:20:00Z">
            <w:r w:rsidRPr="008F1DC0" w:rsidDel="008F1DC0">
              <w:rPr>
                <w:rPrChange w:id="390" w:author="Link Pieces" w:date="2015-08-26T13:21:00Z">
                  <w:rPr>
                    <w:rStyle w:val="Hyperlink"/>
                    <w:rFonts w:ascii="Times New Roman" w:hAnsi="Times New Roman"/>
                    <w:b w:val="0"/>
                  </w:rPr>
                </w:rPrChange>
              </w:rPr>
              <w:delText>CHAPTER 2: PROJECT MANAGEMENT PLAN</w:delText>
            </w:r>
            <w:r w:rsidRPr="008F1DC0" w:rsidDel="008F1DC0">
              <w:rPr>
                <w:rFonts w:ascii="Times New Roman" w:hAnsi="Times New Roman"/>
                <w:b w:val="0"/>
                <w:webHidden/>
                <w:rPrChange w:id="391" w:author="Link Pieces" w:date="2015-08-26T13:21:00Z">
                  <w:rPr>
                    <w:b w:val="0"/>
                    <w:webHidden/>
                  </w:rPr>
                </w:rPrChange>
              </w:rPr>
              <w:tab/>
              <w:delText>18</w:delText>
            </w:r>
          </w:del>
        </w:p>
        <w:p w:rsidR="00CC721F" w:rsidRPr="008F1DC0" w:rsidDel="008F1DC0" w:rsidRDefault="00CC721F">
          <w:pPr>
            <w:pStyle w:val="TOC2"/>
            <w:rPr>
              <w:del w:id="392" w:author="Link Pieces" w:date="2015-08-26T13:20:00Z"/>
              <w:rFonts w:ascii="Times New Roman" w:eastAsiaTheme="minorEastAsia" w:hAnsi="Times New Roman"/>
              <w:noProof/>
              <w:sz w:val="22"/>
              <w:szCs w:val="22"/>
              <w:lang w:val="en-US" w:eastAsia="ja-JP"/>
              <w:rPrChange w:id="393" w:author="Link Pieces" w:date="2015-08-26T13:21:00Z">
                <w:rPr>
                  <w:del w:id="394" w:author="Link Pieces" w:date="2015-08-26T13:20:00Z"/>
                  <w:rFonts w:eastAsiaTheme="minorEastAsia" w:cstheme="minorBidi"/>
                  <w:noProof/>
                  <w:sz w:val="22"/>
                  <w:szCs w:val="22"/>
                  <w:lang w:val="en-US" w:eastAsia="ja-JP"/>
                </w:rPr>
              </w:rPrChange>
            </w:rPr>
          </w:pPr>
          <w:del w:id="395" w:author="Link Pieces" w:date="2015-08-26T13:20:00Z">
            <w:r w:rsidRPr="008F1DC0" w:rsidDel="008F1DC0">
              <w:rPr>
                <w:rPrChange w:id="396" w:author="Link Pieces" w:date="2015-08-26T13:21:00Z">
                  <w:rPr>
                    <w:rStyle w:val="Hyperlink"/>
                    <w:rFonts w:ascii="Times New Roman" w:hAnsi="Times New Roman"/>
                    <w:noProof/>
                  </w:rPr>
                </w:rPrChange>
              </w:rPr>
              <w:delText>2.1 Purpose</w:delText>
            </w:r>
            <w:r w:rsidRPr="008F1DC0" w:rsidDel="008F1DC0">
              <w:rPr>
                <w:rFonts w:ascii="Times New Roman" w:hAnsi="Times New Roman"/>
                <w:noProof/>
                <w:webHidden/>
                <w:rPrChange w:id="397" w:author="Link Pieces" w:date="2015-08-26T13:21:00Z">
                  <w:rPr>
                    <w:noProof/>
                    <w:webHidden/>
                  </w:rPr>
                </w:rPrChange>
              </w:rPr>
              <w:tab/>
              <w:delText>18</w:delText>
            </w:r>
          </w:del>
        </w:p>
        <w:p w:rsidR="00CC721F" w:rsidRPr="008F1DC0" w:rsidDel="008F1DC0" w:rsidRDefault="00CC721F">
          <w:pPr>
            <w:pStyle w:val="TOC2"/>
            <w:rPr>
              <w:del w:id="398" w:author="Link Pieces" w:date="2015-08-26T13:20:00Z"/>
              <w:rFonts w:ascii="Times New Roman" w:eastAsiaTheme="minorEastAsia" w:hAnsi="Times New Roman"/>
              <w:noProof/>
              <w:sz w:val="22"/>
              <w:szCs w:val="22"/>
              <w:lang w:val="en-US" w:eastAsia="ja-JP"/>
              <w:rPrChange w:id="399" w:author="Link Pieces" w:date="2015-08-26T13:21:00Z">
                <w:rPr>
                  <w:del w:id="400" w:author="Link Pieces" w:date="2015-08-26T13:20:00Z"/>
                  <w:rFonts w:eastAsiaTheme="minorEastAsia" w:cstheme="minorBidi"/>
                  <w:noProof/>
                  <w:sz w:val="22"/>
                  <w:szCs w:val="22"/>
                  <w:lang w:val="en-US" w:eastAsia="ja-JP"/>
                </w:rPr>
              </w:rPrChange>
            </w:rPr>
          </w:pPr>
          <w:del w:id="401" w:author="Link Pieces" w:date="2015-08-26T13:20:00Z">
            <w:r w:rsidRPr="008F1DC0" w:rsidDel="008F1DC0">
              <w:rPr>
                <w:rPrChange w:id="402" w:author="Link Pieces" w:date="2015-08-26T13:21:00Z">
                  <w:rPr>
                    <w:rStyle w:val="Hyperlink"/>
                    <w:rFonts w:ascii="Times New Roman" w:hAnsi="Times New Roman"/>
                    <w:noProof/>
                  </w:rPr>
                </w:rPrChange>
              </w:rPr>
              <w:delText>2.2 Development Environment</w:delText>
            </w:r>
            <w:r w:rsidRPr="008F1DC0" w:rsidDel="008F1DC0">
              <w:rPr>
                <w:rFonts w:ascii="Times New Roman" w:hAnsi="Times New Roman"/>
                <w:noProof/>
                <w:webHidden/>
                <w:rPrChange w:id="403" w:author="Link Pieces" w:date="2015-08-26T13:21:00Z">
                  <w:rPr>
                    <w:noProof/>
                    <w:webHidden/>
                  </w:rPr>
                </w:rPrChange>
              </w:rPr>
              <w:tab/>
              <w:delText>18</w:delText>
            </w:r>
          </w:del>
        </w:p>
        <w:p w:rsidR="00CC721F" w:rsidRPr="008F1DC0" w:rsidDel="008F1DC0" w:rsidRDefault="00CC721F">
          <w:pPr>
            <w:pStyle w:val="TOC3"/>
            <w:tabs>
              <w:tab w:val="right" w:leader="dot" w:pos="9350"/>
            </w:tabs>
            <w:rPr>
              <w:del w:id="404" w:author="Link Pieces" w:date="2015-08-26T13:20:00Z"/>
              <w:rFonts w:ascii="Times New Roman" w:eastAsiaTheme="minorEastAsia" w:hAnsi="Times New Roman"/>
              <w:noProof/>
              <w:sz w:val="22"/>
              <w:szCs w:val="22"/>
              <w:lang w:val="en-US" w:eastAsia="ja-JP"/>
              <w:rPrChange w:id="405" w:author="Link Pieces" w:date="2015-08-26T13:21:00Z">
                <w:rPr>
                  <w:del w:id="406" w:author="Link Pieces" w:date="2015-08-26T13:20:00Z"/>
                  <w:rFonts w:eastAsiaTheme="minorEastAsia" w:cstheme="minorBidi"/>
                  <w:noProof/>
                  <w:sz w:val="22"/>
                  <w:szCs w:val="22"/>
                  <w:lang w:val="en-US" w:eastAsia="ja-JP"/>
                </w:rPr>
              </w:rPrChange>
            </w:rPr>
          </w:pPr>
          <w:del w:id="407" w:author="Link Pieces" w:date="2015-08-26T13:20:00Z">
            <w:r w:rsidRPr="008F1DC0" w:rsidDel="008F1DC0">
              <w:rPr>
                <w:rPrChange w:id="408" w:author="Link Pieces" w:date="2015-08-26T13:21:00Z">
                  <w:rPr>
                    <w:rStyle w:val="Hyperlink"/>
                    <w:rFonts w:ascii="Times New Roman" w:hAnsi="Times New Roman"/>
                    <w:noProof/>
                  </w:rPr>
                </w:rPrChange>
              </w:rPr>
              <w:delText>2.2.1 Software environment</w:delText>
            </w:r>
            <w:r w:rsidRPr="008F1DC0" w:rsidDel="008F1DC0">
              <w:rPr>
                <w:rFonts w:ascii="Times New Roman" w:hAnsi="Times New Roman"/>
                <w:noProof/>
                <w:webHidden/>
                <w:rPrChange w:id="409" w:author="Link Pieces" w:date="2015-08-26T13:21:00Z">
                  <w:rPr>
                    <w:noProof/>
                    <w:webHidden/>
                  </w:rPr>
                </w:rPrChange>
              </w:rPr>
              <w:tab/>
              <w:delText>18</w:delText>
            </w:r>
          </w:del>
        </w:p>
        <w:p w:rsidR="00CC721F" w:rsidRPr="008F1DC0" w:rsidDel="008F1DC0" w:rsidRDefault="00CC721F">
          <w:pPr>
            <w:pStyle w:val="TOC3"/>
            <w:tabs>
              <w:tab w:val="right" w:leader="dot" w:pos="9350"/>
            </w:tabs>
            <w:rPr>
              <w:del w:id="410" w:author="Link Pieces" w:date="2015-08-26T13:20:00Z"/>
              <w:rFonts w:ascii="Times New Roman" w:eastAsiaTheme="minorEastAsia" w:hAnsi="Times New Roman"/>
              <w:noProof/>
              <w:sz w:val="22"/>
              <w:szCs w:val="22"/>
              <w:lang w:val="en-US" w:eastAsia="ja-JP"/>
              <w:rPrChange w:id="411" w:author="Link Pieces" w:date="2015-08-26T13:21:00Z">
                <w:rPr>
                  <w:del w:id="412" w:author="Link Pieces" w:date="2015-08-26T13:20:00Z"/>
                  <w:rFonts w:eastAsiaTheme="minorEastAsia" w:cstheme="minorBidi"/>
                  <w:noProof/>
                  <w:sz w:val="22"/>
                  <w:szCs w:val="22"/>
                  <w:lang w:val="en-US" w:eastAsia="ja-JP"/>
                </w:rPr>
              </w:rPrChange>
            </w:rPr>
          </w:pPr>
          <w:del w:id="413" w:author="Link Pieces" w:date="2015-08-26T13:20:00Z">
            <w:r w:rsidRPr="008F1DC0" w:rsidDel="008F1DC0">
              <w:rPr>
                <w:rPrChange w:id="414" w:author="Link Pieces" w:date="2015-08-26T13:21:00Z">
                  <w:rPr>
                    <w:rStyle w:val="Hyperlink"/>
                    <w:rFonts w:ascii="Times New Roman" w:hAnsi="Times New Roman"/>
                    <w:noProof/>
                  </w:rPr>
                </w:rPrChange>
              </w:rPr>
              <w:delText>2.2.2 Hardware environment</w:delText>
            </w:r>
            <w:r w:rsidRPr="008F1DC0" w:rsidDel="008F1DC0">
              <w:rPr>
                <w:rFonts w:ascii="Times New Roman" w:hAnsi="Times New Roman"/>
                <w:noProof/>
                <w:webHidden/>
                <w:rPrChange w:id="415" w:author="Link Pieces" w:date="2015-08-26T13:21:00Z">
                  <w:rPr>
                    <w:noProof/>
                    <w:webHidden/>
                  </w:rPr>
                </w:rPrChange>
              </w:rPr>
              <w:tab/>
              <w:delText>18</w:delText>
            </w:r>
          </w:del>
        </w:p>
        <w:p w:rsidR="00CC721F" w:rsidRPr="008F1DC0" w:rsidDel="008F1DC0" w:rsidRDefault="00CC721F">
          <w:pPr>
            <w:pStyle w:val="TOC2"/>
            <w:rPr>
              <w:del w:id="416" w:author="Link Pieces" w:date="2015-08-26T13:20:00Z"/>
              <w:rFonts w:ascii="Times New Roman" w:eastAsiaTheme="minorEastAsia" w:hAnsi="Times New Roman"/>
              <w:noProof/>
              <w:sz w:val="22"/>
              <w:szCs w:val="22"/>
              <w:lang w:val="en-US" w:eastAsia="ja-JP"/>
              <w:rPrChange w:id="417" w:author="Link Pieces" w:date="2015-08-26T13:21:00Z">
                <w:rPr>
                  <w:del w:id="418" w:author="Link Pieces" w:date="2015-08-26T13:20:00Z"/>
                  <w:rFonts w:eastAsiaTheme="minorEastAsia" w:cstheme="minorBidi"/>
                  <w:noProof/>
                  <w:sz w:val="22"/>
                  <w:szCs w:val="22"/>
                  <w:lang w:val="en-US" w:eastAsia="ja-JP"/>
                </w:rPr>
              </w:rPrChange>
            </w:rPr>
          </w:pPr>
          <w:del w:id="419" w:author="Link Pieces" w:date="2015-08-26T13:20:00Z">
            <w:r w:rsidRPr="008F1DC0" w:rsidDel="008F1DC0">
              <w:rPr>
                <w:rPrChange w:id="420" w:author="Link Pieces" w:date="2015-08-26T13:21:00Z">
                  <w:rPr>
                    <w:rStyle w:val="Hyperlink"/>
                    <w:rFonts w:ascii="Times New Roman" w:hAnsi="Times New Roman"/>
                    <w:noProof/>
                  </w:rPr>
                </w:rPrChange>
              </w:rPr>
              <w:delText>2.3 Project Organization</w:delText>
            </w:r>
            <w:r w:rsidRPr="008F1DC0" w:rsidDel="008F1DC0">
              <w:rPr>
                <w:rFonts w:ascii="Times New Roman" w:hAnsi="Times New Roman"/>
                <w:noProof/>
                <w:webHidden/>
                <w:rPrChange w:id="421" w:author="Link Pieces" w:date="2015-08-26T13:21:00Z">
                  <w:rPr>
                    <w:noProof/>
                    <w:webHidden/>
                  </w:rPr>
                </w:rPrChange>
              </w:rPr>
              <w:tab/>
              <w:delText>19</w:delText>
            </w:r>
          </w:del>
        </w:p>
        <w:p w:rsidR="00CC721F" w:rsidRPr="008F1DC0" w:rsidDel="008F1DC0" w:rsidRDefault="00CC721F">
          <w:pPr>
            <w:pStyle w:val="TOC3"/>
            <w:tabs>
              <w:tab w:val="right" w:leader="dot" w:pos="9350"/>
            </w:tabs>
            <w:rPr>
              <w:del w:id="422" w:author="Link Pieces" w:date="2015-08-26T13:20:00Z"/>
              <w:rFonts w:ascii="Times New Roman" w:eastAsiaTheme="minorEastAsia" w:hAnsi="Times New Roman"/>
              <w:noProof/>
              <w:sz w:val="22"/>
              <w:szCs w:val="22"/>
              <w:lang w:val="en-US" w:eastAsia="ja-JP"/>
              <w:rPrChange w:id="423" w:author="Link Pieces" w:date="2015-08-26T13:21:00Z">
                <w:rPr>
                  <w:del w:id="424" w:author="Link Pieces" w:date="2015-08-26T13:20:00Z"/>
                  <w:rFonts w:eastAsiaTheme="minorEastAsia" w:cstheme="minorBidi"/>
                  <w:noProof/>
                  <w:sz w:val="22"/>
                  <w:szCs w:val="22"/>
                  <w:lang w:val="en-US" w:eastAsia="ja-JP"/>
                </w:rPr>
              </w:rPrChange>
            </w:rPr>
          </w:pPr>
          <w:del w:id="425" w:author="Link Pieces" w:date="2015-08-26T13:20:00Z">
            <w:r w:rsidRPr="008F1DC0" w:rsidDel="008F1DC0">
              <w:rPr>
                <w:rPrChange w:id="426" w:author="Link Pieces" w:date="2015-08-26T13:21:00Z">
                  <w:rPr>
                    <w:rStyle w:val="Hyperlink"/>
                    <w:rFonts w:ascii="Times New Roman" w:hAnsi="Times New Roman"/>
                    <w:noProof/>
                  </w:rPr>
                </w:rPrChange>
              </w:rPr>
              <w:delText>2.3.1 Software Process Model</w:delText>
            </w:r>
            <w:r w:rsidRPr="008F1DC0" w:rsidDel="008F1DC0">
              <w:rPr>
                <w:rFonts w:ascii="Times New Roman" w:hAnsi="Times New Roman"/>
                <w:noProof/>
                <w:webHidden/>
                <w:rPrChange w:id="427" w:author="Link Pieces" w:date="2015-08-26T13:21:00Z">
                  <w:rPr>
                    <w:noProof/>
                    <w:webHidden/>
                  </w:rPr>
                </w:rPrChange>
              </w:rPr>
              <w:tab/>
              <w:delText>19</w:delText>
            </w:r>
          </w:del>
        </w:p>
        <w:p w:rsidR="00CC721F" w:rsidRPr="008F1DC0" w:rsidDel="008F1DC0" w:rsidRDefault="00CC721F">
          <w:pPr>
            <w:pStyle w:val="TOC3"/>
            <w:tabs>
              <w:tab w:val="right" w:leader="dot" w:pos="9350"/>
            </w:tabs>
            <w:rPr>
              <w:del w:id="428" w:author="Link Pieces" w:date="2015-08-26T13:20:00Z"/>
              <w:rFonts w:ascii="Times New Roman" w:eastAsiaTheme="minorEastAsia" w:hAnsi="Times New Roman"/>
              <w:noProof/>
              <w:sz w:val="22"/>
              <w:szCs w:val="22"/>
              <w:lang w:val="en-US" w:eastAsia="ja-JP"/>
              <w:rPrChange w:id="429" w:author="Link Pieces" w:date="2015-08-26T13:21:00Z">
                <w:rPr>
                  <w:del w:id="430" w:author="Link Pieces" w:date="2015-08-26T13:20:00Z"/>
                  <w:rFonts w:eastAsiaTheme="minorEastAsia" w:cstheme="minorBidi"/>
                  <w:noProof/>
                  <w:sz w:val="22"/>
                  <w:szCs w:val="22"/>
                  <w:lang w:val="en-US" w:eastAsia="ja-JP"/>
                </w:rPr>
              </w:rPrChange>
            </w:rPr>
          </w:pPr>
          <w:del w:id="431" w:author="Link Pieces" w:date="2015-08-26T13:20:00Z">
            <w:r w:rsidRPr="008F1DC0" w:rsidDel="008F1DC0">
              <w:rPr>
                <w:rPrChange w:id="432" w:author="Link Pieces" w:date="2015-08-26T13:21:00Z">
                  <w:rPr>
                    <w:rStyle w:val="Hyperlink"/>
                    <w:rFonts w:ascii="Times New Roman" w:hAnsi="Times New Roman"/>
                    <w:noProof/>
                  </w:rPr>
                </w:rPrChange>
              </w:rPr>
              <w:delText>2.3.2 Roles and Responsibilities</w:delText>
            </w:r>
            <w:r w:rsidRPr="008F1DC0" w:rsidDel="008F1DC0">
              <w:rPr>
                <w:rFonts w:ascii="Times New Roman" w:hAnsi="Times New Roman"/>
                <w:noProof/>
                <w:webHidden/>
                <w:rPrChange w:id="433" w:author="Link Pieces" w:date="2015-08-26T13:21:00Z">
                  <w:rPr>
                    <w:noProof/>
                    <w:webHidden/>
                  </w:rPr>
                </w:rPrChange>
              </w:rPr>
              <w:tab/>
              <w:delText>20</w:delText>
            </w:r>
          </w:del>
        </w:p>
        <w:p w:rsidR="00CC721F" w:rsidRPr="008F1DC0" w:rsidDel="008F1DC0" w:rsidRDefault="00CC721F">
          <w:pPr>
            <w:pStyle w:val="TOC2"/>
            <w:rPr>
              <w:del w:id="434" w:author="Link Pieces" w:date="2015-08-26T13:20:00Z"/>
              <w:rFonts w:ascii="Times New Roman" w:eastAsiaTheme="minorEastAsia" w:hAnsi="Times New Roman"/>
              <w:noProof/>
              <w:sz w:val="22"/>
              <w:szCs w:val="22"/>
              <w:lang w:val="en-US" w:eastAsia="ja-JP"/>
              <w:rPrChange w:id="435" w:author="Link Pieces" w:date="2015-08-26T13:21:00Z">
                <w:rPr>
                  <w:del w:id="436" w:author="Link Pieces" w:date="2015-08-26T13:20:00Z"/>
                  <w:rFonts w:eastAsiaTheme="minorEastAsia" w:cstheme="minorBidi"/>
                  <w:noProof/>
                  <w:sz w:val="22"/>
                  <w:szCs w:val="22"/>
                  <w:lang w:val="en-US" w:eastAsia="ja-JP"/>
                </w:rPr>
              </w:rPrChange>
            </w:rPr>
          </w:pPr>
          <w:del w:id="437" w:author="Link Pieces" w:date="2015-08-26T13:20:00Z">
            <w:r w:rsidRPr="008F1DC0" w:rsidDel="008F1DC0">
              <w:rPr>
                <w:rPrChange w:id="438" w:author="Link Pieces" w:date="2015-08-26T13:21:00Z">
                  <w:rPr>
                    <w:rStyle w:val="Hyperlink"/>
                    <w:rFonts w:ascii="Times New Roman" w:hAnsi="Times New Roman"/>
                    <w:noProof/>
                  </w:rPr>
                </w:rPrChange>
              </w:rPr>
              <w:delText>2.4 Project Management Plan</w:delText>
            </w:r>
            <w:r w:rsidRPr="008F1DC0" w:rsidDel="008F1DC0">
              <w:rPr>
                <w:rFonts w:ascii="Times New Roman" w:hAnsi="Times New Roman"/>
                <w:noProof/>
                <w:webHidden/>
                <w:rPrChange w:id="439" w:author="Link Pieces" w:date="2015-08-26T13:21:00Z">
                  <w:rPr>
                    <w:noProof/>
                    <w:webHidden/>
                  </w:rPr>
                </w:rPrChange>
              </w:rPr>
              <w:tab/>
              <w:delText>23</w:delText>
            </w:r>
          </w:del>
        </w:p>
        <w:p w:rsidR="00CC721F" w:rsidRPr="008F1DC0" w:rsidDel="008F1DC0" w:rsidRDefault="00CC721F">
          <w:pPr>
            <w:pStyle w:val="TOC3"/>
            <w:tabs>
              <w:tab w:val="right" w:leader="dot" w:pos="9350"/>
            </w:tabs>
            <w:rPr>
              <w:del w:id="440" w:author="Link Pieces" w:date="2015-08-26T13:20:00Z"/>
              <w:rFonts w:ascii="Times New Roman" w:eastAsiaTheme="minorEastAsia" w:hAnsi="Times New Roman"/>
              <w:noProof/>
              <w:sz w:val="22"/>
              <w:szCs w:val="22"/>
              <w:lang w:val="en-US" w:eastAsia="ja-JP"/>
              <w:rPrChange w:id="441" w:author="Link Pieces" w:date="2015-08-26T13:21:00Z">
                <w:rPr>
                  <w:del w:id="442" w:author="Link Pieces" w:date="2015-08-26T13:20:00Z"/>
                  <w:rFonts w:eastAsiaTheme="minorEastAsia" w:cstheme="minorBidi"/>
                  <w:noProof/>
                  <w:sz w:val="22"/>
                  <w:szCs w:val="22"/>
                  <w:lang w:val="en-US" w:eastAsia="ja-JP"/>
                </w:rPr>
              </w:rPrChange>
            </w:rPr>
          </w:pPr>
          <w:del w:id="443" w:author="Link Pieces" w:date="2015-08-26T13:20:00Z">
            <w:r w:rsidRPr="008F1DC0" w:rsidDel="008F1DC0">
              <w:rPr>
                <w:rPrChange w:id="444" w:author="Link Pieces" w:date="2015-08-26T13:21:00Z">
                  <w:rPr>
                    <w:rStyle w:val="Hyperlink"/>
                    <w:rFonts w:ascii="Times New Roman" w:hAnsi="Times New Roman"/>
                    <w:noProof/>
                  </w:rPr>
                </w:rPrChange>
              </w:rPr>
              <w:delText>2.3.1 Tasks</w:delText>
            </w:r>
            <w:r w:rsidRPr="008F1DC0" w:rsidDel="008F1DC0">
              <w:rPr>
                <w:rFonts w:ascii="Times New Roman" w:hAnsi="Times New Roman"/>
                <w:noProof/>
                <w:webHidden/>
                <w:rPrChange w:id="445" w:author="Link Pieces" w:date="2015-08-26T13:21:00Z">
                  <w:rPr>
                    <w:noProof/>
                    <w:webHidden/>
                  </w:rPr>
                </w:rPrChange>
              </w:rPr>
              <w:tab/>
              <w:delText>23</w:delText>
            </w:r>
          </w:del>
        </w:p>
        <w:p w:rsidR="00CC721F" w:rsidRPr="008F1DC0" w:rsidDel="008F1DC0" w:rsidRDefault="00CC721F">
          <w:pPr>
            <w:pStyle w:val="TOC3"/>
            <w:tabs>
              <w:tab w:val="right" w:leader="dot" w:pos="9350"/>
            </w:tabs>
            <w:rPr>
              <w:del w:id="446" w:author="Link Pieces" w:date="2015-08-26T13:20:00Z"/>
              <w:rFonts w:ascii="Times New Roman" w:eastAsiaTheme="minorEastAsia" w:hAnsi="Times New Roman"/>
              <w:noProof/>
              <w:sz w:val="22"/>
              <w:szCs w:val="22"/>
              <w:lang w:val="en-US" w:eastAsia="ja-JP"/>
              <w:rPrChange w:id="447" w:author="Link Pieces" w:date="2015-08-26T13:21:00Z">
                <w:rPr>
                  <w:del w:id="448" w:author="Link Pieces" w:date="2015-08-26T13:20:00Z"/>
                  <w:rFonts w:eastAsiaTheme="minorEastAsia" w:cstheme="minorBidi"/>
                  <w:noProof/>
                  <w:sz w:val="22"/>
                  <w:szCs w:val="22"/>
                  <w:lang w:val="en-US" w:eastAsia="ja-JP"/>
                </w:rPr>
              </w:rPrChange>
            </w:rPr>
          </w:pPr>
          <w:del w:id="449" w:author="Link Pieces" w:date="2015-08-26T13:20:00Z">
            <w:r w:rsidRPr="008F1DC0" w:rsidDel="008F1DC0">
              <w:rPr>
                <w:rPrChange w:id="450" w:author="Link Pieces" w:date="2015-08-26T13:21:00Z">
                  <w:rPr>
                    <w:rStyle w:val="Hyperlink"/>
                    <w:rFonts w:ascii="Times New Roman" w:hAnsi="Times New Roman"/>
                    <w:noProof/>
                  </w:rPr>
                </w:rPrChange>
              </w:rPr>
              <w:delText>2.3.2 Task Sheet: Assignment and Timetable</w:delText>
            </w:r>
            <w:r w:rsidRPr="008F1DC0" w:rsidDel="008F1DC0">
              <w:rPr>
                <w:rFonts w:ascii="Times New Roman" w:hAnsi="Times New Roman"/>
                <w:noProof/>
                <w:webHidden/>
                <w:rPrChange w:id="451" w:author="Link Pieces" w:date="2015-08-26T13:21:00Z">
                  <w:rPr>
                    <w:noProof/>
                    <w:webHidden/>
                  </w:rPr>
                </w:rPrChange>
              </w:rPr>
              <w:tab/>
              <w:delText>25</w:delText>
            </w:r>
          </w:del>
        </w:p>
        <w:p w:rsidR="00CC721F" w:rsidRPr="008F1DC0" w:rsidDel="008F1DC0" w:rsidRDefault="00CC721F">
          <w:pPr>
            <w:pStyle w:val="TOC3"/>
            <w:tabs>
              <w:tab w:val="right" w:leader="dot" w:pos="9350"/>
            </w:tabs>
            <w:rPr>
              <w:del w:id="452" w:author="Link Pieces" w:date="2015-08-26T13:20:00Z"/>
              <w:rFonts w:ascii="Times New Roman" w:eastAsiaTheme="minorEastAsia" w:hAnsi="Times New Roman"/>
              <w:noProof/>
              <w:sz w:val="22"/>
              <w:szCs w:val="22"/>
              <w:lang w:val="en-US" w:eastAsia="ja-JP"/>
              <w:rPrChange w:id="453" w:author="Link Pieces" w:date="2015-08-26T13:21:00Z">
                <w:rPr>
                  <w:del w:id="454" w:author="Link Pieces" w:date="2015-08-26T13:20:00Z"/>
                  <w:rFonts w:eastAsiaTheme="minorEastAsia" w:cstheme="minorBidi"/>
                  <w:noProof/>
                  <w:sz w:val="22"/>
                  <w:szCs w:val="22"/>
                  <w:lang w:val="en-US" w:eastAsia="ja-JP"/>
                </w:rPr>
              </w:rPrChange>
            </w:rPr>
          </w:pPr>
          <w:del w:id="455" w:author="Link Pieces" w:date="2015-08-26T13:20:00Z">
            <w:r w:rsidRPr="008F1DC0" w:rsidDel="008F1DC0">
              <w:rPr>
                <w:rPrChange w:id="456" w:author="Link Pieces" w:date="2015-08-26T13:21:00Z">
                  <w:rPr>
                    <w:rStyle w:val="Hyperlink"/>
                    <w:rFonts w:ascii="Times New Roman" w:hAnsi="Times New Roman"/>
                    <w:noProof/>
                  </w:rPr>
                </w:rPrChange>
              </w:rPr>
              <w:delText>2.3.3 Meeting Minutes</w:delText>
            </w:r>
            <w:r w:rsidRPr="008F1DC0" w:rsidDel="008F1DC0">
              <w:rPr>
                <w:rFonts w:ascii="Times New Roman" w:hAnsi="Times New Roman"/>
                <w:noProof/>
                <w:webHidden/>
                <w:rPrChange w:id="457" w:author="Link Pieces" w:date="2015-08-26T13:21:00Z">
                  <w:rPr>
                    <w:noProof/>
                    <w:webHidden/>
                  </w:rPr>
                </w:rPrChange>
              </w:rPr>
              <w:tab/>
              <w:delText>26</w:delText>
            </w:r>
          </w:del>
        </w:p>
        <w:p w:rsidR="00CC721F" w:rsidRPr="008F1DC0" w:rsidDel="008F1DC0" w:rsidRDefault="00CC721F">
          <w:pPr>
            <w:pStyle w:val="TOC3"/>
            <w:tabs>
              <w:tab w:val="right" w:leader="dot" w:pos="9350"/>
            </w:tabs>
            <w:rPr>
              <w:del w:id="458" w:author="Link Pieces" w:date="2015-08-26T13:20:00Z"/>
              <w:rFonts w:ascii="Times New Roman" w:eastAsiaTheme="minorEastAsia" w:hAnsi="Times New Roman"/>
              <w:noProof/>
              <w:sz w:val="22"/>
              <w:szCs w:val="22"/>
              <w:lang w:val="en-US" w:eastAsia="ja-JP"/>
              <w:rPrChange w:id="459" w:author="Link Pieces" w:date="2015-08-26T13:21:00Z">
                <w:rPr>
                  <w:del w:id="460" w:author="Link Pieces" w:date="2015-08-26T13:20:00Z"/>
                  <w:rFonts w:eastAsiaTheme="minorEastAsia" w:cstheme="minorBidi"/>
                  <w:noProof/>
                  <w:sz w:val="22"/>
                  <w:szCs w:val="22"/>
                  <w:lang w:val="en-US" w:eastAsia="ja-JP"/>
                </w:rPr>
              </w:rPrChange>
            </w:rPr>
          </w:pPr>
          <w:del w:id="461" w:author="Link Pieces" w:date="2015-08-26T13:20:00Z">
            <w:r w:rsidRPr="008F1DC0" w:rsidDel="008F1DC0">
              <w:rPr>
                <w:rPrChange w:id="462" w:author="Link Pieces" w:date="2015-08-26T13:21:00Z">
                  <w:rPr>
                    <w:rStyle w:val="Hyperlink"/>
                    <w:rFonts w:ascii="Times New Roman" w:hAnsi="Times New Roman"/>
                    <w:noProof/>
                  </w:rPr>
                </w:rPrChange>
              </w:rPr>
              <w:delText>2.3.4 Coding Conventions</w:delText>
            </w:r>
            <w:r w:rsidRPr="008F1DC0" w:rsidDel="008F1DC0">
              <w:rPr>
                <w:rFonts w:ascii="Times New Roman" w:hAnsi="Times New Roman"/>
                <w:noProof/>
                <w:webHidden/>
                <w:rPrChange w:id="463" w:author="Link Pieces" w:date="2015-08-26T13:21:00Z">
                  <w:rPr>
                    <w:noProof/>
                    <w:webHidden/>
                  </w:rPr>
                </w:rPrChange>
              </w:rPr>
              <w:tab/>
              <w:delText>27</w:delText>
            </w:r>
          </w:del>
        </w:p>
        <w:p w:rsidR="00CC721F" w:rsidRPr="008F1DC0" w:rsidDel="008F1DC0" w:rsidRDefault="00CC721F">
          <w:pPr>
            <w:pStyle w:val="TOC3"/>
            <w:tabs>
              <w:tab w:val="right" w:leader="dot" w:pos="9350"/>
            </w:tabs>
            <w:rPr>
              <w:del w:id="464" w:author="Link Pieces" w:date="2015-08-26T13:20:00Z"/>
              <w:rFonts w:ascii="Times New Roman" w:eastAsiaTheme="minorEastAsia" w:hAnsi="Times New Roman"/>
              <w:noProof/>
              <w:sz w:val="22"/>
              <w:szCs w:val="22"/>
              <w:lang w:val="en-US" w:eastAsia="ja-JP"/>
              <w:rPrChange w:id="465" w:author="Link Pieces" w:date="2015-08-26T13:21:00Z">
                <w:rPr>
                  <w:del w:id="466" w:author="Link Pieces" w:date="2015-08-26T13:20:00Z"/>
                  <w:rFonts w:eastAsiaTheme="minorEastAsia" w:cstheme="minorBidi"/>
                  <w:noProof/>
                  <w:sz w:val="22"/>
                  <w:szCs w:val="22"/>
                  <w:lang w:val="en-US" w:eastAsia="ja-JP"/>
                </w:rPr>
              </w:rPrChange>
            </w:rPr>
          </w:pPr>
          <w:del w:id="467" w:author="Link Pieces" w:date="2015-08-26T13:20:00Z">
            <w:r w:rsidRPr="008F1DC0" w:rsidDel="008F1DC0">
              <w:rPr>
                <w:rPrChange w:id="468" w:author="Link Pieces" w:date="2015-08-26T13:21:00Z">
                  <w:rPr>
                    <w:rStyle w:val="Hyperlink"/>
                    <w:rFonts w:ascii="Times New Roman" w:hAnsi="Times New Roman"/>
                    <w:noProof/>
                  </w:rPr>
                </w:rPrChange>
              </w:rPr>
              <w:delText>2.3.5 Quality Plan</w:delText>
            </w:r>
            <w:r w:rsidRPr="008F1DC0" w:rsidDel="008F1DC0">
              <w:rPr>
                <w:rFonts w:ascii="Times New Roman" w:hAnsi="Times New Roman"/>
                <w:noProof/>
                <w:webHidden/>
                <w:rPrChange w:id="469" w:author="Link Pieces" w:date="2015-08-26T13:21:00Z">
                  <w:rPr>
                    <w:noProof/>
                    <w:webHidden/>
                  </w:rPr>
                </w:rPrChange>
              </w:rPr>
              <w:tab/>
              <w:delText>27</w:delText>
            </w:r>
          </w:del>
        </w:p>
        <w:p w:rsidR="00CC721F" w:rsidRPr="008F1DC0" w:rsidDel="008F1DC0" w:rsidRDefault="00CC721F">
          <w:pPr>
            <w:pStyle w:val="TOC3"/>
            <w:tabs>
              <w:tab w:val="right" w:leader="dot" w:pos="9350"/>
            </w:tabs>
            <w:rPr>
              <w:del w:id="470" w:author="Link Pieces" w:date="2015-08-26T13:20:00Z"/>
              <w:rFonts w:ascii="Times New Roman" w:eastAsiaTheme="minorEastAsia" w:hAnsi="Times New Roman"/>
              <w:noProof/>
              <w:sz w:val="22"/>
              <w:szCs w:val="22"/>
              <w:lang w:val="en-US" w:eastAsia="ja-JP"/>
              <w:rPrChange w:id="471" w:author="Link Pieces" w:date="2015-08-26T13:21:00Z">
                <w:rPr>
                  <w:del w:id="472" w:author="Link Pieces" w:date="2015-08-26T13:20:00Z"/>
                  <w:rFonts w:eastAsiaTheme="minorEastAsia" w:cstheme="minorBidi"/>
                  <w:noProof/>
                  <w:sz w:val="22"/>
                  <w:szCs w:val="22"/>
                  <w:lang w:val="en-US" w:eastAsia="ja-JP"/>
                </w:rPr>
              </w:rPrChange>
            </w:rPr>
          </w:pPr>
          <w:del w:id="473" w:author="Link Pieces" w:date="2015-08-26T13:20:00Z">
            <w:r w:rsidRPr="008F1DC0" w:rsidDel="008F1DC0">
              <w:rPr>
                <w:rPrChange w:id="474" w:author="Link Pieces" w:date="2015-08-26T13:21:00Z">
                  <w:rPr>
                    <w:rStyle w:val="Hyperlink"/>
                    <w:rFonts w:ascii="Times New Roman" w:hAnsi="Times New Roman"/>
                    <w:noProof/>
                  </w:rPr>
                </w:rPrChange>
              </w:rPr>
              <w:delText>2.3.6 Risk Management Plan</w:delText>
            </w:r>
            <w:r w:rsidRPr="008F1DC0" w:rsidDel="008F1DC0">
              <w:rPr>
                <w:rFonts w:ascii="Times New Roman" w:hAnsi="Times New Roman"/>
                <w:noProof/>
                <w:webHidden/>
                <w:rPrChange w:id="475" w:author="Link Pieces" w:date="2015-08-26T13:21:00Z">
                  <w:rPr>
                    <w:noProof/>
                    <w:webHidden/>
                  </w:rPr>
                </w:rPrChange>
              </w:rPr>
              <w:tab/>
              <w:delText>30</w:delText>
            </w:r>
          </w:del>
        </w:p>
        <w:p w:rsidR="00CC721F" w:rsidRPr="008F1DC0" w:rsidDel="008F1DC0" w:rsidRDefault="00CC721F">
          <w:pPr>
            <w:pStyle w:val="TOC3"/>
            <w:tabs>
              <w:tab w:val="right" w:leader="dot" w:pos="9350"/>
            </w:tabs>
            <w:rPr>
              <w:del w:id="476" w:author="Link Pieces" w:date="2015-08-26T13:20:00Z"/>
              <w:rFonts w:ascii="Times New Roman" w:eastAsiaTheme="minorEastAsia" w:hAnsi="Times New Roman"/>
              <w:noProof/>
              <w:sz w:val="22"/>
              <w:szCs w:val="22"/>
              <w:lang w:val="en-US" w:eastAsia="ja-JP"/>
              <w:rPrChange w:id="477" w:author="Link Pieces" w:date="2015-08-26T13:21:00Z">
                <w:rPr>
                  <w:del w:id="478" w:author="Link Pieces" w:date="2015-08-26T13:20:00Z"/>
                  <w:rFonts w:eastAsiaTheme="minorEastAsia" w:cstheme="minorBidi"/>
                  <w:noProof/>
                  <w:sz w:val="22"/>
                  <w:szCs w:val="22"/>
                  <w:lang w:val="en-US" w:eastAsia="ja-JP"/>
                </w:rPr>
              </w:rPrChange>
            </w:rPr>
          </w:pPr>
          <w:del w:id="479" w:author="Link Pieces" w:date="2015-08-26T13:20:00Z">
            <w:r w:rsidRPr="008F1DC0" w:rsidDel="008F1DC0">
              <w:rPr>
                <w:rPrChange w:id="480" w:author="Link Pieces" w:date="2015-08-26T13:21:00Z">
                  <w:rPr>
                    <w:rStyle w:val="Hyperlink"/>
                    <w:rFonts w:ascii="Times New Roman" w:hAnsi="Times New Roman"/>
                    <w:noProof/>
                  </w:rPr>
                </w:rPrChange>
              </w:rPr>
              <w:delText>2.3.7 Communication Plan</w:delText>
            </w:r>
            <w:r w:rsidRPr="008F1DC0" w:rsidDel="008F1DC0">
              <w:rPr>
                <w:rFonts w:ascii="Times New Roman" w:hAnsi="Times New Roman"/>
                <w:noProof/>
                <w:webHidden/>
                <w:rPrChange w:id="481" w:author="Link Pieces" w:date="2015-08-26T13:21:00Z">
                  <w:rPr>
                    <w:noProof/>
                    <w:webHidden/>
                  </w:rPr>
                </w:rPrChange>
              </w:rPr>
              <w:tab/>
              <w:delText>31</w:delText>
            </w:r>
          </w:del>
        </w:p>
        <w:p w:rsidR="00CC721F" w:rsidRPr="008F1DC0" w:rsidDel="008F1DC0" w:rsidRDefault="00CC721F">
          <w:pPr>
            <w:pStyle w:val="TOC1"/>
            <w:rPr>
              <w:del w:id="482" w:author="Link Pieces" w:date="2015-08-26T13:20:00Z"/>
              <w:rFonts w:ascii="Times New Roman" w:eastAsiaTheme="minorEastAsia" w:hAnsi="Times New Roman"/>
              <w:b w:val="0"/>
              <w:sz w:val="22"/>
              <w:szCs w:val="22"/>
              <w:lang w:val="en-US" w:eastAsia="ja-JP"/>
              <w:rPrChange w:id="483" w:author="Link Pieces" w:date="2015-08-26T13:21:00Z">
                <w:rPr>
                  <w:del w:id="484" w:author="Link Pieces" w:date="2015-08-26T13:20:00Z"/>
                  <w:rFonts w:eastAsiaTheme="minorEastAsia" w:cstheme="minorBidi"/>
                  <w:b w:val="0"/>
                  <w:sz w:val="22"/>
                  <w:szCs w:val="22"/>
                  <w:lang w:val="en-US" w:eastAsia="ja-JP"/>
                </w:rPr>
              </w:rPrChange>
            </w:rPr>
          </w:pPr>
          <w:del w:id="485" w:author="Link Pieces" w:date="2015-08-26T13:20:00Z">
            <w:r w:rsidRPr="008F1DC0" w:rsidDel="008F1DC0">
              <w:rPr>
                <w:rPrChange w:id="486" w:author="Link Pieces" w:date="2015-08-26T13:21:00Z">
                  <w:rPr>
                    <w:rStyle w:val="Hyperlink"/>
                    <w:rFonts w:ascii="Times New Roman" w:hAnsi="Times New Roman"/>
                    <w:b w:val="0"/>
                  </w:rPr>
                </w:rPrChange>
              </w:rPr>
              <w:delText>CHAPTER 3: SOFTWARE REQUIREMENT SPECIFICATION</w:delText>
            </w:r>
            <w:r w:rsidRPr="008F1DC0" w:rsidDel="008F1DC0">
              <w:rPr>
                <w:rFonts w:ascii="Times New Roman" w:hAnsi="Times New Roman"/>
                <w:b w:val="0"/>
                <w:webHidden/>
                <w:rPrChange w:id="487" w:author="Link Pieces" w:date="2015-08-26T13:21:00Z">
                  <w:rPr>
                    <w:b w:val="0"/>
                    <w:webHidden/>
                  </w:rPr>
                </w:rPrChange>
              </w:rPr>
              <w:tab/>
              <w:delText>35</w:delText>
            </w:r>
          </w:del>
        </w:p>
        <w:p w:rsidR="00CC721F" w:rsidRPr="008F1DC0" w:rsidDel="008F1DC0" w:rsidRDefault="00CC721F">
          <w:pPr>
            <w:pStyle w:val="TOC2"/>
            <w:rPr>
              <w:del w:id="488" w:author="Link Pieces" w:date="2015-08-26T13:20:00Z"/>
              <w:rFonts w:ascii="Times New Roman" w:eastAsiaTheme="minorEastAsia" w:hAnsi="Times New Roman"/>
              <w:noProof/>
              <w:sz w:val="22"/>
              <w:szCs w:val="22"/>
              <w:lang w:val="en-US" w:eastAsia="ja-JP"/>
              <w:rPrChange w:id="489" w:author="Link Pieces" w:date="2015-08-26T13:21:00Z">
                <w:rPr>
                  <w:del w:id="490" w:author="Link Pieces" w:date="2015-08-26T13:20:00Z"/>
                  <w:rFonts w:eastAsiaTheme="minorEastAsia" w:cstheme="minorBidi"/>
                  <w:noProof/>
                  <w:sz w:val="22"/>
                  <w:szCs w:val="22"/>
                  <w:lang w:val="en-US" w:eastAsia="ja-JP"/>
                </w:rPr>
              </w:rPrChange>
            </w:rPr>
          </w:pPr>
          <w:del w:id="491" w:author="Link Pieces" w:date="2015-08-26T13:20:00Z">
            <w:r w:rsidRPr="008F1DC0" w:rsidDel="008F1DC0">
              <w:rPr>
                <w:rPrChange w:id="492" w:author="Link Pieces" w:date="2015-08-26T13:21:00Z">
                  <w:rPr>
                    <w:rStyle w:val="Hyperlink"/>
                    <w:rFonts w:ascii="Times New Roman" w:hAnsi="Times New Roman"/>
                    <w:noProof/>
                  </w:rPr>
                </w:rPrChange>
              </w:rPr>
              <w:delText>3.1 User Requirement Specification</w:delText>
            </w:r>
            <w:r w:rsidRPr="008F1DC0" w:rsidDel="008F1DC0">
              <w:rPr>
                <w:rFonts w:ascii="Times New Roman" w:hAnsi="Times New Roman"/>
                <w:noProof/>
                <w:webHidden/>
                <w:rPrChange w:id="493" w:author="Link Pieces" w:date="2015-08-26T13:21:00Z">
                  <w:rPr>
                    <w:noProof/>
                    <w:webHidden/>
                  </w:rPr>
                </w:rPrChange>
              </w:rPr>
              <w:tab/>
              <w:delText>35</w:delText>
            </w:r>
          </w:del>
        </w:p>
        <w:p w:rsidR="00CC721F" w:rsidRPr="008F1DC0" w:rsidDel="008F1DC0" w:rsidRDefault="00CC721F">
          <w:pPr>
            <w:pStyle w:val="TOC3"/>
            <w:tabs>
              <w:tab w:val="right" w:leader="dot" w:pos="9350"/>
            </w:tabs>
            <w:rPr>
              <w:del w:id="494" w:author="Link Pieces" w:date="2015-08-26T13:20:00Z"/>
              <w:rFonts w:ascii="Times New Roman" w:eastAsiaTheme="minorEastAsia" w:hAnsi="Times New Roman"/>
              <w:noProof/>
              <w:sz w:val="22"/>
              <w:szCs w:val="22"/>
              <w:lang w:val="en-US" w:eastAsia="ja-JP"/>
              <w:rPrChange w:id="495" w:author="Link Pieces" w:date="2015-08-26T13:21:00Z">
                <w:rPr>
                  <w:del w:id="496" w:author="Link Pieces" w:date="2015-08-26T13:20:00Z"/>
                  <w:rFonts w:eastAsiaTheme="minorEastAsia" w:cstheme="minorBidi"/>
                  <w:noProof/>
                  <w:sz w:val="22"/>
                  <w:szCs w:val="22"/>
                  <w:lang w:val="en-US" w:eastAsia="ja-JP"/>
                </w:rPr>
              </w:rPrChange>
            </w:rPr>
          </w:pPr>
          <w:del w:id="497" w:author="Link Pieces" w:date="2015-08-26T13:20:00Z">
            <w:r w:rsidRPr="008F1DC0" w:rsidDel="008F1DC0">
              <w:rPr>
                <w:rPrChange w:id="498" w:author="Link Pieces" w:date="2015-08-26T13:21:00Z">
                  <w:rPr>
                    <w:rStyle w:val="Hyperlink"/>
                    <w:rFonts w:ascii="Times New Roman" w:hAnsi="Times New Roman"/>
                    <w:noProof/>
                  </w:rPr>
                </w:rPrChange>
              </w:rPr>
              <w:delText>3.1.1 Bespoke owner requirement</w:delText>
            </w:r>
            <w:r w:rsidRPr="008F1DC0" w:rsidDel="008F1DC0">
              <w:rPr>
                <w:rFonts w:ascii="Times New Roman" w:hAnsi="Times New Roman"/>
                <w:noProof/>
                <w:webHidden/>
                <w:rPrChange w:id="499" w:author="Link Pieces" w:date="2015-08-26T13:21:00Z">
                  <w:rPr>
                    <w:noProof/>
                    <w:webHidden/>
                  </w:rPr>
                </w:rPrChange>
              </w:rPr>
              <w:tab/>
              <w:delText>35</w:delText>
            </w:r>
          </w:del>
        </w:p>
        <w:p w:rsidR="00CC721F" w:rsidRPr="008F1DC0" w:rsidDel="008F1DC0" w:rsidRDefault="00CC721F">
          <w:pPr>
            <w:pStyle w:val="TOC3"/>
            <w:tabs>
              <w:tab w:val="right" w:leader="dot" w:pos="9350"/>
            </w:tabs>
            <w:rPr>
              <w:del w:id="500" w:author="Link Pieces" w:date="2015-08-26T13:20:00Z"/>
              <w:rFonts w:ascii="Times New Roman" w:eastAsiaTheme="minorEastAsia" w:hAnsi="Times New Roman"/>
              <w:noProof/>
              <w:sz w:val="22"/>
              <w:szCs w:val="22"/>
              <w:lang w:val="en-US" w:eastAsia="ja-JP"/>
              <w:rPrChange w:id="501" w:author="Link Pieces" w:date="2015-08-26T13:21:00Z">
                <w:rPr>
                  <w:del w:id="502" w:author="Link Pieces" w:date="2015-08-26T13:20:00Z"/>
                  <w:rFonts w:eastAsiaTheme="minorEastAsia" w:cstheme="minorBidi"/>
                  <w:noProof/>
                  <w:sz w:val="22"/>
                  <w:szCs w:val="22"/>
                  <w:lang w:val="en-US" w:eastAsia="ja-JP"/>
                </w:rPr>
              </w:rPrChange>
            </w:rPr>
          </w:pPr>
          <w:del w:id="503" w:author="Link Pieces" w:date="2015-08-26T13:20:00Z">
            <w:r w:rsidRPr="008F1DC0" w:rsidDel="008F1DC0">
              <w:rPr>
                <w:rPrChange w:id="504" w:author="Link Pieces" w:date="2015-08-26T13:21:00Z">
                  <w:rPr>
                    <w:rStyle w:val="Hyperlink"/>
                    <w:rFonts w:ascii="Times New Roman" w:hAnsi="Times New Roman"/>
                    <w:noProof/>
                  </w:rPr>
                </w:rPrChange>
              </w:rPr>
              <w:delText>3.1.2 Shop owner requirement</w:delText>
            </w:r>
            <w:r w:rsidRPr="008F1DC0" w:rsidDel="008F1DC0">
              <w:rPr>
                <w:rFonts w:ascii="Times New Roman" w:hAnsi="Times New Roman"/>
                <w:noProof/>
                <w:webHidden/>
                <w:rPrChange w:id="505" w:author="Link Pieces" w:date="2015-08-26T13:21:00Z">
                  <w:rPr>
                    <w:noProof/>
                    <w:webHidden/>
                  </w:rPr>
                </w:rPrChange>
              </w:rPr>
              <w:tab/>
              <w:delText>35</w:delText>
            </w:r>
          </w:del>
        </w:p>
        <w:p w:rsidR="00CC721F" w:rsidRPr="008F1DC0" w:rsidDel="008F1DC0" w:rsidRDefault="00CC721F">
          <w:pPr>
            <w:pStyle w:val="TOC3"/>
            <w:tabs>
              <w:tab w:val="right" w:leader="dot" w:pos="9350"/>
            </w:tabs>
            <w:rPr>
              <w:del w:id="506" w:author="Link Pieces" w:date="2015-08-26T13:20:00Z"/>
              <w:rFonts w:ascii="Times New Roman" w:eastAsiaTheme="minorEastAsia" w:hAnsi="Times New Roman"/>
              <w:noProof/>
              <w:sz w:val="22"/>
              <w:szCs w:val="22"/>
              <w:lang w:val="en-US" w:eastAsia="ja-JP"/>
              <w:rPrChange w:id="507" w:author="Link Pieces" w:date="2015-08-26T13:21:00Z">
                <w:rPr>
                  <w:del w:id="508" w:author="Link Pieces" w:date="2015-08-26T13:20:00Z"/>
                  <w:rFonts w:eastAsiaTheme="minorEastAsia" w:cstheme="minorBidi"/>
                  <w:noProof/>
                  <w:sz w:val="22"/>
                  <w:szCs w:val="22"/>
                  <w:lang w:val="en-US" w:eastAsia="ja-JP"/>
                </w:rPr>
              </w:rPrChange>
            </w:rPr>
          </w:pPr>
          <w:del w:id="509" w:author="Link Pieces" w:date="2015-08-26T13:20:00Z">
            <w:r w:rsidRPr="008F1DC0" w:rsidDel="008F1DC0">
              <w:rPr>
                <w:rPrChange w:id="510" w:author="Link Pieces" w:date="2015-08-26T13:21:00Z">
                  <w:rPr>
                    <w:rStyle w:val="Hyperlink"/>
                    <w:rFonts w:ascii="Times New Roman" w:hAnsi="Times New Roman"/>
                    <w:noProof/>
                  </w:rPr>
                </w:rPrChange>
              </w:rPr>
              <w:delText>3.1.3 Staff requirement</w:delText>
            </w:r>
            <w:r w:rsidRPr="008F1DC0" w:rsidDel="008F1DC0">
              <w:rPr>
                <w:rFonts w:ascii="Times New Roman" w:hAnsi="Times New Roman"/>
                <w:noProof/>
                <w:webHidden/>
                <w:rPrChange w:id="511" w:author="Link Pieces" w:date="2015-08-26T13:21:00Z">
                  <w:rPr>
                    <w:noProof/>
                    <w:webHidden/>
                  </w:rPr>
                </w:rPrChange>
              </w:rPr>
              <w:tab/>
              <w:delText>36</w:delText>
            </w:r>
          </w:del>
        </w:p>
        <w:p w:rsidR="00CC721F" w:rsidRPr="008F1DC0" w:rsidDel="008F1DC0" w:rsidRDefault="00CC721F">
          <w:pPr>
            <w:pStyle w:val="TOC3"/>
            <w:tabs>
              <w:tab w:val="right" w:leader="dot" w:pos="9350"/>
            </w:tabs>
            <w:rPr>
              <w:del w:id="512" w:author="Link Pieces" w:date="2015-08-26T13:20:00Z"/>
              <w:rFonts w:ascii="Times New Roman" w:eastAsiaTheme="minorEastAsia" w:hAnsi="Times New Roman"/>
              <w:noProof/>
              <w:sz w:val="22"/>
              <w:szCs w:val="22"/>
              <w:lang w:val="en-US" w:eastAsia="ja-JP"/>
              <w:rPrChange w:id="513" w:author="Link Pieces" w:date="2015-08-26T13:21:00Z">
                <w:rPr>
                  <w:del w:id="514" w:author="Link Pieces" w:date="2015-08-26T13:20:00Z"/>
                  <w:rFonts w:eastAsiaTheme="minorEastAsia" w:cstheme="minorBidi"/>
                  <w:noProof/>
                  <w:sz w:val="22"/>
                  <w:szCs w:val="22"/>
                  <w:lang w:val="en-US" w:eastAsia="ja-JP"/>
                </w:rPr>
              </w:rPrChange>
            </w:rPr>
          </w:pPr>
          <w:del w:id="515" w:author="Link Pieces" w:date="2015-08-26T13:20:00Z">
            <w:r w:rsidRPr="008F1DC0" w:rsidDel="008F1DC0">
              <w:rPr>
                <w:rPrChange w:id="516" w:author="Link Pieces" w:date="2015-08-26T13:21:00Z">
                  <w:rPr>
                    <w:rStyle w:val="Hyperlink"/>
                    <w:rFonts w:ascii="Times New Roman" w:hAnsi="Times New Roman"/>
                    <w:noProof/>
                  </w:rPr>
                </w:rPrChange>
              </w:rPr>
              <w:delText>3.1.4 Customer requirement</w:delText>
            </w:r>
            <w:r w:rsidRPr="008F1DC0" w:rsidDel="008F1DC0">
              <w:rPr>
                <w:rFonts w:ascii="Times New Roman" w:hAnsi="Times New Roman"/>
                <w:noProof/>
                <w:webHidden/>
                <w:rPrChange w:id="517" w:author="Link Pieces" w:date="2015-08-26T13:21:00Z">
                  <w:rPr>
                    <w:noProof/>
                    <w:webHidden/>
                  </w:rPr>
                </w:rPrChange>
              </w:rPr>
              <w:tab/>
              <w:delText>36</w:delText>
            </w:r>
          </w:del>
        </w:p>
        <w:p w:rsidR="00CC721F" w:rsidRPr="008F1DC0" w:rsidDel="008F1DC0" w:rsidRDefault="00CC721F">
          <w:pPr>
            <w:pStyle w:val="TOC3"/>
            <w:tabs>
              <w:tab w:val="right" w:leader="dot" w:pos="9350"/>
            </w:tabs>
            <w:rPr>
              <w:del w:id="518" w:author="Link Pieces" w:date="2015-08-26T13:20:00Z"/>
              <w:rFonts w:ascii="Times New Roman" w:eastAsiaTheme="minorEastAsia" w:hAnsi="Times New Roman"/>
              <w:noProof/>
              <w:sz w:val="22"/>
              <w:szCs w:val="22"/>
              <w:lang w:val="en-US" w:eastAsia="ja-JP"/>
              <w:rPrChange w:id="519" w:author="Link Pieces" w:date="2015-08-26T13:21:00Z">
                <w:rPr>
                  <w:del w:id="520" w:author="Link Pieces" w:date="2015-08-26T13:20:00Z"/>
                  <w:rFonts w:eastAsiaTheme="minorEastAsia" w:cstheme="minorBidi"/>
                  <w:noProof/>
                  <w:sz w:val="22"/>
                  <w:szCs w:val="22"/>
                  <w:lang w:val="en-US" w:eastAsia="ja-JP"/>
                </w:rPr>
              </w:rPrChange>
            </w:rPr>
          </w:pPr>
          <w:del w:id="521" w:author="Link Pieces" w:date="2015-08-26T13:20:00Z">
            <w:r w:rsidRPr="008F1DC0" w:rsidDel="008F1DC0">
              <w:rPr>
                <w:rPrChange w:id="522" w:author="Link Pieces" w:date="2015-08-26T13:21:00Z">
                  <w:rPr>
                    <w:rStyle w:val="Hyperlink"/>
                    <w:rFonts w:ascii="Times New Roman" w:hAnsi="Times New Roman"/>
                    <w:noProof/>
                  </w:rPr>
                </w:rPrChange>
              </w:rPr>
              <w:delText>3.1.5 Visitor requirement</w:delText>
            </w:r>
            <w:r w:rsidRPr="008F1DC0" w:rsidDel="008F1DC0">
              <w:rPr>
                <w:rFonts w:ascii="Times New Roman" w:hAnsi="Times New Roman"/>
                <w:noProof/>
                <w:webHidden/>
                <w:rPrChange w:id="523" w:author="Link Pieces" w:date="2015-08-26T13:21:00Z">
                  <w:rPr>
                    <w:noProof/>
                    <w:webHidden/>
                  </w:rPr>
                </w:rPrChange>
              </w:rPr>
              <w:tab/>
              <w:delText>36</w:delText>
            </w:r>
          </w:del>
        </w:p>
        <w:p w:rsidR="00CC721F" w:rsidRPr="008F1DC0" w:rsidDel="008F1DC0" w:rsidRDefault="00CC721F">
          <w:pPr>
            <w:pStyle w:val="TOC2"/>
            <w:rPr>
              <w:del w:id="524" w:author="Link Pieces" w:date="2015-08-26T13:20:00Z"/>
              <w:rFonts w:ascii="Times New Roman" w:eastAsiaTheme="minorEastAsia" w:hAnsi="Times New Roman"/>
              <w:noProof/>
              <w:sz w:val="22"/>
              <w:szCs w:val="22"/>
              <w:lang w:val="en-US" w:eastAsia="ja-JP"/>
              <w:rPrChange w:id="525" w:author="Link Pieces" w:date="2015-08-26T13:21:00Z">
                <w:rPr>
                  <w:del w:id="526" w:author="Link Pieces" w:date="2015-08-26T13:20:00Z"/>
                  <w:rFonts w:eastAsiaTheme="minorEastAsia" w:cstheme="minorBidi"/>
                  <w:noProof/>
                  <w:sz w:val="22"/>
                  <w:szCs w:val="22"/>
                  <w:lang w:val="en-US" w:eastAsia="ja-JP"/>
                </w:rPr>
              </w:rPrChange>
            </w:rPr>
          </w:pPr>
          <w:del w:id="527" w:author="Link Pieces" w:date="2015-08-26T13:20:00Z">
            <w:r w:rsidRPr="008F1DC0" w:rsidDel="008F1DC0">
              <w:rPr>
                <w:rPrChange w:id="528" w:author="Link Pieces" w:date="2015-08-26T13:21:00Z">
                  <w:rPr>
                    <w:rStyle w:val="Hyperlink"/>
                    <w:rFonts w:ascii="Times New Roman" w:hAnsi="Times New Roman"/>
                    <w:noProof/>
                  </w:rPr>
                </w:rPrChange>
              </w:rPr>
              <w:delText>3.2 System Requirement Specification</w:delText>
            </w:r>
            <w:r w:rsidRPr="008F1DC0" w:rsidDel="008F1DC0">
              <w:rPr>
                <w:rFonts w:ascii="Times New Roman" w:hAnsi="Times New Roman"/>
                <w:noProof/>
                <w:webHidden/>
                <w:rPrChange w:id="529" w:author="Link Pieces" w:date="2015-08-26T13:21:00Z">
                  <w:rPr>
                    <w:noProof/>
                    <w:webHidden/>
                  </w:rPr>
                </w:rPrChange>
              </w:rPr>
              <w:tab/>
              <w:delText>37</w:delText>
            </w:r>
          </w:del>
        </w:p>
        <w:p w:rsidR="00CC721F" w:rsidRPr="008F1DC0" w:rsidDel="008F1DC0" w:rsidRDefault="00CC721F">
          <w:pPr>
            <w:pStyle w:val="TOC3"/>
            <w:tabs>
              <w:tab w:val="right" w:leader="dot" w:pos="9350"/>
            </w:tabs>
            <w:rPr>
              <w:del w:id="530" w:author="Link Pieces" w:date="2015-08-26T13:20:00Z"/>
              <w:rFonts w:ascii="Times New Roman" w:eastAsiaTheme="minorEastAsia" w:hAnsi="Times New Roman"/>
              <w:noProof/>
              <w:sz w:val="22"/>
              <w:szCs w:val="22"/>
              <w:lang w:val="en-US" w:eastAsia="ja-JP"/>
              <w:rPrChange w:id="531" w:author="Link Pieces" w:date="2015-08-26T13:21:00Z">
                <w:rPr>
                  <w:del w:id="532" w:author="Link Pieces" w:date="2015-08-26T13:20:00Z"/>
                  <w:rFonts w:eastAsiaTheme="minorEastAsia" w:cstheme="minorBidi"/>
                  <w:noProof/>
                  <w:sz w:val="22"/>
                  <w:szCs w:val="22"/>
                  <w:lang w:val="en-US" w:eastAsia="ja-JP"/>
                </w:rPr>
              </w:rPrChange>
            </w:rPr>
          </w:pPr>
          <w:del w:id="533" w:author="Link Pieces" w:date="2015-08-26T13:20:00Z">
            <w:r w:rsidRPr="008F1DC0" w:rsidDel="008F1DC0">
              <w:rPr>
                <w:rPrChange w:id="534" w:author="Link Pieces" w:date="2015-08-26T13:21:00Z">
                  <w:rPr>
                    <w:rStyle w:val="Hyperlink"/>
                    <w:rFonts w:ascii="Times New Roman" w:hAnsi="Times New Roman"/>
                    <w:noProof/>
                  </w:rPr>
                </w:rPrChange>
              </w:rPr>
              <w:delText>3.2.1 External Interface Requirements</w:delText>
            </w:r>
            <w:r w:rsidRPr="008F1DC0" w:rsidDel="008F1DC0">
              <w:rPr>
                <w:rFonts w:ascii="Times New Roman" w:hAnsi="Times New Roman"/>
                <w:noProof/>
                <w:webHidden/>
                <w:rPrChange w:id="535" w:author="Link Pieces" w:date="2015-08-26T13:21:00Z">
                  <w:rPr>
                    <w:noProof/>
                    <w:webHidden/>
                  </w:rPr>
                </w:rPrChange>
              </w:rPr>
              <w:tab/>
              <w:delText>37</w:delText>
            </w:r>
          </w:del>
        </w:p>
        <w:p w:rsidR="00CC721F" w:rsidRPr="008F1DC0" w:rsidDel="008F1DC0" w:rsidRDefault="00CC721F">
          <w:pPr>
            <w:pStyle w:val="TOC3"/>
            <w:tabs>
              <w:tab w:val="right" w:leader="dot" w:pos="9350"/>
            </w:tabs>
            <w:rPr>
              <w:del w:id="536" w:author="Link Pieces" w:date="2015-08-26T13:20:00Z"/>
              <w:rFonts w:ascii="Times New Roman" w:eastAsiaTheme="minorEastAsia" w:hAnsi="Times New Roman"/>
              <w:noProof/>
              <w:sz w:val="22"/>
              <w:szCs w:val="22"/>
              <w:lang w:val="en-US" w:eastAsia="ja-JP"/>
              <w:rPrChange w:id="537" w:author="Link Pieces" w:date="2015-08-26T13:21:00Z">
                <w:rPr>
                  <w:del w:id="538" w:author="Link Pieces" w:date="2015-08-26T13:20:00Z"/>
                  <w:rFonts w:eastAsiaTheme="minorEastAsia" w:cstheme="minorBidi"/>
                  <w:noProof/>
                  <w:sz w:val="22"/>
                  <w:szCs w:val="22"/>
                  <w:lang w:val="en-US" w:eastAsia="ja-JP"/>
                </w:rPr>
              </w:rPrChange>
            </w:rPr>
          </w:pPr>
          <w:del w:id="539" w:author="Link Pieces" w:date="2015-08-26T13:20:00Z">
            <w:r w:rsidRPr="008F1DC0" w:rsidDel="008F1DC0">
              <w:rPr>
                <w:rPrChange w:id="540" w:author="Link Pieces" w:date="2015-08-26T13:21:00Z">
                  <w:rPr>
                    <w:rStyle w:val="Hyperlink"/>
                    <w:rFonts w:ascii="Times New Roman" w:hAnsi="Times New Roman"/>
                    <w:noProof/>
                  </w:rPr>
                </w:rPrChange>
              </w:rPr>
              <w:delText>3.2.2 Function Requirements</w:delText>
            </w:r>
            <w:r w:rsidRPr="008F1DC0" w:rsidDel="008F1DC0">
              <w:rPr>
                <w:rFonts w:ascii="Times New Roman" w:hAnsi="Times New Roman"/>
                <w:noProof/>
                <w:webHidden/>
                <w:rPrChange w:id="541" w:author="Link Pieces" w:date="2015-08-26T13:21:00Z">
                  <w:rPr>
                    <w:noProof/>
                    <w:webHidden/>
                  </w:rPr>
                </w:rPrChange>
              </w:rPr>
              <w:tab/>
              <w:delText>38</w:delText>
            </w:r>
          </w:del>
        </w:p>
        <w:p w:rsidR="00CC721F" w:rsidRPr="008F1DC0" w:rsidDel="008F1DC0" w:rsidRDefault="00CC721F">
          <w:pPr>
            <w:pStyle w:val="TOC3"/>
            <w:tabs>
              <w:tab w:val="right" w:leader="dot" w:pos="9350"/>
            </w:tabs>
            <w:rPr>
              <w:del w:id="542" w:author="Link Pieces" w:date="2015-08-26T13:20:00Z"/>
              <w:rFonts w:ascii="Times New Roman" w:eastAsiaTheme="minorEastAsia" w:hAnsi="Times New Roman"/>
              <w:noProof/>
              <w:sz w:val="22"/>
              <w:szCs w:val="22"/>
              <w:lang w:val="en-US" w:eastAsia="ja-JP"/>
              <w:rPrChange w:id="543" w:author="Link Pieces" w:date="2015-08-26T13:21:00Z">
                <w:rPr>
                  <w:del w:id="544" w:author="Link Pieces" w:date="2015-08-26T13:20:00Z"/>
                  <w:rFonts w:eastAsiaTheme="minorEastAsia" w:cstheme="minorBidi"/>
                  <w:noProof/>
                  <w:sz w:val="22"/>
                  <w:szCs w:val="22"/>
                  <w:lang w:val="en-US" w:eastAsia="ja-JP"/>
                </w:rPr>
              </w:rPrChange>
            </w:rPr>
          </w:pPr>
          <w:del w:id="545" w:author="Link Pieces" w:date="2015-08-26T13:20:00Z">
            <w:r w:rsidRPr="008F1DC0" w:rsidDel="008F1DC0">
              <w:rPr>
                <w:rPrChange w:id="546" w:author="Link Pieces" w:date="2015-08-26T13:21:00Z">
                  <w:rPr>
                    <w:rStyle w:val="Hyperlink"/>
                    <w:rFonts w:ascii="Times New Roman" w:hAnsi="Times New Roman"/>
                    <w:noProof/>
                  </w:rPr>
                </w:rPrChange>
              </w:rPr>
              <w:delText>3.2.3 Non-functional Requirements</w:delText>
            </w:r>
            <w:r w:rsidRPr="008F1DC0" w:rsidDel="008F1DC0">
              <w:rPr>
                <w:rFonts w:ascii="Times New Roman" w:hAnsi="Times New Roman"/>
                <w:noProof/>
                <w:webHidden/>
                <w:rPrChange w:id="547" w:author="Link Pieces" w:date="2015-08-26T13:21:00Z">
                  <w:rPr>
                    <w:noProof/>
                    <w:webHidden/>
                  </w:rPr>
                </w:rPrChange>
              </w:rPr>
              <w:tab/>
              <w:delText>120</w:delText>
            </w:r>
          </w:del>
        </w:p>
        <w:p w:rsidR="00CC721F" w:rsidRPr="008F1DC0" w:rsidDel="008F1DC0" w:rsidRDefault="00CC721F">
          <w:pPr>
            <w:pStyle w:val="TOC2"/>
            <w:rPr>
              <w:del w:id="548" w:author="Link Pieces" w:date="2015-08-26T13:20:00Z"/>
              <w:rFonts w:ascii="Times New Roman" w:eastAsiaTheme="minorEastAsia" w:hAnsi="Times New Roman"/>
              <w:noProof/>
              <w:sz w:val="22"/>
              <w:szCs w:val="22"/>
              <w:lang w:val="en-US" w:eastAsia="ja-JP"/>
              <w:rPrChange w:id="549" w:author="Link Pieces" w:date="2015-08-26T13:21:00Z">
                <w:rPr>
                  <w:del w:id="550" w:author="Link Pieces" w:date="2015-08-26T13:20:00Z"/>
                  <w:rFonts w:eastAsiaTheme="minorEastAsia" w:cstheme="minorBidi"/>
                  <w:noProof/>
                  <w:sz w:val="22"/>
                  <w:szCs w:val="22"/>
                  <w:lang w:val="en-US" w:eastAsia="ja-JP"/>
                </w:rPr>
              </w:rPrChange>
            </w:rPr>
          </w:pPr>
          <w:del w:id="551" w:author="Link Pieces" w:date="2015-08-26T13:20:00Z">
            <w:r w:rsidRPr="008F1DC0" w:rsidDel="008F1DC0">
              <w:rPr>
                <w:rPrChange w:id="552" w:author="Link Pieces" w:date="2015-08-26T13:21:00Z">
                  <w:rPr>
                    <w:rStyle w:val="Hyperlink"/>
                    <w:rFonts w:ascii="Times New Roman" w:hAnsi="Times New Roman"/>
                    <w:noProof/>
                  </w:rPr>
                </w:rPrChange>
              </w:rPr>
              <w:delText>3.3 Entity Relationship Diagram</w:delText>
            </w:r>
            <w:r w:rsidRPr="008F1DC0" w:rsidDel="008F1DC0">
              <w:rPr>
                <w:rFonts w:ascii="Times New Roman" w:hAnsi="Times New Roman"/>
                <w:noProof/>
                <w:webHidden/>
                <w:rPrChange w:id="553" w:author="Link Pieces" w:date="2015-08-26T13:21:00Z">
                  <w:rPr>
                    <w:noProof/>
                    <w:webHidden/>
                  </w:rPr>
                </w:rPrChange>
              </w:rPr>
              <w:tab/>
              <w:delText>121</w:delText>
            </w:r>
          </w:del>
        </w:p>
        <w:p w:rsidR="00CC721F" w:rsidRPr="008F1DC0" w:rsidDel="008F1DC0" w:rsidRDefault="00CC721F">
          <w:pPr>
            <w:pStyle w:val="TOC3"/>
            <w:tabs>
              <w:tab w:val="right" w:leader="dot" w:pos="9350"/>
            </w:tabs>
            <w:rPr>
              <w:del w:id="554" w:author="Link Pieces" w:date="2015-08-26T13:20:00Z"/>
              <w:rFonts w:ascii="Times New Roman" w:eastAsiaTheme="minorEastAsia" w:hAnsi="Times New Roman"/>
              <w:noProof/>
              <w:sz w:val="22"/>
              <w:szCs w:val="22"/>
              <w:lang w:val="en-US" w:eastAsia="ja-JP"/>
              <w:rPrChange w:id="555" w:author="Link Pieces" w:date="2015-08-26T13:21:00Z">
                <w:rPr>
                  <w:del w:id="556" w:author="Link Pieces" w:date="2015-08-26T13:20:00Z"/>
                  <w:rFonts w:eastAsiaTheme="minorEastAsia" w:cstheme="minorBidi"/>
                  <w:noProof/>
                  <w:sz w:val="22"/>
                  <w:szCs w:val="22"/>
                  <w:lang w:val="en-US" w:eastAsia="ja-JP"/>
                </w:rPr>
              </w:rPrChange>
            </w:rPr>
          </w:pPr>
          <w:del w:id="557" w:author="Link Pieces" w:date="2015-08-26T13:20:00Z">
            <w:r w:rsidRPr="008F1DC0" w:rsidDel="008F1DC0">
              <w:rPr>
                <w:rPrChange w:id="558" w:author="Link Pieces" w:date="2015-08-26T13:21:00Z">
                  <w:rPr>
                    <w:rStyle w:val="Hyperlink"/>
                    <w:rFonts w:ascii="Times New Roman" w:hAnsi="Times New Roman"/>
                    <w:noProof/>
                  </w:rPr>
                </w:rPrChange>
              </w:rPr>
              <w:delText>3.3.1 Storefront</w:delText>
            </w:r>
            <w:r w:rsidRPr="008F1DC0" w:rsidDel="008F1DC0">
              <w:rPr>
                <w:rFonts w:ascii="Times New Roman" w:hAnsi="Times New Roman"/>
                <w:noProof/>
                <w:webHidden/>
                <w:rPrChange w:id="559" w:author="Link Pieces" w:date="2015-08-26T13:21:00Z">
                  <w:rPr>
                    <w:noProof/>
                    <w:webHidden/>
                  </w:rPr>
                </w:rPrChange>
              </w:rPr>
              <w:tab/>
              <w:delText>121</w:delText>
            </w:r>
          </w:del>
        </w:p>
        <w:p w:rsidR="00CC721F" w:rsidRPr="008F1DC0" w:rsidDel="008F1DC0" w:rsidRDefault="00CC721F">
          <w:pPr>
            <w:pStyle w:val="TOC3"/>
            <w:tabs>
              <w:tab w:val="right" w:leader="dot" w:pos="9350"/>
            </w:tabs>
            <w:rPr>
              <w:del w:id="560" w:author="Link Pieces" w:date="2015-08-26T13:20:00Z"/>
              <w:rFonts w:ascii="Times New Roman" w:eastAsiaTheme="minorEastAsia" w:hAnsi="Times New Roman"/>
              <w:noProof/>
              <w:sz w:val="22"/>
              <w:szCs w:val="22"/>
              <w:lang w:val="en-US" w:eastAsia="ja-JP"/>
              <w:rPrChange w:id="561" w:author="Link Pieces" w:date="2015-08-26T13:21:00Z">
                <w:rPr>
                  <w:del w:id="562" w:author="Link Pieces" w:date="2015-08-26T13:20:00Z"/>
                  <w:rFonts w:eastAsiaTheme="minorEastAsia" w:cstheme="minorBidi"/>
                  <w:noProof/>
                  <w:sz w:val="22"/>
                  <w:szCs w:val="22"/>
                  <w:lang w:val="en-US" w:eastAsia="ja-JP"/>
                </w:rPr>
              </w:rPrChange>
            </w:rPr>
          </w:pPr>
          <w:del w:id="563" w:author="Link Pieces" w:date="2015-08-26T13:20:00Z">
            <w:r w:rsidRPr="008F1DC0" w:rsidDel="008F1DC0">
              <w:rPr>
                <w:rPrChange w:id="564" w:author="Link Pieces" w:date="2015-08-26T13:21:00Z">
                  <w:rPr>
                    <w:rStyle w:val="Hyperlink"/>
                    <w:rFonts w:ascii="Times New Roman" w:hAnsi="Times New Roman"/>
                    <w:noProof/>
                  </w:rPr>
                </w:rPrChange>
              </w:rPr>
              <w:delText>3.3.2 Store</w:delText>
            </w:r>
            <w:r w:rsidRPr="008F1DC0" w:rsidDel="008F1DC0">
              <w:rPr>
                <w:rFonts w:ascii="Times New Roman" w:hAnsi="Times New Roman"/>
                <w:noProof/>
                <w:webHidden/>
                <w:rPrChange w:id="565" w:author="Link Pieces" w:date="2015-08-26T13:21:00Z">
                  <w:rPr>
                    <w:noProof/>
                    <w:webHidden/>
                  </w:rPr>
                </w:rPrChange>
              </w:rPr>
              <w:tab/>
              <w:delText>122</w:delText>
            </w:r>
          </w:del>
        </w:p>
        <w:p w:rsidR="00CC721F" w:rsidRPr="008F1DC0" w:rsidDel="008F1DC0" w:rsidRDefault="00CC721F">
          <w:pPr>
            <w:pStyle w:val="TOC1"/>
            <w:rPr>
              <w:del w:id="566" w:author="Link Pieces" w:date="2015-08-26T13:20:00Z"/>
              <w:rFonts w:ascii="Times New Roman" w:eastAsiaTheme="minorEastAsia" w:hAnsi="Times New Roman"/>
              <w:b w:val="0"/>
              <w:sz w:val="22"/>
              <w:szCs w:val="22"/>
              <w:lang w:val="en-US" w:eastAsia="ja-JP"/>
              <w:rPrChange w:id="567" w:author="Link Pieces" w:date="2015-08-26T13:21:00Z">
                <w:rPr>
                  <w:del w:id="568" w:author="Link Pieces" w:date="2015-08-26T13:20:00Z"/>
                  <w:rFonts w:eastAsiaTheme="minorEastAsia" w:cstheme="minorBidi"/>
                  <w:b w:val="0"/>
                  <w:sz w:val="22"/>
                  <w:szCs w:val="22"/>
                  <w:lang w:val="en-US" w:eastAsia="ja-JP"/>
                </w:rPr>
              </w:rPrChange>
            </w:rPr>
          </w:pPr>
          <w:del w:id="569" w:author="Link Pieces" w:date="2015-08-26T13:20:00Z">
            <w:r w:rsidRPr="008F1DC0" w:rsidDel="008F1DC0">
              <w:rPr>
                <w:rPrChange w:id="570" w:author="Link Pieces" w:date="2015-08-26T13:21:00Z">
                  <w:rPr>
                    <w:rStyle w:val="Hyperlink"/>
                    <w:rFonts w:ascii="Times New Roman" w:hAnsi="Times New Roman"/>
                    <w:b w:val="0"/>
                  </w:rPr>
                </w:rPrChange>
              </w:rPr>
              <w:delText>CHAPTER 4: SOFTWARE DESIGN DESCRIPTION</w:delText>
            </w:r>
            <w:r w:rsidRPr="008F1DC0" w:rsidDel="008F1DC0">
              <w:rPr>
                <w:rFonts w:ascii="Times New Roman" w:hAnsi="Times New Roman"/>
                <w:b w:val="0"/>
                <w:webHidden/>
                <w:rPrChange w:id="571" w:author="Link Pieces" w:date="2015-08-26T13:21:00Z">
                  <w:rPr>
                    <w:b w:val="0"/>
                    <w:webHidden/>
                  </w:rPr>
                </w:rPrChange>
              </w:rPr>
              <w:tab/>
              <w:delText>123</w:delText>
            </w:r>
          </w:del>
        </w:p>
        <w:p w:rsidR="00CC721F" w:rsidRPr="008F1DC0" w:rsidDel="008F1DC0" w:rsidRDefault="00CC721F">
          <w:pPr>
            <w:pStyle w:val="TOC2"/>
            <w:rPr>
              <w:del w:id="572" w:author="Link Pieces" w:date="2015-08-26T13:20:00Z"/>
              <w:rFonts w:ascii="Times New Roman" w:eastAsiaTheme="minorEastAsia" w:hAnsi="Times New Roman"/>
              <w:noProof/>
              <w:sz w:val="22"/>
              <w:szCs w:val="22"/>
              <w:lang w:val="en-US" w:eastAsia="ja-JP"/>
              <w:rPrChange w:id="573" w:author="Link Pieces" w:date="2015-08-26T13:21:00Z">
                <w:rPr>
                  <w:del w:id="574" w:author="Link Pieces" w:date="2015-08-26T13:20:00Z"/>
                  <w:rFonts w:eastAsiaTheme="minorEastAsia" w:cstheme="minorBidi"/>
                  <w:noProof/>
                  <w:sz w:val="22"/>
                  <w:szCs w:val="22"/>
                  <w:lang w:val="en-US" w:eastAsia="ja-JP"/>
                </w:rPr>
              </w:rPrChange>
            </w:rPr>
          </w:pPr>
          <w:del w:id="575" w:author="Link Pieces" w:date="2015-08-26T13:20:00Z">
            <w:r w:rsidRPr="008F1DC0" w:rsidDel="008F1DC0">
              <w:rPr>
                <w:rPrChange w:id="576" w:author="Link Pieces" w:date="2015-08-26T13:21:00Z">
                  <w:rPr>
                    <w:rStyle w:val="Hyperlink"/>
                    <w:rFonts w:ascii="Times New Roman" w:hAnsi="Times New Roman"/>
                    <w:noProof/>
                  </w:rPr>
                </w:rPrChange>
              </w:rPr>
              <w:delText>4.1 Introduction</w:delText>
            </w:r>
            <w:r w:rsidRPr="008F1DC0" w:rsidDel="008F1DC0">
              <w:rPr>
                <w:rFonts w:ascii="Times New Roman" w:hAnsi="Times New Roman"/>
                <w:noProof/>
                <w:webHidden/>
                <w:rPrChange w:id="577" w:author="Link Pieces" w:date="2015-08-26T13:21:00Z">
                  <w:rPr>
                    <w:noProof/>
                    <w:webHidden/>
                  </w:rPr>
                </w:rPrChange>
              </w:rPr>
              <w:tab/>
              <w:delText>123</w:delText>
            </w:r>
          </w:del>
        </w:p>
        <w:p w:rsidR="00CC721F" w:rsidRPr="008F1DC0" w:rsidDel="008F1DC0" w:rsidRDefault="00CC721F">
          <w:pPr>
            <w:pStyle w:val="TOC3"/>
            <w:tabs>
              <w:tab w:val="left" w:pos="1320"/>
              <w:tab w:val="right" w:leader="dot" w:pos="9350"/>
            </w:tabs>
            <w:rPr>
              <w:del w:id="578" w:author="Link Pieces" w:date="2015-08-26T13:20:00Z"/>
              <w:rFonts w:ascii="Times New Roman" w:eastAsiaTheme="minorEastAsia" w:hAnsi="Times New Roman"/>
              <w:noProof/>
              <w:sz w:val="22"/>
              <w:szCs w:val="22"/>
              <w:lang w:val="en-US" w:eastAsia="ja-JP"/>
              <w:rPrChange w:id="579" w:author="Link Pieces" w:date="2015-08-26T13:21:00Z">
                <w:rPr>
                  <w:del w:id="580" w:author="Link Pieces" w:date="2015-08-26T13:20:00Z"/>
                  <w:rFonts w:eastAsiaTheme="minorEastAsia" w:cstheme="minorBidi"/>
                  <w:noProof/>
                  <w:sz w:val="22"/>
                  <w:szCs w:val="22"/>
                  <w:lang w:val="en-US" w:eastAsia="ja-JP"/>
                </w:rPr>
              </w:rPrChange>
            </w:rPr>
          </w:pPr>
          <w:del w:id="581" w:author="Link Pieces" w:date="2015-08-26T13:20:00Z">
            <w:r w:rsidRPr="008F1DC0" w:rsidDel="008F1DC0">
              <w:rPr>
                <w:rPrChange w:id="582" w:author="Link Pieces" w:date="2015-08-26T13:21:00Z">
                  <w:rPr>
                    <w:rStyle w:val="Hyperlink"/>
                    <w:rFonts w:ascii="Times New Roman" w:hAnsi="Times New Roman"/>
                    <w:noProof/>
                  </w:rPr>
                </w:rPrChange>
              </w:rPr>
              <w:delText>4.1.1</w:delText>
            </w:r>
            <w:r w:rsidRPr="008F1DC0" w:rsidDel="008F1DC0">
              <w:rPr>
                <w:rFonts w:ascii="Times New Roman" w:eastAsiaTheme="minorEastAsia" w:hAnsi="Times New Roman"/>
                <w:noProof/>
                <w:sz w:val="22"/>
                <w:szCs w:val="22"/>
                <w:lang w:val="en-US" w:eastAsia="ja-JP"/>
                <w:rPrChange w:id="583" w:author="Link Pieces" w:date="2015-08-26T13:21:00Z">
                  <w:rPr>
                    <w:rFonts w:eastAsiaTheme="minorEastAsia" w:cstheme="minorBidi"/>
                    <w:noProof/>
                    <w:sz w:val="22"/>
                    <w:szCs w:val="22"/>
                    <w:lang w:val="en-US" w:eastAsia="ja-JP"/>
                  </w:rPr>
                </w:rPrChange>
              </w:rPr>
              <w:tab/>
            </w:r>
            <w:r w:rsidRPr="008F1DC0" w:rsidDel="008F1DC0">
              <w:rPr>
                <w:rPrChange w:id="584" w:author="Link Pieces" w:date="2015-08-26T13:21:00Z">
                  <w:rPr>
                    <w:rStyle w:val="Hyperlink"/>
                    <w:rFonts w:ascii="Times New Roman" w:hAnsi="Times New Roman"/>
                    <w:noProof/>
                  </w:rPr>
                </w:rPrChange>
              </w:rPr>
              <w:delText>Purpose</w:delText>
            </w:r>
            <w:r w:rsidRPr="008F1DC0" w:rsidDel="008F1DC0">
              <w:rPr>
                <w:rFonts w:ascii="Times New Roman" w:hAnsi="Times New Roman"/>
                <w:noProof/>
                <w:webHidden/>
                <w:rPrChange w:id="585" w:author="Link Pieces" w:date="2015-08-26T13:21:00Z">
                  <w:rPr>
                    <w:noProof/>
                    <w:webHidden/>
                  </w:rPr>
                </w:rPrChange>
              </w:rPr>
              <w:tab/>
              <w:delText>123</w:delText>
            </w:r>
          </w:del>
        </w:p>
        <w:p w:rsidR="00CC721F" w:rsidRPr="008F1DC0" w:rsidDel="008F1DC0" w:rsidRDefault="00CC721F">
          <w:pPr>
            <w:pStyle w:val="TOC3"/>
            <w:tabs>
              <w:tab w:val="left" w:pos="1320"/>
              <w:tab w:val="right" w:leader="dot" w:pos="9350"/>
            </w:tabs>
            <w:rPr>
              <w:del w:id="586" w:author="Link Pieces" w:date="2015-08-26T13:20:00Z"/>
              <w:rFonts w:ascii="Times New Roman" w:eastAsiaTheme="minorEastAsia" w:hAnsi="Times New Roman"/>
              <w:noProof/>
              <w:sz w:val="22"/>
              <w:szCs w:val="22"/>
              <w:lang w:val="en-US" w:eastAsia="ja-JP"/>
              <w:rPrChange w:id="587" w:author="Link Pieces" w:date="2015-08-26T13:21:00Z">
                <w:rPr>
                  <w:del w:id="588" w:author="Link Pieces" w:date="2015-08-26T13:20:00Z"/>
                  <w:rFonts w:eastAsiaTheme="minorEastAsia" w:cstheme="minorBidi"/>
                  <w:noProof/>
                  <w:sz w:val="22"/>
                  <w:szCs w:val="22"/>
                  <w:lang w:val="en-US" w:eastAsia="ja-JP"/>
                </w:rPr>
              </w:rPrChange>
            </w:rPr>
          </w:pPr>
          <w:del w:id="589" w:author="Link Pieces" w:date="2015-08-26T13:20:00Z">
            <w:r w:rsidRPr="008F1DC0" w:rsidDel="008F1DC0">
              <w:rPr>
                <w:rPrChange w:id="590" w:author="Link Pieces" w:date="2015-08-26T13:21:00Z">
                  <w:rPr>
                    <w:rStyle w:val="Hyperlink"/>
                    <w:rFonts w:ascii="Times New Roman" w:hAnsi="Times New Roman"/>
                    <w:noProof/>
                  </w:rPr>
                </w:rPrChange>
              </w:rPr>
              <w:delText>4.1.2</w:delText>
            </w:r>
            <w:r w:rsidRPr="008F1DC0" w:rsidDel="008F1DC0">
              <w:rPr>
                <w:rFonts w:ascii="Times New Roman" w:eastAsiaTheme="minorEastAsia" w:hAnsi="Times New Roman"/>
                <w:noProof/>
                <w:sz w:val="22"/>
                <w:szCs w:val="22"/>
                <w:lang w:val="en-US" w:eastAsia="ja-JP"/>
                <w:rPrChange w:id="591" w:author="Link Pieces" w:date="2015-08-26T13:21:00Z">
                  <w:rPr>
                    <w:rFonts w:eastAsiaTheme="minorEastAsia" w:cstheme="minorBidi"/>
                    <w:noProof/>
                    <w:sz w:val="22"/>
                    <w:szCs w:val="22"/>
                    <w:lang w:val="en-US" w:eastAsia="ja-JP"/>
                  </w:rPr>
                </w:rPrChange>
              </w:rPr>
              <w:tab/>
            </w:r>
            <w:r w:rsidRPr="008F1DC0" w:rsidDel="008F1DC0">
              <w:rPr>
                <w:rPrChange w:id="592" w:author="Link Pieces" w:date="2015-08-26T13:21:00Z">
                  <w:rPr>
                    <w:rStyle w:val="Hyperlink"/>
                    <w:rFonts w:ascii="Times New Roman" w:hAnsi="Times New Roman"/>
                    <w:noProof/>
                  </w:rPr>
                </w:rPrChange>
              </w:rPr>
              <w:delText>Scope</w:delText>
            </w:r>
            <w:r w:rsidRPr="008F1DC0" w:rsidDel="008F1DC0">
              <w:rPr>
                <w:rFonts w:ascii="Times New Roman" w:hAnsi="Times New Roman"/>
                <w:noProof/>
                <w:webHidden/>
                <w:rPrChange w:id="593" w:author="Link Pieces" w:date="2015-08-26T13:21:00Z">
                  <w:rPr>
                    <w:noProof/>
                    <w:webHidden/>
                  </w:rPr>
                </w:rPrChange>
              </w:rPr>
              <w:tab/>
              <w:delText>123</w:delText>
            </w:r>
          </w:del>
        </w:p>
        <w:p w:rsidR="00CC721F" w:rsidRPr="008F1DC0" w:rsidDel="008F1DC0" w:rsidRDefault="00CC721F">
          <w:pPr>
            <w:pStyle w:val="TOC3"/>
            <w:tabs>
              <w:tab w:val="left" w:pos="1320"/>
              <w:tab w:val="right" w:leader="dot" w:pos="9350"/>
            </w:tabs>
            <w:rPr>
              <w:del w:id="594" w:author="Link Pieces" w:date="2015-08-26T13:20:00Z"/>
              <w:rFonts w:ascii="Times New Roman" w:eastAsiaTheme="minorEastAsia" w:hAnsi="Times New Roman"/>
              <w:noProof/>
              <w:sz w:val="22"/>
              <w:szCs w:val="22"/>
              <w:lang w:val="en-US" w:eastAsia="ja-JP"/>
              <w:rPrChange w:id="595" w:author="Link Pieces" w:date="2015-08-26T13:21:00Z">
                <w:rPr>
                  <w:del w:id="596" w:author="Link Pieces" w:date="2015-08-26T13:20:00Z"/>
                  <w:rFonts w:eastAsiaTheme="minorEastAsia" w:cstheme="minorBidi"/>
                  <w:noProof/>
                  <w:sz w:val="22"/>
                  <w:szCs w:val="22"/>
                  <w:lang w:val="en-US" w:eastAsia="ja-JP"/>
                </w:rPr>
              </w:rPrChange>
            </w:rPr>
          </w:pPr>
          <w:del w:id="597" w:author="Link Pieces" w:date="2015-08-26T13:20:00Z">
            <w:r w:rsidRPr="008F1DC0" w:rsidDel="008F1DC0">
              <w:rPr>
                <w:rPrChange w:id="598" w:author="Link Pieces" w:date="2015-08-26T13:21:00Z">
                  <w:rPr>
                    <w:rStyle w:val="Hyperlink"/>
                    <w:rFonts w:ascii="Times New Roman" w:hAnsi="Times New Roman"/>
                    <w:noProof/>
                  </w:rPr>
                </w:rPrChange>
              </w:rPr>
              <w:delText>4.1.3</w:delText>
            </w:r>
            <w:r w:rsidRPr="008F1DC0" w:rsidDel="008F1DC0">
              <w:rPr>
                <w:rFonts w:ascii="Times New Roman" w:eastAsiaTheme="minorEastAsia" w:hAnsi="Times New Roman"/>
                <w:noProof/>
                <w:sz w:val="22"/>
                <w:szCs w:val="22"/>
                <w:lang w:val="en-US" w:eastAsia="ja-JP"/>
                <w:rPrChange w:id="599" w:author="Link Pieces" w:date="2015-08-26T13:21:00Z">
                  <w:rPr>
                    <w:rFonts w:eastAsiaTheme="minorEastAsia" w:cstheme="minorBidi"/>
                    <w:noProof/>
                    <w:sz w:val="22"/>
                    <w:szCs w:val="22"/>
                    <w:lang w:val="en-US" w:eastAsia="ja-JP"/>
                  </w:rPr>
                </w:rPrChange>
              </w:rPr>
              <w:tab/>
            </w:r>
            <w:r w:rsidRPr="008F1DC0" w:rsidDel="008F1DC0">
              <w:rPr>
                <w:rPrChange w:id="600" w:author="Link Pieces" w:date="2015-08-26T13:21:00Z">
                  <w:rPr>
                    <w:rStyle w:val="Hyperlink"/>
                    <w:rFonts w:ascii="Times New Roman" w:hAnsi="Times New Roman"/>
                    <w:noProof/>
                  </w:rPr>
                </w:rPrChange>
              </w:rPr>
              <w:delText>Overview</w:delText>
            </w:r>
            <w:r w:rsidRPr="008F1DC0" w:rsidDel="008F1DC0">
              <w:rPr>
                <w:rFonts w:ascii="Times New Roman" w:hAnsi="Times New Roman"/>
                <w:noProof/>
                <w:webHidden/>
                <w:rPrChange w:id="601" w:author="Link Pieces" w:date="2015-08-26T13:21:00Z">
                  <w:rPr>
                    <w:noProof/>
                    <w:webHidden/>
                  </w:rPr>
                </w:rPrChange>
              </w:rPr>
              <w:tab/>
              <w:delText>123</w:delText>
            </w:r>
          </w:del>
        </w:p>
        <w:p w:rsidR="00CC721F" w:rsidRPr="008F1DC0" w:rsidDel="008F1DC0" w:rsidRDefault="00CC721F">
          <w:pPr>
            <w:pStyle w:val="TOC2"/>
            <w:rPr>
              <w:del w:id="602" w:author="Link Pieces" w:date="2015-08-26T13:20:00Z"/>
              <w:rFonts w:ascii="Times New Roman" w:eastAsiaTheme="minorEastAsia" w:hAnsi="Times New Roman"/>
              <w:noProof/>
              <w:sz w:val="22"/>
              <w:szCs w:val="22"/>
              <w:lang w:val="en-US" w:eastAsia="ja-JP"/>
              <w:rPrChange w:id="603" w:author="Link Pieces" w:date="2015-08-26T13:21:00Z">
                <w:rPr>
                  <w:del w:id="604" w:author="Link Pieces" w:date="2015-08-26T13:20:00Z"/>
                  <w:rFonts w:eastAsiaTheme="minorEastAsia" w:cstheme="minorBidi"/>
                  <w:noProof/>
                  <w:sz w:val="22"/>
                  <w:szCs w:val="22"/>
                  <w:lang w:val="en-US" w:eastAsia="ja-JP"/>
                </w:rPr>
              </w:rPrChange>
            </w:rPr>
          </w:pPr>
          <w:del w:id="605" w:author="Link Pieces" w:date="2015-08-26T13:20:00Z">
            <w:r w:rsidRPr="008F1DC0" w:rsidDel="008F1DC0">
              <w:rPr>
                <w:rPrChange w:id="606" w:author="Link Pieces" w:date="2015-08-26T13:21:00Z">
                  <w:rPr>
                    <w:rStyle w:val="Hyperlink"/>
                    <w:rFonts w:ascii="Times New Roman" w:hAnsi="Times New Roman"/>
                    <w:noProof/>
                  </w:rPr>
                </w:rPrChange>
              </w:rPr>
              <w:delText>4.2 Software Architecture Design</w:delText>
            </w:r>
            <w:r w:rsidRPr="008F1DC0" w:rsidDel="008F1DC0">
              <w:rPr>
                <w:rFonts w:ascii="Times New Roman" w:hAnsi="Times New Roman"/>
                <w:noProof/>
                <w:webHidden/>
                <w:rPrChange w:id="607" w:author="Link Pieces" w:date="2015-08-26T13:21:00Z">
                  <w:rPr>
                    <w:noProof/>
                    <w:webHidden/>
                  </w:rPr>
                </w:rPrChange>
              </w:rPr>
              <w:tab/>
              <w:delText>124</w:delText>
            </w:r>
          </w:del>
        </w:p>
        <w:p w:rsidR="00CC721F" w:rsidRPr="008F1DC0" w:rsidDel="008F1DC0" w:rsidRDefault="00CC721F">
          <w:pPr>
            <w:pStyle w:val="TOC3"/>
            <w:tabs>
              <w:tab w:val="right" w:leader="dot" w:pos="9350"/>
            </w:tabs>
            <w:rPr>
              <w:del w:id="608" w:author="Link Pieces" w:date="2015-08-26T13:20:00Z"/>
              <w:rFonts w:ascii="Times New Roman" w:eastAsiaTheme="minorEastAsia" w:hAnsi="Times New Roman"/>
              <w:noProof/>
              <w:sz w:val="22"/>
              <w:szCs w:val="22"/>
              <w:lang w:val="en-US" w:eastAsia="ja-JP"/>
              <w:rPrChange w:id="609" w:author="Link Pieces" w:date="2015-08-26T13:21:00Z">
                <w:rPr>
                  <w:del w:id="610" w:author="Link Pieces" w:date="2015-08-26T13:20:00Z"/>
                  <w:rFonts w:eastAsiaTheme="minorEastAsia" w:cstheme="minorBidi"/>
                  <w:noProof/>
                  <w:sz w:val="22"/>
                  <w:szCs w:val="22"/>
                  <w:lang w:val="en-US" w:eastAsia="ja-JP"/>
                </w:rPr>
              </w:rPrChange>
            </w:rPr>
          </w:pPr>
          <w:del w:id="611" w:author="Link Pieces" w:date="2015-08-26T13:20:00Z">
            <w:r w:rsidRPr="008F1DC0" w:rsidDel="008F1DC0">
              <w:rPr>
                <w:rPrChange w:id="612" w:author="Link Pieces" w:date="2015-08-26T13:21:00Z">
                  <w:rPr>
                    <w:rStyle w:val="Hyperlink"/>
                    <w:rFonts w:ascii="Times New Roman" w:hAnsi="Times New Roman"/>
                    <w:noProof/>
                  </w:rPr>
                </w:rPrChange>
              </w:rPr>
              <w:delText>4.2.1 Overall System Architecture</w:delText>
            </w:r>
            <w:r w:rsidRPr="008F1DC0" w:rsidDel="008F1DC0">
              <w:rPr>
                <w:rFonts w:ascii="Times New Roman" w:hAnsi="Times New Roman"/>
                <w:noProof/>
                <w:webHidden/>
                <w:rPrChange w:id="613" w:author="Link Pieces" w:date="2015-08-26T13:21:00Z">
                  <w:rPr>
                    <w:noProof/>
                    <w:webHidden/>
                  </w:rPr>
                </w:rPrChange>
              </w:rPr>
              <w:tab/>
              <w:delText>124</w:delText>
            </w:r>
          </w:del>
        </w:p>
        <w:p w:rsidR="00CC721F" w:rsidRPr="008F1DC0" w:rsidDel="008F1DC0" w:rsidRDefault="00CC721F">
          <w:pPr>
            <w:pStyle w:val="TOC3"/>
            <w:tabs>
              <w:tab w:val="right" w:leader="dot" w:pos="9350"/>
            </w:tabs>
            <w:rPr>
              <w:del w:id="614" w:author="Link Pieces" w:date="2015-08-26T13:20:00Z"/>
              <w:rFonts w:ascii="Times New Roman" w:eastAsiaTheme="minorEastAsia" w:hAnsi="Times New Roman"/>
              <w:noProof/>
              <w:sz w:val="22"/>
              <w:szCs w:val="22"/>
              <w:lang w:val="en-US" w:eastAsia="ja-JP"/>
              <w:rPrChange w:id="615" w:author="Link Pieces" w:date="2015-08-26T13:21:00Z">
                <w:rPr>
                  <w:del w:id="616" w:author="Link Pieces" w:date="2015-08-26T13:20:00Z"/>
                  <w:rFonts w:eastAsiaTheme="minorEastAsia" w:cstheme="minorBidi"/>
                  <w:noProof/>
                  <w:sz w:val="22"/>
                  <w:szCs w:val="22"/>
                  <w:lang w:val="en-US" w:eastAsia="ja-JP"/>
                </w:rPr>
              </w:rPrChange>
            </w:rPr>
          </w:pPr>
          <w:del w:id="617" w:author="Link Pieces" w:date="2015-08-26T13:20:00Z">
            <w:r w:rsidRPr="008F1DC0" w:rsidDel="008F1DC0">
              <w:rPr>
                <w:rPrChange w:id="618" w:author="Link Pieces" w:date="2015-08-26T13:21:00Z">
                  <w:rPr>
                    <w:rStyle w:val="Hyperlink"/>
                    <w:rFonts w:ascii="Times New Roman" w:hAnsi="Times New Roman"/>
                    <w:noProof/>
                  </w:rPr>
                </w:rPrChange>
              </w:rPr>
              <w:delText>4.2.2 System Architecture Explanation</w:delText>
            </w:r>
            <w:r w:rsidRPr="008F1DC0" w:rsidDel="008F1DC0">
              <w:rPr>
                <w:rFonts w:ascii="Times New Roman" w:hAnsi="Times New Roman"/>
                <w:noProof/>
                <w:webHidden/>
                <w:rPrChange w:id="619" w:author="Link Pieces" w:date="2015-08-26T13:21:00Z">
                  <w:rPr>
                    <w:noProof/>
                    <w:webHidden/>
                  </w:rPr>
                </w:rPrChange>
              </w:rPr>
              <w:tab/>
              <w:delText>124</w:delText>
            </w:r>
          </w:del>
        </w:p>
        <w:p w:rsidR="00CC721F" w:rsidRPr="008F1DC0" w:rsidDel="008F1DC0" w:rsidRDefault="00CC721F">
          <w:pPr>
            <w:pStyle w:val="TOC3"/>
            <w:tabs>
              <w:tab w:val="right" w:leader="dot" w:pos="9350"/>
            </w:tabs>
            <w:rPr>
              <w:del w:id="620" w:author="Link Pieces" w:date="2015-08-26T13:20:00Z"/>
              <w:rFonts w:ascii="Times New Roman" w:eastAsiaTheme="minorEastAsia" w:hAnsi="Times New Roman"/>
              <w:noProof/>
              <w:sz w:val="22"/>
              <w:szCs w:val="22"/>
              <w:lang w:val="en-US" w:eastAsia="ja-JP"/>
              <w:rPrChange w:id="621" w:author="Link Pieces" w:date="2015-08-26T13:21:00Z">
                <w:rPr>
                  <w:del w:id="622" w:author="Link Pieces" w:date="2015-08-26T13:20:00Z"/>
                  <w:rFonts w:eastAsiaTheme="minorEastAsia" w:cstheme="minorBidi"/>
                  <w:noProof/>
                  <w:sz w:val="22"/>
                  <w:szCs w:val="22"/>
                  <w:lang w:val="en-US" w:eastAsia="ja-JP"/>
                </w:rPr>
              </w:rPrChange>
            </w:rPr>
          </w:pPr>
          <w:del w:id="623" w:author="Link Pieces" w:date="2015-08-26T13:20:00Z">
            <w:r w:rsidRPr="008F1DC0" w:rsidDel="008F1DC0">
              <w:rPr>
                <w:rPrChange w:id="624" w:author="Link Pieces" w:date="2015-08-26T13:21:00Z">
                  <w:rPr>
                    <w:rStyle w:val="Hyperlink"/>
                    <w:rFonts w:ascii="Times New Roman" w:hAnsi="Times New Roman"/>
                    <w:noProof/>
                  </w:rPr>
                </w:rPrChange>
              </w:rPr>
              <w:delText>4.2.3 Choice of System Architecture</w:delText>
            </w:r>
            <w:r w:rsidRPr="008F1DC0" w:rsidDel="008F1DC0">
              <w:rPr>
                <w:rFonts w:ascii="Times New Roman" w:hAnsi="Times New Roman"/>
                <w:noProof/>
                <w:webHidden/>
                <w:rPrChange w:id="625" w:author="Link Pieces" w:date="2015-08-26T13:21:00Z">
                  <w:rPr>
                    <w:noProof/>
                    <w:webHidden/>
                  </w:rPr>
                </w:rPrChange>
              </w:rPr>
              <w:tab/>
              <w:delText>127</w:delText>
            </w:r>
          </w:del>
        </w:p>
        <w:p w:rsidR="00CC721F" w:rsidRPr="008F1DC0" w:rsidDel="008F1DC0" w:rsidRDefault="00CC721F">
          <w:pPr>
            <w:pStyle w:val="TOC2"/>
            <w:rPr>
              <w:del w:id="626" w:author="Link Pieces" w:date="2015-08-26T13:20:00Z"/>
              <w:rFonts w:ascii="Times New Roman" w:eastAsiaTheme="minorEastAsia" w:hAnsi="Times New Roman"/>
              <w:noProof/>
              <w:sz w:val="22"/>
              <w:szCs w:val="22"/>
              <w:lang w:val="en-US" w:eastAsia="ja-JP"/>
              <w:rPrChange w:id="627" w:author="Link Pieces" w:date="2015-08-26T13:21:00Z">
                <w:rPr>
                  <w:del w:id="628" w:author="Link Pieces" w:date="2015-08-26T13:20:00Z"/>
                  <w:rFonts w:eastAsiaTheme="minorEastAsia" w:cstheme="minorBidi"/>
                  <w:noProof/>
                  <w:sz w:val="22"/>
                  <w:szCs w:val="22"/>
                  <w:lang w:val="en-US" w:eastAsia="ja-JP"/>
                </w:rPr>
              </w:rPrChange>
            </w:rPr>
          </w:pPr>
          <w:del w:id="629" w:author="Link Pieces" w:date="2015-08-26T13:20:00Z">
            <w:r w:rsidRPr="008F1DC0" w:rsidDel="008F1DC0">
              <w:rPr>
                <w:rPrChange w:id="630" w:author="Link Pieces" w:date="2015-08-26T13:21:00Z">
                  <w:rPr>
                    <w:rStyle w:val="Hyperlink"/>
                    <w:rFonts w:ascii="Times New Roman" w:hAnsi="Times New Roman"/>
                    <w:noProof/>
                  </w:rPr>
                </w:rPrChange>
              </w:rPr>
              <w:delText>4.3 Web Application</w:delText>
            </w:r>
            <w:r w:rsidRPr="008F1DC0" w:rsidDel="008F1DC0">
              <w:rPr>
                <w:rFonts w:ascii="Times New Roman" w:hAnsi="Times New Roman"/>
                <w:noProof/>
                <w:webHidden/>
                <w:rPrChange w:id="631" w:author="Link Pieces" w:date="2015-08-26T13:21:00Z">
                  <w:rPr>
                    <w:noProof/>
                    <w:webHidden/>
                  </w:rPr>
                </w:rPrChange>
              </w:rPr>
              <w:tab/>
              <w:delText>131</w:delText>
            </w:r>
          </w:del>
        </w:p>
        <w:p w:rsidR="00CC721F" w:rsidRPr="008F1DC0" w:rsidDel="008F1DC0" w:rsidRDefault="00CC721F">
          <w:pPr>
            <w:pStyle w:val="TOC3"/>
            <w:tabs>
              <w:tab w:val="right" w:leader="dot" w:pos="9350"/>
            </w:tabs>
            <w:rPr>
              <w:del w:id="632" w:author="Link Pieces" w:date="2015-08-26T13:20:00Z"/>
              <w:rFonts w:ascii="Times New Roman" w:eastAsiaTheme="minorEastAsia" w:hAnsi="Times New Roman"/>
              <w:noProof/>
              <w:sz w:val="22"/>
              <w:szCs w:val="22"/>
              <w:lang w:val="en-US" w:eastAsia="ja-JP"/>
              <w:rPrChange w:id="633" w:author="Link Pieces" w:date="2015-08-26T13:21:00Z">
                <w:rPr>
                  <w:del w:id="634" w:author="Link Pieces" w:date="2015-08-26T13:20:00Z"/>
                  <w:rFonts w:eastAsiaTheme="minorEastAsia" w:cstheme="minorBidi"/>
                  <w:noProof/>
                  <w:sz w:val="22"/>
                  <w:szCs w:val="22"/>
                  <w:lang w:val="en-US" w:eastAsia="ja-JP"/>
                </w:rPr>
              </w:rPrChange>
            </w:rPr>
          </w:pPr>
          <w:del w:id="635" w:author="Link Pieces" w:date="2015-08-26T13:20:00Z">
            <w:r w:rsidRPr="008F1DC0" w:rsidDel="008F1DC0">
              <w:rPr>
                <w:rPrChange w:id="636" w:author="Link Pieces" w:date="2015-08-26T13:21:00Z">
                  <w:rPr>
                    <w:rStyle w:val="Hyperlink"/>
                    <w:rFonts w:ascii="Times New Roman" w:hAnsi="Times New Roman"/>
                    <w:noProof/>
                  </w:rPr>
                </w:rPrChange>
              </w:rPr>
              <w:delText>4.3.1 Architecture design</w:delText>
            </w:r>
            <w:r w:rsidRPr="008F1DC0" w:rsidDel="008F1DC0">
              <w:rPr>
                <w:rFonts w:ascii="Times New Roman" w:hAnsi="Times New Roman"/>
                <w:noProof/>
                <w:webHidden/>
                <w:rPrChange w:id="637" w:author="Link Pieces" w:date="2015-08-26T13:21:00Z">
                  <w:rPr>
                    <w:noProof/>
                    <w:webHidden/>
                  </w:rPr>
                </w:rPrChange>
              </w:rPr>
              <w:tab/>
              <w:delText>131</w:delText>
            </w:r>
          </w:del>
        </w:p>
        <w:p w:rsidR="00CC721F" w:rsidRPr="008F1DC0" w:rsidDel="008F1DC0" w:rsidRDefault="00CC721F">
          <w:pPr>
            <w:pStyle w:val="TOC3"/>
            <w:tabs>
              <w:tab w:val="right" w:leader="dot" w:pos="9350"/>
            </w:tabs>
            <w:rPr>
              <w:del w:id="638" w:author="Link Pieces" w:date="2015-08-26T13:20:00Z"/>
              <w:rFonts w:ascii="Times New Roman" w:eastAsiaTheme="minorEastAsia" w:hAnsi="Times New Roman"/>
              <w:noProof/>
              <w:sz w:val="22"/>
              <w:szCs w:val="22"/>
              <w:lang w:val="en-US" w:eastAsia="ja-JP"/>
              <w:rPrChange w:id="639" w:author="Link Pieces" w:date="2015-08-26T13:21:00Z">
                <w:rPr>
                  <w:del w:id="640" w:author="Link Pieces" w:date="2015-08-26T13:20:00Z"/>
                  <w:rFonts w:eastAsiaTheme="minorEastAsia" w:cstheme="minorBidi"/>
                  <w:noProof/>
                  <w:sz w:val="22"/>
                  <w:szCs w:val="22"/>
                  <w:lang w:val="en-US" w:eastAsia="ja-JP"/>
                </w:rPr>
              </w:rPrChange>
            </w:rPr>
          </w:pPr>
          <w:del w:id="641" w:author="Link Pieces" w:date="2015-08-26T13:20:00Z">
            <w:r w:rsidRPr="008F1DC0" w:rsidDel="008F1DC0">
              <w:rPr>
                <w:rPrChange w:id="642" w:author="Link Pieces" w:date="2015-08-26T13:21:00Z">
                  <w:rPr>
                    <w:rStyle w:val="Hyperlink"/>
                    <w:rFonts w:ascii="Times New Roman" w:hAnsi="Times New Roman"/>
                    <w:noProof/>
                  </w:rPr>
                </w:rPrChange>
              </w:rPr>
              <w:delText>4.3.2 Detail design</w:delText>
            </w:r>
            <w:r w:rsidRPr="008F1DC0" w:rsidDel="008F1DC0">
              <w:rPr>
                <w:rFonts w:ascii="Times New Roman" w:hAnsi="Times New Roman"/>
                <w:noProof/>
                <w:webHidden/>
                <w:rPrChange w:id="643" w:author="Link Pieces" w:date="2015-08-26T13:21:00Z">
                  <w:rPr>
                    <w:noProof/>
                    <w:webHidden/>
                  </w:rPr>
                </w:rPrChange>
              </w:rPr>
              <w:tab/>
              <w:delText>132</w:delText>
            </w:r>
          </w:del>
        </w:p>
        <w:p w:rsidR="00CC721F" w:rsidRPr="008F1DC0" w:rsidDel="008F1DC0" w:rsidRDefault="00CC721F">
          <w:pPr>
            <w:pStyle w:val="TOC2"/>
            <w:rPr>
              <w:del w:id="644" w:author="Link Pieces" w:date="2015-08-26T13:20:00Z"/>
              <w:rFonts w:ascii="Times New Roman" w:eastAsiaTheme="minorEastAsia" w:hAnsi="Times New Roman"/>
              <w:noProof/>
              <w:sz w:val="22"/>
              <w:szCs w:val="22"/>
              <w:lang w:val="en-US" w:eastAsia="ja-JP"/>
              <w:rPrChange w:id="645" w:author="Link Pieces" w:date="2015-08-26T13:21:00Z">
                <w:rPr>
                  <w:del w:id="646" w:author="Link Pieces" w:date="2015-08-26T13:20:00Z"/>
                  <w:rFonts w:eastAsiaTheme="minorEastAsia" w:cstheme="minorBidi"/>
                  <w:noProof/>
                  <w:sz w:val="22"/>
                  <w:szCs w:val="22"/>
                  <w:lang w:val="en-US" w:eastAsia="ja-JP"/>
                </w:rPr>
              </w:rPrChange>
            </w:rPr>
          </w:pPr>
          <w:del w:id="647" w:author="Link Pieces" w:date="2015-08-26T13:20:00Z">
            <w:r w:rsidRPr="008F1DC0" w:rsidDel="008F1DC0">
              <w:rPr>
                <w:rPrChange w:id="648" w:author="Link Pieces" w:date="2015-08-26T13:21:00Z">
                  <w:rPr>
                    <w:rStyle w:val="Hyperlink"/>
                    <w:rFonts w:ascii="Times New Roman" w:hAnsi="Times New Roman"/>
                    <w:noProof/>
                  </w:rPr>
                </w:rPrChange>
              </w:rPr>
              <w:delText>4.4 Mobile Application</w:delText>
            </w:r>
            <w:r w:rsidRPr="008F1DC0" w:rsidDel="008F1DC0">
              <w:rPr>
                <w:rFonts w:ascii="Times New Roman" w:hAnsi="Times New Roman"/>
                <w:noProof/>
                <w:webHidden/>
                <w:rPrChange w:id="649" w:author="Link Pieces" w:date="2015-08-26T13:21:00Z">
                  <w:rPr>
                    <w:noProof/>
                    <w:webHidden/>
                  </w:rPr>
                </w:rPrChange>
              </w:rPr>
              <w:tab/>
              <w:delText>216</w:delText>
            </w:r>
          </w:del>
        </w:p>
        <w:p w:rsidR="00CC721F" w:rsidRPr="008F1DC0" w:rsidDel="008F1DC0" w:rsidRDefault="00CC721F">
          <w:pPr>
            <w:pStyle w:val="TOC3"/>
            <w:tabs>
              <w:tab w:val="right" w:leader="dot" w:pos="9350"/>
            </w:tabs>
            <w:rPr>
              <w:del w:id="650" w:author="Link Pieces" w:date="2015-08-26T13:20:00Z"/>
              <w:rFonts w:ascii="Times New Roman" w:eastAsiaTheme="minorEastAsia" w:hAnsi="Times New Roman"/>
              <w:noProof/>
              <w:sz w:val="22"/>
              <w:szCs w:val="22"/>
              <w:lang w:val="en-US" w:eastAsia="ja-JP"/>
              <w:rPrChange w:id="651" w:author="Link Pieces" w:date="2015-08-26T13:21:00Z">
                <w:rPr>
                  <w:del w:id="652" w:author="Link Pieces" w:date="2015-08-26T13:20:00Z"/>
                  <w:rFonts w:eastAsiaTheme="minorEastAsia" w:cstheme="minorBidi"/>
                  <w:noProof/>
                  <w:sz w:val="22"/>
                  <w:szCs w:val="22"/>
                  <w:lang w:val="en-US" w:eastAsia="ja-JP"/>
                </w:rPr>
              </w:rPrChange>
            </w:rPr>
          </w:pPr>
          <w:del w:id="653" w:author="Link Pieces" w:date="2015-08-26T13:20:00Z">
            <w:r w:rsidRPr="008F1DC0" w:rsidDel="008F1DC0">
              <w:rPr>
                <w:rPrChange w:id="654" w:author="Link Pieces" w:date="2015-08-26T13:21:00Z">
                  <w:rPr>
                    <w:rStyle w:val="Hyperlink"/>
                    <w:rFonts w:ascii="Times New Roman" w:hAnsi="Times New Roman"/>
                    <w:noProof/>
                  </w:rPr>
                </w:rPrChange>
              </w:rPr>
              <w:delText>4.4.1 Architecture design</w:delText>
            </w:r>
            <w:r w:rsidRPr="008F1DC0" w:rsidDel="008F1DC0">
              <w:rPr>
                <w:rFonts w:ascii="Times New Roman" w:hAnsi="Times New Roman"/>
                <w:noProof/>
                <w:webHidden/>
                <w:rPrChange w:id="655" w:author="Link Pieces" w:date="2015-08-26T13:21:00Z">
                  <w:rPr>
                    <w:noProof/>
                    <w:webHidden/>
                  </w:rPr>
                </w:rPrChange>
              </w:rPr>
              <w:tab/>
              <w:delText>216</w:delText>
            </w:r>
          </w:del>
        </w:p>
        <w:p w:rsidR="00CC721F" w:rsidRPr="008F1DC0" w:rsidDel="008F1DC0" w:rsidRDefault="00CC721F">
          <w:pPr>
            <w:pStyle w:val="TOC3"/>
            <w:tabs>
              <w:tab w:val="right" w:leader="dot" w:pos="9350"/>
            </w:tabs>
            <w:rPr>
              <w:del w:id="656" w:author="Link Pieces" w:date="2015-08-26T13:20:00Z"/>
              <w:rFonts w:ascii="Times New Roman" w:eastAsiaTheme="minorEastAsia" w:hAnsi="Times New Roman"/>
              <w:noProof/>
              <w:sz w:val="22"/>
              <w:szCs w:val="22"/>
              <w:lang w:val="en-US" w:eastAsia="ja-JP"/>
              <w:rPrChange w:id="657" w:author="Link Pieces" w:date="2015-08-26T13:21:00Z">
                <w:rPr>
                  <w:del w:id="658" w:author="Link Pieces" w:date="2015-08-26T13:20:00Z"/>
                  <w:rFonts w:eastAsiaTheme="minorEastAsia" w:cstheme="minorBidi"/>
                  <w:noProof/>
                  <w:sz w:val="22"/>
                  <w:szCs w:val="22"/>
                  <w:lang w:val="en-US" w:eastAsia="ja-JP"/>
                </w:rPr>
              </w:rPrChange>
            </w:rPr>
          </w:pPr>
          <w:del w:id="659" w:author="Link Pieces" w:date="2015-08-26T13:20:00Z">
            <w:r w:rsidRPr="008F1DC0" w:rsidDel="008F1DC0">
              <w:rPr>
                <w:rPrChange w:id="660" w:author="Link Pieces" w:date="2015-08-26T13:21:00Z">
                  <w:rPr>
                    <w:rStyle w:val="Hyperlink"/>
                    <w:rFonts w:ascii="Times New Roman" w:hAnsi="Times New Roman"/>
                    <w:noProof/>
                  </w:rPr>
                </w:rPrChange>
              </w:rPr>
              <w:delText>4.4.2 Detail design</w:delText>
            </w:r>
            <w:r w:rsidRPr="008F1DC0" w:rsidDel="008F1DC0">
              <w:rPr>
                <w:rFonts w:ascii="Times New Roman" w:hAnsi="Times New Roman"/>
                <w:noProof/>
                <w:webHidden/>
                <w:rPrChange w:id="661" w:author="Link Pieces" w:date="2015-08-26T13:21:00Z">
                  <w:rPr>
                    <w:noProof/>
                    <w:webHidden/>
                  </w:rPr>
                </w:rPrChange>
              </w:rPr>
              <w:tab/>
              <w:delText>217</w:delText>
            </w:r>
          </w:del>
        </w:p>
        <w:p w:rsidR="00CC721F" w:rsidRPr="008F1DC0" w:rsidDel="008F1DC0" w:rsidRDefault="00CC721F">
          <w:pPr>
            <w:pStyle w:val="TOC2"/>
            <w:rPr>
              <w:del w:id="662" w:author="Link Pieces" w:date="2015-08-26T13:20:00Z"/>
              <w:rFonts w:ascii="Times New Roman" w:eastAsiaTheme="minorEastAsia" w:hAnsi="Times New Roman"/>
              <w:noProof/>
              <w:sz w:val="22"/>
              <w:szCs w:val="22"/>
              <w:lang w:val="en-US" w:eastAsia="ja-JP"/>
              <w:rPrChange w:id="663" w:author="Link Pieces" w:date="2015-08-26T13:21:00Z">
                <w:rPr>
                  <w:del w:id="664" w:author="Link Pieces" w:date="2015-08-26T13:20:00Z"/>
                  <w:rFonts w:eastAsiaTheme="minorEastAsia" w:cstheme="minorBidi"/>
                  <w:noProof/>
                  <w:sz w:val="22"/>
                  <w:szCs w:val="22"/>
                  <w:lang w:val="en-US" w:eastAsia="ja-JP"/>
                </w:rPr>
              </w:rPrChange>
            </w:rPr>
          </w:pPr>
          <w:del w:id="665" w:author="Link Pieces" w:date="2015-08-26T13:20:00Z">
            <w:r w:rsidRPr="008F1DC0" w:rsidDel="008F1DC0">
              <w:rPr>
                <w:rPrChange w:id="666" w:author="Link Pieces" w:date="2015-08-26T13:21:00Z">
                  <w:rPr>
                    <w:rStyle w:val="Hyperlink"/>
                    <w:rFonts w:ascii="Times New Roman" w:hAnsi="Times New Roman"/>
                    <w:noProof/>
                  </w:rPr>
                </w:rPrChange>
              </w:rPr>
              <w:delText>4.5 Database Design</w:delText>
            </w:r>
            <w:r w:rsidRPr="008F1DC0" w:rsidDel="008F1DC0">
              <w:rPr>
                <w:rFonts w:ascii="Times New Roman" w:hAnsi="Times New Roman"/>
                <w:noProof/>
                <w:webHidden/>
                <w:rPrChange w:id="667" w:author="Link Pieces" w:date="2015-08-26T13:21:00Z">
                  <w:rPr>
                    <w:noProof/>
                    <w:webHidden/>
                  </w:rPr>
                </w:rPrChange>
              </w:rPr>
              <w:tab/>
              <w:delText>285</w:delText>
            </w:r>
          </w:del>
        </w:p>
        <w:p w:rsidR="00CC721F" w:rsidRPr="008F1DC0" w:rsidDel="008F1DC0" w:rsidRDefault="00CC721F">
          <w:pPr>
            <w:pStyle w:val="TOC3"/>
            <w:tabs>
              <w:tab w:val="right" w:leader="dot" w:pos="9350"/>
            </w:tabs>
            <w:rPr>
              <w:del w:id="668" w:author="Link Pieces" w:date="2015-08-26T13:20:00Z"/>
              <w:rFonts w:ascii="Times New Roman" w:eastAsiaTheme="minorEastAsia" w:hAnsi="Times New Roman"/>
              <w:noProof/>
              <w:sz w:val="22"/>
              <w:szCs w:val="22"/>
              <w:lang w:val="en-US" w:eastAsia="ja-JP"/>
              <w:rPrChange w:id="669" w:author="Link Pieces" w:date="2015-08-26T13:21:00Z">
                <w:rPr>
                  <w:del w:id="670" w:author="Link Pieces" w:date="2015-08-26T13:20:00Z"/>
                  <w:rFonts w:eastAsiaTheme="minorEastAsia" w:cstheme="minorBidi"/>
                  <w:noProof/>
                  <w:sz w:val="22"/>
                  <w:szCs w:val="22"/>
                  <w:lang w:val="en-US" w:eastAsia="ja-JP"/>
                </w:rPr>
              </w:rPrChange>
            </w:rPr>
          </w:pPr>
          <w:del w:id="671" w:author="Link Pieces" w:date="2015-08-26T13:20:00Z">
            <w:r w:rsidRPr="008F1DC0" w:rsidDel="008F1DC0">
              <w:rPr>
                <w:rPrChange w:id="672" w:author="Link Pieces" w:date="2015-08-26T13:21:00Z">
                  <w:rPr>
                    <w:rStyle w:val="Hyperlink"/>
                    <w:rFonts w:ascii="Times New Roman" w:hAnsi="Times New Roman"/>
                    <w:noProof/>
                  </w:rPr>
                </w:rPrChange>
              </w:rPr>
              <w:delText>4.5.1 Storefront</w:delText>
            </w:r>
            <w:r w:rsidRPr="008F1DC0" w:rsidDel="008F1DC0">
              <w:rPr>
                <w:rFonts w:ascii="Times New Roman" w:hAnsi="Times New Roman"/>
                <w:noProof/>
                <w:webHidden/>
                <w:rPrChange w:id="673" w:author="Link Pieces" w:date="2015-08-26T13:21:00Z">
                  <w:rPr>
                    <w:noProof/>
                    <w:webHidden/>
                  </w:rPr>
                </w:rPrChange>
              </w:rPr>
              <w:tab/>
              <w:delText>285</w:delText>
            </w:r>
          </w:del>
        </w:p>
        <w:p w:rsidR="00CC721F" w:rsidRPr="008F1DC0" w:rsidDel="008F1DC0" w:rsidRDefault="00CC721F">
          <w:pPr>
            <w:pStyle w:val="TOC3"/>
            <w:tabs>
              <w:tab w:val="right" w:leader="dot" w:pos="9350"/>
            </w:tabs>
            <w:rPr>
              <w:del w:id="674" w:author="Link Pieces" w:date="2015-08-26T13:20:00Z"/>
              <w:rFonts w:ascii="Times New Roman" w:eastAsiaTheme="minorEastAsia" w:hAnsi="Times New Roman"/>
              <w:noProof/>
              <w:sz w:val="22"/>
              <w:szCs w:val="22"/>
              <w:lang w:val="en-US" w:eastAsia="ja-JP"/>
              <w:rPrChange w:id="675" w:author="Link Pieces" w:date="2015-08-26T13:21:00Z">
                <w:rPr>
                  <w:del w:id="676" w:author="Link Pieces" w:date="2015-08-26T13:20:00Z"/>
                  <w:rFonts w:eastAsiaTheme="minorEastAsia" w:cstheme="minorBidi"/>
                  <w:noProof/>
                  <w:sz w:val="22"/>
                  <w:szCs w:val="22"/>
                  <w:lang w:val="en-US" w:eastAsia="ja-JP"/>
                </w:rPr>
              </w:rPrChange>
            </w:rPr>
          </w:pPr>
          <w:del w:id="677" w:author="Link Pieces" w:date="2015-08-26T13:20:00Z">
            <w:r w:rsidRPr="008F1DC0" w:rsidDel="008F1DC0">
              <w:rPr>
                <w:rPrChange w:id="678" w:author="Link Pieces" w:date="2015-08-26T13:21:00Z">
                  <w:rPr>
                    <w:rStyle w:val="Hyperlink"/>
                    <w:rFonts w:ascii="Times New Roman" w:hAnsi="Times New Roman"/>
                    <w:noProof/>
                  </w:rPr>
                </w:rPrChange>
              </w:rPr>
              <w:delText>4.5.2 Store</w:delText>
            </w:r>
            <w:r w:rsidRPr="008F1DC0" w:rsidDel="008F1DC0">
              <w:rPr>
                <w:rFonts w:ascii="Times New Roman" w:hAnsi="Times New Roman"/>
                <w:noProof/>
                <w:webHidden/>
                <w:rPrChange w:id="679" w:author="Link Pieces" w:date="2015-08-26T13:21:00Z">
                  <w:rPr>
                    <w:noProof/>
                    <w:webHidden/>
                  </w:rPr>
                </w:rPrChange>
              </w:rPr>
              <w:tab/>
              <w:delText>288</w:delText>
            </w:r>
          </w:del>
        </w:p>
        <w:p w:rsidR="00CC721F" w:rsidRPr="008F1DC0" w:rsidDel="008F1DC0" w:rsidRDefault="00CC721F">
          <w:pPr>
            <w:pStyle w:val="TOC1"/>
            <w:rPr>
              <w:del w:id="680" w:author="Link Pieces" w:date="2015-08-26T13:20:00Z"/>
              <w:rFonts w:ascii="Times New Roman" w:eastAsiaTheme="minorEastAsia" w:hAnsi="Times New Roman"/>
              <w:b w:val="0"/>
              <w:sz w:val="22"/>
              <w:szCs w:val="22"/>
              <w:lang w:val="en-US" w:eastAsia="ja-JP"/>
              <w:rPrChange w:id="681" w:author="Link Pieces" w:date="2015-08-26T13:21:00Z">
                <w:rPr>
                  <w:del w:id="682" w:author="Link Pieces" w:date="2015-08-26T13:20:00Z"/>
                  <w:rFonts w:eastAsiaTheme="minorEastAsia" w:cstheme="minorBidi"/>
                  <w:b w:val="0"/>
                  <w:sz w:val="22"/>
                  <w:szCs w:val="22"/>
                  <w:lang w:val="en-US" w:eastAsia="ja-JP"/>
                </w:rPr>
              </w:rPrChange>
            </w:rPr>
          </w:pPr>
          <w:del w:id="683" w:author="Link Pieces" w:date="2015-08-26T13:20:00Z">
            <w:r w:rsidRPr="008F1DC0" w:rsidDel="008F1DC0">
              <w:rPr>
                <w:rPrChange w:id="684" w:author="Link Pieces" w:date="2015-08-26T13:21:00Z">
                  <w:rPr>
                    <w:rStyle w:val="Hyperlink"/>
                    <w:rFonts w:ascii="Times New Roman" w:hAnsi="Times New Roman"/>
                    <w:b w:val="0"/>
                  </w:rPr>
                </w:rPrChange>
              </w:rPr>
              <w:delText>CHAPTER 5: SOFTWARE TESTING DOCUMENTATION</w:delText>
            </w:r>
            <w:r w:rsidRPr="008F1DC0" w:rsidDel="008F1DC0">
              <w:rPr>
                <w:rFonts w:ascii="Times New Roman" w:hAnsi="Times New Roman"/>
                <w:b w:val="0"/>
                <w:webHidden/>
                <w:rPrChange w:id="685" w:author="Link Pieces" w:date="2015-08-26T13:21:00Z">
                  <w:rPr>
                    <w:b w:val="0"/>
                    <w:webHidden/>
                  </w:rPr>
                </w:rPrChange>
              </w:rPr>
              <w:tab/>
              <w:delText>292</w:delText>
            </w:r>
          </w:del>
        </w:p>
        <w:p w:rsidR="00CC721F" w:rsidRPr="008F1DC0" w:rsidDel="008F1DC0" w:rsidRDefault="00CC721F">
          <w:pPr>
            <w:pStyle w:val="TOC2"/>
            <w:rPr>
              <w:del w:id="686" w:author="Link Pieces" w:date="2015-08-26T13:20:00Z"/>
              <w:rFonts w:ascii="Times New Roman" w:eastAsiaTheme="minorEastAsia" w:hAnsi="Times New Roman"/>
              <w:noProof/>
              <w:sz w:val="22"/>
              <w:szCs w:val="22"/>
              <w:lang w:val="en-US" w:eastAsia="ja-JP"/>
              <w:rPrChange w:id="687" w:author="Link Pieces" w:date="2015-08-26T13:21:00Z">
                <w:rPr>
                  <w:del w:id="688" w:author="Link Pieces" w:date="2015-08-26T13:20:00Z"/>
                  <w:rFonts w:eastAsiaTheme="minorEastAsia" w:cstheme="minorBidi"/>
                  <w:noProof/>
                  <w:sz w:val="22"/>
                  <w:szCs w:val="22"/>
                  <w:lang w:val="en-US" w:eastAsia="ja-JP"/>
                </w:rPr>
              </w:rPrChange>
            </w:rPr>
          </w:pPr>
          <w:del w:id="689" w:author="Link Pieces" w:date="2015-08-26T13:20:00Z">
            <w:r w:rsidRPr="008F1DC0" w:rsidDel="008F1DC0">
              <w:rPr>
                <w:rPrChange w:id="690" w:author="Link Pieces" w:date="2015-08-26T13:21:00Z">
                  <w:rPr>
                    <w:rStyle w:val="Hyperlink"/>
                    <w:rFonts w:ascii="Times New Roman" w:hAnsi="Times New Roman"/>
                    <w:noProof/>
                  </w:rPr>
                </w:rPrChange>
              </w:rPr>
              <w:delText>5.1 Introduction</w:delText>
            </w:r>
            <w:r w:rsidRPr="008F1DC0" w:rsidDel="008F1DC0">
              <w:rPr>
                <w:rFonts w:ascii="Times New Roman" w:hAnsi="Times New Roman"/>
                <w:noProof/>
                <w:webHidden/>
                <w:rPrChange w:id="691" w:author="Link Pieces" w:date="2015-08-26T13:21:00Z">
                  <w:rPr>
                    <w:noProof/>
                    <w:webHidden/>
                  </w:rPr>
                </w:rPrChange>
              </w:rPr>
              <w:tab/>
              <w:delText>292</w:delText>
            </w:r>
          </w:del>
        </w:p>
        <w:p w:rsidR="00CC721F" w:rsidRPr="008F1DC0" w:rsidDel="008F1DC0" w:rsidRDefault="00CC721F">
          <w:pPr>
            <w:pStyle w:val="TOC3"/>
            <w:tabs>
              <w:tab w:val="right" w:leader="dot" w:pos="9350"/>
            </w:tabs>
            <w:rPr>
              <w:del w:id="692" w:author="Link Pieces" w:date="2015-08-26T13:20:00Z"/>
              <w:rFonts w:ascii="Times New Roman" w:eastAsiaTheme="minorEastAsia" w:hAnsi="Times New Roman"/>
              <w:noProof/>
              <w:sz w:val="22"/>
              <w:szCs w:val="22"/>
              <w:lang w:val="en-US" w:eastAsia="ja-JP"/>
              <w:rPrChange w:id="693" w:author="Link Pieces" w:date="2015-08-26T13:21:00Z">
                <w:rPr>
                  <w:del w:id="694" w:author="Link Pieces" w:date="2015-08-26T13:20:00Z"/>
                  <w:rFonts w:eastAsiaTheme="minorEastAsia" w:cstheme="minorBidi"/>
                  <w:noProof/>
                  <w:sz w:val="22"/>
                  <w:szCs w:val="22"/>
                  <w:lang w:val="en-US" w:eastAsia="ja-JP"/>
                </w:rPr>
              </w:rPrChange>
            </w:rPr>
          </w:pPr>
          <w:del w:id="695" w:author="Link Pieces" w:date="2015-08-26T13:20:00Z">
            <w:r w:rsidRPr="008F1DC0" w:rsidDel="008F1DC0">
              <w:rPr>
                <w:rPrChange w:id="696" w:author="Link Pieces" w:date="2015-08-26T13:21:00Z">
                  <w:rPr>
                    <w:rStyle w:val="Hyperlink"/>
                    <w:rFonts w:ascii="Times New Roman" w:hAnsi="Times New Roman"/>
                    <w:noProof/>
                  </w:rPr>
                </w:rPrChange>
              </w:rPr>
              <w:delText>5.1.1 Overview</w:delText>
            </w:r>
            <w:r w:rsidRPr="008F1DC0" w:rsidDel="008F1DC0">
              <w:rPr>
                <w:rFonts w:ascii="Times New Roman" w:hAnsi="Times New Roman"/>
                <w:noProof/>
                <w:webHidden/>
                <w:rPrChange w:id="697" w:author="Link Pieces" w:date="2015-08-26T13:21:00Z">
                  <w:rPr>
                    <w:noProof/>
                    <w:webHidden/>
                  </w:rPr>
                </w:rPrChange>
              </w:rPr>
              <w:tab/>
              <w:delText>292</w:delText>
            </w:r>
          </w:del>
        </w:p>
        <w:p w:rsidR="00CC721F" w:rsidRPr="008F1DC0" w:rsidDel="008F1DC0" w:rsidRDefault="00CC721F">
          <w:pPr>
            <w:pStyle w:val="TOC3"/>
            <w:tabs>
              <w:tab w:val="right" w:leader="dot" w:pos="9350"/>
            </w:tabs>
            <w:rPr>
              <w:del w:id="698" w:author="Link Pieces" w:date="2015-08-26T13:20:00Z"/>
              <w:rFonts w:ascii="Times New Roman" w:eastAsiaTheme="minorEastAsia" w:hAnsi="Times New Roman"/>
              <w:noProof/>
              <w:sz w:val="22"/>
              <w:szCs w:val="22"/>
              <w:lang w:val="en-US" w:eastAsia="ja-JP"/>
              <w:rPrChange w:id="699" w:author="Link Pieces" w:date="2015-08-26T13:21:00Z">
                <w:rPr>
                  <w:del w:id="700" w:author="Link Pieces" w:date="2015-08-26T13:20:00Z"/>
                  <w:rFonts w:eastAsiaTheme="minorEastAsia" w:cstheme="minorBidi"/>
                  <w:noProof/>
                  <w:sz w:val="22"/>
                  <w:szCs w:val="22"/>
                  <w:lang w:val="en-US" w:eastAsia="ja-JP"/>
                </w:rPr>
              </w:rPrChange>
            </w:rPr>
          </w:pPr>
          <w:del w:id="701" w:author="Link Pieces" w:date="2015-08-26T13:20:00Z">
            <w:r w:rsidRPr="008F1DC0" w:rsidDel="008F1DC0">
              <w:rPr>
                <w:rPrChange w:id="702" w:author="Link Pieces" w:date="2015-08-26T13:21:00Z">
                  <w:rPr>
                    <w:rStyle w:val="Hyperlink"/>
                    <w:rFonts w:ascii="Times New Roman" w:hAnsi="Times New Roman"/>
                    <w:noProof/>
                  </w:rPr>
                </w:rPrChange>
              </w:rPr>
              <w:delText>5.1.2 Scope</w:delText>
            </w:r>
            <w:r w:rsidRPr="008F1DC0" w:rsidDel="008F1DC0">
              <w:rPr>
                <w:rFonts w:ascii="Times New Roman" w:hAnsi="Times New Roman"/>
                <w:noProof/>
                <w:webHidden/>
                <w:rPrChange w:id="703" w:author="Link Pieces" w:date="2015-08-26T13:21:00Z">
                  <w:rPr>
                    <w:noProof/>
                    <w:webHidden/>
                  </w:rPr>
                </w:rPrChange>
              </w:rPr>
              <w:tab/>
              <w:delText>292</w:delText>
            </w:r>
          </w:del>
        </w:p>
        <w:p w:rsidR="00CC721F" w:rsidRPr="008F1DC0" w:rsidDel="008F1DC0" w:rsidRDefault="00CC721F">
          <w:pPr>
            <w:pStyle w:val="TOC3"/>
            <w:tabs>
              <w:tab w:val="right" w:leader="dot" w:pos="9350"/>
            </w:tabs>
            <w:rPr>
              <w:del w:id="704" w:author="Link Pieces" w:date="2015-08-26T13:20:00Z"/>
              <w:rFonts w:ascii="Times New Roman" w:eastAsiaTheme="minorEastAsia" w:hAnsi="Times New Roman"/>
              <w:noProof/>
              <w:sz w:val="22"/>
              <w:szCs w:val="22"/>
              <w:lang w:val="en-US" w:eastAsia="ja-JP"/>
              <w:rPrChange w:id="705" w:author="Link Pieces" w:date="2015-08-26T13:21:00Z">
                <w:rPr>
                  <w:del w:id="706" w:author="Link Pieces" w:date="2015-08-26T13:20:00Z"/>
                  <w:rFonts w:eastAsiaTheme="minorEastAsia" w:cstheme="minorBidi"/>
                  <w:noProof/>
                  <w:sz w:val="22"/>
                  <w:szCs w:val="22"/>
                  <w:lang w:val="en-US" w:eastAsia="ja-JP"/>
                </w:rPr>
              </w:rPrChange>
            </w:rPr>
          </w:pPr>
          <w:del w:id="707" w:author="Link Pieces" w:date="2015-08-26T13:20:00Z">
            <w:r w:rsidRPr="008F1DC0" w:rsidDel="008F1DC0">
              <w:rPr>
                <w:rPrChange w:id="708" w:author="Link Pieces" w:date="2015-08-26T13:21:00Z">
                  <w:rPr>
                    <w:rStyle w:val="Hyperlink"/>
                    <w:rFonts w:ascii="Times New Roman" w:hAnsi="Times New Roman"/>
                    <w:noProof/>
                  </w:rPr>
                </w:rPrChange>
              </w:rPr>
              <w:delText>5.1.3 References</w:delText>
            </w:r>
            <w:r w:rsidRPr="008F1DC0" w:rsidDel="008F1DC0">
              <w:rPr>
                <w:rFonts w:ascii="Times New Roman" w:hAnsi="Times New Roman"/>
                <w:noProof/>
                <w:webHidden/>
                <w:rPrChange w:id="709" w:author="Link Pieces" w:date="2015-08-26T13:21:00Z">
                  <w:rPr>
                    <w:noProof/>
                    <w:webHidden/>
                  </w:rPr>
                </w:rPrChange>
              </w:rPr>
              <w:tab/>
              <w:delText>292</w:delText>
            </w:r>
          </w:del>
        </w:p>
        <w:p w:rsidR="00CC721F" w:rsidRPr="008F1DC0" w:rsidDel="008F1DC0" w:rsidRDefault="00CC721F">
          <w:pPr>
            <w:pStyle w:val="TOC2"/>
            <w:rPr>
              <w:del w:id="710" w:author="Link Pieces" w:date="2015-08-26T13:20:00Z"/>
              <w:rFonts w:ascii="Times New Roman" w:eastAsiaTheme="minorEastAsia" w:hAnsi="Times New Roman"/>
              <w:noProof/>
              <w:sz w:val="22"/>
              <w:szCs w:val="22"/>
              <w:lang w:val="en-US" w:eastAsia="ja-JP"/>
              <w:rPrChange w:id="711" w:author="Link Pieces" w:date="2015-08-26T13:21:00Z">
                <w:rPr>
                  <w:del w:id="712" w:author="Link Pieces" w:date="2015-08-26T13:20:00Z"/>
                  <w:rFonts w:eastAsiaTheme="minorEastAsia" w:cstheme="minorBidi"/>
                  <w:noProof/>
                  <w:sz w:val="22"/>
                  <w:szCs w:val="22"/>
                  <w:lang w:val="en-US" w:eastAsia="ja-JP"/>
                </w:rPr>
              </w:rPrChange>
            </w:rPr>
          </w:pPr>
          <w:del w:id="713" w:author="Link Pieces" w:date="2015-08-26T13:20:00Z">
            <w:r w:rsidRPr="008F1DC0" w:rsidDel="008F1DC0">
              <w:rPr>
                <w:rPrChange w:id="714" w:author="Link Pieces" w:date="2015-08-26T13:21:00Z">
                  <w:rPr>
                    <w:rStyle w:val="Hyperlink"/>
                    <w:rFonts w:ascii="Times New Roman" w:hAnsi="Times New Roman"/>
                    <w:noProof/>
                  </w:rPr>
                </w:rPrChange>
              </w:rPr>
              <w:delText>5.2</w:delText>
            </w:r>
            <w:r w:rsidRPr="008F1DC0" w:rsidDel="008F1DC0">
              <w:rPr>
                <w:rFonts w:ascii="Times New Roman" w:eastAsiaTheme="minorEastAsia" w:hAnsi="Times New Roman"/>
                <w:noProof/>
                <w:sz w:val="22"/>
                <w:szCs w:val="22"/>
                <w:lang w:val="en-US" w:eastAsia="ja-JP"/>
                <w:rPrChange w:id="715" w:author="Link Pieces" w:date="2015-08-26T13:21:00Z">
                  <w:rPr>
                    <w:rFonts w:eastAsiaTheme="minorEastAsia" w:cstheme="minorBidi"/>
                    <w:noProof/>
                    <w:sz w:val="22"/>
                    <w:szCs w:val="22"/>
                    <w:lang w:val="en-US" w:eastAsia="ja-JP"/>
                  </w:rPr>
                </w:rPrChange>
              </w:rPr>
              <w:tab/>
            </w:r>
            <w:r w:rsidRPr="008F1DC0" w:rsidDel="008F1DC0">
              <w:rPr>
                <w:rPrChange w:id="716" w:author="Link Pieces" w:date="2015-08-26T13:21:00Z">
                  <w:rPr>
                    <w:rStyle w:val="Hyperlink"/>
                    <w:rFonts w:ascii="Times New Roman" w:hAnsi="Times New Roman"/>
                    <w:noProof/>
                  </w:rPr>
                </w:rPrChange>
              </w:rPr>
              <w:delText>Test Approach</w:delText>
            </w:r>
            <w:r w:rsidRPr="008F1DC0" w:rsidDel="008F1DC0">
              <w:rPr>
                <w:rFonts w:ascii="Times New Roman" w:hAnsi="Times New Roman"/>
                <w:noProof/>
                <w:webHidden/>
                <w:rPrChange w:id="717" w:author="Link Pieces" w:date="2015-08-26T13:21:00Z">
                  <w:rPr>
                    <w:noProof/>
                    <w:webHidden/>
                  </w:rPr>
                </w:rPrChange>
              </w:rPr>
              <w:tab/>
              <w:delText>293</w:delText>
            </w:r>
          </w:del>
        </w:p>
        <w:p w:rsidR="00CC721F" w:rsidRPr="008F1DC0" w:rsidDel="008F1DC0" w:rsidRDefault="00CC721F">
          <w:pPr>
            <w:pStyle w:val="TOC3"/>
            <w:tabs>
              <w:tab w:val="right" w:leader="dot" w:pos="9350"/>
            </w:tabs>
            <w:rPr>
              <w:del w:id="718" w:author="Link Pieces" w:date="2015-08-26T13:20:00Z"/>
              <w:rFonts w:ascii="Times New Roman" w:eastAsiaTheme="minorEastAsia" w:hAnsi="Times New Roman"/>
              <w:noProof/>
              <w:sz w:val="22"/>
              <w:szCs w:val="22"/>
              <w:lang w:val="en-US" w:eastAsia="ja-JP"/>
              <w:rPrChange w:id="719" w:author="Link Pieces" w:date="2015-08-26T13:21:00Z">
                <w:rPr>
                  <w:del w:id="720" w:author="Link Pieces" w:date="2015-08-26T13:20:00Z"/>
                  <w:rFonts w:eastAsiaTheme="minorEastAsia" w:cstheme="minorBidi"/>
                  <w:noProof/>
                  <w:sz w:val="22"/>
                  <w:szCs w:val="22"/>
                  <w:lang w:val="en-US" w:eastAsia="ja-JP"/>
                </w:rPr>
              </w:rPrChange>
            </w:rPr>
          </w:pPr>
          <w:del w:id="721" w:author="Link Pieces" w:date="2015-08-26T13:20:00Z">
            <w:r w:rsidRPr="008F1DC0" w:rsidDel="008F1DC0">
              <w:rPr>
                <w:rPrChange w:id="722" w:author="Link Pieces" w:date="2015-08-26T13:21:00Z">
                  <w:rPr>
                    <w:rStyle w:val="Hyperlink"/>
                    <w:rFonts w:ascii="Times New Roman" w:hAnsi="Times New Roman"/>
                    <w:noProof/>
                  </w:rPr>
                </w:rPrChange>
              </w:rPr>
              <w:delText>5.2.1 Test Model</w:delText>
            </w:r>
            <w:r w:rsidRPr="008F1DC0" w:rsidDel="008F1DC0">
              <w:rPr>
                <w:rFonts w:ascii="Times New Roman" w:hAnsi="Times New Roman"/>
                <w:noProof/>
                <w:webHidden/>
                <w:rPrChange w:id="723" w:author="Link Pieces" w:date="2015-08-26T13:21:00Z">
                  <w:rPr>
                    <w:noProof/>
                    <w:webHidden/>
                  </w:rPr>
                </w:rPrChange>
              </w:rPr>
              <w:tab/>
              <w:delText>293</w:delText>
            </w:r>
          </w:del>
        </w:p>
        <w:p w:rsidR="00CC721F" w:rsidRPr="008F1DC0" w:rsidDel="008F1DC0" w:rsidRDefault="00CC721F">
          <w:pPr>
            <w:pStyle w:val="TOC3"/>
            <w:tabs>
              <w:tab w:val="right" w:leader="dot" w:pos="9350"/>
            </w:tabs>
            <w:rPr>
              <w:del w:id="724" w:author="Link Pieces" w:date="2015-08-26T13:20:00Z"/>
              <w:rFonts w:ascii="Times New Roman" w:eastAsiaTheme="minorEastAsia" w:hAnsi="Times New Roman"/>
              <w:noProof/>
              <w:sz w:val="22"/>
              <w:szCs w:val="22"/>
              <w:lang w:val="en-US" w:eastAsia="ja-JP"/>
              <w:rPrChange w:id="725" w:author="Link Pieces" w:date="2015-08-26T13:21:00Z">
                <w:rPr>
                  <w:del w:id="726" w:author="Link Pieces" w:date="2015-08-26T13:20:00Z"/>
                  <w:rFonts w:eastAsiaTheme="minorEastAsia" w:cstheme="minorBidi"/>
                  <w:noProof/>
                  <w:sz w:val="22"/>
                  <w:szCs w:val="22"/>
                  <w:lang w:val="en-US" w:eastAsia="ja-JP"/>
                </w:rPr>
              </w:rPrChange>
            </w:rPr>
          </w:pPr>
          <w:del w:id="727" w:author="Link Pieces" w:date="2015-08-26T13:20:00Z">
            <w:r w:rsidRPr="008F1DC0" w:rsidDel="008F1DC0">
              <w:rPr>
                <w:rPrChange w:id="728" w:author="Link Pieces" w:date="2015-08-26T13:21:00Z">
                  <w:rPr>
                    <w:rStyle w:val="Hyperlink"/>
                    <w:rFonts w:ascii="Times New Roman" w:hAnsi="Times New Roman"/>
                    <w:noProof/>
                  </w:rPr>
                </w:rPrChange>
              </w:rPr>
              <w:delText>5.2.2 Test Type</w:delText>
            </w:r>
            <w:r w:rsidRPr="008F1DC0" w:rsidDel="008F1DC0">
              <w:rPr>
                <w:rFonts w:ascii="Times New Roman" w:hAnsi="Times New Roman"/>
                <w:noProof/>
                <w:webHidden/>
                <w:rPrChange w:id="729" w:author="Link Pieces" w:date="2015-08-26T13:21:00Z">
                  <w:rPr>
                    <w:noProof/>
                    <w:webHidden/>
                  </w:rPr>
                </w:rPrChange>
              </w:rPr>
              <w:tab/>
              <w:delText>295</w:delText>
            </w:r>
          </w:del>
        </w:p>
        <w:p w:rsidR="00CC721F" w:rsidRPr="008F1DC0" w:rsidDel="008F1DC0" w:rsidRDefault="00CC721F">
          <w:pPr>
            <w:pStyle w:val="TOC3"/>
            <w:tabs>
              <w:tab w:val="right" w:leader="dot" w:pos="9350"/>
            </w:tabs>
            <w:rPr>
              <w:del w:id="730" w:author="Link Pieces" w:date="2015-08-26T13:20:00Z"/>
              <w:rFonts w:ascii="Times New Roman" w:eastAsiaTheme="minorEastAsia" w:hAnsi="Times New Roman"/>
              <w:noProof/>
              <w:sz w:val="22"/>
              <w:szCs w:val="22"/>
              <w:lang w:val="en-US" w:eastAsia="ja-JP"/>
              <w:rPrChange w:id="731" w:author="Link Pieces" w:date="2015-08-26T13:21:00Z">
                <w:rPr>
                  <w:del w:id="732" w:author="Link Pieces" w:date="2015-08-26T13:20:00Z"/>
                  <w:rFonts w:eastAsiaTheme="minorEastAsia" w:cstheme="minorBidi"/>
                  <w:noProof/>
                  <w:sz w:val="22"/>
                  <w:szCs w:val="22"/>
                  <w:lang w:val="en-US" w:eastAsia="ja-JP"/>
                </w:rPr>
              </w:rPrChange>
            </w:rPr>
          </w:pPr>
          <w:del w:id="733" w:author="Link Pieces" w:date="2015-08-26T13:20:00Z">
            <w:r w:rsidRPr="008F1DC0" w:rsidDel="008F1DC0">
              <w:rPr>
                <w:rPrChange w:id="734" w:author="Link Pieces" w:date="2015-08-26T13:21:00Z">
                  <w:rPr>
                    <w:rStyle w:val="Hyperlink"/>
                    <w:rFonts w:ascii="Times New Roman" w:hAnsi="Times New Roman"/>
                    <w:noProof/>
                  </w:rPr>
                </w:rPrChange>
              </w:rPr>
              <w:delText>5.2.3 Test Stage</w:delText>
            </w:r>
            <w:r w:rsidRPr="008F1DC0" w:rsidDel="008F1DC0">
              <w:rPr>
                <w:rFonts w:ascii="Times New Roman" w:hAnsi="Times New Roman"/>
                <w:noProof/>
                <w:webHidden/>
                <w:rPrChange w:id="735" w:author="Link Pieces" w:date="2015-08-26T13:21:00Z">
                  <w:rPr>
                    <w:noProof/>
                    <w:webHidden/>
                  </w:rPr>
                </w:rPrChange>
              </w:rPr>
              <w:tab/>
              <w:delText>295</w:delText>
            </w:r>
          </w:del>
        </w:p>
        <w:p w:rsidR="00CC721F" w:rsidRPr="008F1DC0" w:rsidDel="008F1DC0" w:rsidRDefault="00CC721F">
          <w:pPr>
            <w:pStyle w:val="TOC3"/>
            <w:tabs>
              <w:tab w:val="right" w:leader="dot" w:pos="9350"/>
            </w:tabs>
            <w:rPr>
              <w:del w:id="736" w:author="Link Pieces" w:date="2015-08-26T13:20:00Z"/>
              <w:rFonts w:ascii="Times New Roman" w:eastAsiaTheme="minorEastAsia" w:hAnsi="Times New Roman"/>
              <w:noProof/>
              <w:sz w:val="22"/>
              <w:szCs w:val="22"/>
              <w:lang w:val="en-US" w:eastAsia="ja-JP"/>
              <w:rPrChange w:id="737" w:author="Link Pieces" w:date="2015-08-26T13:21:00Z">
                <w:rPr>
                  <w:del w:id="738" w:author="Link Pieces" w:date="2015-08-26T13:20:00Z"/>
                  <w:rFonts w:eastAsiaTheme="minorEastAsia" w:cstheme="minorBidi"/>
                  <w:noProof/>
                  <w:sz w:val="22"/>
                  <w:szCs w:val="22"/>
                  <w:lang w:val="en-US" w:eastAsia="ja-JP"/>
                </w:rPr>
              </w:rPrChange>
            </w:rPr>
          </w:pPr>
          <w:del w:id="739" w:author="Link Pieces" w:date="2015-08-26T13:20:00Z">
            <w:r w:rsidRPr="008F1DC0" w:rsidDel="008F1DC0">
              <w:rPr>
                <w:rFonts w:ascii="Times New Roman" w:hAnsi="Times New Roman"/>
                <w:rPrChange w:id="740" w:author="Link Pieces" w:date="2015-08-26T13:21:00Z">
                  <w:rPr>
                    <w:rStyle w:val="Hyperlink"/>
                    <w:noProof/>
                  </w:rPr>
                </w:rPrChange>
              </w:rPr>
              <w:delText>5.2.4 Delivery</w:delText>
            </w:r>
            <w:r w:rsidRPr="008F1DC0" w:rsidDel="008F1DC0">
              <w:rPr>
                <w:rFonts w:ascii="Times New Roman" w:hAnsi="Times New Roman"/>
                <w:noProof/>
                <w:webHidden/>
                <w:rPrChange w:id="741" w:author="Link Pieces" w:date="2015-08-26T13:21:00Z">
                  <w:rPr>
                    <w:noProof/>
                    <w:webHidden/>
                  </w:rPr>
                </w:rPrChange>
              </w:rPr>
              <w:tab/>
              <w:delText>295</w:delText>
            </w:r>
          </w:del>
        </w:p>
        <w:p w:rsidR="00CC721F" w:rsidRPr="008F1DC0" w:rsidDel="008F1DC0" w:rsidRDefault="00CC721F">
          <w:pPr>
            <w:pStyle w:val="TOC2"/>
            <w:rPr>
              <w:del w:id="742" w:author="Link Pieces" w:date="2015-08-26T13:20:00Z"/>
              <w:rFonts w:ascii="Times New Roman" w:eastAsiaTheme="minorEastAsia" w:hAnsi="Times New Roman"/>
              <w:noProof/>
              <w:sz w:val="22"/>
              <w:szCs w:val="22"/>
              <w:lang w:val="en-US" w:eastAsia="ja-JP"/>
              <w:rPrChange w:id="743" w:author="Link Pieces" w:date="2015-08-26T13:21:00Z">
                <w:rPr>
                  <w:del w:id="744" w:author="Link Pieces" w:date="2015-08-26T13:20:00Z"/>
                  <w:rFonts w:eastAsiaTheme="minorEastAsia" w:cstheme="minorBidi"/>
                  <w:noProof/>
                  <w:sz w:val="22"/>
                  <w:szCs w:val="22"/>
                  <w:lang w:val="en-US" w:eastAsia="ja-JP"/>
                </w:rPr>
              </w:rPrChange>
            </w:rPr>
          </w:pPr>
          <w:del w:id="745" w:author="Link Pieces" w:date="2015-08-26T13:20:00Z">
            <w:r w:rsidRPr="008F1DC0" w:rsidDel="008F1DC0">
              <w:rPr>
                <w:rPrChange w:id="746" w:author="Link Pieces" w:date="2015-08-26T13:21:00Z">
                  <w:rPr>
                    <w:rStyle w:val="Hyperlink"/>
                    <w:rFonts w:ascii="Times New Roman" w:hAnsi="Times New Roman"/>
                    <w:noProof/>
                  </w:rPr>
                </w:rPrChange>
              </w:rPr>
              <w:delText>5.3 Test Plan</w:delText>
            </w:r>
            <w:r w:rsidRPr="008F1DC0" w:rsidDel="008F1DC0">
              <w:rPr>
                <w:rFonts w:ascii="Times New Roman" w:hAnsi="Times New Roman"/>
                <w:noProof/>
                <w:webHidden/>
                <w:rPrChange w:id="747" w:author="Link Pieces" w:date="2015-08-26T13:21:00Z">
                  <w:rPr>
                    <w:noProof/>
                    <w:webHidden/>
                  </w:rPr>
                </w:rPrChange>
              </w:rPr>
              <w:tab/>
              <w:delText>296</w:delText>
            </w:r>
          </w:del>
        </w:p>
        <w:p w:rsidR="00CC721F" w:rsidRPr="008F1DC0" w:rsidDel="008F1DC0" w:rsidRDefault="00CC721F">
          <w:pPr>
            <w:pStyle w:val="TOC3"/>
            <w:tabs>
              <w:tab w:val="right" w:leader="dot" w:pos="9350"/>
            </w:tabs>
            <w:rPr>
              <w:del w:id="748" w:author="Link Pieces" w:date="2015-08-26T13:20:00Z"/>
              <w:rFonts w:ascii="Times New Roman" w:eastAsiaTheme="minorEastAsia" w:hAnsi="Times New Roman"/>
              <w:noProof/>
              <w:sz w:val="22"/>
              <w:szCs w:val="22"/>
              <w:lang w:val="en-US" w:eastAsia="ja-JP"/>
              <w:rPrChange w:id="749" w:author="Link Pieces" w:date="2015-08-26T13:21:00Z">
                <w:rPr>
                  <w:del w:id="750" w:author="Link Pieces" w:date="2015-08-26T13:20:00Z"/>
                  <w:rFonts w:eastAsiaTheme="minorEastAsia" w:cstheme="minorBidi"/>
                  <w:noProof/>
                  <w:sz w:val="22"/>
                  <w:szCs w:val="22"/>
                  <w:lang w:val="en-US" w:eastAsia="ja-JP"/>
                </w:rPr>
              </w:rPrChange>
            </w:rPr>
          </w:pPr>
          <w:del w:id="751" w:author="Link Pieces" w:date="2015-08-26T13:20:00Z">
            <w:r w:rsidRPr="008F1DC0" w:rsidDel="008F1DC0">
              <w:rPr>
                <w:rPrChange w:id="752" w:author="Link Pieces" w:date="2015-08-26T13:21:00Z">
                  <w:rPr>
                    <w:rStyle w:val="Hyperlink"/>
                    <w:rFonts w:ascii="Times New Roman" w:hAnsi="Times New Roman"/>
                    <w:noProof/>
                  </w:rPr>
                </w:rPrChange>
              </w:rPr>
              <w:delText>5.3.1 Testing tools and environment</w:delText>
            </w:r>
            <w:r w:rsidRPr="008F1DC0" w:rsidDel="008F1DC0">
              <w:rPr>
                <w:rFonts w:ascii="Times New Roman" w:hAnsi="Times New Roman"/>
                <w:noProof/>
                <w:webHidden/>
                <w:rPrChange w:id="753" w:author="Link Pieces" w:date="2015-08-26T13:21:00Z">
                  <w:rPr>
                    <w:noProof/>
                    <w:webHidden/>
                  </w:rPr>
                </w:rPrChange>
              </w:rPr>
              <w:tab/>
              <w:delText>296</w:delText>
            </w:r>
          </w:del>
        </w:p>
        <w:p w:rsidR="00CC721F" w:rsidRPr="008F1DC0" w:rsidDel="008F1DC0" w:rsidRDefault="00CC721F">
          <w:pPr>
            <w:pStyle w:val="TOC3"/>
            <w:tabs>
              <w:tab w:val="right" w:leader="dot" w:pos="9350"/>
            </w:tabs>
            <w:rPr>
              <w:del w:id="754" w:author="Link Pieces" w:date="2015-08-26T13:20:00Z"/>
              <w:rFonts w:ascii="Times New Roman" w:eastAsiaTheme="minorEastAsia" w:hAnsi="Times New Roman"/>
              <w:noProof/>
              <w:sz w:val="22"/>
              <w:szCs w:val="22"/>
              <w:lang w:val="en-US" w:eastAsia="ja-JP"/>
              <w:rPrChange w:id="755" w:author="Link Pieces" w:date="2015-08-26T13:21:00Z">
                <w:rPr>
                  <w:del w:id="756" w:author="Link Pieces" w:date="2015-08-26T13:20:00Z"/>
                  <w:rFonts w:eastAsiaTheme="minorEastAsia" w:cstheme="minorBidi"/>
                  <w:noProof/>
                  <w:sz w:val="22"/>
                  <w:szCs w:val="22"/>
                  <w:lang w:val="en-US" w:eastAsia="ja-JP"/>
                </w:rPr>
              </w:rPrChange>
            </w:rPr>
          </w:pPr>
          <w:del w:id="757" w:author="Link Pieces" w:date="2015-08-26T13:20:00Z">
            <w:r w:rsidRPr="008F1DC0" w:rsidDel="008F1DC0">
              <w:rPr>
                <w:rPrChange w:id="758" w:author="Link Pieces" w:date="2015-08-26T13:21:00Z">
                  <w:rPr>
                    <w:rStyle w:val="Hyperlink"/>
                    <w:rFonts w:ascii="Times New Roman" w:hAnsi="Times New Roman"/>
                    <w:noProof/>
                  </w:rPr>
                </w:rPrChange>
              </w:rPr>
              <w:delText>5.3.2 Resources and responsibilities</w:delText>
            </w:r>
            <w:r w:rsidRPr="008F1DC0" w:rsidDel="008F1DC0">
              <w:rPr>
                <w:rFonts w:ascii="Times New Roman" w:hAnsi="Times New Roman"/>
                <w:noProof/>
                <w:webHidden/>
                <w:rPrChange w:id="759" w:author="Link Pieces" w:date="2015-08-26T13:21:00Z">
                  <w:rPr>
                    <w:noProof/>
                    <w:webHidden/>
                  </w:rPr>
                </w:rPrChange>
              </w:rPr>
              <w:tab/>
              <w:delText>297</w:delText>
            </w:r>
          </w:del>
        </w:p>
        <w:p w:rsidR="00CC721F" w:rsidRPr="008F1DC0" w:rsidDel="008F1DC0" w:rsidRDefault="00CC721F">
          <w:pPr>
            <w:pStyle w:val="TOC3"/>
            <w:tabs>
              <w:tab w:val="right" w:leader="dot" w:pos="9350"/>
            </w:tabs>
            <w:rPr>
              <w:del w:id="760" w:author="Link Pieces" w:date="2015-08-26T13:20:00Z"/>
              <w:rFonts w:ascii="Times New Roman" w:eastAsiaTheme="minorEastAsia" w:hAnsi="Times New Roman"/>
              <w:noProof/>
              <w:sz w:val="22"/>
              <w:szCs w:val="22"/>
              <w:lang w:val="en-US" w:eastAsia="ja-JP"/>
              <w:rPrChange w:id="761" w:author="Link Pieces" w:date="2015-08-26T13:21:00Z">
                <w:rPr>
                  <w:del w:id="762" w:author="Link Pieces" w:date="2015-08-26T13:20:00Z"/>
                  <w:rFonts w:eastAsiaTheme="minorEastAsia" w:cstheme="minorBidi"/>
                  <w:noProof/>
                  <w:sz w:val="22"/>
                  <w:szCs w:val="22"/>
                  <w:lang w:val="en-US" w:eastAsia="ja-JP"/>
                </w:rPr>
              </w:rPrChange>
            </w:rPr>
          </w:pPr>
          <w:del w:id="763" w:author="Link Pieces" w:date="2015-08-26T13:20:00Z">
            <w:r w:rsidRPr="008F1DC0" w:rsidDel="008F1DC0">
              <w:rPr>
                <w:rPrChange w:id="764" w:author="Link Pieces" w:date="2015-08-26T13:21:00Z">
                  <w:rPr>
                    <w:rStyle w:val="Hyperlink"/>
                    <w:rFonts w:ascii="Times New Roman" w:hAnsi="Times New Roman"/>
                    <w:noProof/>
                  </w:rPr>
                </w:rPrChange>
              </w:rPr>
              <w:delText>5.3.3 Process Model</w:delText>
            </w:r>
            <w:r w:rsidRPr="008F1DC0" w:rsidDel="008F1DC0">
              <w:rPr>
                <w:rFonts w:ascii="Times New Roman" w:hAnsi="Times New Roman"/>
                <w:noProof/>
                <w:webHidden/>
                <w:rPrChange w:id="765" w:author="Link Pieces" w:date="2015-08-26T13:21:00Z">
                  <w:rPr>
                    <w:noProof/>
                    <w:webHidden/>
                  </w:rPr>
                </w:rPrChange>
              </w:rPr>
              <w:tab/>
              <w:delText>298</w:delText>
            </w:r>
          </w:del>
        </w:p>
        <w:p w:rsidR="00CC721F" w:rsidRPr="008F1DC0" w:rsidDel="008F1DC0" w:rsidRDefault="00CC721F">
          <w:pPr>
            <w:pStyle w:val="TOC3"/>
            <w:tabs>
              <w:tab w:val="right" w:leader="dot" w:pos="9350"/>
            </w:tabs>
            <w:rPr>
              <w:del w:id="766" w:author="Link Pieces" w:date="2015-08-26T13:20:00Z"/>
              <w:rFonts w:ascii="Times New Roman" w:eastAsiaTheme="minorEastAsia" w:hAnsi="Times New Roman"/>
              <w:noProof/>
              <w:sz w:val="22"/>
              <w:szCs w:val="22"/>
              <w:lang w:val="en-US" w:eastAsia="ja-JP"/>
              <w:rPrChange w:id="767" w:author="Link Pieces" w:date="2015-08-26T13:21:00Z">
                <w:rPr>
                  <w:del w:id="768" w:author="Link Pieces" w:date="2015-08-26T13:20:00Z"/>
                  <w:rFonts w:eastAsiaTheme="minorEastAsia" w:cstheme="minorBidi"/>
                  <w:noProof/>
                  <w:sz w:val="22"/>
                  <w:szCs w:val="22"/>
                  <w:lang w:val="en-US" w:eastAsia="ja-JP"/>
                </w:rPr>
              </w:rPrChange>
            </w:rPr>
          </w:pPr>
          <w:del w:id="769" w:author="Link Pieces" w:date="2015-08-26T13:20:00Z">
            <w:r w:rsidRPr="008F1DC0" w:rsidDel="008F1DC0">
              <w:rPr>
                <w:rPrChange w:id="770" w:author="Link Pieces" w:date="2015-08-26T13:21:00Z">
                  <w:rPr>
                    <w:rStyle w:val="Hyperlink"/>
                    <w:rFonts w:ascii="Times New Roman" w:hAnsi="Times New Roman"/>
                    <w:noProof/>
                  </w:rPr>
                </w:rPrChange>
              </w:rPr>
              <w:delText>5.3.4 Test Schedule</w:delText>
            </w:r>
            <w:r w:rsidRPr="008F1DC0" w:rsidDel="008F1DC0">
              <w:rPr>
                <w:rFonts w:ascii="Times New Roman" w:hAnsi="Times New Roman"/>
                <w:noProof/>
                <w:webHidden/>
                <w:rPrChange w:id="771" w:author="Link Pieces" w:date="2015-08-26T13:21:00Z">
                  <w:rPr>
                    <w:noProof/>
                    <w:webHidden/>
                  </w:rPr>
                </w:rPrChange>
              </w:rPr>
              <w:tab/>
              <w:delText>299</w:delText>
            </w:r>
          </w:del>
        </w:p>
        <w:p w:rsidR="00CC721F" w:rsidRPr="008F1DC0" w:rsidDel="008F1DC0" w:rsidRDefault="00CC721F">
          <w:pPr>
            <w:pStyle w:val="TOC3"/>
            <w:tabs>
              <w:tab w:val="left" w:pos="1320"/>
              <w:tab w:val="right" w:leader="dot" w:pos="9350"/>
            </w:tabs>
            <w:rPr>
              <w:del w:id="772" w:author="Link Pieces" w:date="2015-08-26T13:20:00Z"/>
              <w:rFonts w:ascii="Times New Roman" w:eastAsiaTheme="minorEastAsia" w:hAnsi="Times New Roman"/>
              <w:noProof/>
              <w:sz w:val="22"/>
              <w:szCs w:val="22"/>
              <w:lang w:val="en-US" w:eastAsia="ja-JP"/>
              <w:rPrChange w:id="773" w:author="Link Pieces" w:date="2015-08-26T13:21:00Z">
                <w:rPr>
                  <w:del w:id="774" w:author="Link Pieces" w:date="2015-08-26T13:20:00Z"/>
                  <w:rFonts w:eastAsiaTheme="minorEastAsia" w:cstheme="minorBidi"/>
                  <w:noProof/>
                  <w:sz w:val="22"/>
                  <w:szCs w:val="22"/>
                  <w:lang w:val="en-US" w:eastAsia="ja-JP"/>
                </w:rPr>
              </w:rPrChange>
            </w:rPr>
          </w:pPr>
          <w:del w:id="775" w:author="Link Pieces" w:date="2015-08-26T13:20:00Z">
            <w:r w:rsidRPr="008F1DC0" w:rsidDel="008F1DC0">
              <w:rPr>
                <w:rPrChange w:id="776" w:author="Link Pieces" w:date="2015-08-26T13:21:00Z">
                  <w:rPr>
                    <w:rStyle w:val="Hyperlink"/>
                    <w:rFonts w:ascii="Times New Roman" w:hAnsi="Times New Roman"/>
                    <w:noProof/>
                  </w:rPr>
                </w:rPrChange>
              </w:rPr>
              <w:delText>5.3.5</w:delText>
            </w:r>
            <w:r w:rsidRPr="008F1DC0" w:rsidDel="008F1DC0">
              <w:rPr>
                <w:rFonts w:ascii="Times New Roman" w:eastAsiaTheme="minorEastAsia" w:hAnsi="Times New Roman"/>
                <w:noProof/>
                <w:sz w:val="22"/>
                <w:szCs w:val="22"/>
                <w:lang w:val="en-US" w:eastAsia="ja-JP"/>
                <w:rPrChange w:id="777" w:author="Link Pieces" w:date="2015-08-26T13:21:00Z">
                  <w:rPr>
                    <w:rFonts w:eastAsiaTheme="minorEastAsia" w:cstheme="minorBidi"/>
                    <w:noProof/>
                    <w:sz w:val="22"/>
                    <w:szCs w:val="22"/>
                    <w:lang w:val="en-US" w:eastAsia="ja-JP"/>
                  </w:rPr>
                </w:rPrChange>
              </w:rPr>
              <w:tab/>
            </w:r>
            <w:r w:rsidRPr="008F1DC0" w:rsidDel="008F1DC0">
              <w:rPr>
                <w:rPrChange w:id="778" w:author="Link Pieces" w:date="2015-08-26T13:21:00Z">
                  <w:rPr>
                    <w:rStyle w:val="Hyperlink"/>
                    <w:rFonts w:ascii="Times New Roman" w:hAnsi="Times New Roman"/>
                    <w:noProof/>
                  </w:rPr>
                </w:rPrChange>
              </w:rPr>
              <w:delText>Features to be tested</w:delText>
            </w:r>
            <w:r w:rsidRPr="008F1DC0" w:rsidDel="008F1DC0">
              <w:rPr>
                <w:rFonts w:ascii="Times New Roman" w:hAnsi="Times New Roman"/>
                <w:noProof/>
                <w:webHidden/>
                <w:rPrChange w:id="779" w:author="Link Pieces" w:date="2015-08-26T13:21:00Z">
                  <w:rPr>
                    <w:noProof/>
                    <w:webHidden/>
                  </w:rPr>
                </w:rPrChange>
              </w:rPr>
              <w:tab/>
              <w:delText>300</w:delText>
            </w:r>
          </w:del>
        </w:p>
        <w:p w:rsidR="00CC721F" w:rsidRPr="008F1DC0" w:rsidDel="008F1DC0" w:rsidRDefault="00CC721F">
          <w:pPr>
            <w:pStyle w:val="TOC3"/>
            <w:tabs>
              <w:tab w:val="left" w:pos="1320"/>
              <w:tab w:val="right" w:leader="dot" w:pos="9350"/>
            </w:tabs>
            <w:rPr>
              <w:del w:id="780" w:author="Link Pieces" w:date="2015-08-26T13:20:00Z"/>
              <w:rFonts w:ascii="Times New Roman" w:eastAsiaTheme="minorEastAsia" w:hAnsi="Times New Roman"/>
              <w:noProof/>
              <w:sz w:val="22"/>
              <w:szCs w:val="22"/>
              <w:lang w:val="en-US" w:eastAsia="ja-JP"/>
              <w:rPrChange w:id="781" w:author="Link Pieces" w:date="2015-08-26T13:21:00Z">
                <w:rPr>
                  <w:del w:id="782" w:author="Link Pieces" w:date="2015-08-26T13:20:00Z"/>
                  <w:rFonts w:eastAsiaTheme="minorEastAsia" w:cstheme="minorBidi"/>
                  <w:noProof/>
                  <w:sz w:val="22"/>
                  <w:szCs w:val="22"/>
                  <w:lang w:val="en-US" w:eastAsia="ja-JP"/>
                </w:rPr>
              </w:rPrChange>
            </w:rPr>
          </w:pPr>
          <w:del w:id="783" w:author="Link Pieces" w:date="2015-08-26T13:20:00Z">
            <w:r w:rsidRPr="008F1DC0" w:rsidDel="008F1DC0">
              <w:rPr>
                <w:rPrChange w:id="784" w:author="Link Pieces" w:date="2015-08-26T13:21:00Z">
                  <w:rPr>
                    <w:rStyle w:val="Hyperlink"/>
                    <w:rFonts w:ascii="Times New Roman" w:hAnsi="Times New Roman"/>
                    <w:noProof/>
                  </w:rPr>
                </w:rPrChange>
              </w:rPr>
              <w:delText>5.3.6</w:delText>
            </w:r>
            <w:r w:rsidRPr="008F1DC0" w:rsidDel="008F1DC0">
              <w:rPr>
                <w:rFonts w:ascii="Times New Roman" w:eastAsiaTheme="minorEastAsia" w:hAnsi="Times New Roman"/>
                <w:noProof/>
                <w:sz w:val="22"/>
                <w:szCs w:val="22"/>
                <w:lang w:val="en-US" w:eastAsia="ja-JP"/>
                <w:rPrChange w:id="785" w:author="Link Pieces" w:date="2015-08-26T13:21:00Z">
                  <w:rPr>
                    <w:rFonts w:eastAsiaTheme="minorEastAsia" w:cstheme="minorBidi"/>
                    <w:noProof/>
                    <w:sz w:val="22"/>
                    <w:szCs w:val="22"/>
                    <w:lang w:val="en-US" w:eastAsia="ja-JP"/>
                  </w:rPr>
                </w:rPrChange>
              </w:rPr>
              <w:tab/>
            </w:r>
            <w:r w:rsidRPr="008F1DC0" w:rsidDel="008F1DC0">
              <w:rPr>
                <w:rPrChange w:id="786" w:author="Link Pieces" w:date="2015-08-26T13:21:00Z">
                  <w:rPr>
                    <w:rStyle w:val="Hyperlink"/>
                    <w:rFonts w:ascii="Times New Roman" w:hAnsi="Times New Roman"/>
                    <w:noProof/>
                  </w:rPr>
                </w:rPrChange>
              </w:rPr>
              <w:delText>Feature not to be tested</w:delText>
            </w:r>
            <w:r w:rsidRPr="008F1DC0" w:rsidDel="008F1DC0">
              <w:rPr>
                <w:rFonts w:ascii="Times New Roman" w:hAnsi="Times New Roman"/>
                <w:noProof/>
                <w:webHidden/>
                <w:rPrChange w:id="787" w:author="Link Pieces" w:date="2015-08-26T13:21:00Z">
                  <w:rPr>
                    <w:noProof/>
                    <w:webHidden/>
                  </w:rPr>
                </w:rPrChange>
              </w:rPr>
              <w:tab/>
              <w:delText>304</w:delText>
            </w:r>
          </w:del>
        </w:p>
        <w:p w:rsidR="00CC721F" w:rsidRPr="008F1DC0" w:rsidDel="008F1DC0" w:rsidRDefault="00CC721F">
          <w:pPr>
            <w:pStyle w:val="TOC2"/>
            <w:rPr>
              <w:del w:id="788" w:author="Link Pieces" w:date="2015-08-26T13:20:00Z"/>
              <w:rFonts w:ascii="Times New Roman" w:eastAsiaTheme="minorEastAsia" w:hAnsi="Times New Roman"/>
              <w:noProof/>
              <w:sz w:val="22"/>
              <w:szCs w:val="22"/>
              <w:lang w:val="en-US" w:eastAsia="ja-JP"/>
              <w:rPrChange w:id="789" w:author="Link Pieces" w:date="2015-08-26T13:21:00Z">
                <w:rPr>
                  <w:del w:id="790" w:author="Link Pieces" w:date="2015-08-26T13:20:00Z"/>
                  <w:rFonts w:eastAsiaTheme="minorEastAsia" w:cstheme="minorBidi"/>
                  <w:noProof/>
                  <w:sz w:val="22"/>
                  <w:szCs w:val="22"/>
                  <w:lang w:val="en-US" w:eastAsia="ja-JP"/>
                </w:rPr>
              </w:rPrChange>
            </w:rPr>
          </w:pPr>
          <w:del w:id="791" w:author="Link Pieces" w:date="2015-08-26T13:20:00Z">
            <w:r w:rsidRPr="008F1DC0" w:rsidDel="008F1DC0">
              <w:rPr>
                <w:rPrChange w:id="792" w:author="Link Pieces" w:date="2015-08-26T13:21:00Z">
                  <w:rPr>
                    <w:rStyle w:val="Hyperlink"/>
                    <w:rFonts w:ascii="Times New Roman" w:hAnsi="Times New Roman"/>
                    <w:noProof/>
                  </w:rPr>
                </w:rPrChange>
              </w:rPr>
              <w:delText>5.4 Test Case</w:delText>
            </w:r>
            <w:r w:rsidRPr="008F1DC0" w:rsidDel="008F1DC0">
              <w:rPr>
                <w:rFonts w:ascii="Times New Roman" w:hAnsi="Times New Roman"/>
                <w:noProof/>
                <w:webHidden/>
                <w:rPrChange w:id="793" w:author="Link Pieces" w:date="2015-08-26T13:21:00Z">
                  <w:rPr>
                    <w:noProof/>
                    <w:webHidden/>
                  </w:rPr>
                </w:rPrChange>
              </w:rPr>
              <w:tab/>
              <w:delText>304</w:delText>
            </w:r>
          </w:del>
        </w:p>
        <w:p w:rsidR="00CC721F" w:rsidRPr="008F1DC0" w:rsidDel="008F1DC0" w:rsidRDefault="00CC721F">
          <w:pPr>
            <w:pStyle w:val="TOC2"/>
            <w:rPr>
              <w:del w:id="794" w:author="Link Pieces" w:date="2015-08-26T13:20:00Z"/>
              <w:rFonts w:ascii="Times New Roman" w:eastAsiaTheme="minorEastAsia" w:hAnsi="Times New Roman"/>
              <w:noProof/>
              <w:sz w:val="22"/>
              <w:szCs w:val="22"/>
              <w:lang w:val="en-US" w:eastAsia="ja-JP"/>
              <w:rPrChange w:id="795" w:author="Link Pieces" w:date="2015-08-26T13:21:00Z">
                <w:rPr>
                  <w:del w:id="796" w:author="Link Pieces" w:date="2015-08-26T13:20:00Z"/>
                  <w:rFonts w:eastAsiaTheme="minorEastAsia" w:cstheme="minorBidi"/>
                  <w:noProof/>
                  <w:sz w:val="22"/>
                  <w:szCs w:val="22"/>
                  <w:lang w:val="en-US" w:eastAsia="ja-JP"/>
                </w:rPr>
              </w:rPrChange>
            </w:rPr>
          </w:pPr>
          <w:del w:id="797" w:author="Link Pieces" w:date="2015-08-26T13:20:00Z">
            <w:r w:rsidRPr="008F1DC0" w:rsidDel="008F1DC0">
              <w:rPr>
                <w:rPrChange w:id="798" w:author="Link Pieces" w:date="2015-08-26T13:21:00Z">
                  <w:rPr>
                    <w:rStyle w:val="Hyperlink"/>
                    <w:rFonts w:ascii="Times New Roman" w:hAnsi="Times New Roman"/>
                    <w:noProof/>
                  </w:rPr>
                </w:rPrChange>
              </w:rPr>
              <w:delText>Test Report</w:delText>
            </w:r>
            <w:r w:rsidRPr="008F1DC0" w:rsidDel="008F1DC0">
              <w:rPr>
                <w:rFonts w:ascii="Times New Roman" w:hAnsi="Times New Roman"/>
                <w:noProof/>
                <w:webHidden/>
                <w:rPrChange w:id="799" w:author="Link Pieces" w:date="2015-08-26T13:21:00Z">
                  <w:rPr>
                    <w:noProof/>
                    <w:webHidden/>
                  </w:rPr>
                </w:rPrChange>
              </w:rPr>
              <w:tab/>
              <w:delText>304</w:delText>
            </w:r>
          </w:del>
        </w:p>
        <w:p w:rsidR="00CC721F" w:rsidRPr="008F1DC0" w:rsidDel="008F1DC0" w:rsidRDefault="00CC721F">
          <w:pPr>
            <w:pStyle w:val="TOC3"/>
            <w:tabs>
              <w:tab w:val="left" w:pos="1320"/>
              <w:tab w:val="right" w:leader="dot" w:pos="9350"/>
            </w:tabs>
            <w:rPr>
              <w:del w:id="800" w:author="Link Pieces" w:date="2015-08-26T13:20:00Z"/>
              <w:rFonts w:ascii="Times New Roman" w:eastAsiaTheme="minorEastAsia" w:hAnsi="Times New Roman"/>
              <w:noProof/>
              <w:sz w:val="22"/>
              <w:szCs w:val="22"/>
              <w:lang w:val="en-US" w:eastAsia="ja-JP"/>
              <w:rPrChange w:id="801" w:author="Link Pieces" w:date="2015-08-26T13:21:00Z">
                <w:rPr>
                  <w:del w:id="802" w:author="Link Pieces" w:date="2015-08-26T13:20:00Z"/>
                  <w:rFonts w:eastAsiaTheme="minorEastAsia" w:cstheme="minorBidi"/>
                  <w:noProof/>
                  <w:sz w:val="22"/>
                  <w:szCs w:val="22"/>
                  <w:lang w:val="en-US" w:eastAsia="ja-JP"/>
                </w:rPr>
              </w:rPrChange>
            </w:rPr>
          </w:pPr>
          <w:del w:id="803" w:author="Link Pieces" w:date="2015-08-26T13:20:00Z">
            <w:r w:rsidRPr="008F1DC0" w:rsidDel="008F1DC0">
              <w:rPr>
                <w:rPrChange w:id="804" w:author="Link Pieces" w:date="2015-08-26T13:21:00Z">
                  <w:rPr>
                    <w:rStyle w:val="Hyperlink"/>
                    <w:rFonts w:ascii="Times New Roman" w:hAnsi="Times New Roman"/>
                    <w:noProof/>
                  </w:rPr>
                </w:rPrChange>
              </w:rPr>
              <w:delText>5.5.1</w:delText>
            </w:r>
            <w:r w:rsidRPr="008F1DC0" w:rsidDel="008F1DC0">
              <w:rPr>
                <w:rFonts w:ascii="Times New Roman" w:eastAsiaTheme="minorEastAsia" w:hAnsi="Times New Roman"/>
                <w:noProof/>
                <w:sz w:val="22"/>
                <w:szCs w:val="22"/>
                <w:lang w:val="en-US" w:eastAsia="ja-JP"/>
                <w:rPrChange w:id="805" w:author="Link Pieces" w:date="2015-08-26T13:21:00Z">
                  <w:rPr>
                    <w:rFonts w:eastAsiaTheme="minorEastAsia" w:cstheme="minorBidi"/>
                    <w:noProof/>
                    <w:sz w:val="22"/>
                    <w:szCs w:val="22"/>
                    <w:lang w:val="en-US" w:eastAsia="ja-JP"/>
                  </w:rPr>
                </w:rPrChange>
              </w:rPr>
              <w:tab/>
            </w:r>
            <w:r w:rsidRPr="008F1DC0" w:rsidDel="008F1DC0">
              <w:rPr>
                <w:rPrChange w:id="806" w:author="Link Pieces" w:date="2015-08-26T13:21:00Z">
                  <w:rPr>
                    <w:rStyle w:val="Hyperlink"/>
                    <w:rFonts w:ascii="Times New Roman" w:hAnsi="Times New Roman"/>
                    <w:noProof/>
                  </w:rPr>
                </w:rPrChange>
              </w:rPr>
              <w:delText>Defect log</w:delText>
            </w:r>
            <w:r w:rsidRPr="008F1DC0" w:rsidDel="008F1DC0">
              <w:rPr>
                <w:rFonts w:ascii="Times New Roman" w:hAnsi="Times New Roman"/>
                <w:noProof/>
                <w:webHidden/>
                <w:rPrChange w:id="807" w:author="Link Pieces" w:date="2015-08-26T13:21:00Z">
                  <w:rPr>
                    <w:noProof/>
                    <w:webHidden/>
                  </w:rPr>
                </w:rPrChange>
              </w:rPr>
              <w:tab/>
              <w:delText>304</w:delText>
            </w:r>
          </w:del>
        </w:p>
        <w:p w:rsidR="00CC721F" w:rsidRPr="008F1DC0" w:rsidDel="008F1DC0" w:rsidRDefault="00CC721F">
          <w:pPr>
            <w:pStyle w:val="TOC3"/>
            <w:tabs>
              <w:tab w:val="left" w:pos="1320"/>
              <w:tab w:val="right" w:leader="dot" w:pos="9350"/>
            </w:tabs>
            <w:rPr>
              <w:del w:id="808" w:author="Link Pieces" w:date="2015-08-26T13:20:00Z"/>
              <w:rFonts w:ascii="Times New Roman" w:eastAsiaTheme="minorEastAsia" w:hAnsi="Times New Roman"/>
              <w:noProof/>
              <w:sz w:val="22"/>
              <w:szCs w:val="22"/>
              <w:lang w:val="en-US" w:eastAsia="ja-JP"/>
              <w:rPrChange w:id="809" w:author="Link Pieces" w:date="2015-08-26T13:21:00Z">
                <w:rPr>
                  <w:del w:id="810" w:author="Link Pieces" w:date="2015-08-26T13:20:00Z"/>
                  <w:rFonts w:eastAsiaTheme="minorEastAsia" w:cstheme="minorBidi"/>
                  <w:noProof/>
                  <w:sz w:val="22"/>
                  <w:szCs w:val="22"/>
                  <w:lang w:val="en-US" w:eastAsia="ja-JP"/>
                </w:rPr>
              </w:rPrChange>
            </w:rPr>
          </w:pPr>
          <w:del w:id="811" w:author="Link Pieces" w:date="2015-08-26T13:20:00Z">
            <w:r w:rsidRPr="008F1DC0" w:rsidDel="008F1DC0">
              <w:rPr>
                <w:rPrChange w:id="812" w:author="Link Pieces" w:date="2015-08-26T13:21:00Z">
                  <w:rPr>
                    <w:rStyle w:val="Hyperlink"/>
                    <w:rFonts w:ascii="Times New Roman" w:hAnsi="Times New Roman"/>
                    <w:noProof/>
                  </w:rPr>
                </w:rPrChange>
              </w:rPr>
              <w:delText>5.5.2</w:delText>
            </w:r>
            <w:r w:rsidRPr="008F1DC0" w:rsidDel="008F1DC0">
              <w:rPr>
                <w:rFonts w:ascii="Times New Roman" w:eastAsiaTheme="minorEastAsia" w:hAnsi="Times New Roman"/>
                <w:noProof/>
                <w:sz w:val="22"/>
                <w:szCs w:val="22"/>
                <w:lang w:val="en-US" w:eastAsia="ja-JP"/>
                <w:rPrChange w:id="813" w:author="Link Pieces" w:date="2015-08-26T13:21:00Z">
                  <w:rPr>
                    <w:rFonts w:eastAsiaTheme="minorEastAsia" w:cstheme="minorBidi"/>
                    <w:noProof/>
                    <w:sz w:val="22"/>
                    <w:szCs w:val="22"/>
                    <w:lang w:val="en-US" w:eastAsia="ja-JP"/>
                  </w:rPr>
                </w:rPrChange>
              </w:rPr>
              <w:tab/>
            </w:r>
            <w:r w:rsidRPr="008F1DC0" w:rsidDel="008F1DC0">
              <w:rPr>
                <w:rPrChange w:id="814" w:author="Link Pieces" w:date="2015-08-26T13:21:00Z">
                  <w:rPr>
                    <w:rStyle w:val="Hyperlink"/>
                    <w:rFonts w:ascii="Times New Roman" w:hAnsi="Times New Roman"/>
                    <w:noProof/>
                  </w:rPr>
                </w:rPrChange>
              </w:rPr>
              <w:delText>System Test Case Report</w:delText>
            </w:r>
            <w:r w:rsidRPr="008F1DC0" w:rsidDel="008F1DC0">
              <w:rPr>
                <w:rFonts w:ascii="Times New Roman" w:hAnsi="Times New Roman"/>
                <w:noProof/>
                <w:webHidden/>
                <w:rPrChange w:id="815" w:author="Link Pieces" w:date="2015-08-26T13:21:00Z">
                  <w:rPr>
                    <w:noProof/>
                    <w:webHidden/>
                  </w:rPr>
                </w:rPrChange>
              </w:rPr>
              <w:tab/>
              <w:delText>305</w:delText>
            </w:r>
          </w:del>
        </w:p>
        <w:p w:rsidR="00CC721F" w:rsidRPr="008F1DC0" w:rsidDel="008F1DC0" w:rsidRDefault="00CC721F">
          <w:pPr>
            <w:pStyle w:val="TOC3"/>
            <w:tabs>
              <w:tab w:val="left" w:pos="1320"/>
              <w:tab w:val="right" w:leader="dot" w:pos="9350"/>
            </w:tabs>
            <w:rPr>
              <w:del w:id="816" w:author="Link Pieces" w:date="2015-08-26T13:20:00Z"/>
              <w:rFonts w:ascii="Times New Roman" w:eastAsiaTheme="minorEastAsia" w:hAnsi="Times New Roman"/>
              <w:noProof/>
              <w:sz w:val="22"/>
              <w:szCs w:val="22"/>
              <w:lang w:val="en-US" w:eastAsia="ja-JP"/>
              <w:rPrChange w:id="817" w:author="Link Pieces" w:date="2015-08-26T13:21:00Z">
                <w:rPr>
                  <w:del w:id="818" w:author="Link Pieces" w:date="2015-08-26T13:20:00Z"/>
                  <w:rFonts w:eastAsiaTheme="minorEastAsia" w:cstheme="minorBidi"/>
                  <w:noProof/>
                  <w:sz w:val="22"/>
                  <w:szCs w:val="22"/>
                  <w:lang w:val="en-US" w:eastAsia="ja-JP"/>
                </w:rPr>
              </w:rPrChange>
            </w:rPr>
          </w:pPr>
          <w:del w:id="819" w:author="Link Pieces" w:date="2015-08-26T13:20:00Z">
            <w:r w:rsidRPr="008F1DC0" w:rsidDel="008F1DC0">
              <w:rPr>
                <w:rPrChange w:id="820" w:author="Link Pieces" w:date="2015-08-26T13:21:00Z">
                  <w:rPr>
                    <w:rStyle w:val="Hyperlink"/>
                    <w:rFonts w:ascii="Times New Roman" w:hAnsi="Times New Roman"/>
                    <w:noProof/>
                  </w:rPr>
                </w:rPrChange>
              </w:rPr>
              <w:delText>5.5.3</w:delText>
            </w:r>
            <w:r w:rsidRPr="008F1DC0" w:rsidDel="008F1DC0">
              <w:rPr>
                <w:rFonts w:ascii="Times New Roman" w:eastAsiaTheme="minorEastAsia" w:hAnsi="Times New Roman"/>
                <w:noProof/>
                <w:sz w:val="22"/>
                <w:szCs w:val="22"/>
                <w:lang w:val="en-US" w:eastAsia="ja-JP"/>
                <w:rPrChange w:id="821" w:author="Link Pieces" w:date="2015-08-26T13:21:00Z">
                  <w:rPr>
                    <w:rFonts w:eastAsiaTheme="minorEastAsia" w:cstheme="minorBidi"/>
                    <w:noProof/>
                    <w:sz w:val="22"/>
                    <w:szCs w:val="22"/>
                    <w:lang w:val="en-US" w:eastAsia="ja-JP"/>
                  </w:rPr>
                </w:rPrChange>
              </w:rPr>
              <w:tab/>
            </w:r>
            <w:r w:rsidRPr="008F1DC0" w:rsidDel="008F1DC0">
              <w:rPr>
                <w:rPrChange w:id="822" w:author="Link Pieces" w:date="2015-08-26T13:21:00Z">
                  <w:rPr>
                    <w:rStyle w:val="Hyperlink"/>
                    <w:rFonts w:ascii="Times New Roman" w:hAnsi="Times New Roman"/>
                    <w:noProof/>
                  </w:rPr>
                </w:rPrChange>
              </w:rPr>
              <w:delText>GUI Test Case Report</w:delText>
            </w:r>
            <w:r w:rsidRPr="008F1DC0" w:rsidDel="008F1DC0">
              <w:rPr>
                <w:rFonts w:ascii="Times New Roman" w:hAnsi="Times New Roman"/>
                <w:noProof/>
                <w:webHidden/>
                <w:rPrChange w:id="823" w:author="Link Pieces" w:date="2015-08-26T13:21:00Z">
                  <w:rPr>
                    <w:noProof/>
                    <w:webHidden/>
                  </w:rPr>
                </w:rPrChange>
              </w:rPr>
              <w:tab/>
              <w:delText>308</w:delText>
            </w:r>
          </w:del>
        </w:p>
        <w:p w:rsidR="00CC721F" w:rsidRPr="008F1DC0" w:rsidDel="008F1DC0" w:rsidRDefault="00CC721F">
          <w:pPr>
            <w:pStyle w:val="TOC3"/>
            <w:tabs>
              <w:tab w:val="right" w:leader="dot" w:pos="9350"/>
            </w:tabs>
            <w:rPr>
              <w:del w:id="824" w:author="Link Pieces" w:date="2015-08-26T13:20:00Z"/>
              <w:rFonts w:ascii="Times New Roman" w:eastAsiaTheme="minorEastAsia" w:hAnsi="Times New Roman"/>
              <w:noProof/>
              <w:sz w:val="22"/>
              <w:szCs w:val="22"/>
              <w:lang w:val="en-US" w:eastAsia="ja-JP"/>
              <w:rPrChange w:id="825" w:author="Link Pieces" w:date="2015-08-26T13:21:00Z">
                <w:rPr>
                  <w:del w:id="826" w:author="Link Pieces" w:date="2015-08-26T13:20:00Z"/>
                  <w:rFonts w:eastAsiaTheme="minorEastAsia" w:cstheme="minorBidi"/>
                  <w:noProof/>
                  <w:sz w:val="22"/>
                  <w:szCs w:val="22"/>
                  <w:lang w:val="en-US" w:eastAsia="ja-JP"/>
                </w:rPr>
              </w:rPrChange>
            </w:rPr>
          </w:pPr>
          <w:del w:id="827" w:author="Link Pieces" w:date="2015-08-26T13:20:00Z">
            <w:r w:rsidRPr="008F1DC0" w:rsidDel="008F1DC0">
              <w:rPr>
                <w:rPrChange w:id="828" w:author="Link Pieces" w:date="2015-08-26T13:21:00Z">
                  <w:rPr>
                    <w:rStyle w:val="Hyperlink"/>
                    <w:rFonts w:ascii="Times New Roman" w:hAnsi="Times New Roman"/>
                    <w:noProof/>
                  </w:rPr>
                </w:rPrChange>
              </w:rPr>
              <w:delText>5.5.4 Test Report</w:delText>
            </w:r>
            <w:r w:rsidRPr="008F1DC0" w:rsidDel="008F1DC0">
              <w:rPr>
                <w:rFonts w:ascii="Times New Roman" w:hAnsi="Times New Roman"/>
                <w:noProof/>
                <w:webHidden/>
                <w:rPrChange w:id="829" w:author="Link Pieces" w:date="2015-08-26T13:21:00Z">
                  <w:rPr>
                    <w:noProof/>
                    <w:webHidden/>
                  </w:rPr>
                </w:rPrChange>
              </w:rPr>
              <w:tab/>
              <w:delText>309</w:delText>
            </w:r>
          </w:del>
        </w:p>
        <w:p w:rsidR="00CC721F" w:rsidRPr="008F1DC0" w:rsidDel="008F1DC0" w:rsidRDefault="00CC721F">
          <w:pPr>
            <w:pStyle w:val="TOC1"/>
            <w:rPr>
              <w:del w:id="830" w:author="Link Pieces" w:date="2015-08-26T13:20:00Z"/>
              <w:rFonts w:ascii="Times New Roman" w:eastAsiaTheme="minorEastAsia" w:hAnsi="Times New Roman"/>
              <w:b w:val="0"/>
              <w:sz w:val="22"/>
              <w:szCs w:val="22"/>
              <w:lang w:val="en-US" w:eastAsia="ja-JP"/>
              <w:rPrChange w:id="831" w:author="Link Pieces" w:date="2015-08-26T13:21:00Z">
                <w:rPr>
                  <w:del w:id="832" w:author="Link Pieces" w:date="2015-08-26T13:20:00Z"/>
                  <w:rFonts w:eastAsiaTheme="minorEastAsia" w:cstheme="minorBidi"/>
                  <w:b w:val="0"/>
                  <w:sz w:val="22"/>
                  <w:szCs w:val="22"/>
                  <w:lang w:val="en-US" w:eastAsia="ja-JP"/>
                </w:rPr>
              </w:rPrChange>
            </w:rPr>
          </w:pPr>
          <w:del w:id="833" w:author="Link Pieces" w:date="2015-08-26T13:20:00Z">
            <w:r w:rsidRPr="008F1DC0" w:rsidDel="008F1DC0">
              <w:rPr>
                <w:rPrChange w:id="834" w:author="Link Pieces" w:date="2015-08-26T13:21:00Z">
                  <w:rPr>
                    <w:rStyle w:val="Hyperlink"/>
                    <w:rFonts w:ascii="Times New Roman" w:hAnsi="Times New Roman"/>
                    <w:b w:val="0"/>
                  </w:rPr>
                </w:rPrChange>
              </w:rPr>
              <w:delText>CHAPTER 6: INSTALLATION GUIDE &amp; USER MANUAL</w:delText>
            </w:r>
            <w:r w:rsidRPr="008F1DC0" w:rsidDel="008F1DC0">
              <w:rPr>
                <w:rFonts w:ascii="Times New Roman" w:hAnsi="Times New Roman"/>
                <w:b w:val="0"/>
                <w:webHidden/>
                <w:rPrChange w:id="835" w:author="Link Pieces" w:date="2015-08-26T13:21:00Z">
                  <w:rPr>
                    <w:b w:val="0"/>
                    <w:webHidden/>
                  </w:rPr>
                </w:rPrChange>
              </w:rPr>
              <w:tab/>
              <w:delText>310</w:delText>
            </w:r>
          </w:del>
        </w:p>
        <w:p w:rsidR="00CC721F" w:rsidRPr="008F1DC0" w:rsidDel="008F1DC0" w:rsidRDefault="00CC721F">
          <w:pPr>
            <w:pStyle w:val="TOC2"/>
            <w:rPr>
              <w:del w:id="836" w:author="Link Pieces" w:date="2015-08-26T13:20:00Z"/>
              <w:rFonts w:ascii="Times New Roman" w:eastAsiaTheme="minorEastAsia" w:hAnsi="Times New Roman"/>
              <w:noProof/>
              <w:sz w:val="22"/>
              <w:szCs w:val="22"/>
              <w:lang w:val="en-US" w:eastAsia="ja-JP"/>
              <w:rPrChange w:id="837" w:author="Link Pieces" w:date="2015-08-26T13:21:00Z">
                <w:rPr>
                  <w:del w:id="838" w:author="Link Pieces" w:date="2015-08-26T13:20:00Z"/>
                  <w:rFonts w:eastAsiaTheme="minorEastAsia" w:cstheme="minorBidi"/>
                  <w:noProof/>
                  <w:sz w:val="22"/>
                  <w:szCs w:val="22"/>
                  <w:lang w:val="en-US" w:eastAsia="ja-JP"/>
                </w:rPr>
              </w:rPrChange>
            </w:rPr>
          </w:pPr>
          <w:del w:id="839" w:author="Link Pieces" w:date="2015-08-26T13:20:00Z">
            <w:r w:rsidRPr="008F1DC0" w:rsidDel="008F1DC0">
              <w:rPr>
                <w:rPrChange w:id="840" w:author="Link Pieces" w:date="2015-08-26T13:21:00Z">
                  <w:rPr>
                    <w:rStyle w:val="Hyperlink"/>
                    <w:rFonts w:ascii="Times New Roman" w:hAnsi="Times New Roman"/>
                    <w:noProof/>
                  </w:rPr>
                </w:rPrChange>
              </w:rPr>
              <w:delText>6.1</w:delText>
            </w:r>
            <w:r w:rsidRPr="008F1DC0" w:rsidDel="008F1DC0">
              <w:rPr>
                <w:rFonts w:ascii="Times New Roman" w:eastAsiaTheme="minorEastAsia" w:hAnsi="Times New Roman"/>
                <w:noProof/>
                <w:sz w:val="22"/>
                <w:szCs w:val="22"/>
                <w:lang w:val="en-US" w:eastAsia="ja-JP"/>
                <w:rPrChange w:id="841" w:author="Link Pieces" w:date="2015-08-26T13:21:00Z">
                  <w:rPr>
                    <w:rFonts w:eastAsiaTheme="minorEastAsia" w:cstheme="minorBidi"/>
                    <w:noProof/>
                    <w:sz w:val="22"/>
                    <w:szCs w:val="22"/>
                    <w:lang w:val="en-US" w:eastAsia="ja-JP"/>
                  </w:rPr>
                </w:rPrChange>
              </w:rPr>
              <w:tab/>
            </w:r>
            <w:r w:rsidRPr="008F1DC0" w:rsidDel="008F1DC0">
              <w:rPr>
                <w:rPrChange w:id="842" w:author="Link Pieces" w:date="2015-08-26T13:21:00Z">
                  <w:rPr>
                    <w:rStyle w:val="Hyperlink"/>
                    <w:rFonts w:ascii="Times New Roman" w:hAnsi="Times New Roman"/>
                    <w:noProof/>
                  </w:rPr>
                </w:rPrChange>
              </w:rPr>
              <w:delText>Purpose</w:delText>
            </w:r>
            <w:r w:rsidRPr="008F1DC0" w:rsidDel="008F1DC0">
              <w:rPr>
                <w:rFonts w:ascii="Times New Roman" w:hAnsi="Times New Roman"/>
                <w:noProof/>
                <w:webHidden/>
                <w:rPrChange w:id="843" w:author="Link Pieces" w:date="2015-08-26T13:21:00Z">
                  <w:rPr>
                    <w:noProof/>
                    <w:webHidden/>
                  </w:rPr>
                </w:rPrChange>
              </w:rPr>
              <w:tab/>
              <w:delText>310</w:delText>
            </w:r>
          </w:del>
        </w:p>
        <w:p w:rsidR="00CC721F" w:rsidRPr="008F1DC0" w:rsidDel="008F1DC0" w:rsidRDefault="00CC721F">
          <w:pPr>
            <w:pStyle w:val="TOC2"/>
            <w:rPr>
              <w:del w:id="844" w:author="Link Pieces" w:date="2015-08-26T13:20:00Z"/>
              <w:rFonts w:ascii="Times New Roman" w:eastAsiaTheme="minorEastAsia" w:hAnsi="Times New Roman"/>
              <w:noProof/>
              <w:sz w:val="22"/>
              <w:szCs w:val="22"/>
              <w:lang w:val="en-US" w:eastAsia="ja-JP"/>
              <w:rPrChange w:id="845" w:author="Link Pieces" w:date="2015-08-26T13:21:00Z">
                <w:rPr>
                  <w:del w:id="846" w:author="Link Pieces" w:date="2015-08-26T13:20:00Z"/>
                  <w:rFonts w:eastAsiaTheme="minorEastAsia" w:cstheme="minorBidi"/>
                  <w:noProof/>
                  <w:sz w:val="22"/>
                  <w:szCs w:val="22"/>
                  <w:lang w:val="en-US" w:eastAsia="ja-JP"/>
                </w:rPr>
              </w:rPrChange>
            </w:rPr>
          </w:pPr>
          <w:del w:id="847" w:author="Link Pieces" w:date="2015-08-26T13:20:00Z">
            <w:r w:rsidRPr="008F1DC0" w:rsidDel="008F1DC0">
              <w:rPr>
                <w:rPrChange w:id="848" w:author="Link Pieces" w:date="2015-08-26T13:21:00Z">
                  <w:rPr>
                    <w:rStyle w:val="Hyperlink"/>
                    <w:rFonts w:ascii="Times New Roman" w:hAnsi="Times New Roman"/>
                    <w:noProof/>
                  </w:rPr>
                </w:rPrChange>
              </w:rPr>
              <w:delText>6.2</w:delText>
            </w:r>
            <w:r w:rsidRPr="008F1DC0" w:rsidDel="008F1DC0">
              <w:rPr>
                <w:rFonts w:ascii="Times New Roman" w:eastAsiaTheme="minorEastAsia" w:hAnsi="Times New Roman"/>
                <w:noProof/>
                <w:sz w:val="22"/>
                <w:szCs w:val="22"/>
                <w:lang w:val="en-US" w:eastAsia="ja-JP"/>
                <w:rPrChange w:id="849" w:author="Link Pieces" w:date="2015-08-26T13:21:00Z">
                  <w:rPr>
                    <w:rFonts w:eastAsiaTheme="minorEastAsia" w:cstheme="minorBidi"/>
                    <w:noProof/>
                    <w:sz w:val="22"/>
                    <w:szCs w:val="22"/>
                    <w:lang w:val="en-US" w:eastAsia="ja-JP"/>
                  </w:rPr>
                </w:rPrChange>
              </w:rPr>
              <w:tab/>
            </w:r>
            <w:r w:rsidRPr="008F1DC0" w:rsidDel="008F1DC0">
              <w:rPr>
                <w:rPrChange w:id="850" w:author="Link Pieces" w:date="2015-08-26T13:21:00Z">
                  <w:rPr>
                    <w:rStyle w:val="Hyperlink"/>
                    <w:rFonts w:ascii="Times New Roman" w:hAnsi="Times New Roman"/>
                    <w:noProof/>
                  </w:rPr>
                </w:rPrChange>
              </w:rPr>
              <w:delText>Installation Guide</w:delText>
            </w:r>
            <w:r w:rsidRPr="008F1DC0" w:rsidDel="008F1DC0">
              <w:rPr>
                <w:rFonts w:ascii="Times New Roman" w:hAnsi="Times New Roman"/>
                <w:noProof/>
                <w:webHidden/>
                <w:rPrChange w:id="851" w:author="Link Pieces" w:date="2015-08-26T13:21:00Z">
                  <w:rPr>
                    <w:noProof/>
                    <w:webHidden/>
                  </w:rPr>
                </w:rPrChange>
              </w:rPr>
              <w:tab/>
              <w:delText>310</w:delText>
            </w:r>
          </w:del>
        </w:p>
        <w:p w:rsidR="00CC721F" w:rsidRPr="008F1DC0" w:rsidDel="008F1DC0" w:rsidRDefault="00CC721F">
          <w:pPr>
            <w:pStyle w:val="TOC3"/>
            <w:tabs>
              <w:tab w:val="left" w:pos="1320"/>
              <w:tab w:val="right" w:leader="dot" w:pos="9350"/>
            </w:tabs>
            <w:rPr>
              <w:del w:id="852" w:author="Link Pieces" w:date="2015-08-26T13:20:00Z"/>
              <w:rFonts w:ascii="Times New Roman" w:eastAsiaTheme="minorEastAsia" w:hAnsi="Times New Roman"/>
              <w:noProof/>
              <w:sz w:val="22"/>
              <w:szCs w:val="22"/>
              <w:lang w:val="en-US" w:eastAsia="ja-JP"/>
              <w:rPrChange w:id="853" w:author="Link Pieces" w:date="2015-08-26T13:21:00Z">
                <w:rPr>
                  <w:del w:id="854" w:author="Link Pieces" w:date="2015-08-26T13:20:00Z"/>
                  <w:rFonts w:eastAsiaTheme="minorEastAsia" w:cstheme="minorBidi"/>
                  <w:noProof/>
                  <w:sz w:val="22"/>
                  <w:szCs w:val="22"/>
                  <w:lang w:val="en-US" w:eastAsia="ja-JP"/>
                </w:rPr>
              </w:rPrChange>
            </w:rPr>
          </w:pPr>
          <w:del w:id="855" w:author="Link Pieces" w:date="2015-08-26T13:20:00Z">
            <w:r w:rsidRPr="008F1DC0" w:rsidDel="008F1DC0">
              <w:rPr>
                <w:rPrChange w:id="856" w:author="Link Pieces" w:date="2015-08-26T13:21:00Z">
                  <w:rPr>
                    <w:rStyle w:val="Hyperlink"/>
                    <w:rFonts w:ascii="Times New Roman" w:hAnsi="Times New Roman"/>
                    <w:noProof/>
                  </w:rPr>
                </w:rPrChange>
              </w:rPr>
              <w:delText>6.2.1</w:delText>
            </w:r>
            <w:r w:rsidRPr="008F1DC0" w:rsidDel="008F1DC0">
              <w:rPr>
                <w:rFonts w:ascii="Times New Roman" w:eastAsiaTheme="minorEastAsia" w:hAnsi="Times New Roman"/>
                <w:noProof/>
                <w:sz w:val="22"/>
                <w:szCs w:val="22"/>
                <w:lang w:val="en-US" w:eastAsia="ja-JP"/>
                <w:rPrChange w:id="857" w:author="Link Pieces" w:date="2015-08-26T13:21:00Z">
                  <w:rPr>
                    <w:rFonts w:eastAsiaTheme="minorEastAsia" w:cstheme="minorBidi"/>
                    <w:noProof/>
                    <w:sz w:val="22"/>
                    <w:szCs w:val="22"/>
                    <w:lang w:val="en-US" w:eastAsia="ja-JP"/>
                  </w:rPr>
                </w:rPrChange>
              </w:rPr>
              <w:tab/>
            </w:r>
            <w:r w:rsidRPr="008F1DC0" w:rsidDel="008F1DC0">
              <w:rPr>
                <w:rPrChange w:id="858" w:author="Link Pieces" w:date="2015-08-26T13:21:00Z">
                  <w:rPr>
                    <w:rStyle w:val="Hyperlink"/>
                    <w:rFonts w:ascii="Times New Roman" w:hAnsi="Times New Roman"/>
                    <w:noProof/>
                  </w:rPr>
                </w:rPrChange>
              </w:rPr>
              <w:delText>Environment</w:delText>
            </w:r>
            <w:r w:rsidRPr="008F1DC0" w:rsidDel="008F1DC0">
              <w:rPr>
                <w:rFonts w:ascii="Times New Roman" w:hAnsi="Times New Roman"/>
                <w:noProof/>
                <w:webHidden/>
                <w:rPrChange w:id="859" w:author="Link Pieces" w:date="2015-08-26T13:21:00Z">
                  <w:rPr>
                    <w:noProof/>
                    <w:webHidden/>
                  </w:rPr>
                </w:rPrChange>
              </w:rPr>
              <w:tab/>
              <w:delText>310</w:delText>
            </w:r>
          </w:del>
        </w:p>
        <w:p w:rsidR="00CC721F" w:rsidRPr="008F1DC0" w:rsidDel="008F1DC0" w:rsidRDefault="00CC721F">
          <w:pPr>
            <w:pStyle w:val="TOC3"/>
            <w:tabs>
              <w:tab w:val="left" w:pos="1540"/>
              <w:tab w:val="right" w:leader="dot" w:pos="9350"/>
            </w:tabs>
            <w:rPr>
              <w:del w:id="860" w:author="Link Pieces" w:date="2015-08-26T13:20:00Z"/>
              <w:rFonts w:ascii="Times New Roman" w:eastAsiaTheme="minorEastAsia" w:hAnsi="Times New Roman"/>
              <w:noProof/>
              <w:sz w:val="22"/>
              <w:szCs w:val="22"/>
              <w:lang w:val="en-US" w:eastAsia="ja-JP"/>
              <w:rPrChange w:id="861" w:author="Link Pieces" w:date="2015-08-26T13:21:00Z">
                <w:rPr>
                  <w:del w:id="862" w:author="Link Pieces" w:date="2015-08-26T13:20:00Z"/>
                  <w:rFonts w:eastAsiaTheme="minorEastAsia" w:cstheme="minorBidi"/>
                  <w:noProof/>
                  <w:sz w:val="22"/>
                  <w:szCs w:val="22"/>
                  <w:lang w:val="en-US" w:eastAsia="ja-JP"/>
                </w:rPr>
              </w:rPrChange>
            </w:rPr>
          </w:pPr>
          <w:del w:id="863" w:author="Link Pieces" w:date="2015-08-26T13:20:00Z">
            <w:r w:rsidRPr="008F1DC0" w:rsidDel="008F1DC0">
              <w:rPr>
                <w:rPrChange w:id="864" w:author="Link Pieces" w:date="2015-08-26T13:21:00Z">
                  <w:rPr>
                    <w:rStyle w:val="Hyperlink"/>
                    <w:rFonts w:ascii="Times New Roman" w:hAnsi="Times New Roman"/>
                    <w:noProof/>
                  </w:rPr>
                </w:rPrChange>
              </w:rPr>
              <w:delText>6.2.1.3</w:delText>
            </w:r>
            <w:r w:rsidRPr="008F1DC0" w:rsidDel="008F1DC0">
              <w:rPr>
                <w:rFonts w:ascii="Times New Roman" w:eastAsiaTheme="minorEastAsia" w:hAnsi="Times New Roman"/>
                <w:noProof/>
                <w:sz w:val="22"/>
                <w:szCs w:val="22"/>
                <w:lang w:val="en-US" w:eastAsia="ja-JP"/>
                <w:rPrChange w:id="865" w:author="Link Pieces" w:date="2015-08-26T13:21:00Z">
                  <w:rPr>
                    <w:rFonts w:eastAsiaTheme="minorEastAsia" w:cstheme="minorBidi"/>
                    <w:noProof/>
                    <w:sz w:val="22"/>
                    <w:szCs w:val="22"/>
                    <w:lang w:val="en-US" w:eastAsia="ja-JP"/>
                  </w:rPr>
                </w:rPrChange>
              </w:rPr>
              <w:tab/>
            </w:r>
            <w:r w:rsidRPr="008F1DC0" w:rsidDel="008F1DC0">
              <w:rPr>
                <w:rPrChange w:id="866" w:author="Link Pieces" w:date="2015-08-26T13:21:00Z">
                  <w:rPr>
                    <w:rStyle w:val="Hyperlink"/>
                    <w:rFonts w:ascii="Times New Roman" w:hAnsi="Times New Roman"/>
                    <w:noProof/>
                  </w:rPr>
                </w:rPrChange>
              </w:rPr>
              <w:delText>Installation</w:delText>
            </w:r>
            <w:r w:rsidRPr="008F1DC0" w:rsidDel="008F1DC0">
              <w:rPr>
                <w:rFonts w:ascii="Times New Roman" w:hAnsi="Times New Roman"/>
                <w:noProof/>
                <w:webHidden/>
                <w:rPrChange w:id="867" w:author="Link Pieces" w:date="2015-08-26T13:21:00Z">
                  <w:rPr>
                    <w:noProof/>
                    <w:webHidden/>
                  </w:rPr>
                </w:rPrChange>
              </w:rPr>
              <w:tab/>
              <w:delText>310</w:delText>
            </w:r>
          </w:del>
        </w:p>
        <w:p w:rsidR="00CC721F" w:rsidRPr="008F1DC0" w:rsidDel="008F1DC0" w:rsidRDefault="00CC721F">
          <w:pPr>
            <w:pStyle w:val="TOC3"/>
            <w:tabs>
              <w:tab w:val="left" w:pos="1760"/>
              <w:tab w:val="right" w:leader="dot" w:pos="9350"/>
            </w:tabs>
            <w:rPr>
              <w:del w:id="868" w:author="Link Pieces" w:date="2015-08-26T13:20:00Z"/>
              <w:rFonts w:ascii="Times New Roman" w:eastAsiaTheme="minorEastAsia" w:hAnsi="Times New Roman"/>
              <w:noProof/>
              <w:sz w:val="22"/>
              <w:szCs w:val="22"/>
              <w:lang w:val="en-US" w:eastAsia="ja-JP"/>
              <w:rPrChange w:id="869" w:author="Link Pieces" w:date="2015-08-26T13:21:00Z">
                <w:rPr>
                  <w:del w:id="870" w:author="Link Pieces" w:date="2015-08-26T13:20:00Z"/>
                  <w:rFonts w:eastAsiaTheme="minorEastAsia" w:cstheme="minorBidi"/>
                  <w:noProof/>
                  <w:sz w:val="22"/>
                  <w:szCs w:val="22"/>
                  <w:lang w:val="en-US" w:eastAsia="ja-JP"/>
                </w:rPr>
              </w:rPrChange>
            </w:rPr>
          </w:pPr>
          <w:del w:id="871" w:author="Link Pieces" w:date="2015-08-26T13:20:00Z">
            <w:r w:rsidRPr="008F1DC0" w:rsidDel="008F1DC0">
              <w:rPr>
                <w:rPrChange w:id="872" w:author="Link Pieces" w:date="2015-08-26T13:21:00Z">
                  <w:rPr>
                    <w:rStyle w:val="Hyperlink"/>
                    <w:rFonts w:ascii="Times New Roman" w:hAnsi="Times New Roman"/>
                    <w:noProof/>
                  </w:rPr>
                </w:rPrChange>
              </w:rPr>
              <w:delText>6.2.1.3.1</w:delText>
            </w:r>
            <w:r w:rsidRPr="008F1DC0" w:rsidDel="008F1DC0">
              <w:rPr>
                <w:rFonts w:ascii="Times New Roman" w:eastAsiaTheme="minorEastAsia" w:hAnsi="Times New Roman"/>
                <w:noProof/>
                <w:sz w:val="22"/>
                <w:szCs w:val="22"/>
                <w:lang w:val="en-US" w:eastAsia="ja-JP"/>
                <w:rPrChange w:id="873" w:author="Link Pieces" w:date="2015-08-26T13:21:00Z">
                  <w:rPr>
                    <w:rFonts w:eastAsiaTheme="minorEastAsia" w:cstheme="minorBidi"/>
                    <w:noProof/>
                    <w:sz w:val="22"/>
                    <w:szCs w:val="22"/>
                    <w:lang w:val="en-US" w:eastAsia="ja-JP"/>
                  </w:rPr>
                </w:rPrChange>
              </w:rPr>
              <w:tab/>
            </w:r>
            <w:r w:rsidRPr="008F1DC0" w:rsidDel="008F1DC0">
              <w:rPr>
                <w:rPrChange w:id="874" w:author="Link Pieces" w:date="2015-08-26T13:21:00Z">
                  <w:rPr>
                    <w:rStyle w:val="Hyperlink"/>
                    <w:rFonts w:ascii="Times New Roman" w:hAnsi="Times New Roman"/>
                    <w:noProof/>
                  </w:rPr>
                </w:rPrChange>
              </w:rPr>
              <w:delText>Web server setup</w:delText>
            </w:r>
            <w:r w:rsidRPr="008F1DC0" w:rsidDel="008F1DC0">
              <w:rPr>
                <w:rFonts w:ascii="Times New Roman" w:hAnsi="Times New Roman"/>
                <w:noProof/>
                <w:webHidden/>
                <w:rPrChange w:id="875" w:author="Link Pieces" w:date="2015-08-26T13:21:00Z">
                  <w:rPr>
                    <w:noProof/>
                    <w:webHidden/>
                  </w:rPr>
                </w:rPrChange>
              </w:rPr>
              <w:tab/>
              <w:delText>310</w:delText>
            </w:r>
          </w:del>
        </w:p>
        <w:p w:rsidR="00CC721F" w:rsidRPr="008F1DC0" w:rsidDel="008F1DC0" w:rsidRDefault="00CC721F">
          <w:pPr>
            <w:pStyle w:val="TOC3"/>
            <w:tabs>
              <w:tab w:val="left" w:pos="1760"/>
              <w:tab w:val="right" w:leader="dot" w:pos="9350"/>
            </w:tabs>
            <w:rPr>
              <w:del w:id="876" w:author="Link Pieces" w:date="2015-08-26T13:20:00Z"/>
              <w:rFonts w:ascii="Times New Roman" w:eastAsiaTheme="minorEastAsia" w:hAnsi="Times New Roman"/>
              <w:noProof/>
              <w:sz w:val="22"/>
              <w:szCs w:val="22"/>
              <w:lang w:val="en-US" w:eastAsia="ja-JP"/>
              <w:rPrChange w:id="877" w:author="Link Pieces" w:date="2015-08-26T13:21:00Z">
                <w:rPr>
                  <w:del w:id="878" w:author="Link Pieces" w:date="2015-08-26T13:20:00Z"/>
                  <w:rFonts w:eastAsiaTheme="minorEastAsia" w:cstheme="minorBidi"/>
                  <w:noProof/>
                  <w:sz w:val="22"/>
                  <w:szCs w:val="22"/>
                  <w:lang w:val="en-US" w:eastAsia="ja-JP"/>
                </w:rPr>
              </w:rPrChange>
            </w:rPr>
          </w:pPr>
          <w:del w:id="879" w:author="Link Pieces" w:date="2015-08-26T13:20:00Z">
            <w:r w:rsidRPr="008F1DC0" w:rsidDel="008F1DC0">
              <w:rPr>
                <w:rPrChange w:id="880" w:author="Link Pieces" w:date="2015-08-26T13:21:00Z">
                  <w:rPr>
                    <w:rStyle w:val="Hyperlink"/>
                    <w:rFonts w:ascii="Times New Roman" w:hAnsi="Times New Roman"/>
                    <w:noProof/>
                  </w:rPr>
                </w:rPrChange>
              </w:rPr>
              <w:delText>6.2.1.3.2</w:delText>
            </w:r>
            <w:r w:rsidRPr="008F1DC0" w:rsidDel="008F1DC0">
              <w:rPr>
                <w:rFonts w:ascii="Times New Roman" w:eastAsiaTheme="minorEastAsia" w:hAnsi="Times New Roman"/>
                <w:noProof/>
                <w:sz w:val="22"/>
                <w:szCs w:val="22"/>
                <w:lang w:val="en-US" w:eastAsia="ja-JP"/>
                <w:rPrChange w:id="881" w:author="Link Pieces" w:date="2015-08-26T13:21:00Z">
                  <w:rPr>
                    <w:rFonts w:eastAsiaTheme="minorEastAsia" w:cstheme="minorBidi"/>
                    <w:noProof/>
                    <w:sz w:val="22"/>
                    <w:szCs w:val="22"/>
                    <w:lang w:val="en-US" w:eastAsia="ja-JP"/>
                  </w:rPr>
                </w:rPrChange>
              </w:rPr>
              <w:tab/>
            </w:r>
            <w:r w:rsidRPr="008F1DC0" w:rsidDel="008F1DC0">
              <w:rPr>
                <w:rPrChange w:id="882" w:author="Link Pieces" w:date="2015-08-26T13:21:00Z">
                  <w:rPr>
                    <w:rStyle w:val="Hyperlink"/>
                    <w:rFonts w:ascii="Times New Roman" w:hAnsi="Times New Roman"/>
                    <w:noProof/>
                  </w:rPr>
                </w:rPrChange>
              </w:rPr>
              <w:delText>Android application installation</w:delText>
            </w:r>
            <w:r w:rsidRPr="008F1DC0" w:rsidDel="008F1DC0">
              <w:rPr>
                <w:rFonts w:ascii="Times New Roman" w:hAnsi="Times New Roman"/>
                <w:noProof/>
                <w:webHidden/>
                <w:rPrChange w:id="883" w:author="Link Pieces" w:date="2015-08-26T13:21:00Z">
                  <w:rPr>
                    <w:noProof/>
                    <w:webHidden/>
                  </w:rPr>
                </w:rPrChange>
              </w:rPr>
              <w:tab/>
              <w:delText>311</w:delText>
            </w:r>
          </w:del>
        </w:p>
        <w:p w:rsidR="00CC721F" w:rsidRPr="008F1DC0" w:rsidDel="008F1DC0" w:rsidRDefault="00CC721F">
          <w:pPr>
            <w:pStyle w:val="TOC2"/>
            <w:rPr>
              <w:del w:id="884" w:author="Link Pieces" w:date="2015-08-26T13:20:00Z"/>
              <w:rFonts w:ascii="Times New Roman" w:eastAsiaTheme="minorEastAsia" w:hAnsi="Times New Roman"/>
              <w:noProof/>
              <w:sz w:val="22"/>
              <w:szCs w:val="22"/>
              <w:lang w:val="en-US" w:eastAsia="ja-JP"/>
              <w:rPrChange w:id="885" w:author="Link Pieces" w:date="2015-08-26T13:21:00Z">
                <w:rPr>
                  <w:del w:id="886" w:author="Link Pieces" w:date="2015-08-26T13:20:00Z"/>
                  <w:rFonts w:eastAsiaTheme="minorEastAsia" w:cstheme="minorBidi"/>
                  <w:noProof/>
                  <w:sz w:val="22"/>
                  <w:szCs w:val="22"/>
                  <w:lang w:val="en-US" w:eastAsia="ja-JP"/>
                </w:rPr>
              </w:rPrChange>
            </w:rPr>
          </w:pPr>
          <w:del w:id="887" w:author="Link Pieces" w:date="2015-08-26T13:20:00Z">
            <w:r w:rsidRPr="008F1DC0" w:rsidDel="008F1DC0">
              <w:rPr>
                <w:rPrChange w:id="888" w:author="Link Pieces" w:date="2015-08-26T13:21:00Z">
                  <w:rPr>
                    <w:rStyle w:val="Hyperlink"/>
                    <w:rFonts w:ascii="Times New Roman" w:hAnsi="Times New Roman"/>
                    <w:noProof/>
                  </w:rPr>
                </w:rPrChange>
              </w:rPr>
              <w:delText>6.3</w:delText>
            </w:r>
            <w:r w:rsidRPr="008F1DC0" w:rsidDel="008F1DC0">
              <w:rPr>
                <w:rFonts w:ascii="Times New Roman" w:eastAsiaTheme="minorEastAsia" w:hAnsi="Times New Roman"/>
                <w:noProof/>
                <w:sz w:val="22"/>
                <w:szCs w:val="22"/>
                <w:lang w:val="en-US" w:eastAsia="ja-JP"/>
                <w:rPrChange w:id="889" w:author="Link Pieces" w:date="2015-08-26T13:21:00Z">
                  <w:rPr>
                    <w:rFonts w:eastAsiaTheme="minorEastAsia" w:cstheme="minorBidi"/>
                    <w:noProof/>
                    <w:sz w:val="22"/>
                    <w:szCs w:val="22"/>
                    <w:lang w:val="en-US" w:eastAsia="ja-JP"/>
                  </w:rPr>
                </w:rPrChange>
              </w:rPr>
              <w:tab/>
            </w:r>
            <w:r w:rsidRPr="008F1DC0" w:rsidDel="008F1DC0">
              <w:rPr>
                <w:rPrChange w:id="890" w:author="Link Pieces" w:date="2015-08-26T13:21:00Z">
                  <w:rPr>
                    <w:rStyle w:val="Hyperlink"/>
                    <w:rFonts w:ascii="Times New Roman" w:hAnsi="Times New Roman"/>
                    <w:noProof/>
                  </w:rPr>
                </w:rPrChange>
              </w:rPr>
              <w:delText>User’s Guide</w:delText>
            </w:r>
            <w:r w:rsidRPr="008F1DC0" w:rsidDel="008F1DC0">
              <w:rPr>
                <w:rFonts w:ascii="Times New Roman" w:hAnsi="Times New Roman"/>
                <w:noProof/>
                <w:webHidden/>
                <w:rPrChange w:id="891" w:author="Link Pieces" w:date="2015-08-26T13:21:00Z">
                  <w:rPr>
                    <w:noProof/>
                    <w:webHidden/>
                  </w:rPr>
                </w:rPrChange>
              </w:rPr>
              <w:tab/>
              <w:delText>311</w:delText>
            </w:r>
          </w:del>
        </w:p>
        <w:p w:rsidR="00CC721F" w:rsidRPr="008F1DC0" w:rsidDel="008F1DC0" w:rsidRDefault="00CC721F">
          <w:pPr>
            <w:pStyle w:val="TOC3"/>
            <w:tabs>
              <w:tab w:val="right" w:leader="dot" w:pos="9350"/>
            </w:tabs>
            <w:rPr>
              <w:del w:id="892" w:author="Link Pieces" w:date="2015-08-26T13:20:00Z"/>
              <w:rFonts w:ascii="Times New Roman" w:eastAsiaTheme="minorEastAsia" w:hAnsi="Times New Roman"/>
              <w:noProof/>
              <w:sz w:val="22"/>
              <w:szCs w:val="22"/>
              <w:lang w:val="en-US" w:eastAsia="ja-JP"/>
              <w:rPrChange w:id="893" w:author="Link Pieces" w:date="2015-08-26T13:21:00Z">
                <w:rPr>
                  <w:del w:id="894" w:author="Link Pieces" w:date="2015-08-26T13:20:00Z"/>
                  <w:rFonts w:eastAsiaTheme="minorEastAsia" w:cstheme="minorBidi"/>
                  <w:noProof/>
                  <w:sz w:val="22"/>
                  <w:szCs w:val="22"/>
                  <w:lang w:val="en-US" w:eastAsia="ja-JP"/>
                </w:rPr>
              </w:rPrChange>
            </w:rPr>
          </w:pPr>
          <w:del w:id="895" w:author="Link Pieces" w:date="2015-08-26T13:20:00Z">
            <w:r w:rsidRPr="008F1DC0" w:rsidDel="008F1DC0">
              <w:rPr>
                <w:rPrChange w:id="896" w:author="Link Pieces" w:date="2015-08-26T13:21:00Z">
                  <w:rPr>
                    <w:rStyle w:val="Hyperlink"/>
                    <w:rFonts w:ascii="Times New Roman" w:hAnsi="Times New Roman"/>
                    <w:noProof/>
                  </w:rPr>
                </w:rPrChange>
              </w:rPr>
              <w:delText>6.3.1 Web application</w:delText>
            </w:r>
            <w:r w:rsidRPr="008F1DC0" w:rsidDel="008F1DC0">
              <w:rPr>
                <w:rFonts w:ascii="Times New Roman" w:hAnsi="Times New Roman"/>
                <w:noProof/>
                <w:webHidden/>
                <w:rPrChange w:id="897" w:author="Link Pieces" w:date="2015-08-26T13:21:00Z">
                  <w:rPr>
                    <w:noProof/>
                    <w:webHidden/>
                  </w:rPr>
                </w:rPrChange>
              </w:rPr>
              <w:tab/>
              <w:delText>311</w:delText>
            </w:r>
          </w:del>
        </w:p>
        <w:p w:rsidR="00CC721F" w:rsidRPr="008F1DC0" w:rsidDel="008F1DC0" w:rsidRDefault="00CC721F">
          <w:pPr>
            <w:pStyle w:val="TOC3"/>
            <w:tabs>
              <w:tab w:val="right" w:leader="dot" w:pos="9350"/>
            </w:tabs>
            <w:rPr>
              <w:del w:id="898" w:author="Link Pieces" w:date="2015-08-26T13:20:00Z"/>
              <w:rFonts w:ascii="Times New Roman" w:eastAsiaTheme="minorEastAsia" w:hAnsi="Times New Roman"/>
              <w:noProof/>
              <w:sz w:val="22"/>
              <w:szCs w:val="22"/>
              <w:lang w:val="en-US" w:eastAsia="ja-JP"/>
              <w:rPrChange w:id="899" w:author="Link Pieces" w:date="2015-08-26T13:21:00Z">
                <w:rPr>
                  <w:del w:id="900" w:author="Link Pieces" w:date="2015-08-26T13:20:00Z"/>
                  <w:rFonts w:eastAsiaTheme="minorEastAsia" w:cstheme="minorBidi"/>
                  <w:noProof/>
                  <w:sz w:val="22"/>
                  <w:szCs w:val="22"/>
                  <w:lang w:val="en-US" w:eastAsia="ja-JP"/>
                </w:rPr>
              </w:rPrChange>
            </w:rPr>
          </w:pPr>
          <w:del w:id="901" w:author="Link Pieces" w:date="2015-08-26T13:20:00Z">
            <w:r w:rsidRPr="008F1DC0" w:rsidDel="008F1DC0">
              <w:rPr>
                <w:rPrChange w:id="902" w:author="Link Pieces" w:date="2015-08-26T13:21:00Z">
                  <w:rPr>
                    <w:rStyle w:val="Hyperlink"/>
                    <w:rFonts w:ascii="Times New Roman" w:hAnsi="Times New Roman"/>
                    <w:noProof/>
                  </w:rPr>
                </w:rPrChange>
              </w:rPr>
              <w:delText>6.3.2 Mobile application</w:delText>
            </w:r>
            <w:r w:rsidRPr="008F1DC0" w:rsidDel="008F1DC0">
              <w:rPr>
                <w:rFonts w:ascii="Times New Roman" w:hAnsi="Times New Roman"/>
                <w:noProof/>
                <w:webHidden/>
                <w:rPrChange w:id="903" w:author="Link Pieces" w:date="2015-08-26T13:21:00Z">
                  <w:rPr>
                    <w:noProof/>
                    <w:webHidden/>
                  </w:rPr>
                </w:rPrChange>
              </w:rPr>
              <w:tab/>
              <w:delText>332</w:delText>
            </w:r>
          </w:del>
        </w:p>
        <w:p w:rsidR="00CC721F" w:rsidRPr="008F1DC0" w:rsidDel="008F1DC0" w:rsidRDefault="00CC721F">
          <w:pPr>
            <w:pStyle w:val="TOC1"/>
            <w:rPr>
              <w:del w:id="904" w:author="Link Pieces" w:date="2015-08-26T13:20:00Z"/>
              <w:rFonts w:ascii="Times New Roman" w:eastAsiaTheme="minorEastAsia" w:hAnsi="Times New Roman"/>
              <w:b w:val="0"/>
              <w:sz w:val="22"/>
              <w:szCs w:val="22"/>
              <w:lang w:val="en-US" w:eastAsia="ja-JP"/>
              <w:rPrChange w:id="905" w:author="Link Pieces" w:date="2015-08-26T13:21:00Z">
                <w:rPr>
                  <w:del w:id="906" w:author="Link Pieces" w:date="2015-08-26T13:20:00Z"/>
                  <w:rFonts w:eastAsiaTheme="minorEastAsia" w:cstheme="minorBidi"/>
                  <w:b w:val="0"/>
                  <w:sz w:val="22"/>
                  <w:szCs w:val="22"/>
                  <w:lang w:val="en-US" w:eastAsia="ja-JP"/>
                </w:rPr>
              </w:rPrChange>
            </w:rPr>
          </w:pPr>
          <w:del w:id="907" w:author="Link Pieces" w:date="2015-08-26T13:20:00Z">
            <w:r w:rsidRPr="008F1DC0" w:rsidDel="008F1DC0">
              <w:rPr>
                <w:rPrChange w:id="908" w:author="Link Pieces" w:date="2015-08-26T13:21:00Z">
                  <w:rPr>
                    <w:rStyle w:val="Hyperlink"/>
                    <w:rFonts w:ascii="Times New Roman" w:hAnsi="Times New Roman"/>
                    <w:b w:val="0"/>
                  </w:rPr>
                </w:rPrChange>
              </w:rPr>
              <w:delText>APPENDIX</w:delText>
            </w:r>
            <w:r w:rsidRPr="008F1DC0" w:rsidDel="008F1DC0">
              <w:rPr>
                <w:rFonts w:ascii="Times New Roman" w:hAnsi="Times New Roman"/>
                <w:b w:val="0"/>
                <w:webHidden/>
                <w:rPrChange w:id="909" w:author="Link Pieces" w:date="2015-08-26T13:21:00Z">
                  <w:rPr>
                    <w:b w:val="0"/>
                    <w:webHidden/>
                  </w:rPr>
                </w:rPrChange>
              </w:rPr>
              <w:tab/>
              <w:delText>339</w:delText>
            </w:r>
          </w:del>
        </w:p>
        <w:p w:rsidR="008D6280" w:rsidRPr="008F1DC0" w:rsidRDefault="00A32C0F">
          <w:pPr>
            <w:rPr>
              <w:rFonts w:ascii="Times New Roman" w:hAnsi="Times New Roman"/>
            </w:rPr>
          </w:pPr>
          <w:r w:rsidRPr="008F1DC0">
            <w:rPr>
              <w:rFonts w:ascii="Times New Roman" w:hAnsi="Times New Roman"/>
              <w:b/>
              <w:bCs/>
              <w:noProof/>
              <w:rPrChange w:id="910" w:author="Link Pieces" w:date="2015-08-26T13:21:00Z">
                <w:rPr>
                  <w:rFonts w:ascii="Times New Roman" w:hAnsi="Times New Roman"/>
                  <w:b/>
                  <w:bCs/>
                  <w:noProof/>
                </w:rPr>
              </w:rPrChange>
            </w:rPr>
            <w:fldChar w:fldCharType="end"/>
          </w:r>
        </w:p>
      </w:sdtContent>
    </w:sdt>
    <w:p w:rsidR="00CC721F" w:rsidRPr="008F1DC0" w:rsidRDefault="00CC721F" w:rsidP="00A5614C">
      <w:pPr>
        <w:pStyle w:val="NoSpacing"/>
        <w:rPr>
          <w:rFonts w:ascii="Times New Roman" w:hAnsi="Times New Roman"/>
          <w:rPrChange w:id="911" w:author="Link Pieces" w:date="2015-08-26T13:21:00Z">
            <w:rPr/>
          </w:rPrChange>
        </w:rPr>
      </w:pPr>
    </w:p>
    <w:p w:rsidR="00CC721F" w:rsidRPr="008F1DC0" w:rsidRDefault="00CC721F" w:rsidP="00A5614C">
      <w:pPr>
        <w:pStyle w:val="NoSpacing"/>
        <w:rPr>
          <w:rFonts w:ascii="Times New Roman" w:hAnsi="Times New Roman"/>
          <w:rPrChange w:id="912" w:author="Link Pieces" w:date="2015-08-26T13:21:00Z">
            <w:rPr/>
          </w:rPrChange>
        </w:rPr>
      </w:pPr>
    </w:p>
    <w:p w:rsidR="00CC721F" w:rsidRPr="008F1DC0" w:rsidRDefault="00CC721F" w:rsidP="00A5614C">
      <w:pPr>
        <w:pStyle w:val="NoSpacing"/>
        <w:rPr>
          <w:rFonts w:ascii="Times New Roman" w:hAnsi="Times New Roman"/>
          <w:rPrChange w:id="913" w:author="Link Pieces" w:date="2015-08-26T13:21:00Z">
            <w:rPr/>
          </w:rPrChange>
        </w:rPr>
      </w:pPr>
    </w:p>
    <w:p w:rsidR="00CC721F" w:rsidRPr="008F1DC0" w:rsidRDefault="00CC721F" w:rsidP="00A5614C">
      <w:pPr>
        <w:pStyle w:val="NoSpacing"/>
        <w:rPr>
          <w:rFonts w:ascii="Times New Roman" w:hAnsi="Times New Roman"/>
          <w:rPrChange w:id="914" w:author="Link Pieces" w:date="2015-08-26T13:21:00Z">
            <w:rPr/>
          </w:rPrChange>
        </w:rPr>
      </w:pPr>
    </w:p>
    <w:p w:rsidR="009464AB" w:rsidRPr="008F1DC0" w:rsidRDefault="009464AB" w:rsidP="009464AB">
      <w:pPr>
        <w:pStyle w:val="Heading1"/>
        <w:spacing w:before="120" w:after="120"/>
        <w:jc w:val="both"/>
        <w:rPr>
          <w:rFonts w:ascii="Times New Roman" w:hAnsi="Times New Roman" w:cs="Times New Roman"/>
          <w:color w:val="5B9BD5" w:themeColor="accent1"/>
          <w:rPrChange w:id="915" w:author="Link Pieces" w:date="2015-08-26T13:21:00Z">
            <w:rPr>
              <w:rFonts w:asciiTheme="minorHAnsi" w:hAnsiTheme="minorHAnsi"/>
              <w:color w:val="5B9BD5" w:themeColor="accent1"/>
            </w:rPr>
          </w:rPrChange>
        </w:rPr>
      </w:pPr>
      <w:bookmarkStart w:id="916" w:name="_Toc406696066"/>
      <w:bookmarkStart w:id="917" w:name="_Toc385513977"/>
      <w:bookmarkStart w:id="918" w:name="_Toc428358777"/>
      <w:r w:rsidRPr="008F1DC0">
        <w:rPr>
          <w:rFonts w:ascii="Times New Roman" w:hAnsi="Times New Roman" w:cs="Times New Roman"/>
          <w:color w:val="5B9BD5" w:themeColor="accent1"/>
          <w:rPrChange w:id="919" w:author="Link Pieces" w:date="2015-08-26T13:21:00Z">
            <w:rPr>
              <w:rFonts w:asciiTheme="minorHAnsi" w:hAnsiTheme="minorHAnsi"/>
              <w:color w:val="5B9BD5" w:themeColor="accent1"/>
            </w:rPr>
          </w:rPrChange>
        </w:rPr>
        <w:t>Acknowledgements</w:t>
      </w:r>
      <w:bookmarkEnd w:id="916"/>
      <w:bookmarkEnd w:id="917"/>
      <w:bookmarkEnd w:id="918"/>
    </w:p>
    <w:p w:rsidR="009464AB" w:rsidRPr="008F1DC0" w:rsidRDefault="009464AB" w:rsidP="009464AB">
      <w:pPr>
        <w:jc w:val="both"/>
        <w:rPr>
          <w:rFonts w:ascii="Times New Roman" w:hAnsi="Times New Roman"/>
          <w:i/>
          <w:rPrChange w:id="920" w:author="Link Pieces" w:date="2015-08-26T13:21:00Z">
            <w:rPr>
              <w:i/>
            </w:rPr>
          </w:rPrChange>
        </w:rPr>
      </w:pPr>
      <w:r w:rsidRPr="008F1DC0">
        <w:rPr>
          <w:rFonts w:ascii="Times New Roman" w:hAnsi="Times New Roman"/>
          <w:i/>
          <w:rPrChange w:id="921" w:author="Link Pieces" w:date="2015-08-26T13:21:00Z">
            <w:rPr>
              <w:i/>
            </w:rPr>
          </w:rPrChange>
        </w:rPr>
        <w:t>The success and outcome of this project does not only come from the effort of all team members, but also depends on the encouragement and guidance of many people. We would like to express our gratitude towards the people who without them, the development of this project would be much more difficult than it was.</w:t>
      </w:r>
    </w:p>
    <w:p w:rsidR="009464AB" w:rsidRPr="008F1DC0" w:rsidRDefault="009464AB" w:rsidP="009464AB">
      <w:pPr>
        <w:jc w:val="both"/>
        <w:rPr>
          <w:rFonts w:ascii="Times New Roman" w:hAnsi="Times New Roman"/>
          <w:i/>
          <w:rPrChange w:id="922" w:author="Link Pieces" w:date="2015-08-26T13:21:00Z">
            <w:rPr>
              <w:i/>
            </w:rPr>
          </w:rPrChange>
        </w:rPr>
      </w:pPr>
      <w:r w:rsidRPr="008F1DC0">
        <w:rPr>
          <w:rFonts w:ascii="Times New Roman" w:hAnsi="Times New Roman"/>
          <w:i/>
          <w:rPrChange w:id="923" w:author="Link Pieces" w:date="2015-08-26T13:21:00Z">
            <w:rPr>
              <w:i/>
            </w:rPr>
          </w:rPrChange>
        </w:rPr>
        <w:t>We want to show our greatest gratitude to our supervisor Mr. Bui Ngoc Anh. We can’t say thanks enough for his tremendous support and motivation. Mr. Bui Ngoc Anh gave helpful ideas that led us to the right path at the initial stage of the project. He also has always been very responsive in providing necessary information and guidance. We feel enlightened</w:t>
      </w:r>
      <w:r w:rsidRPr="008F1DC0" w:rsidDel="005655D6">
        <w:rPr>
          <w:rFonts w:ascii="Times New Roman" w:hAnsi="Times New Roman"/>
          <w:i/>
          <w:rPrChange w:id="924" w:author="Link Pieces" w:date="2015-08-26T13:21:00Z">
            <w:rPr>
              <w:i/>
            </w:rPr>
          </w:rPrChange>
        </w:rPr>
        <w:t xml:space="preserve"> </w:t>
      </w:r>
      <w:r w:rsidRPr="008F1DC0">
        <w:rPr>
          <w:rFonts w:ascii="Times New Roman" w:hAnsi="Times New Roman"/>
          <w:i/>
          <w:rPrChange w:id="925" w:author="Link Pieces" w:date="2015-08-26T13:21:00Z">
            <w:rPr>
              <w:i/>
            </w:rPr>
          </w:rPrChange>
        </w:rPr>
        <w:t>and encouraged after every meeting with him. Without his support, this project would not have been materialized.</w:t>
      </w:r>
    </w:p>
    <w:p w:rsidR="009464AB" w:rsidRPr="008F1DC0" w:rsidRDefault="009464AB" w:rsidP="009464AB">
      <w:pPr>
        <w:jc w:val="both"/>
        <w:rPr>
          <w:rFonts w:ascii="Times New Roman" w:hAnsi="Times New Roman"/>
          <w:i/>
          <w:rPrChange w:id="926" w:author="Link Pieces" w:date="2015-08-26T13:21:00Z">
            <w:rPr>
              <w:i/>
            </w:rPr>
          </w:rPrChange>
        </w:rPr>
      </w:pPr>
      <w:r w:rsidRPr="008F1DC0">
        <w:rPr>
          <w:rFonts w:ascii="Times New Roman" w:hAnsi="Times New Roman"/>
          <w:i/>
          <w:rPrChange w:id="927" w:author="Link Pieces" w:date="2015-08-26T13:21:00Z">
            <w:rPr>
              <w:i/>
            </w:rPr>
          </w:rPrChange>
        </w:rPr>
        <w:t>We would like to thank all the lecturers who mentored us during the last few years at FPT University. They taught us the knowledge required and gave wise advices that help us a lot during the project development.</w:t>
      </w:r>
    </w:p>
    <w:p w:rsidR="009464AB" w:rsidRPr="008F1DC0" w:rsidRDefault="009464AB" w:rsidP="009464AB">
      <w:pPr>
        <w:rPr>
          <w:ins w:id="928" w:author="Khánh Cao Duy" w:date="2015-08-26T11:05:00Z"/>
          <w:rFonts w:ascii="Times New Roman" w:hAnsi="Times New Roman"/>
          <w:i/>
          <w:rPrChange w:id="929" w:author="Link Pieces" w:date="2015-08-26T13:21:00Z">
            <w:rPr>
              <w:ins w:id="930" w:author="Khánh Cao Duy" w:date="2015-08-26T11:05:00Z"/>
              <w:i/>
            </w:rPr>
          </w:rPrChange>
        </w:rPr>
      </w:pPr>
      <w:r w:rsidRPr="008F1DC0">
        <w:rPr>
          <w:rFonts w:ascii="Times New Roman" w:hAnsi="Times New Roman"/>
          <w:i/>
          <w:rPrChange w:id="931" w:author="Link Pieces" w:date="2015-08-26T13:21:00Z">
            <w:rPr>
              <w:i/>
            </w:rPr>
          </w:rPrChange>
        </w:rPr>
        <w:t>Finally, we feel grateful of our families who gave us a lot of emotional support and inspiration.</w:t>
      </w:r>
    </w:p>
    <w:p w:rsidR="00B1743F" w:rsidRPr="008F1DC0" w:rsidRDefault="00B1743F" w:rsidP="009464AB">
      <w:pPr>
        <w:rPr>
          <w:ins w:id="932" w:author="Khánh Cao Duy" w:date="2015-08-26T11:08:00Z"/>
          <w:rFonts w:ascii="Times New Roman" w:hAnsi="Times New Roman"/>
          <w:i/>
          <w:rPrChange w:id="933" w:author="Link Pieces" w:date="2015-08-26T13:21:00Z">
            <w:rPr>
              <w:ins w:id="934" w:author="Khánh Cao Duy" w:date="2015-08-26T11:08:00Z"/>
              <w:i/>
            </w:rPr>
          </w:rPrChange>
        </w:rPr>
      </w:pPr>
      <w:ins w:id="935" w:author="Khánh Cao Duy" w:date="2015-08-26T11:05:00Z">
        <w:r w:rsidRPr="008F1DC0">
          <w:rPr>
            <w:rFonts w:ascii="Times New Roman" w:hAnsi="Times New Roman"/>
            <w:i/>
            <w:rPrChange w:id="936" w:author="Link Pieces" w:date="2015-08-26T13:21:00Z">
              <w:rPr>
                <w:i/>
              </w:rPr>
            </w:rPrChange>
          </w:rPr>
          <w:tab/>
        </w:r>
        <w:r w:rsidRPr="008F1DC0">
          <w:rPr>
            <w:rFonts w:ascii="Times New Roman" w:hAnsi="Times New Roman"/>
            <w:i/>
            <w:rPrChange w:id="937" w:author="Link Pieces" w:date="2015-08-26T13:21:00Z">
              <w:rPr>
                <w:i/>
              </w:rPr>
            </w:rPrChange>
          </w:rPr>
          <w:tab/>
        </w:r>
        <w:r w:rsidRPr="008F1DC0">
          <w:rPr>
            <w:rFonts w:ascii="Times New Roman" w:hAnsi="Times New Roman"/>
            <w:i/>
            <w:rPrChange w:id="938" w:author="Link Pieces" w:date="2015-08-26T13:21:00Z">
              <w:rPr>
                <w:i/>
              </w:rPr>
            </w:rPrChange>
          </w:rPr>
          <w:tab/>
        </w:r>
        <w:r w:rsidRPr="008F1DC0">
          <w:rPr>
            <w:rFonts w:ascii="Times New Roman" w:hAnsi="Times New Roman"/>
            <w:i/>
            <w:rPrChange w:id="939" w:author="Link Pieces" w:date="2015-08-26T13:21:00Z">
              <w:rPr>
                <w:i/>
              </w:rPr>
            </w:rPrChange>
          </w:rPr>
          <w:tab/>
        </w:r>
        <w:r w:rsidRPr="008F1DC0">
          <w:rPr>
            <w:rFonts w:ascii="Times New Roman" w:hAnsi="Times New Roman"/>
            <w:i/>
            <w:rPrChange w:id="940" w:author="Link Pieces" w:date="2015-08-26T13:21:00Z">
              <w:rPr>
                <w:i/>
              </w:rPr>
            </w:rPrChange>
          </w:rPr>
          <w:tab/>
        </w:r>
        <w:r w:rsidRPr="008F1DC0">
          <w:rPr>
            <w:rFonts w:ascii="Times New Roman" w:hAnsi="Times New Roman"/>
            <w:i/>
            <w:rPrChange w:id="941" w:author="Link Pieces" w:date="2015-08-26T13:21:00Z">
              <w:rPr>
                <w:i/>
              </w:rPr>
            </w:rPrChange>
          </w:rPr>
          <w:tab/>
        </w:r>
        <w:r w:rsidRPr="008F1DC0">
          <w:rPr>
            <w:rFonts w:ascii="Times New Roman" w:hAnsi="Times New Roman"/>
            <w:i/>
            <w:rPrChange w:id="942" w:author="Link Pieces" w:date="2015-08-26T13:21:00Z">
              <w:rPr>
                <w:i/>
              </w:rPr>
            </w:rPrChange>
          </w:rPr>
          <w:tab/>
        </w:r>
        <w:r w:rsidRPr="008F1DC0">
          <w:rPr>
            <w:rFonts w:ascii="Times New Roman" w:hAnsi="Times New Roman"/>
            <w:i/>
            <w:rPrChange w:id="943" w:author="Link Pieces" w:date="2015-08-26T13:21:00Z">
              <w:rPr>
                <w:i/>
              </w:rPr>
            </w:rPrChange>
          </w:rPr>
          <w:tab/>
        </w:r>
        <w:r w:rsidRPr="008F1DC0">
          <w:rPr>
            <w:rFonts w:ascii="Times New Roman" w:hAnsi="Times New Roman"/>
            <w:i/>
            <w:rPrChange w:id="944" w:author="Link Pieces" w:date="2015-08-26T13:21:00Z">
              <w:rPr>
                <w:i/>
              </w:rPr>
            </w:rPrChange>
          </w:rPr>
          <w:tab/>
        </w:r>
      </w:ins>
      <w:ins w:id="945" w:author="Khánh Cao Duy" w:date="2015-08-26T11:07:00Z">
        <w:r w:rsidR="00E230A9" w:rsidRPr="008F1DC0">
          <w:rPr>
            <w:rFonts w:ascii="Times New Roman" w:hAnsi="Times New Roman"/>
            <w:i/>
            <w:rPrChange w:id="946" w:author="Link Pieces" w:date="2015-08-26T13:21:00Z">
              <w:rPr>
                <w:i/>
              </w:rPr>
            </w:rPrChange>
          </w:rPr>
          <w:tab/>
        </w:r>
      </w:ins>
      <w:ins w:id="947" w:author="Khánh Cao Duy" w:date="2015-08-26T11:05:00Z">
        <w:r w:rsidRPr="008F1DC0">
          <w:rPr>
            <w:rFonts w:ascii="Times New Roman" w:hAnsi="Times New Roman"/>
            <w:i/>
            <w:rPrChange w:id="948" w:author="Link Pieces" w:date="2015-08-26T13:21:00Z">
              <w:rPr>
                <w:i/>
              </w:rPr>
            </w:rPrChange>
          </w:rPr>
          <w:t xml:space="preserve">Hòa Lạc, </w:t>
        </w:r>
        <w:r w:rsidR="00E230A9" w:rsidRPr="008F1DC0">
          <w:rPr>
            <w:rFonts w:ascii="Times New Roman" w:hAnsi="Times New Roman"/>
            <w:i/>
            <w:rPrChange w:id="949" w:author="Link Pieces" w:date="2015-08-26T13:21:00Z">
              <w:rPr>
                <w:i/>
              </w:rPr>
            </w:rPrChange>
          </w:rPr>
          <w:t>27/08/2015</w:t>
        </w:r>
      </w:ins>
    </w:p>
    <w:p w:rsidR="00E230A9" w:rsidRPr="008F1DC0" w:rsidRDefault="00E230A9" w:rsidP="009464AB">
      <w:pPr>
        <w:rPr>
          <w:ins w:id="950" w:author="Khánh Cao Duy" w:date="2015-08-26T11:08:00Z"/>
          <w:rFonts w:ascii="Times New Roman" w:hAnsi="Times New Roman"/>
          <w:i/>
          <w:rPrChange w:id="951" w:author="Link Pieces" w:date="2015-08-26T13:21:00Z">
            <w:rPr>
              <w:ins w:id="952" w:author="Khánh Cao Duy" w:date="2015-08-26T11:08:00Z"/>
              <w:i/>
            </w:rPr>
          </w:rPrChange>
        </w:rPr>
      </w:pPr>
    </w:p>
    <w:p w:rsidR="00E230A9" w:rsidRPr="008F1DC0" w:rsidRDefault="00E230A9" w:rsidP="009464AB">
      <w:pPr>
        <w:rPr>
          <w:ins w:id="953" w:author="Khánh Cao Duy" w:date="2015-08-26T11:08:00Z"/>
          <w:rFonts w:ascii="Times New Roman" w:hAnsi="Times New Roman"/>
          <w:i/>
          <w:rPrChange w:id="954" w:author="Link Pieces" w:date="2015-08-26T13:21:00Z">
            <w:rPr>
              <w:ins w:id="955" w:author="Khánh Cao Duy" w:date="2015-08-26T11:08:00Z"/>
              <w:i/>
            </w:rPr>
          </w:rPrChange>
        </w:rPr>
      </w:pPr>
    </w:p>
    <w:p w:rsidR="00E230A9" w:rsidRPr="008F1DC0" w:rsidRDefault="00E230A9" w:rsidP="009464AB">
      <w:pPr>
        <w:rPr>
          <w:ins w:id="956" w:author="Khánh Cao Duy" w:date="2015-08-26T11:08:00Z"/>
          <w:rFonts w:ascii="Times New Roman" w:hAnsi="Times New Roman"/>
          <w:i/>
          <w:rPrChange w:id="957" w:author="Link Pieces" w:date="2015-08-26T13:21:00Z">
            <w:rPr>
              <w:ins w:id="958" w:author="Khánh Cao Duy" w:date="2015-08-26T11:08:00Z"/>
              <w:i/>
            </w:rPr>
          </w:rPrChange>
        </w:rPr>
      </w:pPr>
    </w:p>
    <w:p w:rsidR="00E230A9" w:rsidRPr="008F1DC0" w:rsidRDefault="00E230A9" w:rsidP="009464AB">
      <w:pPr>
        <w:rPr>
          <w:ins w:id="959" w:author="Khánh Cao Duy" w:date="2015-08-26T11:08:00Z"/>
          <w:rFonts w:ascii="Times New Roman" w:hAnsi="Times New Roman"/>
          <w:i/>
          <w:rPrChange w:id="960" w:author="Link Pieces" w:date="2015-08-26T13:21:00Z">
            <w:rPr>
              <w:ins w:id="961" w:author="Khánh Cao Duy" w:date="2015-08-26T11:08:00Z"/>
              <w:i/>
            </w:rPr>
          </w:rPrChange>
        </w:rPr>
      </w:pPr>
    </w:p>
    <w:p w:rsidR="00E230A9" w:rsidRPr="008F1DC0" w:rsidRDefault="00E230A9" w:rsidP="009464AB">
      <w:pPr>
        <w:rPr>
          <w:ins w:id="962" w:author="Khánh Cao Duy" w:date="2015-08-26T11:08:00Z"/>
          <w:rFonts w:ascii="Times New Roman" w:hAnsi="Times New Roman"/>
          <w:i/>
          <w:rPrChange w:id="963" w:author="Link Pieces" w:date="2015-08-26T13:21:00Z">
            <w:rPr>
              <w:ins w:id="964" w:author="Khánh Cao Duy" w:date="2015-08-26T11:08:00Z"/>
              <w:i/>
            </w:rPr>
          </w:rPrChange>
        </w:rPr>
      </w:pPr>
    </w:p>
    <w:p w:rsidR="00E230A9" w:rsidRPr="008F1DC0" w:rsidRDefault="00E230A9" w:rsidP="009464AB">
      <w:pPr>
        <w:rPr>
          <w:ins w:id="965" w:author="Khánh Cao Duy" w:date="2015-08-26T11:08:00Z"/>
          <w:rFonts w:ascii="Times New Roman" w:hAnsi="Times New Roman"/>
          <w:i/>
          <w:rPrChange w:id="966" w:author="Link Pieces" w:date="2015-08-26T13:21:00Z">
            <w:rPr>
              <w:ins w:id="967" w:author="Khánh Cao Duy" w:date="2015-08-26T11:08:00Z"/>
              <w:i/>
            </w:rPr>
          </w:rPrChange>
        </w:rPr>
      </w:pPr>
    </w:p>
    <w:p w:rsidR="00E230A9" w:rsidRPr="008F1DC0" w:rsidRDefault="00E230A9" w:rsidP="009464AB">
      <w:pPr>
        <w:rPr>
          <w:ins w:id="968" w:author="Khánh Cao Duy" w:date="2015-08-26T11:08:00Z"/>
          <w:rFonts w:ascii="Times New Roman" w:hAnsi="Times New Roman"/>
          <w:i/>
          <w:rPrChange w:id="969" w:author="Link Pieces" w:date="2015-08-26T13:21:00Z">
            <w:rPr>
              <w:ins w:id="970" w:author="Khánh Cao Duy" w:date="2015-08-26T11:08:00Z"/>
              <w:i/>
            </w:rPr>
          </w:rPrChange>
        </w:rPr>
      </w:pPr>
    </w:p>
    <w:p w:rsidR="00E230A9" w:rsidRPr="008F1DC0" w:rsidRDefault="00E230A9" w:rsidP="009464AB">
      <w:pPr>
        <w:rPr>
          <w:ins w:id="971" w:author="Khánh Cao Duy" w:date="2015-08-26T11:05:00Z"/>
          <w:rFonts w:ascii="Times New Roman" w:hAnsi="Times New Roman"/>
          <w:i/>
          <w:rPrChange w:id="972" w:author="Link Pieces" w:date="2015-08-26T13:21:00Z">
            <w:rPr>
              <w:ins w:id="973" w:author="Khánh Cao Duy" w:date="2015-08-26T11:05:00Z"/>
              <w:i/>
            </w:rPr>
          </w:rPrChange>
        </w:rPr>
      </w:pPr>
    </w:p>
    <w:p w:rsidR="00E230A9" w:rsidRPr="008F1DC0" w:rsidDel="00E230A9" w:rsidRDefault="00E230A9" w:rsidP="009464AB">
      <w:pPr>
        <w:rPr>
          <w:del w:id="974" w:author="Khánh Cao Duy" w:date="2015-08-26T11:07:00Z"/>
          <w:rFonts w:ascii="Times New Roman" w:hAnsi="Times New Roman"/>
          <w:i/>
          <w:rPrChange w:id="975" w:author="Link Pieces" w:date="2015-08-26T13:21:00Z">
            <w:rPr>
              <w:del w:id="976" w:author="Khánh Cao Duy" w:date="2015-08-26T11:07:00Z"/>
            </w:rPr>
          </w:rPrChange>
        </w:rPr>
      </w:pPr>
      <w:ins w:id="977" w:author="Khánh Cao Duy" w:date="2015-08-26T11:06:00Z">
        <w:r w:rsidRPr="008F1DC0">
          <w:rPr>
            <w:rFonts w:ascii="Times New Roman" w:hAnsi="Times New Roman"/>
            <w:i/>
            <w:rPrChange w:id="978" w:author="Link Pieces" w:date="2015-08-26T13:21:00Z">
              <w:rPr>
                <w:i/>
              </w:rPr>
            </w:rPrChange>
          </w:rPr>
          <w:t>Nguyễn Hải Đăng</w:t>
        </w:r>
      </w:ins>
      <w:ins w:id="979" w:author="Khánh Cao Duy" w:date="2015-08-26T11:07:00Z">
        <w:r w:rsidRPr="008F1DC0">
          <w:rPr>
            <w:rFonts w:ascii="Times New Roman" w:hAnsi="Times New Roman"/>
            <w:i/>
            <w:rPrChange w:id="980" w:author="Link Pieces" w:date="2015-08-26T13:21:00Z">
              <w:rPr>
                <w:i/>
              </w:rPr>
            </w:rPrChange>
          </w:rPr>
          <w:t xml:space="preserve"> </w:t>
        </w:r>
      </w:ins>
      <w:ins w:id="981" w:author="Khánh Cao Duy" w:date="2015-08-26T11:08:00Z">
        <w:r w:rsidRPr="008F1DC0">
          <w:rPr>
            <w:rFonts w:ascii="Times New Roman" w:hAnsi="Times New Roman"/>
            <w:i/>
            <w:rPrChange w:id="982" w:author="Link Pieces" w:date="2015-08-26T13:21:00Z">
              <w:rPr>
                <w:i/>
              </w:rPr>
            </w:rPrChange>
          </w:rPr>
          <w:t xml:space="preserve">  </w:t>
        </w:r>
        <w:del w:id="983" w:author="Link Pieces" w:date="2015-08-26T13:22:00Z">
          <w:r w:rsidRPr="008F1DC0" w:rsidDel="008F1DC0">
            <w:rPr>
              <w:rFonts w:ascii="Times New Roman" w:hAnsi="Times New Roman"/>
              <w:i/>
              <w:rPrChange w:id="984" w:author="Link Pieces" w:date="2015-08-26T13:21:00Z">
                <w:rPr>
                  <w:i/>
                </w:rPr>
              </w:rPrChange>
            </w:rPr>
            <w:delText xml:space="preserve">  </w:delText>
          </w:r>
        </w:del>
      </w:ins>
      <w:ins w:id="985" w:author="Khánh Cao Duy" w:date="2015-08-26T11:07:00Z">
        <w:r w:rsidRPr="008F1DC0">
          <w:rPr>
            <w:rFonts w:ascii="Times New Roman" w:hAnsi="Times New Roman"/>
            <w:i/>
            <w:rPrChange w:id="986" w:author="Link Pieces" w:date="2015-08-26T13:21:00Z">
              <w:rPr>
                <w:i/>
              </w:rPr>
            </w:rPrChange>
          </w:rPr>
          <w:t xml:space="preserve">Nguyễn Danh Nam </w:t>
        </w:r>
      </w:ins>
      <w:ins w:id="987" w:author="Khánh Cao Duy" w:date="2015-08-26T11:08:00Z">
        <w:r w:rsidRPr="008F1DC0">
          <w:rPr>
            <w:rFonts w:ascii="Times New Roman" w:hAnsi="Times New Roman"/>
            <w:i/>
            <w:rPrChange w:id="988" w:author="Link Pieces" w:date="2015-08-26T13:21:00Z">
              <w:rPr>
                <w:i/>
              </w:rPr>
            </w:rPrChange>
          </w:rPr>
          <w:t xml:space="preserve">  </w:t>
        </w:r>
        <w:del w:id="989" w:author="Link Pieces" w:date="2015-08-26T13:22:00Z">
          <w:r w:rsidRPr="008F1DC0" w:rsidDel="008F1DC0">
            <w:rPr>
              <w:rFonts w:ascii="Times New Roman" w:hAnsi="Times New Roman"/>
              <w:i/>
              <w:rPrChange w:id="990" w:author="Link Pieces" w:date="2015-08-26T13:21:00Z">
                <w:rPr>
                  <w:i/>
                </w:rPr>
              </w:rPrChange>
            </w:rPr>
            <w:delText xml:space="preserve"> </w:delText>
          </w:r>
        </w:del>
      </w:ins>
      <w:ins w:id="991" w:author="Khánh Cao Duy" w:date="2015-08-26T11:07:00Z">
        <w:r w:rsidRPr="008F1DC0">
          <w:rPr>
            <w:rFonts w:ascii="Times New Roman" w:hAnsi="Times New Roman"/>
            <w:i/>
            <w:rPrChange w:id="992" w:author="Link Pieces" w:date="2015-08-26T13:21:00Z">
              <w:rPr>
                <w:i/>
              </w:rPr>
            </w:rPrChange>
          </w:rPr>
          <w:t xml:space="preserve">Cao Duy Khánh </w:t>
        </w:r>
      </w:ins>
      <w:ins w:id="993" w:author="Khánh Cao Duy" w:date="2015-08-26T11:08:00Z">
        <w:r w:rsidRPr="008F1DC0">
          <w:rPr>
            <w:rFonts w:ascii="Times New Roman" w:hAnsi="Times New Roman"/>
            <w:i/>
            <w:rPrChange w:id="994" w:author="Link Pieces" w:date="2015-08-26T13:21:00Z">
              <w:rPr>
                <w:i/>
              </w:rPr>
            </w:rPrChange>
          </w:rPr>
          <w:t xml:space="preserve">   </w:t>
        </w:r>
      </w:ins>
      <w:ins w:id="995" w:author="Khánh Cao Duy" w:date="2015-08-26T11:07:00Z">
        <w:r w:rsidRPr="008F1DC0">
          <w:rPr>
            <w:rFonts w:ascii="Times New Roman" w:hAnsi="Times New Roman"/>
            <w:i/>
            <w:rPrChange w:id="996" w:author="Link Pieces" w:date="2015-08-26T13:21:00Z">
              <w:rPr>
                <w:i/>
              </w:rPr>
            </w:rPrChange>
          </w:rPr>
          <w:t xml:space="preserve">Nguyễn Bảo Văn  </w:t>
        </w:r>
      </w:ins>
      <w:ins w:id="997" w:author="Khánh Cao Duy" w:date="2015-08-26T11:08:00Z">
        <w:r w:rsidRPr="008F1DC0">
          <w:rPr>
            <w:rFonts w:ascii="Times New Roman" w:hAnsi="Times New Roman"/>
            <w:i/>
            <w:rPrChange w:id="998" w:author="Link Pieces" w:date="2015-08-26T13:21:00Z">
              <w:rPr>
                <w:i/>
              </w:rPr>
            </w:rPrChange>
          </w:rPr>
          <w:t xml:space="preserve">  </w:t>
        </w:r>
        <w:del w:id="999" w:author="Link Pieces" w:date="2015-08-26T13:22:00Z">
          <w:r w:rsidRPr="008F1DC0" w:rsidDel="008F1DC0">
            <w:rPr>
              <w:rFonts w:ascii="Times New Roman" w:hAnsi="Times New Roman"/>
              <w:i/>
              <w:rPrChange w:id="1000" w:author="Link Pieces" w:date="2015-08-26T13:21:00Z">
                <w:rPr>
                  <w:i/>
                </w:rPr>
              </w:rPrChange>
            </w:rPr>
            <w:delText xml:space="preserve">   </w:delText>
          </w:r>
        </w:del>
      </w:ins>
      <w:ins w:id="1001" w:author="Khánh Cao Duy" w:date="2015-08-26T11:07:00Z">
        <w:del w:id="1002" w:author="Link Pieces" w:date="2015-08-26T13:21:00Z">
          <w:r w:rsidRPr="008F1DC0" w:rsidDel="008F1DC0">
            <w:rPr>
              <w:rFonts w:ascii="Times New Roman" w:hAnsi="Times New Roman"/>
              <w:i/>
              <w:rPrChange w:id="1003" w:author="Link Pieces" w:date="2015-08-26T13:21:00Z">
                <w:rPr>
                  <w:i/>
                </w:rPr>
              </w:rPrChange>
            </w:rPr>
            <w:delText xml:space="preserve">Nguyễn Hải </w:delText>
          </w:r>
        </w:del>
      </w:ins>
      <w:ins w:id="1004" w:author="Link Pieces" w:date="2015-08-26T13:21:00Z">
        <w:r w:rsidR="008F1DC0">
          <w:rPr>
            <w:rFonts w:ascii="Times New Roman" w:hAnsi="Times New Roman"/>
            <w:i/>
          </w:rPr>
          <w:t xml:space="preserve">Nguyễn Văn </w:t>
        </w:r>
      </w:ins>
      <w:ins w:id="1005" w:author="Khánh Cao Duy" w:date="2015-08-26T11:07:00Z">
        <w:r w:rsidRPr="008F1DC0">
          <w:rPr>
            <w:rFonts w:ascii="Times New Roman" w:hAnsi="Times New Roman"/>
            <w:i/>
            <w:rPrChange w:id="1006" w:author="Link Pieces" w:date="2015-08-26T13:21:00Z">
              <w:rPr>
                <w:i/>
              </w:rPr>
            </w:rPrChange>
          </w:rPr>
          <w:t>Linh</w:t>
        </w:r>
      </w:ins>
    </w:p>
    <w:p w:rsidR="00CC721F" w:rsidRPr="008F1DC0" w:rsidRDefault="00CC721F">
      <w:pPr>
        <w:rPr>
          <w:rFonts w:ascii="Times New Roman" w:hAnsi="Times New Roman"/>
          <w:lang w:eastAsia="ko-KR"/>
          <w:rPrChange w:id="1007" w:author="Link Pieces" w:date="2015-08-26T13:21:00Z">
            <w:rPr>
              <w:rFonts w:ascii="Times New Roman" w:eastAsiaTheme="majorEastAsia" w:hAnsi="Times New Roman" w:cs="Arial"/>
              <w:b/>
              <w:color w:val="000000" w:themeColor="text1"/>
              <w:sz w:val="28"/>
              <w:szCs w:val="28"/>
              <w:lang w:eastAsia="ko-KR"/>
            </w:rPr>
          </w:rPrChange>
        </w:rPr>
        <w:pPrChange w:id="1008" w:author="Khánh Cao Duy" w:date="2015-08-26T11:07:00Z">
          <w:pPr>
            <w:pStyle w:val="NoSpacing"/>
          </w:pPr>
        </w:pPrChange>
      </w:pPr>
    </w:p>
    <w:p w:rsidR="009464AB" w:rsidRPr="008F1DC0" w:rsidRDefault="009464AB">
      <w:pPr>
        <w:spacing w:after="160" w:line="259" w:lineRule="auto"/>
        <w:rPr>
          <w:rFonts w:ascii="Times New Roman" w:eastAsiaTheme="majorEastAsia" w:hAnsi="Times New Roman"/>
          <w:b/>
          <w:bCs/>
          <w:color w:val="000000" w:themeColor="text1"/>
          <w:sz w:val="28"/>
          <w:szCs w:val="28"/>
          <w:lang w:val="en-US" w:eastAsia="ko-KR"/>
        </w:rPr>
      </w:pPr>
      <w:r w:rsidRPr="008F1DC0">
        <w:rPr>
          <w:rFonts w:ascii="Times New Roman" w:hAnsi="Times New Roman"/>
          <w:b/>
          <w:sz w:val="28"/>
          <w:szCs w:val="28"/>
        </w:rPr>
        <w:br w:type="page"/>
      </w:r>
    </w:p>
    <w:p w:rsidR="004948E8" w:rsidRPr="008F1DC0" w:rsidRDefault="007C4C8E">
      <w:pPr>
        <w:pStyle w:val="Heading1"/>
        <w:ind w:left="2160" w:firstLine="720"/>
        <w:jc w:val="left"/>
        <w:rPr>
          <w:rFonts w:ascii="Times New Roman" w:hAnsi="Times New Roman" w:cs="Times New Roman"/>
          <w:rPrChange w:id="1009" w:author="Link Pieces" w:date="2015-08-26T13:21:00Z">
            <w:rPr/>
          </w:rPrChange>
        </w:rPr>
        <w:pPrChange w:id="1010" w:author="Khánh Cao Duy" w:date="2015-08-26T12:17:00Z">
          <w:pPr>
            <w:pStyle w:val="Heading1"/>
            <w:ind w:firstLine="720"/>
          </w:pPr>
        </w:pPrChange>
      </w:pPr>
      <w:ins w:id="1011" w:author="Khánh Cao Duy" w:date="2015-08-26T12:17:00Z">
        <w:r w:rsidRPr="008F1DC0">
          <w:rPr>
            <w:rFonts w:ascii="Times New Roman" w:hAnsi="Times New Roman" w:cs="Times New Roman"/>
            <w:b/>
            <w:sz w:val="28"/>
            <w:szCs w:val="28"/>
          </w:rPr>
          <w:lastRenderedPageBreak/>
          <w:t xml:space="preserve">   </w:t>
        </w:r>
      </w:ins>
      <w:bookmarkStart w:id="1012" w:name="_Toc428358778"/>
      <w:r w:rsidR="00CC721F" w:rsidRPr="008F1DC0">
        <w:rPr>
          <w:rFonts w:ascii="Times New Roman" w:hAnsi="Times New Roman" w:cs="Times New Roman"/>
          <w:b/>
          <w:sz w:val="28"/>
          <w:szCs w:val="28"/>
        </w:rPr>
        <w:t>Acronyms and Definitions</w:t>
      </w:r>
      <w:bookmarkEnd w:id="1012"/>
    </w:p>
    <w:tbl>
      <w:tblPr>
        <w:tblStyle w:val="TableGrid"/>
        <w:tblW w:w="9360" w:type="dxa"/>
        <w:tblInd w:w="108" w:type="dxa"/>
        <w:tblLook w:val="04A0" w:firstRow="1" w:lastRow="0" w:firstColumn="1" w:lastColumn="0" w:noHBand="0" w:noVBand="1"/>
      </w:tblPr>
      <w:tblGrid>
        <w:gridCol w:w="4590"/>
        <w:gridCol w:w="4770"/>
      </w:tblGrid>
      <w:tr w:rsidR="008F3A63" w:rsidRPr="008F1DC0" w:rsidTr="00A5614C">
        <w:tc>
          <w:tcPr>
            <w:tcW w:w="4590" w:type="dxa"/>
            <w:tcBorders>
              <w:top w:val="single" w:sz="4" w:space="0" w:color="auto"/>
              <w:left w:val="single" w:sz="4" w:space="0" w:color="auto"/>
              <w:bottom w:val="single" w:sz="4" w:space="0" w:color="auto"/>
              <w:right w:val="single" w:sz="4" w:space="0" w:color="auto"/>
            </w:tcBorders>
            <w:hideMark/>
          </w:tcPr>
          <w:p w:rsidR="008F3A63" w:rsidRPr="008F1DC0" w:rsidRDefault="008F3A63" w:rsidP="006137EB">
            <w:pPr>
              <w:rPr>
                <w:rFonts w:ascii="Times New Roman" w:eastAsia="Calibri" w:hAnsi="Times New Roman"/>
                <w:b/>
              </w:rPr>
            </w:pPr>
            <w:r w:rsidRPr="008F1DC0">
              <w:rPr>
                <w:rFonts w:ascii="Times New Roman" w:hAnsi="Times New Roman"/>
                <w:b/>
              </w:rPr>
              <w:t>Acronym</w:t>
            </w:r>
          </w:p>
        </w:tc>
        <w:tc>
          <w:tcPr>
            <w:tcW w:w="4770" w:type="dxa"/>
            <w:tcBorders>
              <w:top w:val="single" w:sz="4" w:space="0" w:color="auto"/>
              <w:left w:val="single" w:sz="4" w:space="0" w:color="auto"/>
              <w:bottom w:val="single" w:sz="4" w:space="0" w:color="auto"/>
              <w:right w:val="single" w:sz="4" w:space="0" w:color="auto"/>
            </w:tcBorders>
            <w:hideMark/>
          </w:tcPr>
          <w:p w:rsidR="008F3A63" w:rsidRPr="008F1DC0" w:rsidRDefault="008F3A63" w:rsidP="006137EB">
            <w:pPr>
              <w:rPr>
                <w:rFonts w:ascii="Times New Roman" w:eastAsia="Calibri" w:hAnsi="Times New Roman"/>
                <w:b/>
              </w:rPr>
            </w:pPr>
            <w:r w:rsidRPr="008F1DC0">
              <w:rPr>
                <w:rFonts w:ascii="Times New Roman" w:hAnsi="Times New Roman"/>
                <w:b/>
              </w:rPr>
              <w:t>Definition</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BOSS</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Bespoke Online Store Service</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hideMark/>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B2C</w:t>
            </w:r>
          </w:p>
        </w:tc>
        <w:tc>
          <w:tcPr>
            <w:tcW w:w="4770" w:type="dxa"/>
            <w:tcBorders>
              <w:top w:val="single" w:sz="4" w:space="0" w:color="auto"/>
              <w:left w:val="single" w:sz="4" w:space="0" w:color="auto"/>
              <w:bottom w:val="single" w:sz="4" w:space="0" w:color="auto"/>
              <w:right w:val="single" w:sz="4" w:space="0" w:color="auto"/>
            </w:tcBorders>
            <w:hideMark/>
          </w:tcPr>
          <w:p w:rsidR="008F3A63" w:rsidRPr="008F1DC0" w:rsidRDefault="008F3A63" w:rsidP="00A5614C">
            <w:pPr>
              <w:spacing w:before="100" w:beforeAutospacing="1"/>
              <w:rPr>
                <w:rFonts w:ascii="Times New Roman" w:eastAsia="Calibri" w:hAnsi="Times New Roman"/>
              </w:rPr>
            </w:pPr>
            <w:r w:rsidRPr="008F1DC0">
              <w:rPr>
                <w:rFonts w:ascii="Times New Roman" w:hAnsi="Times New Roman"/>
              </w:rPr>
              <w:t>Business-To-Consumer</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QA</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Quality Assurance</w:t>
            </w:r>
          </w:p>
        </w:tc>
      </w:tr>
      <w:tr w:rsidR="008F3A63" w:rsidRPr="008F1DC0" w:rsidTr="00A5614C">
        <w:trPr>
          <w:trHeight w:val="2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COD</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Cash On Delivery</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PM</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Project manager</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TL</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Team Leader</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SRS</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Software Requirement Specification</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SDD</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Software Detail Design</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UC</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Use Case</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HTTP</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Hypertext Transfer Protocol</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GUI</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Graphical User Interface</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UI</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User Interface</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OS</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Operating System</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CPU</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Central Processing Unit</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HDD</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Hard Disk Drive</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RAM</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Random-Access Memory</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IDE</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Integrated Development Environment</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PHP</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FF0356" w:rsidP="00A5614C">
            <w:pPr>
              <w:spacing w:before="100" w:beforeAutospacing="1"/>
              <w:rPr>
                <w:rFonts w:ascii="Times New Roman" w:eastAsia="Calibri" w:hAnsi="Times New Roman"/>
              </w:rPr>
            </w:pPr>
            <w:r w:rsidRPr="008F1DC0">
              <w:rPr>
                <w:rFonts w:ascii="Times New Roman" w:eastAsia="Calibri" w:hAnsi="Times New Roman"/>
              </w:rPr>
              <w:t xml:space="preserve">Hypertext Preprocessor </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eastAsia="Calibri" w:hAnsi="Times New Roman"/>
              </w:rPr>
              <w:t>CSS</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FF0356" w:rsidP="00A5614C">
            <w:pPr>
              <w:spacing w:before="100" w:beforeAutospacing="1"/>
              <w:rPr>
                <w:rFonts w:ascii="Times New Roman" w:eastAsia="Calibri" w:hAnsi="Times New Roman"/>
              </w:rPr>
            </w:pPr>
            <w:r w:rsidRPr="008F1DC0">
              <w:rPr>
                <w:rFonts w:ascii="Times New Roman" w:hAnsi="Times New Roman"/>
                <w:color w:val="222222"/>
                <w:shd w:val="clear" w:color="auto" w:fill="FFFFFF"/>
              </w:rPr>
              <w:t>Cascading Style Sheets</w:t>
            </w:r>
          </w:p>
        </w:tc>
      </w:tr>
      <w:tr w:rsidR="008F3A63" w:rsidRPr="008F1DC0" w:rsidTr="00A5614C">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hAnsi="Times New Roman"/>
              </w:rPr>
              <w:t>JSON</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hAnsi="Times New Roman"/>
              </w:rPr>
              <w:t>JavaScript Object Notation</w:t>
            </w:r>
          </w:p>
        </w:tc>
      </w:tr>
      <w:tr w:rsidR="008F3A63" w:rsidRPr="008F1DC0" w:rsidTr="008F3A63">
        <w:trPr>
          <w:trHeight w:val="350"/>
        </w:trPr>
        <w:tc>
          <w:tcPr>
            <w:tcW w:w="459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hAnsi="Times New Roman"/>
              </w:rPr>
            </w:pPr>
            <w:r w:rsidRPr="008F1DC0">
              <w:rPr>
                <w:rFonts w:ascii="Times New Roman" w:hAnsi="Times New Roman"/>
              </w:rPr>
              <w:t>API</w:t>
            </w:r>
          </w:p>
        </w:tc>
        <w:tc>
          <w:tcPr>
            <w:tcW w:w="4770" w:type="dxa"/>
            <w:tcBorders>
              <w:top w:val="single" w:sz="4" w:space="0" w:color="auto"/>
              <w:left w:val="single" w:sz="4" w:space="0" w:color="auto"/>
              <w:bottom w:val="single" w:sz="4" w:space="0" w:color="auto"/>
              <w:right w:val="single" w:sz="4" w:space="0" w:color="auto"/>
            </w:tcBorders>
          </w:tcPr>
          <w:p w:rsidR="008F3A63" w:rsidRPr="008F1DC0" w:rsidRDefault="008F3A63" w:rsidP="00A5614C">
            <w:pPr>
              <w:spacing w:before="100" w:beforeAutospacing="1"/>
              <w:rPr>
                <w:rFonts w:ascii="Times New Roman" w:eastAsia="Calibri" w:hAnsi="Times New Roman"/>
              </w:rPr>
            </w:pPr>
            <w:r w:rsidRPr="008F1DC0">
              <w:rPr>
                <w:rFonts w:ascii="Times New Roman" w:hAnsi="Times New Roman"/>
              </w:rPr>
              <w:t>Application Programming Interface</w:t>
            </w:r>
          </w:p>
        </w:tc>
      </w:tr>
      <w:tr w:rsidR="002E52C5" w:rsidRPr="008F1DC0" w:rsidTr="008F3A63">
        <w:trPr>
          <w:trHeight w:val="350"/>
        </w:trPr>
        <w:tc>
          <w:tcPr>
            <w:tcW w:w="459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r w:rsidRPr="008F1DC0">
              <w:rPr>
                <w:rFonts w:ascii="Times New Roman" w:hAnsi="Times New Roman"/>
              </w:rPr>
              <w:t>SVN</w:t>
            </w:r>
          </w:p>
        </w:tc>
        <w:tc>
          <w:tcPr>
            <w:tcW w:w="477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r w:rsidRPr="008F1DC0">
              <w:rPr>
                <w:rFonts w:ascii="Times New Roman" w:hAnsi="Times New Roman"/>
                <w:bCs/>
                <w:color w:val="252525"/>
                <w:shd w:val="clear" w:color="auto" w:fill="FFFFFF"/>
              </w:rPr>
              <w:t>Apache Subversion</w:t>
            </w:r>
          </w:p>
        </w:tc>
      </w:tr>
      <w:tr w:rsidR="002E52C5" w:rsidRPr="008F1DC0" w:rsidTr="008F3A63">
        <w:trPr>
          <w:trHeight w:val="350"/>
        </w:trPr>
        <w:tc>
          <w:tcPr>
            <w:tcW w:w="459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r w:rsidRPr="008F1DC0">
              <w:rPr>
                <w:rFonts w:ascii="Times New Roman" w:hAnsi="Times New Roman"/>
              </w:rPr>
              <w:t>UML</w:t>
            </w:r>
          </w:p>
        </w:tc>
        <w:tc>
          <w:tcPr>
            <w:tcW w:w="477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r w:rsidRPr="008F1DC0">
              <w:rPr>
                <w:rFonts w:ascii="Times New Roman" w:hAnsi="Times New Roman"/>
                <w:color w:val="222222"/>
                <w:shd w:val="clear" w:color="auto" w:fill="FFFFFF"/>
              </w:rPr>
              <w:t>The Unified Modeling Language</w:t>
            </w:r>
          </w:p>
        </w:tc>
      </w:tr>
      <w:tr w:rsidR="002E52C5" w:rsidRPr="008F1DC0" w:rsidTr="008F3A63">
        <w:trPr>
          <w:trHeight w:val="350"/>
        </w:trPr>
        <w:tc>
          <w:tcPr>
            <w:tcW w:w="459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r w:rsidRPr="008F1DC0">
              <w:rPr>
                <w:rFonts w:ascii="Times New Roman" w:hAnsi="Times New Roman"/>
              </w:rPr>
              <w:t>Tenant</w:t>
            </w:r>
          </w:p>
        </w:tc>
        <w:tc>
          <w:tcPr>
            <w:tcW w:w="477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p>
        </w:tc>
      </w:tr>
      <w:tr w:rsidR="002E52C5" w:rsidRPr="008F1DC0" w:rsidTr="008F3A63">
        <w:trPr>
          <w:trHeight w:val="350"/>
        </w:trPr>
        <w:tc>
          <w:tcPr>
            <w:tcW w:w="459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r w:rsidRPr="008F1DC0">
              <w:rPr>
                <w:rFonts w:ascii="Times New Roman" w:hAnsi="Times New Roman"/>
              </w:rPr>
              <w:t>Metadata</w:t>
            </w:r>
          </w:p>
        </w:tc>
        <w:tc>
          <w:tcPr>
            <w:tcW w:w="4770" w:type="dxa"/>
            <w:tcBorders>
              <w:top w:val="single" w:sz="4" w:space="0" w:color="auto"/>
              <w:left w:val="single" w:sz="4" w:space="0" w:color="auto"/>
              <w:bottom w:val="single" w:sz="4" w:space="0" w:color="auto"/>
              <w:right w:val="single" w:sz="4" w:space="0" w:color="auto"/>
            </w:tcBorders>
          </w:tcPr>
          <w:p w:rsidR="002E52C5" w:rsidRPr="008F1DC0" w:rsidRDefault="002E52C5" w:rsidP="00FF0356">
            <w:pPr>
              <w:spacing w:before="100" w:beforeAutospacing="1"/>
              <w:rPr>
                <w:rFonts w:ascii="Times New Roman" w:hAnsi="Times New Roman"/>
              </w:rPr>
            </w:pPr>
          </w:p>
        </w:tc>
      </w:tr>
    </w:tbl>
    <w:p w:rsidR="004948E8" w:rsidRPr="008F1DC0" w:rsidRDefault="004948E8" w:rsidP="00A5614C">
      <w:pPr>
        <w:rPr>
          <w:rFonts w:ascii="Times New Roman" w:hAnsi="Times New Roman"/>
          <w:lang w:val="en-US" w:eastAsia="ko-KR"/>
        </w:rPr>
      </w:pPr>
    </w:p>
    <w:p w:rsidR="00A32C0F" w:rsidRPr="008F1DC0" w:rsidRDefault="00CD31F0" w:rsidP="00A5614C">
      <w:pPr>
        <w:pStyle w:val="Heading1"/>
        <w:rPr>
          <w:rFonts w:ascii="Times New Roman" w:hAnsi="Times New Roman" w:cs="Times New Roman"/>
          <w:b/>
          <w:rPrChange w:id="1013" w:author="Link Pieces" w:date="2015-08-26T13:21:00Z">
            <w:rPr>
              <w:rFonts w:ascii="Times New Roman" w:hAnsi="Times New Roman"/>
              <w:b/>
            </w:rPr>
          </w:rPrChange>
        </w:rPr>
      </w:pPr>
      <w:bookmarkStart w:id="1014" w:name="_Toc428358779"/>
      <w:r w:rsidRPr="008F1DC0">
        <w:rPr>
          <w:rFonts w:ascii="Times New Roman" w:hAnsi="Times New Roman" w:cs="Times New Roman"/>
          <w:b/>
        </w:rPr>
        <w:lastRenderedPageBreak/>
        <w:t>CHAPTER 1: INTRODUCTION</w:t>
      </w:r>
      <w:bookmarkEnd w:id="1014"/>
    </w:p>
    <w:p w:rsidR="005573F7" w:rsidRPr="008F1DC0" w:rsidRDefault="005573F7" w:rsidP="005573F7">
      <w:pPr>
        <w:pStyle w:val="NoSpacing"/>
        <w:rPr>
          <w:rFonts w:ascii="Times New Roman" w:eastAsia="Batang" w:hAnsi="Times New Roman"/>
          <w:color w:val="000000" w:themeColor="text1"/>
          <w:spacing w:val="40"/>
          <w:sz w:val="44"/>
          <w:szCs w:val="44"/>
          <w:lang w:eastAsia="ko-KR"/>
        </w:rPr>
      </w:pPr>
    </w:p>
    <w:p w:rsidR="00A32C0F" w:rsidRPr="008F1DC0" w:rsidRDefault="004A0EB4" w:rsidP="00A5614C">
      <w:pPr>
        <w:pStyle w:val="Heading2"/>
        <w:numPr>
          <w:ilvl w:val="1"/>
          <w:numId w:val="35"/>
        </w:numPr>
        <w:rPr>
          <w:rFonts w:ascii="Times New Roman" w:hAnsi="Times New Roman"/>
        </w:rPr>
      </w:pPr>
      <w:r w:rsidRPr="008F1DC0">
        <w:rPr>
          <w:rFonts w:ascii="Times New Roman" w:hAnsi="Times New Roman"/>
        </w:rPr>
        <w:t xml:space="preserve"> </w:t>
      </w:r>
      <w:bookmarkStart w:id="1015" w:name="_Toc428358780"/>
      <w:r w:rsidR="005573F7" w:rsidRPr="008F1DC0">
        <w:rPr>
          <w:rFonts w:ascii="Times New Roman" w:hAnsi="Times New Roman"/>
        </w:rPr>
        <w:t>Purpose</w:t>
      </w:r>
      <w:bookmarkEnd w:id="1015"/>
    </w:p>
    <w:p w:rsidR="00A32C0F" w:rsidRPr="008F1DC0" w:rsidRDefault="00307B64" w:rsidP="00A5614C">
      <w:pPr>
        <w:pStyle w:val="NoSpacing"/>
        <w:ind w:left="360" w:firstLine="540"/>
        <w:jc w:val="both"/>
        <w:rPr>
          <w:rFonts w:ascii="Times New Roman" w:hAnsi="Times New Roman"/>
          <w:sz w:val="24"/>
          <w:szCs w:val="24"/>
        </w:rPr>
      </w:pPr>
      <w:r w:rsidRPr="008F1DC0">
        <w:rPr>
          <w:rFonts w:ascii="Times New Roman" w:hAnsi="Times New Roman"/>
          <w:sz w:val="24"/>
          <w:szCs w:val="24"/>
        </w:rPr>
        <w:t xml:space="preserve">This chapter provides an overview of </w:t>
      </w:r>
      <w:r w:rsidR="00A813AF" w:rsidRPr="008F1DC0">
        <w:rPr>
          <w:rFonts w:ascii="Times New Roman" w:hAnsi="Times New Roman"/>
          <w:sz w:val="24"/>
          <w:szCs w:val="24"/>
        </w:rPr>
        <w:t xml:space="preserve">the </w:t>
      </w:r>
      <w:r w:rsidRPr="008F1DC0">
        <w:rPr>
          <w:rFonts w:ascii="Times New Roman" w:hAnsi="Times New Roman"/>
          <w:sz w:val="24"/>
          <w:szCs w:val="24"/>
        </w:rPr>
        <w:t>project includ</w:t>
      </w:r>
      <w:r w:rsidR="00A813AF" w:rsidRPr="008F1DC0">
        <w:rPr>
          <w:rFonts w:ascii="Times New Roman" w:hAnsi="Times New Roman"/>
          <w:sz w:val="24"/>
          <w:szCs w:val="24"/>
        </w:rPr>
        <w:t>ing</w:t>
      </w:r>
      <w:r w:rsidRPr="008F1DC0">
        <w:rPr>
          <w:rFonts w:ascii="Times New Roman" w:hAnsi="Times New Roman"/>
          <w:sz w:val="24"/>
          <w:szCs w:val="24"/>
        </w:rPr>
        <w:t xml:space="preserve"> background information, literature review of existing system and raising a proposal for ideas of improvement. </w:t>
      </w:r>
    </w:p>
    <w:p w:rsidR="00A32C0F" w:rsidRPr="008F1DC0" w:rsidRDefault="004A0EB4" w:rsidP="00A5614C">
      <w:pPr>
        <w:pStyle w:val="Heading2"/>
        <w:numPr>
          <w:ilvl w:val="1"/>
          <w:numId w:val="35"/>
        </w:numPr>
        <w:rPr>
          <w:rFonts w:ascii="Times New Roman" w:hAnsi="Times New Roman"/>
        </w:rPr>
      </w:pPr>
      <w:r w:rsidRPr="008F1DC0">
        <w:rPr>
          <w:rFonts w:ascii="Times New Roman" w:hAnsi="Times New Roman"/>
        </w:rPr>
        <w:t xml:space="preserve"> </w:t>
      </w:r>
      <w:bookmarkStart w:id="1016" w:name="_Toc428358781"/>
      <w:r w:rsidR="00617852" w:rsidRPr="008F1DC0">
        <w:rPr>
          <w:rFonts w:ascii="Times New Roman" w:hAnsi="Times New Roman"/>
        </w:rPr>
        <w:t xml:space="preserve">Project </w:t>
      </w:r>
      <w:r w:rsidR="00721CD2" w:rsidRPr="008F1DC0">
        <w:rPr>
          <w:rFonts w:ascii="Times New Roman" w:hAnsi="Times New Roman"/>
        </w:rPr>
        <w:t>information</w:t>
      </w:r>
      <w:bookmarkEnd w:id="1016"/>
    </w:p>
    <w:p w:rsidR="00721CD2" w:rsidRPr="008F1DC0" w:rsidRDefault="00721CD2" w:rsidP="00721CD2">
      <w:pPr>
        <w:pStyle w:val="Numberring1"/>
        <w:numPr>
          <w:ilvl w:val="0"/>
          <w:numId w:val="5"/>
        </w:numPr>
        <w:rPr>
          <w:rFonts w:ascii="Times New Roman" w:hAnsi="Times New Roman"/>
          <w:b w:val="0"/>
          <w:sz w:val="24"/>
          <w:szCs w:val="24"/>
        </w:rPr>
      </w:pPr>
      <w:r w:rsidRPr="008F1DC0">
        <w:rPr>
          <w:rFonts w:ascii="Times New Roman" w:hAnsi="Times New Roman"/>
          <w:b w:val="0"/>
          <w:sz w:val="24"/>
          <w:szCs w:val="24"/>
        </w:rPr>
        <w:t xml:space="preserve">Project name: </w:t>
      </w:r>
      <w:r w:rsidRPr="008F1DC0">
        <w:rPr>
          <w:rFonts w:ascii="Times New Roman" w:hAnsi="Times New Roman"/>
          <w:sz w:val="24"/>
          <w:szCs w:val="24"/>
        </w:rPr>
        <w:t xml:space="preserve">BeSpoke </w:t>
      </w:r>
      <w:r w:rsidR="001E4075" w:rsidRPr="008F1DC0">
        <w:rPr>
          <w:rFonts w:ascii="Times New Roman" w:hAnsi="Times New Roman"/>
          <w:sz w:val="24"/>
          <w:szCs w:val="24"/>
        </w:rPr>
        <w:t>Online Store Service</w:t>
      </w:r>
    </w:p>
    <w:p w:rsidR="00721CD2" w:rsidRPr="008F1DC0" w:rsidRDefault="00721CD2" w:rsidP="00721CD2">
      <w:pPr>
        <w:pStyle w:val="Numberring1"/>
        <w:numPr>
          <w:ilvl w:val="0"/>
          <w:numId w:val="5"/>
        </w:numPr>
        <w:rPr>
          <w:rFonts w:ascii="Times New Roman" w:hAnsi="Times New Roman"/>
          <w:b w:val="0"/>
          <w:sz w:val="24"/>
          <w:szCs w:val="24"/>
        </w:rPr>
      </w:pPr>
      <w:r w:rsidRPr="008F1DC0">
        <w:rPr>
          <w:rFonts w:ascii="Times New Roman" w:hAnsi="Times New Roman"/>
          <w:b w:val="0"/>
          <w:sz w:val="24"/>
          <w:szCs w:val="24"/>
        </w:rPr>
        <w:t xml:space="preserve">Project code: </w:t>
      </w:r>
      <w:r w:rsidR="001E4075" w:rsidRPr="008F1DC0">
        <w:rPr>
          <w:rFonts w:ascii="Times New Roman" w:hAnsi="Times New Roman"/>
          <w:sz w:val="24"/>
          <w:szCs w:val="24"/>
        </w:rPr>
        <w:t>BOSS</w:t>
      </w:r>
    </w:p>
    <w:p w:rsidR="00721CD2" w:rsidRPr="008F1DC0" w:rsidRDefault="00721CD2" w:rsidP="00721CD2">
      <w:pPr>
        <w:pStyle w:val="Numberring1"/>
        <w:numPr>
          <w:ilvl w:val="0"/>
          <w:numId w:val="5"/>
        </w:numPr>
        <w:rPr>
          <w:rFonts w:ascii="Times New Roman" w:hAnsi="Times New Roman"/>
          <w:b w:val="0"/>
          <w:sz w:val="24"/>
          <w:szCs w:val="24"/>
        </w:rPr>
      </w:pPr>
      <w:r w:rsidRPr="008F1DC0">
        <w:rPr>
          <w:rFonts w:ascii="Times New Roman" w:hAnsi="Times New Roman"/>
          <w:b w:val="0"/>
          <w:sz w:val="24"/>
          <w:szCs w:val="24"/>
        </w:rPr>
        <w:t xml:space="preserve">Project group name: </w:t>
      </w:r>
      <w:r w:rsidR="00E47A71" w:rsidRPr="008F1DC0">
        <w:rPr>
          <w:rFonts w:ascii="Times New Roman" w:hAnsi="Times New Roman"/>
          <w:sz w:val="24"/>
          <w:szCs w:val="24"/>
        </w:rPr>
        <w:t>Awesome Team</w:t>
      </w:r>
    </w:p>
    <w:p w:rsidR="004B4168" w:rsidRPr="008F1DC0" w:rsidRDefault="000A27D3" w:rsidP="00721CD2">
      <w:pPr>
        <w:pStyle w:val="Numberring1"/>
        <w:numPr>
          <w:ilvl w:val="0"/>
          <w:numId w:val="5"/>
        </w:numPr>
        <w:rPr>
          <w:rStyle w:val="PageNumber"/>
          <w:rFonts w:ascii="Times New Roman" w:hAnsi="Times New Roman"/>
          <w:b w:val="0"/>
          <w:sz w:val="24"/>
          <w:szCs w:val="24"/>
        </w:rPr>
      </w:pPr>
      <w:r w:rsidRPr="008F1DC0">
        <w:rPr>
          <w:rStyle w:val="PageNumber"/>
          <w:rFonts w:ascii="Times New Roman" w:eastAsia="Batang" w:hAnsi="Times New Roman"/>
          <w:b w:val="0"/>
          <w:sz w:val="24"/>
          <w:szCs w:val="24"/>
          <w:lang w:val="en-GB" w:eastAsia="en-US"/>
        </w:rPr>
        <w:t xml:space="preserve">Product type: </w:t>
      </w:r>
      <w:r w:rsidRPr="008F1DC0">
        <w:rPr>
          <w:rStyle w:val="PageNumber"/>
          <w:rFonts w:ascii="Times New Roman" w:eastAsia="Batang" w:hAnsi="Times New Roman"/>
          <w:sz w:val="24"/>
          <w:szCs w:val="24"/>
          <w:lang w:val="en-GB" w:eastAsia="en-US"/>
        </w:rPr>
        <w:t>Web application</w:t>
      </w:r>
      <w:r w:rsidR="00882B0E" w:rsidRPr="008F1DC0">
        <w:rPr>
          <w:rStyle w:val="PageNumber"/>
          <w:rFonts w:ascii="Times New Roman" w:eastAsia="Batang" w:hAnsi="Times New Roman"/>
          <w:sz w:val="24"/>
          <w:szCs w:val="24"/>
          <w:lang w:val="en-GB" w:eastAsia="en-US"/>
        </w:rPr>
        <w:t xml:space="preserve"> </w:t>
      </w:r>
      <w:r w:rsidRPr="008F1DC0">
        <w:rPr>
          <w:rStyle w:val="PageNumber"/>
          <w:rFonts w:ascii="Times New Roman" w:eastAsia="Batang" w:hAnsi="Times New Roman"/>
          <w:b w:val="0"/>
          <w:sz w:val="24"/>
          <w:szCs w:val="24"/>
          <w:lang w:val="en-GB" w:eastAsia="en-US"/>
        </w:rPr>
        <w:t>&amp;</w:t>
      </w:r>
      <w:r w:rsidR="00882B0E" w:rsidRPr="008F1DC0">
        <w:rPr>
          <w:rStyle w:val="PageNumber"/>
          <w:rFonts w:ascii="Times New Roman" w:eastAsia="Batang" w:hAnsi="Times New Roman"/>
          <w:b w:val="0"/>
          <w:sz w:val="24"/>
          <w:szCs w:val="24"/>
          <w:lang w:val="en-GB" w:eastAsia="en-US"/>
        </w:rPr>
        <w:t xml:space="preserve"> </w:t>
      </w:r>
      <w:r w:rsidRPr="008F1DC0">
        <w:rPr>
          <w:rStyle w:val="PageNumber"/>
          <w:rFonts w:ascii="Times New Roman" w:eastAsia="Batang" w:hAnsi="Times New Roman"/>
          <w:sz w:val="24"/>
          <w:szCs w:val="24"/>
          <w:lang w:val="en-GB" w:eastAsia="en-US"/>
        </w:rPr>
        <w:t>Mobile application</w:t>
      </w:r>
    </w:p>
    <w:p w:rsidR="00232699" w:rsidRPr="008F1DC0" w:rsidRDefault="00D96920" w:rsidP="00232699">
      <w:pPr>
        <w:pStyle w:val="Numberring1"/>
        <w:numPr>
          <w:ilvl w:val="0"/>
          <w:numId w:val="5"/>
        </w:numPr>
        <w:rPr>
          <w:rFonts w:ascii="Times New Roman" w:hAnsi="Times New Roman"/>
          <w:b w:val="0"/>
          <w:sz w:val="24"/>
          <w:szCs w:val="24"/>
        </w:rPr>
      </w:pPr>
      <w:r w:rsidRPr="008F1DC0">
        <w:rPr>
          <w:rFonts w:ascii="Times New Roman" w:hAnsi="Times New Roman"/>
          <w:b w:val="0"/>
          <w:sz w:val="24"/>
          <w:szCs w:val="24"/>
        </w:rPr>
        <w:t xml:space="preserve">Timeline: </w:t>
      </w:r>
      <w:r w:rsidR="00DD789F" w:rsidRPr="008F1DC0">
        <w:rPr>
          <w:rFonts w:ascii="Times New Roman" w:hAnsi="Times New Roman"/>
          <w:b w:val="0"/>
          <w:sz w:val="24"/>
          <w:szCs w:val="24"/>
        </w:rPr>
        <w:t xml:space="preserve">from </w:t>
      </w:r>
      <w:r w:rsidR="0023514E" w:rsidRPr="008F1DC0">
        <w:rPr>
          <w:rFonts w:ascii="Times New Roman" w:hAnsi="Times New Roman"/>
          <w:sz w:val="24"/>
          <w:szCs w:val="24"/>
        </w:rPr>
        <w:t>11</w:t>
      </w:r>
      <w:r w:rsidR="0023514E" w:rsidRPr="008F1DC0">
        <w:rPr>
          <w:rFonts w:ascii="Times New Roman" w:hAnsi="Times New Roman"/>
          <w:sz w:val="24"/>
          <w:szCs w:val="24"/>
          <w:vertAlign w:val="superscript"/>
        </w:rPr>
        <w:t>th</w:t>
      </w:r>
      <w:r w:rsidR="0023514E" w:rsidRPr="008F1DC0">
        <w:rPr>
          <w:rFonts w:ascii="Times New Roman" w:hAnsi="Times New Roman"/>
          <w:sz w:val="24"/>
          <w:szCs w:val="24"/>
        </w:rPr>
        <w:t xml:space="preserve"> May 2015</w:t>
      </w:r>
      <w:r w:rsidR="0023514E" w:rsidRPr="008F1DC0">
        <w:rPr>
          <w:rFonts w:ascii="Times New Roman" w:hAnsi="Times New Roman"/>
          <w:b w:val="0"/>
          <w:sz w:val="24"/>
          <w:szCs w:val="24"/>
        </w:rPr>
        <w:t xml:space="preserve"> to </w:t>
      </w:r>
      <w:r w:rsidR="00343BFA" w:rsidRPr="008F1DC0">
        <w:rPr>
          <w:rFonts w:ascii="Times New Roman" w:hAnsi="Times New Roman"/>
          <w:sz w:val="24"/>
          <w:szCs w:val="24"/>
        </w:rPr>
        <w:t>20</w:t>
      </w:r>
      <w:r w:rsidR="00343BFA" w:rsidRPr="008F1DC0">
        <w:rPr>
          <w:rFonts w:ascii="Times New Roman" w:hAnsi="Times New Roman"/>
          <w:sz w:val="24"/>
          <w:szCs w:val="24"/>
          <w:vertAlign w:val="superscript"/>
        </w:rPr>
        <w:t>th</w:t>
      </w:r>
      <w:r w:rsidR="00232699" w:rsidRPr="008F1DC0">
        <w:rPr>
          <w:rFonts w:ascii="Times New Roman" w:hAnsi="Times New Roman"/>
          <w:sz w:val="24"/>
          <w:szCs w:val="24"/>
        </w:rPr>
        <w:t>August 2015</w:t>
      </w:r>
    </w:p>
    <w:p w:rsidR="00A32C0F" w:rsidRPr="008F1DC0" w:rsidRDefault="004A0EB4" w:rsidP="00A5614C">
      <w:pPr>
        <w:pStyle w:val="Heading2"/>
        <w:numPr>
          <w:ilvl w:val="1"/>
          <w:numId w:val="35"/>
        </w:numPr>
        <w:rPr>
          <w:rFonts w:ascii="Times New Roman" w:hAnsi="Times New Roman"/>
        </w:rPr>
      </w:pPr>
      <w:r w:rsidRPr="008F1DC0">
        <w:rPr>
          <w:rFonts w:ascii="Times New Roman" w:hAnsi="Times New Roman"/>
        </w:rPr>
        <w:t xml:space="preserve"> </w:t>
      </w:r>
      <w:bookmarkStart w:id="1017" w:name="_Toc428358782"/>
      <w:r w:rsidR="00232699" w:rsidRPr="008F1DC0">
        <w:rPr>
          <w:rFonts w:ascii="Times New Roman" w:hAnsi="Times New Roman"/>
        </w:rPr>
        <w:t>The people</w:t>
      </w:r>
      <w:bookmarkEnd w:id="1017"/>
    </w:p>
    <w:p w:rsidR="00A32C0F" w:rsidRPr="008F1DC0" w:rsidRDefault="002C27E2" w:rsidP="00A5614C">
      <w:pPr>
        <w:pStyle w:val="Heading3"/>
        <w:numPr>
          <w:ilvl w:val="2"/>
          <w:numId w:val="35"/>
        </w:numPr>
        <w:rPr>
          <w:rFonts w:ascii="Times New Roman" w:hAnsi="Times New Roman"/>
        </w:rPr>
      </w:pPr>
      <w:bookmarkStart w:id="1018" w:name="_Toc428358783"/>
      <w:r w:rsidRPr="008F1DC0">
        <w:rPr>
          <w:rFonts w:ascii="Times New Roman" w:hAnsi="Times New Roman"/>
        </w:rPr>
        <w:t>Supervisor</w:t>
      </w:r>
      <w:bookmarkEnd w:id="1018"/>
    </w:p>
    <w:tbl>
      <w:tblPr>
        <w:tblStyle w:val="TableGrid"/>
        <w:tblW w:w="9180" w:type="dxa"/>
        <w:tblInd w:w="468" w:type="dxa"/>
        <w:tblLook w:val="04A0" w:firstRow="1" w:lastRow="0" w:firstColumn="1" w:lastColumn="0" w:noHBand="0" w:noVBand="1"/>
      </w:tblPr>
      <w:tblGrid>
        <w:gridCol w:w="2326"/>
        <w:gridCol w:w="2534"/>
        <w:gridCol w:w="2340"/>
        <w:gridCol w:w="1980"/>
      </w:tblGrid>
      <w:tr w:rsidR="000746DA" w:rsidRPr="008F1DC0" w:rsidTr="00A5614C">
        <w:tc>
          <w:tcPr>
            <w:tcW w:w="2326" w:type="dxa"/>
          </w:tcPr>
          <w:p w:rsidR="00A32C0F" w:rsidRPr="008F1DC0" w:rsidRDefault="000746DA" w:rsidP="00A5614C">
            <w:pPr>
              <w:spacing w:before="120" w:after="120"/>
              <w:jc w:val="center"/>
              <w:rPr>
                <w:rFonts w:ascii="Times New Roman" w:hAnsi="Times New Roman"/>
                <w:b/>
                <w:i/>
                <w:sz w:val="24"/>
              </w:rPr>
            </w:pPr>
            <w:r w:rsidRPr="008F1DC0">
              <w:rPr>
                <w:rFonts w:ascii="Times New Roman" w:hAnsi="Times New Roman"/>
                <w:b/>
                <w:i/>
              </w:rPr>
              <w:t>Full name</w:t>
            </w:r>
          </w:p>
        </w:tc>
        <w:tc>
          <w:tcPr>
            <w:tcW w:w="2534" w:type="dxa"/>
          </w:tcPr>
          <w:p w:rsidR="00A32C0F" w:rsidRPr="008F1DC0" w:rsidRDefault="000746DA" w:rsidP="00A5614C">
            <w:pPr>
              <w:spacing w:before="120" w:after="120"/>
              <w:jc w:val="center"/>
              <w:rPr>
                <w:rFonts w:ascii="Times New Roman" w:hAnsi="Times New Roman"/>
                <w:b/>
                <w:i/>
                <w:sz w:val="24"/>
              </w:rPr>
            </w:pPr>
            <w:r w:rsidRPr="008F1DC0">
              <w:rPr>
                <w:rFonts w:ascii="Times New Roman" w:hAnsi="Times New Roman"/>
                <w:b/>
                <w:i/>
              </w:rPr>
              <w:t>Email</w:t>
            </w:r>
          </w:p>
        </w:tc>
        <w:tc>
          <w:tcPr>
            <w:tcW w:w="2340" w:type="dxa"/>
          </w:tcPr>
          <w:p w:rsidR="00A32C0F" w:rsidRPr="008F1DC0" w:rsidRDefault="000746DA" w:rsidP="00A5614C">
            <w:pPr>
              <w:spacing w:before="120" w:after="120"/>
              <w:jc w:val="center"/>
              <w:rPr>
                <w:rFonts w:ascii="Times New Roman" w:hAnsi="Times New Roman"/>
                <w:b/>
                <w:i/>
                <w:sz w:val="24"/>
              </w:rPr>
            </w:pPr>
            <w:r w:rsidRPr="008F1DC0">
              <w:rPr>
                <w:rFonts w:ascii="Times New Roman" w:hAnsi="Times New Roman"/>
                <w:b/>
                <w:i/>
              </w:rPr>
              <w:t>Phone number</w:t>
            </w:r>
          </w:p>
        </w:tc>
        <w:tc>
          <w:tcPr>
            <w:tcW w:w="1980" w:type="dxa"/>
          </w:tcPr>
          <w:p w:rsidR="000746DA" w:rsidRPr="008F1DC0" w:rsidRDefault="000746DA" w:rsidP="000746DA">
            <w:pPr>
              <w:spacing w:before="120" w:after="120"/>
              <w:jc w:val="center"/>
              <w:rPr>
                <w:rFonts w:ascii="Times New Roman" w:hAnsi="Times New Roman"/>
                <w:b/>
                <w:i/>
                <w:sz w:val="24"/>
              </w:rPr>
            </w:pPr>
            <w:r w:rsidRPr="008F1DC0">
              <w:rPr>
                <w:rFonts w:ascii="Times New Roman" w:hAnsi="Times New Roman"/>
                <w:b/>
                <w:i/>
              </w:rPr>
              <w:t>Title</w:t>
            </w:r>
          </w:p>
        </w:tc>
      </w:tr>
      <w:tr w:rsidR="000746DA" w:rsidRPr="008F1DC0" w:rsidTr="00A5614C">
        <w:tc>
          <w:tcPr>
            <w:tcW w:w="2326" w:type="dxa"/>
          </w:tcPr>
          <w:p w:rsidR="00A32C0F" w:rsidRPr="008F1DC0" w:rsidRDefault="000746DA" w:rsidP="00A5614C">
            <w:pPr>
              <w:spacing w:before="120" w:after="120"/>
              <w:rPr>
                <w:rFonts w:ascii="Times New Roman" w:hAnsi="Times New Roman"/>
                <w:sz w:val="24"/>
              </w:rPr>
            </w:pPr>
            <w:r w:rsidRPr="008F1DC0">
              <w:rPr>
                <w:rFonts w:ascii="Times New Roman" w:hAnsi="Times New Roman"/>
              </w:rPr>
              <w:t>Bùi</w:t>
            </w:r>
            <w:r w:rsidR="00337D5E" w:rsidRPr="008F1DC0">
              <w:rPr>
                <w:rFonts w:ascii="Times New Roman" w:hAnsi="Times New Roman"/>
              </w:rPr>
              <w:t xml:space="preserve"> </w:t>
            </w:r>
            <w:r w:rsidRPr="008F1DC0">
              <w:rPr>
                <w:rFonts w:ascii="Times New Roman" w:hAnsi="Times New Roman"/>
              </w:rPr>
              <w:t>Ngọc</w:t>
            </w:r>
            <w:r w:rsidR="00337D5E" w:rsidRPr="008F1DC0">
              <w:rPr>
                <w:rFonts w:ascii="Times New Roman" w:hAnsi="Times New Roman"/>
              </w:rPr>
              <w:t xml:space="preserve"> </w:t>
            </w:r>
            <w:r w:rsidRPr="008F1DC0">
              <w:rPr>
                <w:rFonts w:ascii="Times New Roman" w:hAnsi="Times New Roman"/>
              </w:rPr>
              <w:t>Anh</w:t>
            </w:r>
          </w:p>
        </w:tc>
        <w:tc>
          <w:tcPr>
            <w:tcW w:w="2534" w:type="dxa"/>
          </w:tcPr>
          <w:p w:rsidR="00A32C0F" w:rsidRPr="008F1DC0" w:rsidRDefault="00EF7D63" w:rsidP="00A5614C">
            <w:pPr>
              <w:spacing w:before="120" w:after="120"/>
              <w:rPr>
                <w:rFonts w:ascii="Times New Roman" w:hAnsi="Times New Roman"/>
                <w:sz w:val="24"/>
                <w:szCs w:val="24"/>
              </w:rPr>
            </w:pPr>
            <w:r w:rsidRPr="008F1DC0">
              <w:rPr>
                <w:rFonts w:ascii="Times New Roman" w:hAnsi="Times New Roman"/>
                <w:sz w:val="24"/>
                <w:szCs w:val="24"/>
                <w:rPrChange w:id="1019" w:author="Link Pieces" w:date="2015-08-26T13:21:00Z">
                  <w:rPr>
                    <w:sz w:val="24"/>
                    <w:szCs w:val="24"/>
                  </w:rPr>
                </w:rPrChange>
              </w:rPr>
              <w:fldChar w:fldCharType="begin"/>
            </w:r>
            <w:r w:rsidRPr="008F1DC0">
              <w:rPr>
                <w:rFonts w:ascii="Times New Roman" w:hAnsi="Times New Roman"/>
                <w:rPrChange w:id="1020" w:author="Link Pieces" w:date="2015-08-26T13:21:00Z">
                  <w:rPr/>
                </w:rPrChange>
              </w:rPr>
              <w:instrText xml:space="preserve"> HYPERLINK "mailto:anhbn@fpt.edu.vn" </w:instrText>
            </w:r>
            <w:r w:rsidRPr="008F1DC0">
              <w:rPr>
                <w:rPrChange w:id="1021" w:author="Link Pieces" w:date="2015-08-26T13:21:00Z">
                  <w:rPr>
                    <w:rStyle w:val="Hyperlink"/>
                    <w:rFonts w:ascii="Times New Roman" w:hAnsi="Times New Roman"/>
                  </w:rPr>
                </w:rPrChange>
              </w:rPr>
              <w:fldChar w:fldCharType="separate"/>
            </w:r>
            <w:r w:rsidR="000746DA" w:rsidRPr="008F1DC0">
              <w:rPr>
                <w:rStyle w:val="Hyperlink"/>
                <w:rFonts w:ascii="Times New Roman" w:hAnsi="Times New Roman"/>
              </w:rPr>
              <w:t>anhbn@fpt.edu.vn</w:t>
            </w:r>
            <w:r w:rsidRPr="008F1DC0">
              <w:rPr>
                <w:rStyle w:val="Hyperlink"/>
                <w:rFonts w:ascii="Times New Roman" w:hAnsi="Times New Roman"/>
                <w:sz w:val="24"/>
                <w:szCs w:val="24"/>
                <w:rPrChange w:id="1022" w:author="Link Pieces" w:date="2015-08-26T13:21:00Z">
                  <w:rPr>
                    <w:rStyle w:val="Hyperlink"/>
                    <w:rFonts w:ascii="Times New Roman" w:hAnsi="Times New Roman"/>
                  </w:rPr>
                </w:rPrChange>
              </w:rPr>
              <w:fldChar w:fldCharType="end"/>
            </w:r>
          </w:p>
        </w:tc>
        <w:tc>
          <w:tcPr>
            <w:tcW w:w="2340" w:type="dxa"/>
          </w:tcPr>
          <w:p w:rsidR="00A32C0F" w:rsidRPr="008F1DC0" w:rsidRDefault="007B5BFA" w:rsidP="00A5614C">
            <w:pPr>
              <w:spacing w:before="120" w:after="120"/>
              <w:rPr>
                <w:rFonts w:ascii="Times New Roman" w:hAnsi="Times New Roman"/>
                <w:sz w:val="24"/>
                <w:szCs w:val="24"/>
              </w:rPr>
            </w:pPr>
            <w:r w:rsidRPr="008F1DC0">
              <w:rPr>
                <w:rFonts w:ascii="Times New Roman" w:hAnsi="Times New Roman"/>
              </w:rPr>
              <w:t>0</w:t>
            </w:r>
            <w:r w:rsidR="000746DA" w:rsidRPr="008F1DC0">
              <w:rPr>
                <w:rFonts w:ascii="Times New Roman" w:hAnsi="Times New Roman"/>
              </w:rPr>
              <w:t>915 343 020</w:t>
            </w:r>
          </w:p>
        </w:tc>
        <w:tc>
          <w:tcPr>
            <w:tcW w:w="1980" w:type="dxa"/>
          </w:tcPr>
          <w:p w:rsidR="000746DA" w:rsidRPr="008F1DC0" w:rsidRDefault="000746DA" w:rsidP="000746DA">
            <w:pPr>
              <w:spacing w:before="120" w:after="120"/>
              <w:rPr>
                <w:rFonts w:ascii="Times New Roman" w:hAnsi="Times New Roman"/>
                <w:sz w:val="24"/>
              </w:rPr>
            </w:pPr>
            <w:r w:rsidRPr="008F1DC0">
              <w:rPr>
                <w:rFonts w:ascii="Times New Roman" w:hAnsi="Times New Roman"/>
              </w:rPr>
              <w:t>Lecturer</w:t>
            </w:r>
          </w:p>
        </w:tc>
      </w:tr>
    </w:tbl>
    <w:p w:rsidR="00A32C0F" w:rsidRPr="008F1DC0" w:rsidRDefault="00404107" w:rsidP="00A5614C">
      <w:pPr>
        <w:spacing w:before="120"/>
        <w:ind w:firstLine="720"/>
        <w:jc w:val="center"/>
        <w:rPr>
          <w:rFonts w:ascii="Times New Roman" w:hAnsi="Times New Roman"/>
          <w:i/>
          <w:sz w:val="20"/>
          <w:szCs w:val="20"/>
        </w:rPr>
      </w:pPr>
      <w:r w:rsidRPr="008F1DC0">
        <w:rPr>
          <w:rFonts w:ascii="Times New Roman" w:hAnsi="Times New Roman"/>
          <w:i/>
          <w:sz w:val="20"/>
          <w:szCs w:val="20"/>
        </w:rPr>
        <w:t>Table 1-1</w:t>
      </w:r>
      <w:r w:rsidR="00584746" w:rsidRPr="008F1DC0">
        <w:rPr>
          <w:rFonts w:ascii="Times New Roman" w:hAnsi="Times New Roman"/>
          <w:i/>
          <w:sz w:val="20"/>
          <w:szCs w:val="20"/>
        </w:rPr>
        <w:t>: Supervisor</w:t>
      </w:r>
      <w:r w:rsidR="00E10F66" w:rsidRPr="008F1DC0">
        <w:rPr>
          <w:rFonts w:ascii="Times New Roman" w:hAnsi="Times New Roman"/>
          <w:i/>
          <w:sz w:val="20"/>
          <w:szCs w:val="20"/>
        </w:rPr>
        <w:t xml:space="preserve"> info</w:t>
      </w:r>
      <w:r w:rsidR="00A813AF" w:rsidRPr="008F1DC0">
        <w:rPr>
          <w:rFonts w:ascii="Times New Roman" w:hAnsi="Times New Roman"/>
          <w:i/>
          <w:sz w:val="20"/>
          <w:szCs w:val="20"/>
        </w:rPr>
        <w:t>r</w:t>
      </w:r>
      <w:r w:rsidR="00E10F66" w:rsidRPr="008F1DC0">
        <w:rPr>
          <w:rFonts w:ascii="Times New Roman" w:hAnsi="Times New Roman"/>
          <w:i/>
          <w:sz w:val="20"/>
          <w:szCs w:val="20"/>
        </w:rPr>
        <w:t>mation</w:t>
      </w:r>
    </w:p>
    <w:p w:rsidR="00A32C0F" w:rsidRPr="008F1DC0" w:rsidRDefault="002C27E2" w:rsidP="00A5614C">
      <w:pPr>
        <w:pStyle w:val="Heading3"/>
        <w:numPr>
          <w:ilvl w:val="2"/>
          <w:numId w:val="35"/>
        </w:numPr>
        <w:rPr>
          <w:rFonts w:ascii="Times New Roman" w:hAnsi="Times New Roman"/>
        </w:rPr>
      </w:pPr>
      <w:bookmarkStart w:id="1023" w:name="_Toc428358784"/>
      <w:r w:rsidRPr="008F1DC0">
        <w:rPr>
          <w:rFonts w:ascii="Times New Roman" w:hAnsi="Times New Roman"/>
        </w:rPr>
        <w:t>Team members</w:t>
      </w:r>
      <w:bookmarkEnd w:id="1023"/>
    </w:p>
    <w:tbl>
      <w:tblPr>
        <w:tblStyle w:val="TableGrid"/>
        <w:tblW w:w="9180" w:type="dxa"/>
        <w:tblInd w:w="468" w:type="dxa"/>
        <w:tblLayout w:type="fixed"/>
        <w:tblLook w:val="04A0" w:firstRow="1" w:lastRow="0" w:firstColumn="1" w:lastColumn="0" w:noHBand="0" w:noVBand="1"/>
      </w:tblPr>
      <w:tblGrid>
        <w:gridCol w:w="2137"/>
        <w:gridCol w:w="1080"/>
        <w:gridCol w:w="3240"/>
        <w:gridCol w:w="1661"/>
        <w:gridCol w:w="1062"/>
      </w:tblGrid>
      <w:tr w:rsidR="00AC6227" w:rsidRPr="008F1DC0" w:rsidTr="00A5614C">
        <w:tc>
          <w:tcPr>
            <w:tcW w:w="2137" w:type="dxa"/>
          </w:tcPr>
          <w:p w:rsidR="00A32C0F" w:rsidRPr="008F1DC0" w:rsidRDefault="00B93C40" w:rsidP="00A5614C">
            <w:pPr>
              <w:spacing w:before="120" w:after="120"/>
              <w:jc w:val="center"/>
              <w:rPr>
                <w:rFonts w:ascii="Times New Roman" w:hAnsi="Times New Roman"/>
                <w:b/>
                <w:i/>
                <w:sz w:val="24"/>
              </w:rPr>
            </w:pPr>
            <w:r w:rsidRPr="008F1DC0">
              <w:rPr>
                <w:rFonts w:ascii="Times New Roman" w:hAnsi="Times New Roman"/>
                <w:b/>
                <w:i/>
              </w:rPr>
              <w:t>Full name</w:t>
            </w:r>
          </w:p>
        </w:tc>
        <w:tc>
          <w:tcPr>
            <w:tcW w:w="1080" w:type="dxa"/>
          </w:tcPr>
          <w:p w:rsidR="00A32C0F" w:rsidRPr="008F1DC0" w:rsidRDefault="00B93C40" w:rsidP="00A5614C">
            <w:pPr>
              <w:spacing w:before="120" w:after="120"/>
              <w:jc w:val="center"/>
              <w:rPr>
                <w:rFonts w:ascii="Times New Roman" w:hAnsi="Times New Roman"/>
                <w:b/>
                <w:i/>
                <w:sz w:val="24"/>
              </w:rPr>
            </w:pPr>
            <w:r w:rsidRPr="008F1DC0">
              <w:rPr>
                <w:rFonts w:ascii="Times New Roman" w:hAnsi="Times New Roman"/>
                <w:b/>
                <w:i/>
              </w:rPr>
              <w:t>Student code</w:t>
            </w:r>
          </w:p>
        </w:tc>
        <w:tc>
          <w:tcPr>
            <w:tcW w:w="3240" w:type="dxa"/>
          </w:tcPr>
          <w:p w:rsidR="00A32C0F" w:rsidRPr="008F1DC0" w:rsidRDefault="009531FB" w:rsidP="00A5614C">
            <w:pPr>
              <w:spacing w:before="120" w:after="120"/>
              <w:jc w:val="center"/>
              <w:rPr>
                <w:rFonts w:ascii="Times New Roman" w:hAnsi="Times New Roman"/>
                <w:b/>
                <w:i/>
                <w:sz w:val="24"/>
              </w:rPr>
            </w:pPr>
            <w:r w:rsidRPr="008F1DC0">
              <w:rPr>
                <w:rFonts w:ascii="Times New Roman" w:hAnsi="Times New Roman"/>
                <w:b/>
                <w:i/>
              </w:rPr>
              <w:t>Email</w:t>
            </w:r>
          </w:p>
        </w:tc>
        <w:tc>
          <w:tcPr>
            <w:tcW w:w="1661" w:type="dxa"/>
          </w:tcPr>
          <w:p w:rsidR="00A32C0F" w:rsidRPr="008F1DC0" w:rsidRDefault="009531FB" w:rsidP="00A5614C">
            <w:pPr>
              <w:spacing w:before="120" w:after="120"/>
              <w:jc w:val="center"/>
              <w:rPr>
                <w:rFonts w:ascii="Times New Roman" w:hAnsi="Times New Roman"/>
                <w:b/>
                <w:i/>
                <w:sz w:val="24"/>
              </w:rPr>
            </w:pPr>
            <w:r w:rsidRPr="008F1DC0">
              <w:rPr>
                <w:rFonts w:ascii="Times New Roman" w:hAnsi="Times New Roman"/>
                <w:b/>
                <w:i/>
              </w:rPr>
              <w:t>Phone number</w:t>
            </w:r>
          </w:p>
        </w:tc>
        <w:tc>
          <w:tcPr>
            <w:tcW w:w="1062" w:type="dxa"/>
          </w:tcPr>
          <w:p w:rsidR="00A32C0F" w:rsidRPr="008F1DC0" w:rsidRDefault="009531FB" w:rsidP="00A5614C">
            <w:pPr>
              <w:spacing w:before="120" w:after="120"/>
              <w:jc w:val="center"/>
              <w:rPr>
                <w:rFonts w:ascii="Times New Roman" w:hAnsi="Times New Roman"/>
                <w:b/>
                <w:i/>
                <w:sz w:val="24"/>
              </w:rPr>
            </w:pPr>
            <w:r w:rsidRPr="008F1DC0">
              <w:rPr>
                <w:rFonts w:ascii="Times New Roman" w:hAnsi="Times New Roman"/>
                <w:b/>
                <w:i/>
              </w:rPr>
              <w:t>Role</w:t>
            </w:r>
          </w:p>
        </w:tc>
      </w:tr>
      <w:tr w:rsidR="00AC6227" w:rsidRPr="008F1DC0" w:rsidTr="00A5614C">
        <w:tc>
          <w:tcPr>
            <w:tcW w:w="2137" w:type="dxa"/>
          </w:tcPr>
          <w:p w:rsidR="00A32C0F" w:rsidRPr="008F1DC0" w:rsidRDefault="00AC6227" w:rsidP="00A5614C">
            <w:pPr>
              <w:spacing w:before="120" w:after="120"/>
              <w:rPr>
                <w:rFonts w:ascii="Times New Roman" w:hAnsi="Times New Roman"/>
                <w:sz w:val="24"/>
              </w:rPr>
            </w:pPr>
            <w:r w:rsidRPr="008F1DC0">
              <w:rPr>
                <w:rFonts w:ascii="Times New Roman" w:hAnsi="Times New Roman"/>
              </w:rPr>
              <w:t>Nguyễn</w:t>
            </w:r>
            <w:r w:rsidR="000E65B4" w:rsidRPr="008F1DC0">
              <w:rPr>
                <w:rFonts w:ascii="Times New Roman" w:hAnsi="Times New Roman"/>
              </w:rPr>
              <w:t xml:space="preserve"> </w:t>
            </w:r>
            <w:r w:rsidRPr="008F1DC0">
              <w:rPr>
                <w:rFonts w:ascii="Times New Roman" w:hAnsi="Times New Roman"/>
              </w:rPr>
              <w:t>Hải</w:t>
            </w:r>
            <w:r w:rsidR="000E65B4" w:rsidRPr="008F1DC0">
              <w:rPr>
                <w:rFonts w:ascii="Times New Roman" w:hAnsi="Times New Roman"/>
              </w:rPr>
              <w:t xml:space="preserve"> </w:t>
            </w:r>
            <w:r w:rsidRPr="008F1DC0">
              <w:rPr>
                <w:rFonts w:ascii="Times New Roman" w:hAnsi="Times New Roman"/>
              </w:rPr>
              <w:t>Đăng</w:t>
            </w:r>
          </w:p>
        </w:tc>
        <w:tc>
          <w:tcPr>
            <w:tcW w:w="1080" w:type="dxa"/>
          </w:tcPr>
          <w:p w:rsidR="00A32C0F" w:rsidRPr="008F1DC0" w:rsidRDefault="00AC6227" w:rsidP="00A5614C">
            <w:pPr>
              <w:spacing w:before="120" w:after="120"/>
              <w:rPr>
                <w:rFonts w:ascii="Times New Roman" w:hAnsi="Times New Roman"/>
                <w:sz w:val="24"/>
              </w:rPr>
            </w:pPr>
            <w:r w:rsidRPr="008F1DC0">
              <w:rPr>
                <w:rFonts w:ascii="Times New Roman" w:hAnsi="Times New Roman"/>
              </w:rPr>
              <w:t>SE02930</w:t>
            </w:r>
          </w:p>
        </w:tc>
        <w:tc>
          <w:tcPr>
            <w:tcW w:w="3240" w:type="dxa"/>
          </w:tcPr>
          <w:p w:rsidR="00A32C0F" w:rsidRPr="008F1DC0" w:rsidRDefault="00EF7D63" w:rsidP="00A5614C">
            <w:pPr>
              <w:spacing w:before="120" w:after="120"/>
              <w:rPr>
                <w:rFonts w:ascii="Times New Roman" w:hAnsi="Times New Roman"/>
                <w:sz w:val="24"/>
                <w:szCs w:val="24"/>
              </w:rPr>
            </w:pPr>
            <w:r w:rsidRPr="008F1DC0">
              <w:rPr>
                <w:rFonts w:ascii="Times New Roman" w:hAnsi="Times New Roman"/>
                <w:sz w:val="24"/>
                <w:szCs w:val="24"/>
                <w:rPrChange w:id="1024" w:author="Link Pieces" w:date="2015-08-26T13:21:00Z">
                  <w:rPr>
                    <w:sz w:val="24"/>
                    <w:szCs w:val="24"/>
                  </w:rPr>
                </w:rPrChange>
              </w:rPr>
              <w:fldChar w:fldCharType="begin"/>
            </w:r>
            <w:r w:rsidRPr="008F1DC0">
              <w:rPr>
                <w:rFonts w:ascii="Times New Roman" w:hAnsi="Times New Roman"/>
                <w:rPrChange w:id="1025" w:author="Link Pieces" w:date="2015-08-26T13:21:00Z">
                  <w:rPr/>
                </w:rPrChange>
              </w:rPr>
              <w:instrText xml:space="preserve"> HYPERLINK "mailto:DangNHSE02930@fpt.edu.vn" </w:instrText>
            </w:r>
            <w:r w:rsidRPr="008F1DC0">
              <w:rPr>
                <w:rPrChange w:id="1026" w:author="Link Pieces" w:date="2015-08-26T13:21:00Z">
                  <w:rPr>
                    <w:rStyle w:val="Hyperlink"/>
                    <w:rFonts w:ascii="Times New Roman" w:hAnsi="Times New Roman"/>
                  </w:rPr>
                </w:rPrChange>
              </w:rPr>
              <w:fldChar w:fldCharType="separate"/>
            </w:r>
            <w:r w:rsidR="000A0AB2" w:rsidRPr="008F1DC0">
              <w:rPr>
                <w:rStyle w:val="Hyperlink"/>
                <w:rFonts w:ascii="Times New Roman" w:hAnsi="Times New Roman"/>
              </w:rPr>
              <w:t>DangNHSE02930@fpt.edu.vn</w:t>
            </w:r>
            <w:r w:rsidRPr="008F1DC0">
              <w:rPr>
                <w:rStyle w:val="Hyperlink"/>
                <w:rFonts w:ascii="Times New Roman" w:hAnsi="Times New Roman"/>
                <w:sz w:val="24"/>
                <w:szCs w:val="24"/>
                <w:rPrChange w:id="1027" w:author="Link Pieces" w:date="2015-08-26T13:21:00Z">
                  <w:rPr>
                    <w:rStyle w:val="Hyperlink"/>
                    <w:rFonts w:ascii="Times New Roman" w:hAnsi="Times New Roman"/>
                  </w:rPr>
                </w:rPrChange>
              </w:rPr>
              <w:fldChar w:fldCharType="end"/>
            </w:r>
          </w:p>
        </w:tc>
        <w:tc>
          <w:tcPr>
            <w:tcW w:w="1661" w:type="dxa"/>
          </w:tcPr>
          <w:p w:rsidR="00A32C0F" w:rsidRPr="008F1DC0" w:rsidRDefault="00AC6227" w:rsidP="00A5614C">
            <w:pPr>
              <w:spacing w:before="120" w:after="120"/>
              <w:rPr>
                <w:rFonts w:ascii="Times New Roman" w:hAnsi="Times New Roman"/>
                <w:sz w:val="24"/>
                <w:szCs w:val="24"/>
              </w:rPr>
            </w:pPr>
            <w:r w:rsidRPr="008F1DC0">
              <w:rPr>
                <w:rFonts w:ascii="Times New Roman" w:hAnsi="Times New Roman"/>
              </w:rPr>
              <w:t>0966</w:t>
            </w:r>
            <w:r w:rsidR="00331D5E" w:rsidRPr="008F1DC0">
              <w:rPr>
                <w:rFonts w:ascii="Times New Roman" w:hAnsi="Times New Roman"/>
              </w:rPr>
              <w:t xml:space="preserve"> </w:t>
            </w:r>
            <w:r w:rsidRPr="008F1DC0">
              <w:rPr>
                <w:rFonts w:ascii="Times New Roman" w:hAnsi="Times New Roman"/>
              </w:rPr>
              <w:t>682</w:t>
            </w:r>
            <w:r w:rsidR="00331D5E" w:rsidRPr="008F1DC0">
              <w:rPr>
                <w:rFonts w:ascii="Times New Roman" w:hAnsi="Times New Roman"/>
              </w:rPr>
              <w:t xml:space="preserve"> </w:t>
            </w:r>
            <w:r w:rsidRPr="008F1DC0">
              <w:rPr>
                <w:rFonts w:ascii="Times New Roman" w:hAnsi="Times New Roman"/>
              </w:rPr>
              <w:t>238</w:t>
            </w:r>
          </w:p>
        </w:tc>
        <w:tc>
          <w:tcPr>
            <w:tcW w:w="1062" w:type="dxa"/>
          </w:tcPr>
          <w:p w:rsidR="00A32C0F" w:rsidRPr="008F1DC0" w:rsidRDefault="00AC6227" w:rsidP="00A5614C">
            <w:pPr>
              <w:spacing w:before="120" w:after="120"/>
              <w:rPr>
                <w:rFonts w:ascii="Times New Roman" w:hAnsi="Times New Roman"/>
                <w:sz w:val="24"/>
                <w:szCs w:val="24"/>
              </w:rPr>
            </w:pPr>
            <w:r w:rsidRPr="008F1DC0">
              <w:rPr>
                <w:rFonts w:ascii="Times New Roman" w:hAnsi="Times New Roman"/>
              </w:rPr>
              <w:t>Leader</w:t>
            </w:r>
          </w:p>
        </w:tc>
      </w:tr>
      <w:tr w:rsidR="00AC6227" w:rsidRPr="008F1DC0" w:rsidTr="00A5614C">
        <w:tc>
          <w:tcPr>
            <w:tcW w:w="2137" w:type="dxa"/>
          </w:tcPr>
          <w:p w:rsidR="00A32C0F" w:rsidRPr="008F1DC0" w:rsidRDefault="001B2196" w:rsidP="00A5614C">
            <w:pPr>
              <w:spacing w:before="120" w:after="120"/>
              <w:rPr>
                <w:rFonts w:ascii="Times New Roman" w:hAnsi="Times New Roman"/>
                <w:sz w:val="24"/>
              </w:rPr>
            </w:pPr>
            <w:r w:rsidRPr="008F1DC0">
              <w:rPr>
                <w:rFonts w:ascii="Times New Roman" w:hAnsi="Times New Roman"/>
              </w:rPr>
              <w:t>Nguyễn</w:t>
            </w:r>
            <w:r w:rsidR="000E65B4" w:rsidRPr="008F1DC0">
              <w:rPr>
                <w:rFonts w:ascii="Times New Roman" w:hAnsi="Times New Roman"/>
              </w:rPr>
              <w:t xml:space="preserve"> </w:t>
            </w:r>
            <w:r w:rsidRPr="008F1DC0">
              <w:rPr>
                <w:rFonts w:ascii="Times New Roman" w:hAnsi="Times New Roman"/>
              </w:rPr>
              <w:t>Văn</w:t>
            </w:r>
            <w:r w:rsidR="000E65B4" w:rsidRPr="008F1DC0">
              <w:rPr>
                <w:rFonts w:ascii="Times New Roman" w:hAnsi="Times New Roman"/>
              </w:rPr>
              <w:t xml:space="preserve"> </w:t>
            </w:r>
            <w:r w:rsidRPr="008F1DC0">
              <w:rPr>
                <w:rFonts w:ascii="Times New Roman" w:hAnsi="Times New Roman"/>
              </w:rPr>
              <w:t>Linh</w:t>
            </w:r>
          </w:p>
        </w:tc>
        <w:tc>
          <w:tcPr>
            <w:tcW w:w="1080" w:type="dxa"/>
          </w:tcPr>
          <w:p w:rsidR="00A32C0F" w:rsidRPr="008F1DC0" w:rsidRDefault="00040C91" w:rsidP="00A5614C">
            <w:pPr>
              <w:spacing w:before="120" w:after="120"/>
              <w:rPr>
                <w:rFonts w:ascii="Times New Roman" w:hAnsi="Times New Roman"/>
                <w:sz w:val="24"/>
              </w:rPr>
            </w:pPr>
            <w:r w:rsidRPr="008F1DC0">
              <w:rPr>
                <w:rFonts w:ascii="Times New Roman" w:hAnsi="Times New Roman"/>
              </w:rPr>
              <w:t>SE02958</w:t>
            </w:r>
          </w:p>
        </w:tc>
        <w:tc>
          <w:tcPr>
            <w:tcW w:w="3240" w:type="dxa"/>
          </w:tcPr>
          <w:p w:rsidR="00A32C0F" w:rsidRPr="008F1DC0" w:rsidRDefault="00EF7D63" w:rsidP="00A5614C">
            <w:pPr>
              <w:spacing w:before="120" w:after="120"/>
              <w:rPr>
                <w:rFonts w:ascii="Times New Roman" w:hAnsi="Times New Roman"/>
                <w:sz w:val="24"/>
                <w:szCs w:val="24"/>
              </w:rPr>
            </w:pPr>
            <w:r w:rsidRPr="008F1DC0">
              <w:rPr>
                <w:rFonts w:ascii="Times New Roman" w:hAnsi="Times New Roman"/>
                <w:sz w:val="24"/>
                <w:szCs w:val="24"/>
                <w:rPrChange w:id="1028" w:author="Link Pieces" w:date="2015-08-26T13:21:00Z">
                  <w:rPr>
                    <w:sz w:val="24"/>
                    <w:szCs w:val="24"/>
                  </w:rPr>
                </w:rPrChange>
              </w:rPr>
              <w:fldChar w:fldCharType="begin"/>
            </w:r>
            <w:r w:rsidRPr="008F1DC0">
              <w:rPr>
                <w:rFonts w:ascii="Times New Roman" w:hAnsi="Times New Roman"/>
                <w:rPrChange w:id="1029" w:author="Link Pieces" w:date="2015-08-26T13:21:00Z">
                  <w:rPr/>
                </w:rPrChange>
              </w:rPr>
              <w:instrText xml:space="preserve"> HYPERLINK "mailto:LinhNVSE02958@fpt.edu.vn" </w:instrText>
            </w:r>
            <w:r w:rsidRPr="008F1DC0">
              <w:rPr>
                <w:rPrChange w:id="1030" w:author="Link Pieces" w:date="2015-08-26T13:21:00Z">
                  <w:rPr>
                    <w:rStyle w:val="Hyperlink"/>
                    <w:rFonts w:ascii="Times New Roman" w:hAnsi="Times New Roman"/>
                  </w:rPr>
                </w:rPrChange>
              </w:rPr>
              <w:fldChar w:fldCharType="separate"/>
            </w:r>
            <w:r w:rsidR="00DB276F" w:rsidRPr="008F1DC0">
              <w:rPr>
                <w:rStyle w:val="Hyperlink"/>
                <w:rFonts w:ascii="Times New Roman" w:hAnsi="Times New Roman"/>
              </w:rPr>
              <w:t>LinhNVSE02958@fpt.edu.vn</w:t>
            </w:r>
            <w:r w:rsidRPr="008F1DC0">
              <w:rPr>
                <w:rStyle w:val="Hyperlink"/>
                <w:rFonts w:ascii="Times New Roman" w:hAnsi="Times New Roman"/>
                <w:sz w:val="24"/>
                <w:szCs w:val="24"/>
                <w:rPrChange w:id="1031" w:author="Link Pieces" w:date="2015-08-26T13:21:00Z">
                  <w:rPr>
                    <w:rStyle w:val="Hyperlink"/>
                    <w:rFonts w:ascii="Times New Roman" w:hAnsi="Times New Roman"/>
                  </w:rPr>
                </w:rPrChange>
              </w:rPr>
              <w:fldChar w:fldCharType="end"/>
            </w:r>
          </w:p>
        </w:tc>
        <w:tc>
          <w:tcPr>
            <w:tcW w:w="1661" w:type="dxa"/>
          </w:tcPr>
          <w:p w:rsidR="00A32C0F" w:rsidRPr="008F1DC0" w:rsidRDefault="006A77CB" w:rsidP="00A5614C">
            <w:pPr>
              <w:spacing w:before="120" w:after="120"/>
              <w:rPr>
                <w:rFonts w:ascii="Times New Roman" w:hAnsi="Times New Roman"/>
                <w:sz w:val="24"/>
                <w:szCs w:val="24"/>
              </w:rPr>
            </w:pPr>
            <w:r w:rsidRPr="008F1DC0">
              <w:rPr>
                <w:rFonts w:ascii="Times New Roman" w:hAnsi="Times New Roman"/>
              </w:rPr>
              <w:t>09</w:t>
            </w:r>
            <w:r w:rsidR="008C7B37" w:rsidRPr="008F1DC0">
              <w:rPr>
                <w:rFonts w:ascii="Times New Roman" w:hAnsi="Times New Roman"/>
              </w:rPr>
              <w:t>87</w:t>
            </w:r>
            <w:r w:rsidR="00331D5E" w:rsidRPr="008F1DC0">
              <w:rPr>
                <w:rFonts w:ascii="Times New Roman" w:hAnsi="Times New Roman"/>
              </w:rPr>
              <w:t xml:space="preserve"> </w:t>
            </w:r>
            <w:r w:rsidRPr="008F1DC0">
              <w:rPr>
                <w:rFonts w:ascii="Times New Roman" w:hAnsi="Times New Roman"/>
              </w:rPr>
              <w:t>200</w:t>
            </w:r>
            <w:r w:rsidR="00331D5E" w:rsidRPr="008F1DC0">
              <w:rPr>
                <w:rFonts w:ascii="Times New Roman" w:hAnsi="Times New Roman"/>
              </w:rPr>
              <w:t xml:space="preserve"> </w:t>
            </w:r>
            <w:r w:rsidRPr="008F1DC0">
              <w:rPr>
                <w:rFonts w:ascii="Times New Roman" w:hAnsi="Times New Roman"/>
              </w:rPr>
              <w:t>292</w:t>
            </w:r>
          </w:p>
        </w:tc>
        <w:tc>
          <w:tcPr>
            <w:tcW w:w="1062" w:type="dxa"/>
          </w:tcPr>
          <w:p w:rsidR="00A32C0F" w:rsidRPr="008F1DC0" w:rsidRDefault="006A77CB" w:rsidP="00A5614C">
            <w:pPr>
              <w:spacing w:before="120" w:after="120"/>
              <w:rPr>
                <w:rFonts w:ascii="Times New Roman" w:hAnsi="Times New Roman"/>
                <w:sz w:val="24"/>
                <w:szCs w:val="24"/>
              </w:rPr>
            </w:pPr>
            <w:r w:rsidRPr="008F1DC0">
              <w:rPr>
                <w:rFonts w:ascii="Times New Roman" w:hAnsi="Times New Roman"/>
              </w:rPr>
              <w:t>Member</w:t>
            </w:r>
          </w:p>
        </w:tc>
      </w:tr>
      <w:tr w:rsidR="00AC6227" w:rsidRPr="008F1DC0" w:rsidTr="00A5614C">
        <w:tc>
          <w:tcPr>
            <w:tcW w:w="2137" w:type="dxa"/>
          </w:tcPr>
          <w:p w:rsidR="00A32C0F" w:rsidRPr="008F1DC0" w:rsidRDefault="001B2196" w:rsidP="00A5614C">
            <w:pPr>
              <w:spacing w:before="120" w:after="120"/>
              <w:rPr>
                <w:rFonts w:ascii="Times New Roman" w:hAnsi="Times New Roman"/>
                <w:sz w:val="24"/>
              </w:rPr>
            </w:pPr>
            <w:r w:rsidRPr="008F1DC0">
              <w:rPr>
                <w:rFonts w:ascii="Times New Roman" w:hAnsi="Times New Roman"/>
              </w:rPr>
              <w:t>Nguyễn</w:t>
            </w:r>
            <w:r w:rsidR="000E65B4" w:rsidRPr="008F1DC0">
              <w:rPr>
                <w:rFonts w:ascii="Times New Roman" w:hAnsi="Times New Roman"/>
              </w:rPr>
              <w:t xml:space="preserve"> </w:t>
            </w:r>
            <w:r w:rsidRPr="008F1DC0">
              <w:rPr>
                <w:rFonts w:ascii="Times New Roman" w:hAnsi="Times New Roman"/>
              </w:rPr>
              <w:t>Bảo</w:t>
            </w:r>
            <w:r w:rsidR="000E65B4" w:rsidRPr="008F1DC0">
              <w:rPr>
                <w:rFonts w:ascii="Times New Roman" w:hAnsi="Times New Roman"/>
              </w:rPr>
              <w:t xml:space="preserve"> </w:t>
            </w:r>
            <w:r w:rsidRPr="008F1DC0">
              <w:rPr>
                <w:rFonts w:ascii="Times New Roman" w:hAnsi="Times New Roman"/>
              </w:rPr>
              <w:t>Văn</w:t>
            </w:r>
          </w:p>
        </w:tc>
        <w:tc>
          <w:tcPr>
            <w:tcW w:w="1080" w:type="dxa"/>
          </w:tcPr>
          <w:p w:rsidR="00A32C0F" w:rsidRPr="008F1DC0" w:rsidRDefault="00040C91" w:rsidP="00A5614C">
            <w:pPr>
              <w:spacing w:before="120" w:after="120"/>
              <w:rPr>
                <w:rFonts w:ascii="Times New Roman" w:hAnsi="Times New Roman"/>
                <w:sz w:val="24"/>
              </w:rPr>
            </w:pPr>
            <w:r w:rsidRPr="008F1DC0">
              <w:rPr>
                <w:rFonts w:ascii="Times New Roman" w:hAnsi="Times New Roman"/>
              </w:rPr>
              <w:t>SE02846</w:t>
            </w:r>
          </w:p>
        </w:tc>
        <w:tc>
          <w:tcPr>
            <w:tcW w:w="3240" w:type="dxa"/>
          </w:tcPr>
          <w:p w:rsidR="00A32C0F" w:rsidRPr="008F1DC0" w:rsidRDefault="00EF7D63" w:rsidP="00A5614C">
            <w:pPr>
              <w:spacing w:before="120" w:after="120"/>
              <w:rPr>
                <w:rFonts w:ascii="Times New Roman" w:hAnsi="Times New Roman"/>
                <w:sz w:val="24"/>
              </w:rPr>
            </w:pPr>
            <w:r w:rsidRPr="008F1DC0">
              <w:rPr>
                <w:rFonts w:ascii="Times New Roman" w:hAnsi="Times New Roman"/>
                <w:sz w:val="24"/>
                <w:szCs w:val="24"/>
                <w:rPrChange w:id="1032" w:author="Link Pieces" w:date="2015-08-26T13:21:00Z">
                  <w:rPr>
                    <w:sz w:val="24"/>
                    <w:szCs w:val="24"/>
                  </w:rPr>
                </w:rPrChange>
              </w:rPr>
              <w:fldChar w:fldCharType="begin"/>
            </w:r>
            <w:r w:rsidRPr="008F1DC0">
              <w:rPr>
                <w:rFonts w:ascii="Times New Roman" w:hAnsi="Times New Roman"/>
                <w:rPrChange w:id="1033" w:author="Link Pieces" w:date="2015-08-26T13:21:00Z">
                  <w:rPr/>
                </w:rPrChange>
              </w:rPr>
              <w:instrText xml:space="preserve"> HYPERLINK "mailto:VanNBSE02846@fpt.edu.vn" </w:instrText>
            </w:r>
            <w:r w:rsidRPr="008F1DC0">
              <w:rPr>
                <w:rPrChange w:id="1034" w:author="Link Pieces" w:date="2015-08-26T13:21:00Z">
                  <w:rPr>
                    <w:rStyle w:val="Hyperlink"/>
                    <w:rFonts w:ascii="Times New Roman" w:hAnsi="Times New Roman"/>
                  </w:rPr>
                </w:rPrChange>
              </w:rPr>
              <w:fldChar w:fldCharType="separate"/>
            </w:r>
            <w:r w:rsidR="006A77CB" w:rsidRPr="008F1DC0">
              <w:rPr>
                <w:rStyle w:val="Hyperlink"/>
                <w:rFonts w:ascii="Times New Roman" w:hAnsi="Times New Roman"/>
              </w:rPr>
              <w:t>VanNBSE02846@fpt.edu.vn</w:t>
            </w:r>
            <w:r w:rsidRPr="008F1DC0">
              <w:rPr>
                <w:rStyle w:val="Hyperlink"/>
                <w:rFonts w:ascii="Times New Roman" w:hAnsi="Times New Roman"/>
                <w:sz w:val="24"/>
                <w:szCs w:val="24"/>
                <w:rPrChange w:id="1035" w:author="Link Pieces" w:date="2015-08-26T13:21:00Z">
                  <w:rPr>
                    <w:rStyle w:val="Hyperlink"/>
                    <w:rFonts w:ascii="Times New Roman" w:hAnsi="Times New Roman"/>
                  </w:rPr>
                </w:rPrChange>
              </w:rPr>
              <w:fldChar w:fldCharType="end"/>
            </w:r>
          </w:p>
        </w:tc>
        <w:tc>
          <w:tcPr>
            <w:tcW w:w="1661" w:type="dxa"/>
          </w:tcPr>
          <w:p w:rsidR="00A32C0F" w:rsidRPr="008F1DC0" w:rsidRDefault="006A77CB" w:rsidP="00A5614C">
            <w:pPr>
              <w:spacing w:before="120" w:after="120"/>
              <w:rPr>
                <w:rFonts w:ascii="Times New Roman" w:hAnsi="Times New Roman"/>
                <w:sz w:val="24"/>
              </w:rPr>
            </w:pPr>
            <w:r w:rsidRPr="008F1DC0">
              <w:rPr>
                <w:rFonts w:ascii="Times New Roman" w:hAnsi="Times New Roman"/>
              </w:rPr>
              <w:t>01642</w:t>
            </w:r>
            <w:r w:rsidR="00331D5E" w:rsidRPr="008F1DC0">
              <w:rPr>
                <w:rFonts w:ascii="Times New Roman" w:hAnsi="Times New Roman"/>
              </w:rPr>
              <w:t xml:space="preserve"> </w:t>
            </w:r>
            <w:r w:rsidRPr="008F1DC0">
              <w:rPr>
                <w:rFonts w:ascii="Times New Roman" w:hAnsi="Times New Roman"/>
              </w:rPr>
              <w:t>970</w:t>
            </w:r>
            <w:r w:rsidR="00331D5E" w:rsidRPr="008F1DC0">
              <w:rPr>
                <w:rFonts w:ascii="Times New Roman" w:hAnsi="Times New Roman"/>
              </w:rPr>
              <w:t xml:space="preserve"> </w:t>
            </w:r>
            <w:r w:rsidRPr="008F1DC0">
              <w:rPr>
                <w:rFonts w:ascii="Times New Roman" w:hAnsi="Times New Roman"/>
              </w:rPr>
              <w:t>279</w:t>
            </w:r>
          </w:p>
        </w:tc>
        <w:tc>
          <w:tcPr>
            <w:tcW w:w="1062" w:type="dxa"/>
          </w:tcPr>
          <w:p w:rsidR="00A32C0F" w:rsidRPr="008F1DC0" w:rsidRDefault="006A77CB" w:rsidP="00A5614C">
            <w:pPr>
              <w:spacing w:before="120" w:after="120"/>
              <w:rPr>
                <w:rFonts w:ascii="Times New Roman" w:hAnsi="Times New Roman"/>
                <w:sz w:val="24"/>
              </w:rPr>
            </w:pPr>
            <w:r w:rsidRPr="008F1DC0">
              <w:rPr>
                <w:rFonts w:ascii="Times New Roman" w:hAnsi="Times New Roman"/>
              </w:rPr>
              <w:t>Member</w:t>
            </w:r>
          </w:p>
        </w:tc>
      </w:tr>
      <w:tr w:rsidR="00AC6227" w:rsidRPr="008F1DC0" w:rsidTr="00A5614C">
        <w:tc>
          <w:tcPr>
            <w:tcW w:w="2137" w:type="dxa"/>
          </w:tcPr>
          <w:p w:rsidR="00A32C0F" w:rsidRPr="008F1DC0" w:rsidRDefault="001B2196" w:rsidP="00A5614C">
            <w:pPr>
              <w:spacing w:before="120" w:after="120"/>
              <w:rPr>
                <w:rFonts w:ascii="Times New Roman" w:hAnsi="Times New Roman"/>
                <w:sz w:val="24"/>
              </w:rPr>
            </w:pPr>
            <w:r w:rsidRPr="008F1DC0">
              <w:rPr>
                <w:rFonts w:ascii="Times New Roman" w:hAnsi="Times New Roman"/>
              </w:rPr>
              <w:t>Cao Duy</w:t>
            </w:r>
            <w:r w:rsidR="000E65B4" w:rsidRPr="008F1DC0">
              <w:rPr>
                <w:rFonts w:ascii="Times New Roman" w:hAnsi="Times New Roman"/>
              </w:rPr>
              <w:t xml:space="preserve"> </w:t>
            </w:r>
            <w:r w:rsidRPr="008F1DC0">
              <w:rPr>
                <w:rFonts w:ascii="Times New Roman" w:hAnsi="Times New Roman"/>
              </w:rPr>
              <w:t>Khánh</w:t>
            </w:r>
          </w:p>
        </w:tc>
        <w:tc>
          <w:tcPr>
            <w:tcW w:w="1080" w:type="dxa"/>
          </w:tcPr>
          <w:p w:rsidR="00A32C0F" w:rsidRPr="008F1DC0" w:rsidRDefault="00040C91" w:rsidP="00A5614C">
            <w:pPr>
              <w:spacing w:before="120" w:after="120"/>
              <w:rPr>
                <w:rFonts w:ascii="Times New Roman" w:hAnsi="Times New Roman"/>
                <w:sz w:val="24"/>
                <w:szCs w:val="24"/>
              </w:rPr>
            </w:pPr>
            <w:r w:rsidRPr="008F1DC0">
              <w:rPr>
                <w:rFonts w:ascii="Times New Roman" w:hAnsi="Times New Roman"/>
              </w:rPr>
              <w:t>SE02302</w:t>
            </w:r>
          </w:p>
        </w:tc>
        <w:tc>
          <w:tcPr>
            <w:tcW w:w="3240" w:type="dxa"/>
          </w:tcPr>
          <w:p w:rsidR="00A32C0F" w:rsidRPr="008F1DC0" w:rsidRDefault="00EF7D63" w:rsidP="00A5614C">
            <w:pPr>
              <w:spacing w:before="120" w:after="120"/>
              <w:rPr>
                <w:rFonts w:ascii="Times New Roman" w:hAnsi="Times New Roman"/>
                <w:sz w:val="24"/>
                <w:szCs w:val="24"/>
              </w:rPr>
            </w:pPr>
            <w:r w:rsidRPr="008F1DC0">
              <w:rPr>
                <w:rFonts w:ascii="Times New Roman" w:hAnsi="Times New Roman"/>
                <w:sz w:val="24"/>
                <w:szCs w:val="24"/>
                <w:rPrChange w:id="1036" w:author="Link Pieces" w:date="2015-08-26T13:21:00Z">
                  <w:rPr>
                    <w:sz w:val="24"/>
                    <w:szCs w:val="24"/>
                  </w:rPr>
                </w:rPrChange>
              </w:rPr>
              <w:fldChar w:fldCharType="begin"/>
            </w:r>
            <w:r w:rsidRPr="008F1DC0">
              <w:rPr>
                <w:rFonts w:ascii="Times New Roman" w:hAnsi="Times New Roman"/>
                <w:rPrChange w:id="1037" w:author="Link Pieces" w:date="2015-08-26T13:21:00Z">
                  <w:rPr/>
                </w:rPrChange>
              </w:rPr>
              <w:instrText xml:space="preserve"> HYPERLINK "mailto:KhanhCDSE02302@fpt.edu.vn" </w:instrText>
            </w:r>
            <w:r w:rsidRPr="008F1DC0">
              <w:rPr>
                <w:rPrChange w:id="1038" w:author="Link Pieces" w:date="2015-08-26T13:21:00Z">
                  <w:rPr>
                    <w:rStyle w:val="Hyperlink"/>
                    <w:rFonts w:ascii="Times New Roman" w:hAnsi="Times New Roman"/>
                  </w:rPr>
                </w:rPrChange>
              </w:rPr>
              <w:fldChar w:fldCharType="separate"/>
            </w:r>
            <w:r w:rsidR="00DB276F" w:rsidRPr="008F1DC0">
              <w:rPr>
                <w:rStyle w:val="Hyperlink"/>
                <w:rFonts w:ascii="Times New Roman" w:hAnsi="Times New Roman"/>
              </w:rPr>
              <w:t>KhanhCDSE02302@fpt.edu.vn</w:t>
            </w:r>
            <w:r w:rsidRPr="008F1DC0">
              <w:rPr>
                <w:rStyle w:val="Hyperlink"/>
                <w:rFonts w:ascii="Times New Roman" w:hAnsi="Times New Roman"/>
                <w:sz w:val="24"/>
                <w:szCs w:val="24"/>
                <w:rPrChange w:id="1039" w:author="Link Pieces" w:date="2015-08-26T13:21:00Z">
                  <w:rPr>
                    <w:rStyle w:val="Hyperlink"/>
                    <w:rFonts w:ascii="Times New Roman" w:hAnsi="Times New Roman"/>
                  </w:rPr>
                </w:rPrChange>
              </w:rPr>
              <w:fldChar w:fldCharType="end"/>
            </w:r>
          </w:p>
        </w:tc>
        <w:tc>
          <w:tcPr>
            <w:tcW w:w="1661" w:type="dxa"/>
          </w:tcPr>
          <w:p w:rsidR="00A32C0F" w:rsidRPr="008F1DC0" w:rsidRDefault="006A77CB" w:rsidP="00A5614C">
            <w:pPr>
              <w:spacing w:before="120" w:after="120"/>
              <w:rPr>
                <w:rFonts w:ascii="Times New Roman" w:hAnsi="Times New Roman"/>
                <w:sz w:val="24"/>
                <w:szCs w:val="24"/>
              </w:rPr>
            </w:pPr>
            <w:r w:rsidRPr="008F1DC0">
              <w:rPr>
                <w:rFonts w:ascii="Times New Roman" w:hAnsi="Times New Roman"/>
              </w:rPr>
              <w:t>01266</w:t>
            </w:r>
            <w:r w:rsidR="00331D5E" w:rsidRPr="008F1DC0">
              <w:rPr>
                <w:rFonts w:ascii="Times New Roman" w:hAnsi="Times New Roman"/>
              </w:rPr>
              <w:t xml:space="preserve"> </w:t>
            </w:r>
            <w:r w:rsidRPr="008F1DC0">
              <w:rPr>
                <w:rFonts w:ascii="Times New Roman" w:hAnsi="Times New Roman"/>
              </w:rPr>
              <w:t>556</w:t>
            </w:r>
            <w:r w:rsidR="00331D5E" w:rsidRPr="008F1DC0">
              <w:rPr>
                <w:rFonts w:ascii="Times New Roman" w:hAnsi="Times New Roman"/>
              </w:rPr>
              <w:t xml:space="preserve"> </w:t>
            </w:r>
            <w:r w:rsidRPr="008F1DC0">
              <w:rPr>
                <w:rFonts w:ascii="Times New Roman" w:hAnsi="Times New Roman"/>
              </w:rPr>
              <w:t>473</w:t>
            </w:r>
          </w:p>
        </w:tc>
        <w:tc>
          <w:tcPr>
            <w:tcW w:w="1062" w:type="dxa"/>
          </w:tcPr>
          <w:p w:rsidR="00A32C0F" w:rsidRPr="008F1DC0" w:rsidRDefault="006A77CB" w:rsidP="00A5614C">
            <w:pPr>
              <w:spacing w:before="120" w:after="120"/>
              <w:rPr>
                <w:rFonts w:ascii="Times New Roman" w:hAnsi="Times New Roman"/>
                <w:sz w:val="24"/>
                <w:szCs w:val="24"/>
              </w:rPr>
            </w:pPr>
            <w:r w:rsidRPr="008F1DC0">
              <w:rPr>
                <w:rFonts w:ascii="Times New Roman" w:hAnsi="Times New Roman"/>
              </w:rPr>
              <w:t>Member</w:t>
            </w:r>
          </w:p>
        </w:tc>
      </w:tr>
      <w:tr w:rsidR="001B2196" w:rsidRPr="008F1DC0" w:rsidTr="00A5614C">
        <w:tc>
          <w:tcPr>
            <w:tcW w:w="2137" w:type="dxa"/>
          </w:tcPr>
          <w:p w:rsidR="00A32C0F" w:rsidRPr="008F1DC0" w:rsidRDefault="001B2196" w:rsidP="00A5614C">
            <w:pPr>
              <w:spacing w:before="120" w:after="120"/>
              <w:rPr>
                <w:rFonts w:ascii="Times New Roman" w:hAnsi="Times New Roman"/>
                <w:sz w:val="24"/>
              </w:rPr>
            </w:pPr>
            <w:r w:rsidRPr="008F1DC0">
              <w:rPr>
                <w:rFonts w:ascii="Times New Roman" w:hAnsi="Times New Roman"/>
              </w:rPr>
              <w:t>Nguyễn</w:t>
            </w:r>
            <w:r w:rsidR="004C3278" w:rsidRPr="008F1DC0">
              <w:rPr>
                <w:rFonts w:ascii="Times New Roman" w:hAnsi="Times New Roman"/>
              </w:rPr>
              <w:t xml:space="preserve"> </w:t>
            </w:r>
            <w:r w:rsidRPr="008F1DC0">
              <w:rPr>
                <w:rFonts w:ascii="Times New Roman" w:hAnsi="Times New Roman"/>
              </w:rPr>
              <w:t>Danh Nam</w:t>
            </w:r>
          </w:p>
        </w:tc>
        <w:tc>
          <w:tcPr>
            <w:tcW w:w="1080" w:type="dxa"/>
          </w:tcPr>
          <w:p w:rsidR="00A32C0F" w:rsidRPr="008F1DC0" w:rsidRDefault="00040C91" w:rsidP="00A5614C">
            <w:pPr>
              <w:spacing w:before="120" w:after="120"/>
              <w:rPr>
                <w:rFonts w:ascii="Times New Roman" w:hAnsi="Times New Roman"/>
                <w:sz w:val="24"/>
              </w:rPr>
            </w:pPr>
            <w:r w:rsidRPr="008F1DC0">
              <w:rPr>
                <w:rFonts w:ascii="Times New Roman" w:hAnsi="Times New Roman"/>
              </w:rPr>
              <w:t>SE02484</w:t>
            </w:r>
          </w:p>
        </w:tc>
        <w:tc>
          <w:tcPr>
            <w:tcW w:w="3240" w:type="dxa"/>
          </w:tcPr>
          <w:p w:rsidR="00A32C0F" w:rsidRPr="008F1DC0" w:rsidRDefault="00EF7D63" w:rsidP="00A5614C">
            <w:pPr>
              <w:spacing w:before="120" w:after="120"/>
              <w:rPr>
                <w:rFonts w:ascii="Times New Roman" w:hAnsi="Times New Roman"/>
                <w:sz w:val="24"/>
              </w:rPr>
            </w:pPr>
            <w:r w:rsidRPr="008F1DC0">
              <w:rPr>
                <w:rFonts w:ascii="Times New Roman" w:hAnsi="Times New Roman"/>
                <w:sz w:val="24"/>
                <w:szCs w:val="24"/>
                <w:rPrChange w:id="1040" w:author="Link Pieces" w:date="2015-08-26T13:21:00Z">
                  <w:rPr>
                    <w:sz w:val="24"/>
                    <w:szCs w:val="24"/>
                  </w:rPr>
                </w:rPrChange>
              </w:rPr>
              <w:fldChar w:fldCharType="begin"/>
            </w:r>
            <w:r w:rsidRPr="008F1DC0">
              <w:rPr>
                <w:rFonts w:ascii="Times New Roman" w:hAnsi="Times New Roman"/>
                <w:rPrChange w:id="1041" w:author="Link Pieces" w:date="2015-08-26T13:21:00Z">
                  <w:rPr/>
                </w:rPrChange>
              </w:rPr>
              <w:instrText xml:space="preserve"> HYPERLINK "mailto:NamNDSE02484@fpt.edu.vn" </w:instrText>
            </w:r>
            <w:r w:rsidRPr="008F1DC0">
              <w:rPr>
                <w:rPrChange w:id="1042" w:author="Link Pieces" w:date="2015-08-26T13:21:00Z">
                  <w:rPr>
                    <w:rStyle w:val="Hyperlink"/>
                    <w:rFonts w:ascii="Times New Roman" w:hAnsi="Times New Roman"/>
                  </w:rPr>
                </w:rPrChange>
              </w:rPr>
              <w:fldChar w:fldCharType="separate"/>
            </w:r>
            <w:r w:rsidR="006A77CB" w:rsidRPr="008F1DC0">
              <w:rPr>
                <w:rStyle w:val="Hyperlink"/>
                <w:rFonts w:ascii="Times New Roman" w:hAnsi="Times New Roman"/>
              </w:rPr>
              <w:t>NamNDSE02484@fpt.edu.vn</w:t>
            </w:r>
            <w:r w:rsidRPr="008F1DC0">
              <w:rPr>
                <w:rStyle w:val="Hyperlink"/>
                <w:rFonts w:ascii="Times New Roman" w:hAnsi="Times New Roman"/>
                <w:sz w:val="24"/>
                <w:szCs w:val="24"/>
                <w:rPrChange w:id="1043" w:author="Link Pieces" w:date="2015-08-26T13:21:00Z">
                  <w:rPr>
                    <w:rStyle w:val="Hyperlink"/>
                    <w:rFonts w:ascii="Times New Roman" w:hAnsi="Times New Roman"/>
                  </w:rPr>
                </w:rPrChange>
              </w:rPr>
              <w:fldChar w:fldCharType="end"/>
            </w:r>
          </w:p>
        </w:tc>
        <w:tc>
          <w:tcPr>
            <w:tcW w:w="1661" w:type="dxa"/>
          </w:tcPr>
          <w:p w:rsidR="00A32C0F" w:rsidRPr="008F1DC0" w:rsidRDefault="006A77CB" w:rsidP="00A5614C">
            <w:pPr>
              <w:spacing w:before="120" w:after="120"/>
              <w:rPr>
                <w:rFonts w:ascii="Times New Roman" w:hAnsi="Times New Roman"/>
                <w:sz w:val="24"/>
              </w:rPr>
            </w:pPr>
            <w:r w:rsidRPr="008F1DC0">
              <w:rPr>
                <w:rFonts w:ascii="Times New Roman" w:hAnsi="Times New Roman"/>
              </w:rPr>
              <w:t>01693</w:t>
            </w:r>
            <w:r w:rsidR="00331D5E" w:rsidRPr="008F1DC0">
              <w:rPr>
                <w:rFonts w:ascii="Times New Roman" w:hAnsi="Times New Roman"/>
              </w:rPr>
              <w:t xml:space="preserve"> </w:t>
            </w:r>
            <w:r w:rsidRPr="008F1DC0">
              <w:rPr>
                <w:rFonts w:ascii="Times New Roman" w:hAnsi="Times New Roman"/>
              </w:rPr>
              <w:t>884</w:t>
            </w:r>
            <w:r w:rsidR="00331D5E" w:rsidRPr="008F1DC0">
              <w:rPr>
                <w:rFonts w:ascii="Times New Roman" w:hAnsi="Times New Roman"/>
              </w:rPr>
              <w:t xml:space="preserve"> </w:t>
            </w:r>
            <w:r w:rsidRPr="008F1DC0">
              <w:rPr>
                <w:rFonts w:ascii="Times New Roman" w:hAnsi="Times New Roman"/>
              </w:rPr>
              <w:t>524</w:t>
            </w:r>
          </w:p>
        </w:tc>
        <w:tc>
          <w:tcPr>
            <w:tcW w:w="1062" w:type="dxa"/>
          </w:tcPr>
          <w:p w:rsidR="00A32C0F" w:rsidRPr="008F1DC0" w:rsidRDefault="006A77CB" w:rsidP="00A5614C">
            <w:pPr>
              <w:spacing w:before="120" w:after="120"/>
              <w:rPr>
                <w:rFonts w:ascii="Times New Roman" w:hAnsi="Times New Roman"/>
                <w:sz w:val="24"/>
              </w:rPr>
            </w:pPr>
            <w:r w:rsidRPr="008F1DC0">
              <w:rPr>
                <w:rFonts w:ascii="Times New Roman" w:hAnsi="Times New Roman"/>
              </w:rPr>
              <w:t>Member</w:t>
            </w:r>
          </w:p>
        </w:tc>
      </w:tr>
    </w:tbl>
    <w:p w:rsidR="00A32C0F" w:rsidRPr="008F1DC0" w:rsidRDefault="00584746" w:rsidP="00A5614C">
      <w:pPr>
        <w:spacing w:before="120" w:after="0"/>
        <w:ind w:left="720"/>
        <w:jc w:val="center"/>
        <w:rPr>
          <w:rFonts w:ascii="Times New Roman" w:hAnsi="Times New Roman"/>
          <w:i/>
          <w:sz w:val="20"/>
          <w:szCs w:val="20"/>
        </w:rPr>
      </w:pPr>
      <w:r w:rsidRPr="008F1DC0">
        <w:rPr>
          <w:rFonts w:ascii="Times New Roman" w:hAnsi="Times New Roman"/>
          <w:i/>
          <w:sz w:val="20"/>
          <w:szCs w:val="20"/>
        </w:rPr>
        <w:t>Table 1-2: Team member info</w:t>
      </w:r>
      <w:r w:rsidR="00A813AF" w:rsidRPr="008F1DC0">
        <w:rPr>
          <w:rFonts w:ascii="Times New Roman" w:hAnsi="Times New Roman"/>
          <w:i/>
          <w:sz w:val="20"/>
          <w:szCs w:val="20"/>
        </w:rPr>
        <w:t>r</w:t>
      </w:r>
      <w:r w:rsidRPr="008F1DC0">
        <w:rPr>
          <w:rFonts w:ascii="Times New Roman" w:hAnsi="Times New Roman"/>
          <w:i/>
          <w:sz w:val="20"/>
          <w:szCs w:val="20"/>
        </w:rPr>
        <w:t>mation</w:t>
      </w:r>
    </w:p>
    <w:p w:rsidR="00AA7E36" w:rsidRPr="008F1DC0" w:rsidRDefault="00AA7E36">
      <w:pPr>
        <w:spacing w:after="160" w:line="259" w:lineRule="auto"/>
        <w:rPr>
          <w:rFonts w:ascii="Times New Roman" w:eastAsia="MS Mincho" w:hAnsi="Times New Roman"/>
          <w:b/>
          <w:sz w:val="26"/>
          <w:szCs w:val="28"/>
          <w:lang w:val="en-US" w:eastAsia="ja-JP"/>
        </w:rPr>
      </w:pPr>
      <w:r w:rsidRPr="008F1DC0">
        <w:rPr>
          <w:rFonts w:ascii="Times New Roman" w:hAnsi="Times New Roman"/>
          <w:sz w:val="26"/>
        </w:rPr>
        <w:br w:type="page"/>
      </w:r>
    </w:p>
    <w:p w:rsidR="00A32C0F" w:rsidRPr="008F1DC0" w:rsidRDefault="00AD252D" w:rsidP="00A5614C">
      <w:pPr>
        <w:pStyle w:val="Heading2"/>
        <w:numPr>
          <w:ilvl w:val="1"/>
          <w:numId w:val="35"/>
        </w:numPr>
        <w:rPr>
          <w:rFonts w:ascii="Times New Roman" w:hAnsi="Times New Roman"/>
        </w:rPr>
      </w:pPr>
      <w:r w:rsidRPr="008F1DC0">
        <w:rPr>
          <w:rFonts w:ascii="Times New Roman" w:hAnsi="Times New Roman"/>
        </w:rPr>
        <w:lastRenderedPageBreak/>
        <w:t xml:space="preserve"> </w:t>
      </w:r>
      <w:bookmarkStart w:id="1044" w:name="_Toc428358785"/>
      <w:r w:rsidR="005838C8" w:rsidRPr="008F1DC0">
        <w:rPr>
          <w:rFonts w:ascii="Times New Roman" w:hAnsi="Times New Roman"/>
        </w:rPr>
        <w:t>Background information</w:t>
      </w:r>
      <w:bookmarkEnd w:id="1044"/>
    </w:p>
    <w:p w:rsidR="00A32C0F" w:rsidRPr="008F1DC0" w:rsidRDefault="008D3E0E" w:rsidP="00A5614C">
      <w:pPr>
        <w:ind w:left="360" w:firstLine="360"/>
        <w:jc w:val="both"/>
        <w:rPr>
          <w:rFonts w:ascii="Times New Roman" w:hAnsi="Times New Roman"/>
        </w:rPr>
      </w:pPr>
      <w:r w:rsidRPr="008F1DC0">
        <w:rPr>
          <w:rFonts w:ascii="Times New Roman" w:hAnsi="Times New Roman"/>
        </w:rPr>
        <w:t>Online shopping (sometimes known as e-tail from "electronic retail" or e-shopping) is a form of electronic commerce which allows consumers to directly buy goods or services from a seller over the Internet using a web browser. Alternative names are: e-web-store, e-shop, e-store, Internet shop, web-shop, web-store, online store, online storefront and virtual store. Mobile commerce (or m-commerce) describes purchasing from an online retailer's mobile optimized online site or app.</w:t>
      </w:r>
    </w:p>
    <w:p w:rsidR="00A32C0F" w:rsidRPr="008F1DC0" w:rsidRDefault="00FA71DA" w:rsidP="00A5614C">
      <w:pPr>
        <w:ind w:left="360" w:firstLine="360"/>
        <w:jc w:val="both"/>
        <w:rPr>
          <w:rFonts w:ascii="Times New Roman" w:hAnsi="Times New Roman"/>
        </w:rPr>
      </w:pPr>
      <w:r w:rsidRPr="008F1DC0">
        <w:rPr>
          <w:rFonts w:ascii="Times New Roman" w:hAnsi="Times New Roman"/>
        </w:rPr>
        <w:t>An online shop evokes the physical analogy of buying products or services at a bricks-and-mortar retailer or shopping center</w:t>
      </w:r>
      <w:r w:rsidR="00B93664" w:rsidRPr="008F1DC0">
        <w:rPr>
          <w:rFonts w:ascii="Times New Roman" w:hAnsi="Times New Roman"/>
        </w:rPr>
        <w:t>,</w:t>
      </w:r>
      <w:r w:rsidRPr="008F1DC0">
        <w:rPr>
          <w:rFonts w:ascii="Times New Roman" w:hAnsi="Times New Roman"/>
        </w:rPr>
        <w:t xml:space="preserve"> the process is called business-to-consumer (B2C) online shopping. In the case where a business buys from another business, the process is called business-to-business (B2B) online shopping.</w:t>
      </w:r>
    </w:p>
    <w:p w:rsidR="00A32C0F" w:rsidRPr="008F1DC0" w:rsidRDefault="00976FF0" w:rsidP="00A5614C">
      <w:pPr>
        <w:ind w:left="360" w:firstLine="360"/>
        <w:jc w:val="both"/>
        <w:rPr>
          <w:rFonts w:ascii="Times New Roman" w:hAnsi="Times New Roman"/>
        </w:rPr>
      </w:pPr>
      <w:r w:rsidRPr="008F1DC0">
        <w:rPr>
          <w:rFonts w:ascii="Times New Roman" w:hAnsi="Times New Roman"/>
        </w:rPr>
        <w:t>Statistics show</w:t>
      </w:r>
      <w:r w:rsidR="00AD63F0" w:rsidRPr="008F1DC0">
        <w:rPr>
          <w:rFonts w:ascii="Times New Roman" w:hAnsi="Times New Roman"/>
        </w:rPr>
        <w:t>s</w:t>
      </w:r>
      <w:r w:rsidRPr="008F1DC0">
        <w:rPr>
          <w:rFonts w:ascii="Times New Roman" w:hAnsi="Times New Roman"/>
        </w:rPr>
        <w:t xml:space="preserve"> that in 2012, Asia-Pacific increased their international sales over 30% giving them over $433 billion in revenue. That is a $69 billion difference </w:t>
      </w:r>
      <w:r w:rsidR="00CC79D6" w:rsidRPr="008F1DC0">
        <w:rPr>
          <w:rFonts w:ascii="Times New Roman" w:hAnsi="Times New Roman"/>
        </w:rPr>
        <w:t xml:space="preserve">from </w:t>
      </w:r>
      <w:r w:rsidRPr="008F1DC0">
        <w:rPr>
          <w:rFonts w:ascii="Times New Roman" w:hAnsi="Times New Roman"/>
        </w:rPr>
        <w:t>the U.S. revenue of $364.66 billion. It is estimated that Asia-Pacific will increase by another 30% in the year 2013 putting them ahead by more than one-third of all global ecommerce sales.</w:t>
      </w:r>
    </w:p>
    <w:p w:rsidR="00A32C0F" w:rsidRPr="008F1DC0" w:rsidRDefault="00976FF0" w:rsidP="00A5614C">
      <w:pPr>
        <w:ind w:left="360" w:firstLine="360"/>
        <w:jc w:val="both"/>
        <w:rPr>
          <w:rFonts w:ascii="Times New Roman" w:hAnsi="Times New Roman"/>
        </w:rPr>
      </w:pPr>
      <w:r w:rsidRPr="008F1DC0">
        <w:rPr>
          <w:rFonts w:ascii="Times New Roman" w:hAnsi="Times New Roman"/>
        </w:rPr>
        <w:t>The largest online shopping day in the world is Singles Day, with sales just in Alibaba's sites at US$9.3 billion in 2014.</w:t>
      </w:r>
    </w:p>
    <w:p w:rsidR="005F32E6" w:rsidRPr="008F1DC0" w:rsidRDefault="005F32E6" w:rsidP="00976FF0">
      <w:pPr>
        <w:ind w:left="360" w:firstLine="360"/>
        <w:rPr>
          <w:rFonts w:ascii="Times New Roman" w:hAnsi="Times New Roman"/>
          <w:i/>
        </w:rPr>
      </w:pPr>
      <w:r w:rsidRPr="008F1DC0">
        <w:rPr>
          <w:rFonts w:ascii="Times New Roman" w:hAnsi="Times New Roman"/>
          <w:i/>
        </w:rPr>
        <w:t>(</w:t>
      </w:r>
      <w:r w:rsidR="00EF7D63" w:rsidRPr="008F1DC0">
        <w:rPr>
          <w:rFonts w:ascii="Times New Roman" w:hAnsi="Times New Roman"/>
          <w:rPrChange w:id="1045" w:author="Link Pieces" w:date="2015-08-26T13:21:00Z">
            <w:rPr/>
          </w:rPrChange>
        </w:rPr>
        <w:fldChar w:fldCharType="begin"/>
      </w:r>
      <w:r w:rsidR="00EF7D63" w:rsidRPr="008F1DC0">
        <w:rPr>
          <w:rFonts w:ascii="Times New Roman" w:hAnsi="Times New Roman"/>
          <w:rPrChange w:id="1046" w:author="Link Pieces" w:date="2015-08-26T13:21:00Z">
            <w:rPr/>
          </w:rPrChange>
        </w:rPr>
        <w:instrText xml:space="preserve"> HYPERLINK "http://en.wikipedia.org/wiki/Online_shopping" </w:instrText>
      </w:r>
      <w:r w:rsidR="00EF7D63" w:rsidRPr="008F1DC0">
        <w:rPr>
          <w:rPrChange w:id="1047" w:author="Link Pieces" w:date="2015-08-26T13:21:00Z">
            <w:rPr>
              <w:rStyle w:val="Hyperlink"/>
              <w:rFonts w:ascii="Times New Roman" w:hAnsi="Times New Roman"/>
              <w:i/>
            </w:rPr>
          </w:rPrChange>
        </w:rPr>
        <w:fldChar w:fldCharType="separate"/>
      </w:r>
      <w:r w:rsidR="00EF65D3" w:rsidRPr="008F1DC0">
        <w:rPr>
          <w:rStyle w:val="Hyperlink"/>
          <w:rFonts w:ascii="Times New Roman" w:hAnsi="Times New Roman"/>
          <w:i/>
        </w:rPr>
        <w:t>http://en.wikipedia.org/wiki/Online_shopping</w:t>
      </w:r>
      <w:r w:rsidR="00EF7D63" w:rsidRPr="008F1DC0">
        <w:rPr>
          <w:rStyle w:val="Hyperlink"/>
          <w:rFonts w:ascii="Times New Roman" w:hAnsi="Times New Roman"/>
          <w:i/>
          <w:rPrChange w:id="1048" w:author="Link Pieces" w:date="2015-08-26T13:21:00Z">
            <w:rPr>
              <w:rStyle w:val="Hyperlink"/>
              <w:rFonts w:ascii="Times New Roman" w:hAnsi="Times New Roman"/>
              <w:i/>
            </w:rPr>
          </w:rPrChange>
        </w:rPr>
        <w:fldChar w:fldCharType="end"/>
      </w:r>
      <w:r w:rsidRPr="008F1DC0">
        <w:rPr>
          <w:rFonts w:ascii="Times New Roman" w:hAnsi="Times New Roman"/>
          <w:i/>
        </w:rPr>
        <w:t>)</w:t>
      </w:r>
    </w:p>
    <w:p w:rsidR="00EF65D3" w:rsidRPr="008F1DC0" w:rsidRDefault="00F03267" w:rsidP="00976FF0">
      <w:pPr>
        <w:ind w:left="360" w:firstLine="360"/>
        <w:rPr>
          <w:rFonts w:ascii="Times New Roman" w:hAnsi="Times New Roman"/>
          <w:b/>
        </w:rPr>
      </w:pPr>
      <w:r w:rsidRPr="008F1DC0">
        <w:rPr>
          <w:rFonts w:ascii="Times New Roman" w:hAnsi="Times New Roman"/>
          <w:b/>
        </w:rPr>
        <w:t xml:space="preserve">Here </w:t>
      </w:r>
      <w:r w:rsidR="00925DAE" w:rsidRPr="008F1DC0">
        <w:rPr>
          <w:rFonts w:ascii="Times New Roman" w:hAnsi="Times New Roman"/>
          <w:b/>
        </w:rPr>
        <w:t>a</w:t>
      </w:r>
      <w:r w:rsidR="00F70293" w:rsidRPr="008F1DC0">
        <w:rPr>
          <w:rFonts w:ascii="Times New Roman" w:hAnsi="Times New Roman"/>
          <w:b/>
        </w:rPr>
        <w:t>w</w:t>
      </w:r>
      <w:r w:rsidR="00925DAE" w:rsidRPr="008F1DC0">
        <w:rPr>
          <w:rFonts w:ascii="Times New Roman" w:hAnsi="Times New Roman"/>
          <w:b/>
        </w:rPr>
        <w:t>e</w:t>
      </w:r>
      <w:r w:rsidRPr="008F1DC0">
        <w:rPr>
          <w:rFonts w:ascii="Times New Roman" w:hAnsi="Times New Roman"/>
          <w:b/>
        </w:rPr>
        <w:t xml:space="preserve">some statistics </w:t>
      </w:r>
      <w:r w:rsidR="00CC79D6" w:rsidRPr="008F1DC0">
        <w:rPr>
          <w:rFonts w:ascii="Times New Roman" w:hAnsi="Times New Roman"/>
          <w:b/>
        </w:rPr>
        <w:t>of</w:t>
      </w:r>
      <w:r w:rsidR="00F70293" w:rsidRPr="008F1DC0">
        <w:rPr>
          <w:rFonts w:ascii="Times New Roman" w:hAnsi="Times New Roman"/>
          <w:b/>
        </w:rPr>
        <w:t xml:space="preserve"> </w:t>
      </w:r>
      <w:r w:rsidRPr="008F1DC0">
        <w:rPr>
          <w:rFonts w:ascii="Times New Roman" w:hAnsi="Times New Roman"/>
          <w:b/>
        </w:rPr>
        <w:t>e-commerce in Vietnam:</w:t>
      </w:r>
    </w:p>
    <w:p w:rsidR="00A32C0F" w:rsidRPr="008F1DC0" w:rsidRDefault="00F03267" w:rsidP="00A5614C">
      <w:pPr>
        <w:pStyle w:val="ListParagraph"/>
        <w:numPr>
          <w:ilvl w:val="0"/>
          <w:numId w:val="6"/>
        </w:numPr>
        <w:jc w:val="both"/>
        <w:rPr>
          <w:rFonts w:ascii="Times New Roman" w:hAnsi="Times New Roman"/>
        </w:rPr>
      </w:pPr>
      <w:r w:rsidRPr="008F1DC0">
        <w:rPr>
          <w:rFonts w:ascii="Times New Roman" w:hAnsi="Times New Roman"/>
        </w:rPr>
        <w:t>This statistic gives information on the B2C e-commerce revenue in Vietnam in 2012 and provides a forecast for 2015. In 2012, business-to-customer online sales revenues were estimated to have reached 700 million U.S. dollars. This estimate is based on the transaction value of e-commerce websites registered to the Ministry of Industry and Trade</w:t>
      </w:r>
      <w:r w:rsidR="003A3728" w:rsidRPr="008F1DC0">
        <w:rPr>
          <w:rFonts w:ascii="Times New Roman" w:hAnsi="Times New Roman"/>
        </w:rPr>
        <w:t>.</w:t>
      </w:r>
    </w:p>
    <w:p w:rsidR="00A32C0F" w:rsidRPr="008F1DC0" w:rsidRDefault="00A32C0F" w:rsidP="00A5614C">
      <w:pPr>
        <w:ind w:firstLine="720"/>
        <w:rPr>
          <w:rFonts w:ascii="Times New Roman" w:hAnsi="Times New Roman"/>
          <w:i/>
        </w:rPr>
      </w:pPr>
      <w:bookmarkStart w:id="1049" w:name="OLE_LINK27"/>
      <w:bookmarkStart w:id="1050" w:name="OLE_LINK28"/>
      <w:r w:rsidRPr="008F1DC0">
        <w:rPr>
          <w:rFonts w:ascii="Times New Roman" w:hAnsi="Times New Roman"/>
          <w:i/>
        </w:rPr>
        <w:t>(</w:t>
      </w:r>
      <w:r w:rsidR="00EF7D63" w:rsidRPr="008F1DC0">
        <w:rPr>
          <w:rFonts w:ascii="Times New Roman" w:hAnsi="Times New Roman"/>
          <w:rPrChange w:id="1051" w:author="Link Pieces" w:date="2015-08-26T13:21:00Z">
            <w:rPr/>
          </w:rPrChange>
        </w:rPr>
        <w:fldChar w:fldCharType="begin"/>
      </w:r>
      <w:r w:rsidR="00EF7D63" w:rsidRPr="008F1DC0">
        <w:rPr>
          <w:rFonts w:ascii="Times New Roman" w:hAnsi="Times New Roman"/>
          <w:rPrChange w:id="1052" w:author="Link Pieces" w:date="2015-08-26T13:21:00Z">
            <w:rPr/>
          </w:rPrChange>
        </w:rPr>
        <w:instrText xml:space="preserve"> HYPERLINK "http://www.statista.com/statistics/259775/b2c-e-commerce-revenue-in-vietnam/" </w:instrText>
      </w:r>
      <w:r w:rsidR="00EF7D63" w:rsidRPr="008F1DC0">
        <w:rPr>
          <w:rPrChange w:id="1053" w:author="Link Pieces" w:date="2015-08-26T13:21:00Z">
            <w:rPr>
              <w:rStyle w:val="Hyperlink"/>
              <w:rFonts w:ascii="Times New Roman" w:hAnsi="Times New Roman"/>
              <w:i/>
            </w:rPr>
          </w:rPrChange>
        </w:rPr>
        <w:fldChar w:fldCharType="separate"/>
      </w:r>
      <w:r w:rsidRPr="008F1DC0">
        <w:rPr>
          <w:rStyle w:val="Hyperlink"/>
          <w:rFonts w:ascii="Times New Roman" w:hAnsi="Times New Roman"/>
          <w:i/>
        </w:rPr>
        <w:t>http://www.statista.com/statistics/259775/b2c-e-commerce-revenue-in-vietnam/</w:t>
      </w:r>
      <w:r w:rsidR="00EF7D63" w:rsidRPr="008F1DC0">
        <w:rPr>
          <w:rStyle w:val="Hyperlink"/>
          <w:rFonts w:ascii="Times New Roman" w:hAnsi="Times New Roman"/>
          <w:i/>
          <w:rPrChange w:id="1054" w:author="Link Pieces" w:date="2015-08-26T13:21:00Z">
            <w:rPr>
              <w:rStyle w:val="Hyperlink"/>
              <w:rFonts w:ascii="Times New Roman" w:hAnsi="Times New Roman"/>
              <w:i/>
            </w:rPr>
          </w:rPrChange>
        </w:rPr>
        <w:fldChar w:fldCharType="end"/>
      </w:r>
      <w:bookmarkEnd w:id="1049"/>
      <w:bookmarkEnd w:id="1050"/>
      <w:r w:rsidRPr="008F1DC0">
        <w:rPr>
          <w:rFonts w:ascii="Times New Roman" w:hAnsi="Times New Roman"/>
          <w:i/>
        </w:rPr>
        <w:t>)</w:t>
      </w:r>
      <w:r w:rsidR="0018470C" w:rsidRPr="008F1DC0">
        <w:rPr>
          <w:rFonts w:ascii="Times New Roman" w:hAnsi="Times New Roman"/>
        </w:rPr>
        <w:tab/>
      </w:r>
    </w:p>
    <w:p w:rsidR="00F03267" w:rsidRPr="008F1DC0" w:rsidRDefault="00F03267" w:rsidP="00976FF0">
      <w:pPr>
        <w:ind w:left="360" w:firstLine="360"/>
        <w:rPr>
          <w:rFonts w:ascii="Times New Roman" w:hAnsi="Times New Roman"/>
        </w:rPr>
      </w:pPr>
      <w:r w:rsidRPr="008F1DC0">
        <w:rPr>
          <w:rFonts w:ascii="Times New Roman" w:hAnsi="Times New Roman"/>
          <w:noProof/>
          <w:lang w:val="en-US" w:eastAsia="ja-JP"/>
          <w:rPrChange w:id="1055" w:author="Link Pieces" w:date="2015-08-26T13:21:00Z">
            <w:rPr>
              <w:rFonts w:ascii="Times New Roman" w:hAnsi="Times New Roman"/>
              <w:noProof/>
              <w:lang w:val="en-US" w:eastAsia="ja-JP"/>
            </w:rPr>
          </w:rPrChange>
        </w:rPr>
        <w:lastRenderedPageBreak/>
        <w:drawing>
          <wp:inline distT="0" distB="0" distL="0" distR="0" wp14:anchorId="2F679DC7" wp14:editId="351CA420">
            <wp:extent cx="4899804" cy="290071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99804" cy="2900716"/>
                    </a:xfrm>
                    <a:prstGeom prst="rect">
                      <a:avLst/>
                    </a:prstGeom>
                    <a:noFill/>
                    <a:ln w="9525">
                      <a:noFill/>
                      <a:miter lim="800000"/>
                      <a:headEnd/>
                      <a:tailEnd/>
                    </a:ln>
                  </pic:spPr>
                </pic:pic>
              </a:graphicData>
            </a:graphic>
          </wp:inline>
        </w:drawing>
      </w:r>
    </w:p>
    <w:p w:rsidR="00F03267" w:rsidRPr="008F1DC0" w:rsidRDefault="00F03267" w:rsidP="00F03267">
      <w:pPr>
        <w:ind w:left="360" w:firstLine="360"/>
        <w:jc w:val="center"/>
        <w:rPr>
          <w:rFonts w:ascii="Times New Roman" w:hAnsi="Times New Roman"/>
          <w:i/>
          <w:sz w:val="20"/>
          <w:szCs w:val="20"/>
        </w:rPr>
      </w:pPr>
      <w:r w:rsidRPr="008F1DC0">
        <w:rPr>
          <w:rFonts w:ascii="Times New Roman" w:hAnsi="Times New Roman"/>
          <w:i/>
          <w:sz w:val="20"/>
          <w:szCs w:val="20"/>
        </w:rPr>
        <w:t>Figure 1-1</w:t>
      </w:r>
      <w:bookmarkStart w:id="1056" w:name="OLE_LINK52"/>
      <w:r w:rsidRPr="008F1DC0">
        <w:rPr>
          <w:rFonts w:ascii="Times New Roman" w:hAnsi="Times New Roman"/>
          <w:i/>
          <w:sz w:val="20"/>
          <w:szCs w:val="20"/>
        </w:rPr>
        <w:t>: B2C e-commerce revenue in Vietnam in 2012 and 2015 (in billion U.S. dollars)</w:t>
      </w:r>
      <w:bookmarkEnd w:id="1056"/>
    </w:p>
    <w:p w:rsidR="00191ED5" w:rsidRPr="008F1DC0" w:rsidRDefault="00C51693" w:rsidP="009E3154">
      <w:pPr>
        <w:pStyle w:val="ListParagraph"/>
        <w:numPr>
          <w:ilvl w:val="0"/>
          <w:numId w:val="6"/>
        </w:numPr>
        <w:rPr>
          <w:rFonts w:ascii="Times New Roman" w:hAnsi="Times New Roman"/>
        </w:rPr>
      </w:pPr>
      <w:bookmarkStart w:id="1057" w:name="OLE_LINK51"/>
      <w:r w:rsidRPr="008F1DC0">
        <w:rPr>
          <w:rFonts w:ascii="Times New Roman" w:hAnsi="Times New Roman"/>
        </w:rPr>
        <w:t>E-Commerce Statistics in Southeast Asia &amp; Vietnam</w:t>
      </w:r>
      <w:r w:rsidR="00ED409E" w:rsidRPr="008F1DC0">
        <w:rPr>
          <w:rFonts w:ascii="Times New Roman" w:hAnsi="Times New Roman"/>
          <w:i/>
        </w:rPr>
        <w:t>(</w:t>
      </w:r>
      <w:r w:rsidR="00EF7D63" w:rsidRPr="008F1DC0">
        <w:rPr>
          <w:rFonts w:ascii="Times New Roman" w:hAnsi="Times New Roman"/>
          <w:rPrChange w:id="1058" w:author="Link Pieces" w:date="2015-08-26T13:21:00Z">
            <w:rPr/>
          </w:rPrChange>
        </w:rPr>
        <w:fldChar w:fldCharType="begin"/>
      </w:r>
      <w:r w:rsidR="00EF7D63" w:rsidRPr="008F1DC0">
        <w:rPr>
          <w:rFonts w:ascii="Times New Roman" w:hAnsi="Times New Roman"/>
          <w:rPrChange w:id="1059" w:author="Link Pieces" w:date="2015-08-26T13:21:00Z">
            <w:rPr/>
          </w:rPrChange>
        </w:rPr>
        <w:instrText xml:space="preserve"> HYPERLINK "http://www.slideshare.net/johnnytridung/ecommerce-statistics-vn-and-sea-v2" </w:instrText>
      </w:r>
      <w:r w:rsidR="00EF7D63" w:rsidRPr="008F1DC0">
        <w:rPr>
          <w:rPrChange w:id="1060" w:author="Link Pieces" w:date="2015-08-26T13:21:00Z">
            <w:rPr>
              <w:rStyle w:val="Hyperlink"/>
              <w:rFonts w:ascii="Times New Roman" w:hAnsi="Times New Roman"/>
              <w:i/>
            </w:rPr>
          </w:rPrChange>
        </w:rPr>
        <w:fldChar w:fldCharType="separate"/>
      </w:r>
      <w:r w:rsidR="007753A8" w:rsidRPr="008F1DC0">
        <w:rPr>
          <w:rStyle w:val="Hyperlink"/>
          <w:rFonts w:ascii="Times New Roman" w:hAnsi="Times New Roman"/>
          <w:i/>
        </w:rPr>
        <w:t>http://www.slideshare.net/johnnytridung/ecommerce-statistics-vn-and-sea-v2</w:t>
      </w:r>
      <w:r w:rsidR="00EF7D63" w:rsidRPr="008F1DC0">
        <w:rPr>
          <w:rStyle w:val="Hyperlink"/>
          <w:rFonts w:ascii="Times New Roman" w:hAnsi="Times New Roman"/>
          <w:i/>
          <w:rPrChange w:id="1061" w:author="Link Pieces" w:date="2015-08-26T13:21:00Z">
            <w:rPr>
              <w:rStyle w:val="Hyperlink"/>
              <w:rFonts w:ascii="Times New Roman" w:hAnsi="Times New Roman"/>
              <w:i/>
            </w:rPr>
          </w:rPrChange>
        </w:rPr>
        <w:fldChar w:fldCharType="end"/>
      </w:r>
      <w:r w:rsidR="00ED409E" w:rsidRPr="008F1DC0">
        <w:rPr>
          <w:rFonts w:ascii="Times New Roman" w:hAnsi="Times New Roman"/>
          <w:i/>
        </w:rPr>
        <w:t>)</w:t>
      </w:r>
    </w:p>
    <w:bookmarkEnd w:id="1057"/>
    <w:p w:rsidR="007753A8" w:rsidRPr="008F1DC0" w:rsidRDefault="00116D5A" w:rsidP="00872379">
      <w:pPr>
        <w:ind w:left="720"/>
        <w:rPr>
          <w:rFonts w:ascii="Times New Roman" w:hAnsi="Times New Roman"/>
        </w:rPr>
      </w:pPr>
      <w:r w:rsidRPr="008F1DC0">
        <w:rPr>
          <w:rFonts w:ascii="Times New Roman" w:hAnsi="Times New Roman"/>
          <w:noProof/>
          <w:lang w:val="en-US" w:eastAsia="ja-JP"/>
        </w:rPr>
        <w:tab/>
      </w:r>
      <w:r w:rsidR="002A6FF2" w:rsidRPr="008F1DC0">
        <w:rPr>
          <w:rFonts w:ascii="Times New Roman" w:hAnsi="Times New Roman"/>
          <w:noProof/>
          <w:lang w:val="en-US" w:eastAsia="ja-JP"/>
          <w:rPrChange w:id="1062" w:author="Link Pieces" w:date="2015-08-26T13:21:00Z">
            <w:rPr>
              <w:rFonts w:ascii="Times New Roman" w:hAnsi="Times New Roman"/>
              <w:noProof/>
              <w:lang w:val="en-US" w:eastAsia="ja-JP"/>
            </w:rPr>
          </w:rPrChange>
        </w:rPr>
        <w:drawing>
          <wp:inline distT="0" distB="0" distL="0" distR="0" wp14:anchorId="26D12862" wp14:editId="4106F964">
            <wp:extent cx="4990611" cy="3734836"/>
            <wp:effectExtent l="19050" t="0" r="48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996048" cy="3738905"/>
                    </a:xfrm>
                    <a:prstGeom prst="rect">
                      <a:avLst/>
                    </a:prstGeom>
                    <a:noFill/>
                    <a:ln w="9525">
                      <a:noFill/>
                      <a:miter lim="800000"/>
                      <a:headEnd/>
                      <a:tailEnd/>
                    </a:ln>
                  </pic:spPr>
                </pic:pic>
              </a:graphicData>
            </a:graphic>
          </wp:inline>
        </w:drawing>
      </w:r>
    </w:p>
    <w:p w:rsidR="00A11443" w:rsidRPr="008F1DC0" w:rsidRDefault="00A11443" w:rsidP="00A11443">
      <w:pPr>
        <w:ind w:left="360" w:firstLine="360"/>
        <w:jc w:val="center"/>
        <w:rPr>
          <w:rFonts w:ascii="Times New Roman" w:hAnsi="Times New Roman"/>
          <w:i/>
          <w:sz w:val="20"/>
          <w:szCs w:val="20"/>
        </w:rPr>
      </w:pPr>
      <w:r w:rsidRPr="008F1DC0">
        <w:rPr>
          <w:rFonts w:ascii="Times New Roman" w:hAnsi="Times New Roman"/>
          <w:i/>
          <w:sz w:val="20"/>
          <w:szCs w:val="20"/>
        </w:rPr>
        <w:t xml:space="preserve">Figure 1-2: </w:t>
      </w:r>
      <w:bookmarkStart w:id="1063" w:name="OLE_LINK29"/>
      <w:bookmarkStart w:id="1064" w:name="OLE_LINK50"/>
      <w:r w:rsidRPr="008F1DC0">
        <w:rPr>
          <w:rFonts w:ascii="Times New Roman" w:hAnsi="Times New Roman"/>
          <w:i/>
          <w:sz w:val="20"/>
          <w:szCs w:val="20"/>
        </w:rPr>
        <w:t>Internet users in Vietnam and Southeast Asia in 2011</w:t>
      </w:r>
      <w:bookmarkEnd w:id="1063"/>
      <w:bookmarkEnd w:id="1064"/>
    </w:p>
    <w:p w:rsidR="00A11443" w:rsidRPr="008F1DC0" w:rsidRDefault="00A11443" w:rsidP="00872379">
      <w:pPr>
        <w:ind w:left="720"/>
        <w:rPr>
          <w:rFonts w:ascii="Times New Roman" w:hAnsi="Times New Roman"/>
        </w:rPr>
      </w:pPr>
    </w:p>
    <w:p w:rsidR="002A6FF2" w:rsidRPr="008F1DC0" w:rsidRDefault="002A6FF2" w:rsidP="00872379">
      <w:pPr>
        <w:ind w:left="720"/>
        <w:rPr>
          <w:rFonts w:ascii="Times New Roman" w:hAnsi="Times New Roman"/>
        </w:rPr>
      </w:pPr>
      <w:r w:rsidRPr="008F1DC0">
        <w:rPr>
          <w:rFonts w:ascii="Times New Roman" w:hAnsi="Times New Roman"/>
          <w:noProof/>
          <w:lang w:val="en-US" w:eastAsia="ja-JP"/>
          <w:rPrChange w:id="1065" w:author="Link Pieces" w:date="2015-08-26T13:21:00Z">
            <w:rPr>
              <w:rFonts w:ascii="Times New Roman" w:hAnsi="Times New Roman"/>
              <w:noProof/>
              <w:lang w:val="en-US" w:eastAsia="ja-JP"/>
            </w:rPr>
          </w:rPrChange>
        </w:rPr>
        <w:drawing>
          <wp:inline distT="0" distB="0" distL="0" distR="0" wp14:anchorId="439A373D" wp14:editId="0E45E4B2">
            <wp:extent cx="4990611" cy="3710348"/>
            <wp:effectExtent l="19050" t="0" r="489"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4994406" cy="3713170"/>
                    </a:xfrm>
                    <a:prstGeom prst="rect">
                      <a:avLst/>
                    </a:prstGeom>
                    <a:noFill/>
                    <a:ln w="9525">
                      <a:noFill/>
                      <a:miter lim="800000"/>
                      <a:headEnd/>
                      <a:tailEnd/>
                    </a:ln>
                  </pic:spPr>
                </pic:pic>
              </a:graphicData>
            </a:graphic>
          </wp:inline>
        </w:drawing>
      </w:r>
    </w:p>
    <w:p w:rsidR="00A32C0F" w:rsidRPr="008F1DC0" w:rsidRDefault="00A11443" w:rsidP="00A5614C">
      <w:pPr>
        <w:ind w:left="360" w:firstLine="360"/>
        <w:jc w:val="center"/>
        <w:rPr>
          <w:rFonts w:ascii="Times New Roman" w:hAnsi="Times New Roman"/>
          <w:i/>
          <w:sz w:val="20"/>
          <w:szCs w:val="20"/>
        </w:rPr>
      </w:pPr>
      <w:r w:rsidRPr="008F1DC0">
        <w:rPr>
          <w:rFonts w:ascii="Times New Roman" w:hAnsi="Times New Roman"/>
          <w:i/>
          <w:sz w:val="20"/>
          <w:szCs w:val="20"/>
        </w:rPr>
        <w:t>Figure 1-</w:t>
      </w:r>
      <w:r w:rsidR="00053905" w:rsidRPr="008F1DC0">
        <w:rPr>
          <w:rFonts w:ascii="Times New Roman" w:hAnsi="Times New Roman"/>
          <w:i/>
          <w:sz w:val="20"/>
          <w:szCs w:val="20"/>
        </w:rPr>
        <w:t>3</w:t>
      </w:r>
      <w:r w:rsidRPr="008F1DC0">
        <w:rPr>
          <w:rFonts w:ascii="Times New Roman" w:hAnsi="Times New Roman"/>
          <w:i/>
          <w:sz w:val="20"/>
          <w:szCs w:val="20"/>
        </w:rPr>
        <w:t>: Internet users in Vietnam and Southeast Asia in 2016</w:t>
      </w:r>
    </w:p>
    <w:p w:rsidR="002A6FF2" w:rsidRPr="008F1DC0" w:rsidRDefault="005141D0" w:rsidP="00872379">
      <w:pPr>
        <w:ind w:left="720"/>
        <w:rPr>
          <w:rFonts w:ascii="Times New Roman" w:hAnsi="Times New Roman"/>
        </w:rPr>
      </w:pPr>
      <w:r w:rsidRPr="008F1DC0">
        <w:rPr>
          <w:rFonts w:ascii="Times New Roman" w:hAnsi="Times New Roman"/>
          <w:noProof/>
          <w:lang w:val="en-US" w:eastAsia="ja-JP"/>
          <w:rPrChange w:id="1066" w:author="Link Pieces" w:date="2015-08-26T13:21:00Z">
            <w:rPr>
              <w:rFonts w:ascii="Times New Roman" w:hAnsi="Times New Roman"/>
              <w:noProof/>
              <w:lang w:val="en-US" w:eastAsia="ja-JP"/>
            </w:rPr>
          </w:rPrChange>
        </w:rPr>
        <w:drawing>
          <wp:inline distT="0" distB="0" distL="0" distR="0" wp14:anchorId="2A6349B9" wp14:editId="3E0FF581">
            <wp:extent cx="5022667" cy="3441940"/>
            <wp:effectExtent l="19050" t="0" r="653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031705" cy="3448133"/>
                    </a:xfrm>
                    <a:prstGeom prst="rect">
                      <a:avLst/>
                    </a:prstGeom>
                    <a:noFill/>
                    <a:ln w="9525">
                      <a:noFill/>
                      <a:miter lim="800000"/>
                      <a:headEnd/>
                      <a:tailEnd/>
                    </a:ln>
                  </pic:spPr>
                </pic:pic>
              </a:graphicData>
            </a:graphic>
          </wp:inline>
        </w:drawing>
      </w:r>
    </w:p>
    <w:p w:rsidR="00A32C0F" w:rsidRPr="008F1DC0" w:rsidRDefault="00971DC3" w:rsidP="00A5614C">
      <w:pPr>
        <w:ind w:left="720"/>
        <w:jc w:val="center"/>
        <w:rPr>
          <w:rFonts w:ascii="Times New Roman" w:hAnsi="Times New Roman"/>
        </w:rPr>
      </w:pPr>
      <w:r w:rsidRPr="008F1DC0">
        <w:rPr>
          <w:rFonts w:ascii="Times New Roman" w:hAnsi="Times New Roman"/>
          <w:i/>
          <w:sz w:val="20"/>
          <w:szCs w:val="20"/>
        </w:rPr>
        <w:t xml:space="preserve">Figure 1-4: </w:t>
      </w:r>
      <w:bookmarkStart w:id="1067" w:name="OLE_LINK55"/>
      <w:bookmarkStart w:id="1068" w:name="OLE_LINK56"/>
      <w:bookmarkStart w:id="1069" w:name="OLE_LINK53"/>
      <w:r w:rsidRPr="008F1DC0">
        <w:rPr>
          <w:rFonts w:ascii="Times New Roman" w:hAnsi="Times New Roman"/>
          <w:i/>
          <w:sz w:val="20"/>
          <w:szCs w:val="20"/>
        </w:rPr>
        <w:t>Vietnam’s Internet stats in Jan 2014</w:t>
      </w:r>
      <w:bookmarkEnd w:id="1067"/>
      <w:bookmarkEnd w:id="1068"/>
    </w:p>
    <w:bookmarkEnd w:id="1069"/>
    <w:p w:rsidR="005141D0" w:rsidRPr="008F1DC0" w:rsidRDefault="005141D0" w:rsidP="00872379">
      <w:pPr>
        <w:ind w:left="720"/>
        <w:rPr>
          <w:rFonts w:ascii="Times New Roman" w:hAnsi="Times New Roman"/>
        </w:rPr>
      </w:pPr>
      <w:r w:rsidRPr="008F1DC0">
        <w:rPr>
          <w:rFonts w:ascii="Times New Roman" w:hAnsi="Times New Roman"/>
          <w:noProof/>
          <w:lang w:val="en-US" w:eastAsia="ja-JP"/>
          <w:rPrChange w:id="1070" w:author="Link Pieces" w:date="2015-08-26T13:21:00Z">
            <w:rPr>
              <w:rFonts w:ascii="Times New Roman" w:hAnsi="Times New Roman"/>
              <w:noProof/>
              <w:lang w:val="en-US" w:eastAsia="ja-JP"/>
            </w:rPr>
          </w:rPrChange>
        </w:rPr>
        <w:lastRenderedPageBreak/>
        <w:drawing>
          <wp:inline distT="0" distB="0" distL="0" distR="0" wp14:anchorId="054A31A8" wp14:editId="0A5F9AB4">
            <wp:extent cx="4892357" cy="3657600"/>
            <wp:effectExtent l="19050" t="0" r="349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4891955" cy="3657300"/>
                    </a:xfrm>
                    <a:prstGeom prst="rect">
                      <a:avLst/>
                    </a:prstGeom>
                    <a:noFill/>
                    <a:ln w="9525">
                      <a:noFill/>
                      <a:miter lim="800000"/>
                      <a:headEnd/>
                      <a:tailEnd/>
                    </a:ln>
                  </pic:spPr>
                </pic:pic>
              </a:graphicData>
            </a:graphic>
          </wp:inline>
        </w:drawing>
      </w:r>
    </w:p>
    <w:p w:rsidR="00A32C0F" w:rsidRPr="008F1DC0" w:rsidRDefault="00971DC3" w:rsidP="00A5614C">
      <w:pPr>
        <w:ind w:left="720"/>
        <w:jc w:val="center"/>
        <w:rPr>
          <w:rFonts w:ascii="Times New Roman" w:hAnsi="Times New Roman"/>
        </w:rPr>
      </w:pPr>
      <w:r w:rsidRPr="008F1DC0">
        <w:rPr>
          <w:rFonts w:ascii="Times New Roman" w:hAnsi="Times New Roman"/>
          <w:i/>
          <w:sz w:val="20"/>
          <w:szCs w:val="20"/>
        </w:rPr>
        <w:t>Figure 1-</w:t>
      </w:r>
      <w:r w:rsidR="005B55D2" w:rsidRPr="008F1DC0">
        <w:rPr>
          <w:rFonts w:ascii="Times New Roman" w:hAnsi="Times New Roman"/>
          <w:i/>
          <w:sz w:val="20"/>
          <w:szCs w:val="20"/>
        </w:rPr>
        <w:t>5</w:t>
      </w:r>
      <w:r w:rsidRPr="008F1DC0">
        <w:rPr>
          <w:rFonts w:ascii="Times New Roman" w:hAnsi="Times New Roman"/>
          <w:i/>
          <w:sz w:val="20"/>
          <w:szCs w:val="20"/>
        </w:rPr>
        <w:t xml:space="preserve">: </w:t>
      </w:r>
      <w:bookmarkStart w:id="1071" w:name="OLE_LINK54"/>
      <w:r w:rsidRPr="008F1DC0">
        <w:rPr>
          <w:rFonts w:ascii="Times New Roman" w:hAnsi="Times New Roman"/>
          <w:i/>
          <w:sz w:val="20"/>
          <w:szCs w:val="20"/>
        </w:rPr>
        <w:t>Vietnam’s Internet Indicators in Jan 2014</w:t>
      </w:r>
    </w:p>
    <w:bookmarkEnd w:id="1071"/>
    <w:p w:rsidR="005141D0" w:rsidRPr="008F1DC0" w:rsidRDefault="005141D0" w:rsidP="00872379">
      <w:pPr>
        <w:ind w:left="720"/>
        <w:rPr>
          <w:rFonts w:ascii="Times New Roman" w:hAnsi="Times New Roman"/>
        </w:rPr>
      </w:pPr>
      <w:r w:rsidRPr="008F1DC0">
        <w:rPr>
          <w:rFonts w:ascii="Times New Roman" w:hAnsi="Times New Roman"/>
          <w:noProof/>
          <w:lang w:val="en-US" w:eastAsia="ja-JP"/>
          <w:rPrChange w:id="1072" w:author="Link Pieces" w:date="2015-08-26T13:21:00Z">
            <w:rPr>
              <w:rFonts w:ascii="Times New Roman" w:hAnsi="Times New Roman"/>
              <w:noProof/>
              <w:lang w:val="en-US" w:eastAsia="ja-JP"/>
            </w:rPr>
          </w:rPrChange>
        </w:rPr>
        <w:drawing>
          <wp:inline distT="0" distB="0" distL="0" distR="0" wp14:anchorId="10BEA65D" wp14:editId="7D00EF62">
            <wp:extent cx="4849934" cy="3634611"/>
            <wp:effectExtent l="19050" t="0" r="781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4849536" cy="3634312"/>
                    </a:xfrm>
                    <a:prstGeom prst="rect">
                      <a:avLst/>
                    </a:prstGeom>
                    <a:noFill/>
                    <a:ln w="9525">
                      <a:noFill/>
                      <a:miter lim="800000"/>
                      <a:headEnd/>
                      <a:tailEnd/>
                    </a:ln>
                  </pic:spPr>
                </pic:pic>
              </a:graphicData>
            </a:graphic>
          </wp:inline>
        </w:drawing>
      </w:r>
    </w:p>
    <w:p w:rsidR="00A32C0F" w:rsidRPr="008F1DC0" w:rsidRDefault="005B55D2" w:rsidP="00A5614C">
      <w:pPr>
        <w:ind w:left="720"/>
        <w:jc w:val="center"/>
        <w:rPr>
          <w:rFonts w:ascii="Times New Roman" w:hAnsi="Times New Roman"/>
          <w:i/>
          <w:sz w:val="20"/>
          <w:szCs w:val="20"/>
        </w:rPr>
      </w:pPr>
      <w:r w:rsidRPr="008F1DC0">
        <w:rPr>
          <w:rFonts w:ascii="Times New Roman" w:hAnsi="Times New Roman"/>
          <w:i/>
          <w:sz w:val="20"/>
          <w:szCs w:val="20"/>
        </w:rPr>
        <w:t xml:space="preserve">Figure 1-6: Vietnam’s </w:t>
      </w:r>
      <w:r w:rsidR="00D420E0" w:rsidRPr="008F1DC0">
        <w:rPr>
          <w:rFonts w:ascii="Times New Roman" w:hAnsi="Times New Roman"/>
          <w:i/>
          <w:sz w:val="20"/>
          <w:szCs w:val="20"/>
        </w:rPr>
        <w:t>Online Commerce market size from 2011 to 2016</w:t>
      </w:r>
    </w:p>
    <w:p w:rsidR="00A32C0F" w:rsidRPr="008F1DC0" w:rsidRDefault="00475B91" w:rsidP="00A5614C">
      <w:pPr>
        <w:pStyle w:val="ListParagraph"/>
        <w:numPr>
          <w:ilvl w:val="0"/>
          <w:numId w:val="6"/>
        </w:numPr>
        <w:rPr>
          <w:rFonts w:ascii="Times New Roman" w:hAnsi="Times New Roman"/>
        </w:rPr>
      </w:pPr>
      <w:r w:rsidRPr="008F1DC0">
        <w:rPr>
          <w:rFonts w:ascii="Times New Roman" w:hAnsi="Times New Roman"/>
        </w:rPr>
        <w:lastRenderedPageBreak/>
        <w:t>Vietnam</w:t>
      </w:r>
      <w:r w:rsidR="00560E34" w:rsidRPr="008F1DC0">
        <w:rPr>
          <w:rFonts w:ascii="Times New Roman" w:hAnsi="Times New Roman"/>
        </w:rPr>
        <w:t xml:space="preserve"> eBusiness Index </w:t>
      </w:r>
      <w:r w:rsidR="00F411A1" w:rsidRPr="008F1DC0">
        <w:rPr>
          <w:rFonts w:ascii="Times New Roman" w:hAnsi="Times New Roman"/>
        </w:rPr>
        <w:t xml:space="preserve">2014 </w:t>
      </w:r>
      <w:r w:rsidR="00560E34" w:rsidRPr="008F1DC0">
        <w:rPr>
          <w:rFonts w:ascii="Times New Roman" w:hAnsi="Times New Roman"/>
        </w:rPr>
        <w:t>Report</w:t>
      </w:r>
      <w:r w:rsidR="00F411A1" w:rsidRPr="008F1DC0">
        <w:rPr>
          <w:rFonts w:ascii="Times New Roman" w:hAnsi="Times New Roman"/>
          <w:i/>
        </w:rPr>
        <w:t>(</w:t>
      </w:r>
      <w:r w:rsidR="00241810" w:rsidRPr="008F1DC0">
        <w:rPr>
          <w:rFonts w:ascii="Times New Roman" w:hAnsi="Times New Roman"/>
          <w:i/>
        </w:rPr>
        <w:t xml:space="preserve">by </w:t>
      </w:r>
      <w:r w:rsidR="00BE79F6" w:rsidRPr="008F1DC0">
        <w:rPr>
          <w:rFonts w:ascii="Times New Roman" w:hAnsi="Times New Roman"/>
          <w:i/>
        </w:rPr>
        <w:t>vecita.gov.vn</w:t>
      </w:r>
      <w:r w:rsidR="00F411A1" w:rsidRPr="008F1DC0">
        <w:rPr>
          <w:rFonts w:ascii="Times New Roman" w:hAnsi="Times New Roman"/>
          <w:i/>
        </w:rPr>
        <w:t>)</w:t>
      </w:r>
    </w:p>
    <w:p w:rsidR="00131D45" w:rsidRPr="008F1DC0" w:rsidRDefault="00E6675B">
      <w:pPr>
        <w:ind w:left="720"/>
        <w:rPr>
          <w:rFonts w:ascii="Times New Roman" w:hAnsi="Times New Roman"/>
        </w:rPr>
      </w:pPr>
      <w:r w:rsidRPr="008F1DC0">
        <w:rPr>
          <w:rFonts w:ascii="Times New Roman" w:hAnsi="Times New Roman"/>
          <w:noProof/>
          <w:lang w:val="en-US" w:eastAsia="ja-JP"/>
          <w:rPrChange w:id="1073" w:author="Link Pieces" w:date="2015-08-26T13:21:00Z">
            <w:rPr>
              <w:rFonts w:ascii="Times New Roman" w:hAnsi="Times New Roman"/>
              <w:noProof/>
              <w:lang w:val="en-US" w:eastAsia="ja-JP"/>
            </w:rPr>
          </w:rPrChange>
        </w:rPr>
        <w:drawing>
          <wp:inline distT="0" distB="0" distL="0" distR="0" wp14:anchorId="27EC8C3F" wp14:editId="38CD1A4A">
            <wp:extent cx="4742731" cy="3868266"/>
            <wp:effectExtent l="19050" t="0" r="719"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746984" cy="3871735"/>
                    </a:xfrm>
                    <a:prstGeom prst="rect">
                      <a:avLst/>
                    </a:prstGeom>
                    <a:noFill/>
                    <a:ln w="9525">
                      <a:noFill/>
                      <a:miter lim="800000"/>
                      <a:headEnd/>
                      <a:tailEnd/>
                    </a:ln>
                  </pic:spPr>
                </pic:pic>
              </a:graphicData>
            </a:graphic>
          </wp:inline>
        </w:drawing>
      </w:r>
    </w:p>
    <w:p w:rsidR="00A32C0F" w:rsidRPr="008F1DC0" w:rsidRDefault="000E104E" w:rsidP="00A5614C">
      <w:pPr>
        <w:ind w:left="720"/>
        <w:jc w:val="center"/>
        <w:rPr>
          <w:rFonts w:ascii="Times New Roman" w:hAnsi="Times New Roman"/>
        </w:rPr>
      </w:pPr>
      <w:r w:rsidRPr="008F1DC0">
        <w:rPr>
          <w:rFonts w:ascii="Times New Roman" w:hAnsi="Times New Roman"/>
          <w:i/>
          <w:sz w:val="20"/>
          <w:szCs w:val="20"/>
        </w:rPr>
        <w:t xml:space="preserve">Figure 1-7: </w:t>
      </w:r>
      <w:bookmarkStart w:id="1074" w:name="OLE_LINK58"/>
      <w:bookmarkStart w:id="1075" w:name="OLE_LINK59"/>
      <w:r w:rsidRPr="008F1DC0">
        <w:rPr>
          <w:rFonts w:ascii="Times New Roman" w:hAnsi="Times New Roman"/>
          <w:i/>
          <w:sz w:val="20"/>
          <w:szCs w:val="20"/>
        </w:rPr>
        <w:t>Vietnam’s E-commerce websiteregistrations in 2014</w:t>
      </w:r>
    </w:p>
    <w:bookmarkEnd w:id="1074"/>
    <w:bookmarkEnd w:id="1075"/>
    <w:p w:rsidR="00131D45" w:rsidRPr="008F1DC0" w:rsidRDefault="00E6675B">
      <w:pPr>
        <w:ind w:left="720"/>
        <w:rPr>
          <w:rFonts w:ascii="Times New Roman" w:hAnsi="Times New Roman"/>
        </w:rPr>
      </w:pPr>
      <w:r w:rsidRPr="008F1DC0">
        <w:rPr>
          <w:rFonts w:ascii="Times New Roman" w:hAnsi="Times New Roman"/>
          <w:noProof/>
          <w:lang w:val="en-US" w:eastAsia="ja-JP"/>
          <w:rPrChange w:id="1076" w:author="Link Pieces" w:date="2015-08-26T13:21:00Z">
            <w:rPr>
              <w:rFonts w:ascii="Times New Roman" w:hAnsi="Times New Roman"/>
              <w:noProof/>
              <w:lang w:val="en-US" w:eastAsia="ja-JP"/>
            </w:rPr>
          </w:rPrChange>
        </w:rPr>
        <w:drawing>
          <wp:inline distT="0" distB="0" distL="0" distR="0" wp14:anchorId="2F7654B6" wp14:editId="699C9D10">
            <wp:extent cx="4845558" cy="1071311"/>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847434" cy="1071726"/>
                    </a:xfrm>
                    <a:prstGeom prst="rect">
                      <a:avLst/>
                    </a:prstGeom>
                    <a:noFill/>
                    <a:ln w="9525">
                      <a:noFill/>
                      <a:miter lim="800000"/>
                      <a:headEnd/>
                      <a:tailEnd/>
                    </a:ln>
                  </pic:spPr>
                </pic:pic>
              </a:graphicData>
            </a:graphic>
          </wp:inline>
        </w:drawing>
      </w:r>
    </w:p>
    <w:p w:rsidR="00A32C0F" w:rsidRPr="008F1DC0" w:rsidRDefault="000E104E" w:rsidP="00A5614C">
      <w:pPr>
        <w:ind w:left="720"/>
        <w:jc w:val="center"/>
        <w:rPr>
          <w:rFonts w:ascii="Times New Roman" w:hAnsi="Times New Roman"/>
        </w:rPr>
      </w:pPr>
      <w:r w:rsidRPr="008F1DC0">
        <w:rPr>
          <w:rFonts w:ascii="Times New Roman" w:hAnsi="Times New Roman"/>
          <w:i/>
          <w:sz w:val="20"/>
          <w:szCs w:val="20"/>
        </w:rPr>
        <w:t>Figure 1-</w:t>
      </w:r>
      <w:r w:rsidR="001B7044" w:rsidRPr="008F1DC0">
        <w:rPr>
          <w:rFonts w:ascii="Times New Roman" w:hAnsi="Times New Roman"/>
          <w:i/>
          <w:sz w:val="20"/>
          <w:szCs w:val="20"/>
        </w:rPr>
        <w:t>8</w:t>
      </w:r>
      <w:r w:rsidRPr="008F1DC0">
        <w:rPr>
          <w:rFonts w:ascii="Times New Roman" w:hAnsi="Times New Roman"/>
          <w:i/>
          <w:sz w:val="20"/>
          <w:szCs w:val="20"/>
        </w:rPr>
        <w:t xml:space="preserve">: </w:t>
      </w:r>
      <w:bookmarkStart w:id="1077" w:name="OLE_LINK57"/>
      <w:r w:rsidRPr="008F1DC0">
        <w:rPr>
          <w:rFonts w:ascii="Times New Roman" w:hAnsi="Times New Roman"/>
          <w:i/>
          <w:sz w:val="20"/>
          <w:szCs w:val="20"/>
        </w:rPr>
        <w:t>Vietnam’s B2C E-commerce revenue in 2014</w:t>
      </w:r>
    </w:p>
    <w:bookmarkEnd w:id="1077"/>
    <w:p w:rsidR="00131D45" w:rsidRPr="008F1DC0" w:rsidRDefault="00E6675B">
      <w:pPr>
        <w:ind w:left="720"/>
        <w:rPr>
          <w:rFonts w:ascii="Times New Roman" w:hAnsi="Times New Roman"/>
        </w:rPr>
      </w:pPr>
      <w:r w:rsidRPr="008F1DC0">
        <w:rPr>
          <w:rFonts w:ascii="Times New Roman" w:hAnsi="Times New Roman"/>
          <w:noProof/>
          <w:lang w:val="en-US" w:eastAsia="ja-JP"/>
          <w:rPrChange w:id="1078" w:author="Link Pieces" w:date="2015-08-26T13:21:00Z">
            <w:rPr>
              <w:rFonts w:ascii="Times New Roman" w:hAnsi="Times New Roman"/>
              <w:noProof/>
              <w:lang w:val="en-US" w:eastAsia="ja-JP"/>
            </w:rPr>
          </w:rPrChange>
        </w:rPr>
        <w:lastRenderedPageBreak/>
        <w:drawing>
          <wp:inline distT="0" distB="0" distL="0" distR="0" wp14:anchorId="38424B93" wp14:editId="625A1B4B">
            <wp:extent cx="4742096" cy="2495230"/>
            <wp:effectExtent l="19050" t="0" r="1354"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744089" cy="2496279"/>
                    </a:xfrm>
                    <a:prstGeom prst="rect">
                      <a:avLst/>
                    </a:prstGeom>
                    <a:noFill/>
                    <a:ln w="9525">
                      <a:noFill/>
                      <a:miter lim="800000"/>
                      <a:headEnd/>
                      <a:tailEnd/>
                    </a:ln>
                  </pic:spPr>
                </pic:pic>
              </a:graphicData>
            </a:graphic>
          </wp:inline>
        </w:drawing>
      </w:r>
    </w:p>
    <w:p w:rsidR="00A32C0F" w:rsidRPr="008F1DC0" w:rsidRDefault="00FC68DF" w:rsidP="00A5614C">
      <w:pPr>
        <w:ind w:left="720"/>
        <w:jc w:val="center"/>
        <w:rPr>
          <w:rFonts w:ascii="Times New Roman" w:hAnsi="Times New Roman"/>
        </w:rPr>
      </w:pPr>
      <w:r w:rsidRPr="008F1DC0">
        <w:rPr>
          <w:rFonts w:ascii="Times New Roman" w:hAnsi="Times New Roman"/>
          <w:i/>
          <w:sz w:val="20"/>
          <w:szCs w:val="20"/>
        </w:rPr>
        <w:t xml:space="preserve">Figure 1-9: </w:t>
      </w:r>
      <w:bookmarkStart w:id="1079" w:name="OLE_LINK60"/>
      <w:r w:rsidR="00E11C11" w:rsidRPr="008F1DC0">
        <w:rPr>
          <w:rFonts w:ascii="Times New Roman" w:hAnsi="Times New Roman"/>
          <w:i/>
          <w:sz w:val="20"/>
          <w:szCs w:val="20"/>
        </w:rPr>
        <w:t>Vietnamese people’s forms of online shopping</w:t>
      </w:r>
      <w:bookmarkEnd w:id="1079"/>
    </w:p>
    <w:p w:rsidR="004F7364" w:rsidRPr="008F1DC0" w:rsidRDefault="0015345A">
      <w:pPr>
        <w:ind w:left="360" w:firstLine="360"/>
        <w:jc w:val="both"/>
        <w:rPr>
          <w:rFonts w:ascii="Times New Roman" w:hAnsi="Times New Roman"/>
        </w:rPr>
      </w:pPr>
      <w:r w:rsidRPr="008F1DC0">
        <w:rPr>
          <w:rFonts w:ascii="Times New Roman" w:hAnsi="Times New Roman"/>
        </w:rPr>
        <w:t xml:space="preserve">According to these </w:t>
      </w:r>
      <w:r w:rsidR="005141D0" w:rsidRPr="008F1DC0">
        <w:rPr>
          <w:rFonts w:ascii="Times New Roman" w:hAnsi="Times New Roman"/>
        </w:rPr>
        <w:t>statistics, Vietnam’s e-commerce</w:t>
      </w:r>
      <w:r w:rsidR="003F158B" w:rsidRPr="008F1DC0">
        <w:rPr>
          <w:rFonts w:ascii="Times New Roman" w:hAnsi="Times New Roman"/>
        </w:rPr>
        <w:t xml:space="preserve"> </w:t>
      </w:r>
      <w:r w:rsidR="00900DBD" w:rsidRPr="008F1DC0">
        <w:rPr>
          <w:rFonts w:ascii="Times New Roman" w:hAnsi="Times New Roman"/>
        </w:rPr>
        <w:t>market is</w:t>
      </w:r>
      <w:r w:rsidR="002967E6" w:rsidRPr="008F1DC0">
        <w:rPr>
          <w:rFonts w:ascii="Times New Roman" w:hAnsi="Times New Roman"/>
        </w:rPr>
        <w:t xml:space="preserve"> growing rapidly, therefore there will be a huge demand of online store &amp; shopping.</w:t>
      </w:r>
      <w:r w:rsidR="00432A08" w:rsidRPr="008F1DC0">
        <w:rPr>
          <w:rFonts w:ascii="Times New Roman" w:hAnsi="Times New Roman"/>
        </w:rPr>
        <w:t xml:space="preserve"> To satisfy th</w:t>
      </w:r>
      <w:r w:rsidR="000D3266" w:rsidRPr="008F1DC0">
        <w:rPr>
          <w:rFonts w:ascii="Times New Roman" w:hAnsi="Times New Roman"/>
        </w:rPr>
        <w:t xml:space="preserve">is </w:t>
      </w:r>
      <w:r w:rsidR="00432A08" w:rsidRPr="008F1DC0">
        <w:rPr>
          <w:rFonts w:ascii="Times New Roman" w:hAnsi="Times New Roman"/>
        </w:rPr>
        <w:t>demand</w:t>
      </w:r>
      <w:r w:rsidR="000D3266" w:rsidRPr="008F1DC0">
        <w:rPr>
          <w:rFonts w:ascii="Times New Roman" w:hAnsi="Times New Roman"/>
        </w:rPr>
        <w:t>,</w:t>
      </w:r>
      <w:r w:rsidR="00432A08" w:rsidRPr="008F1DC0">
        <w:rPr>
          <w:rFonts w:ascii="Times New Roman" w:hAnsi="Times New Roman"/>
        </w:rPr>
        <w:t xml:space="preserve"> we, five FPT University student</w:t>
      </w:r>
      <w:r w:rsidR="00C62556" w:rsidRPr="008F1DC0">
        <w:rPr>
          <w:rFonts w:ascii="Times New Roman" w:hAnsi="Times New Roman"/>
        </w:rPr>
        <w:t>s</w:t>
      </w:r>
      <w:r w:rsidR="00432A08" w:rsidRPr="008F1DC0">
        <w:rPr>
          <w:rFonts w:ascii="Times New Roman" w:hAnsi="Times New Roman"/>
        </w:rPr>
        <w:t xml:space="preserve">, has decided to create the best online shopping environment for </w:t>
      </w:r>
      <w:r w:rsidR="001044C3" w:rsidRPr="008F1DC0">
        <w:rPr>
          <w:rFonts w:ascii="Times New Roman" w:hAnsi="Times New Roman"/>
        </w:rPr>
        <w:t>Shop owner</w:t>
      </w:r>
      <w:r w:rsidR="00432A08" w:rsidRPr="008F1DC0">
        <w:rPr>
          <w:rFonts w:ascii="Times New Roman" w:hAnsi="Times New Roman"/>
        </w:rPr>
        <w:t xml:space="preserve">s and </w:t>
      </w:r>
      <w:r w:rsidR="006E221B" w:rsidRPr="008F1DC0">
        <w:rPr>
          <w:rFonts w:ascii="Times New Roman" w:hAnsi="Times New Roman"/>
        </w:rPr>
        <w:t>Customers</w:t>
      </w:r>
      <w:r w:rsidR="005708BC" w:rsidRPr="008F1DC0">
        <w:rPr>
          <w:rFonts w:ascii="Times New Roman" w:hAnsi="Times New Roman"/>
        </w:rPr>
        <w:t xml:space="preserve"> </w:t>
      </w:r>
      <w:r w:rsidR="000A06BB" w:rsidRPr="008F1DC0">
        <w:rPr>
          <w:rFonts w:ascii="Times New Roman" w:hAnsi="Times New Roman"/>
        </w:rPr>
        <w:t xml:space="preserve">under the guidance of </w:t>
      </w:r>
      <w:r w:rsidR="00C62556" w:rsidRPr="008F1DC0">
        <w:rPr>
          <w:rFonts w:ascii="Times New Roman" w:hAnsi="Times New Roman"/>
        </w:rPr>
        <w:t>Mr</w:t>
      </w:r>
      <w:r w:rsidR="00ED1ACF" w:rsidRPr="008F1DC0">
        <w:rPr>
          <w:rFonts w:ascii="Times New Roman" w:hAnsi="Times New Roman"/>
        </w:rPr>
        <w:t>.</w:t>
      </w:r>
      <w:r w:rsidR="000A06BB" w:rsidRPr="008F1DC0">
        <w:rPr>
          <w:rFonts w:ascii="Times New Roman" w:hAnsi="Times New Roman"/>
        </w:rPr>
        <w:t xml:space="preserve"> Bui Ngoc Anh.</w:t>
      </w:r>
    </w:p>
    <w:p w:rsidR="00A32C0F" w:rsidRPr="008F1DC0" w:rsidRDefault="004F7364" w:rsidP="00A5614C">
      <w:pPr>
        <w:spacing w:after="160" w:line="259" w:lineRule="auto"/>
        <w:rPr>
          <w:rFonts w:ascii="Times New Roman" w:hAnsi="Times New Roman"/>
        </w:rPr>
      </w:pPr>
      <w:r w:rsidRPr="008F1DC0">
        <w:rPr>
          <w:rFonts w:ascii="Times New Roman" w:hAnsi="Times New Roman"/>
        </w:rPr>
        <w:br w:type="page"/>
      </w:r>
    </w:p>
    <w:p w:rsidR="00A32C0F" w:rsidRPr="008F1DC0" w:rsidRDefault="005838C8" w:rsidP="00A5614C">
      <w:pPr>
        <w:pStyle w:val="Heading2"/>
        <w:numPr>
          <w:ilvl w:val="1"/>
          <w:numId w:val="35"/>
        </w:numPr>
        <w:ind w:left="900" w:hanging="540"/>
        <w:rPr>
          <w:rFonts w:ascii="Times New Roman" w:hAnsi="Times New Roman"/>
        </w:rPr>
      </w:pPr>
      <w:bookmarkStart w:id="1080" w:name="_Toc428358786"/>
      <w:r w:rsidRPr="008F1DC0">
        <w:rPr>
          <w:rFonts w:ascii="Times New Roman" w:hAnsi="Times New Roman"/>
        </w:rPr>
        <w:lastRenderedPageBreak/>
        <w:t>Literature review of existing systems</w:t>
      </w:r>
      <w:bookmarkEnd w:id="1080"/>
    </w:p>
    <w:p w:rsidR="00A32C0F" w:rsidRPr="008F1DC0" w:rsidRDefault="000A1AA2" w:rsidP="00A5614C">
      <w:pPr>
        <w:ind w:left="720"/>
        <w:jc w:val="both"/>
        <w:rPr>
          <w:rFonts w:ascii="Times New Roman" w:hAnsi="Times New Roman"/>
        </w:rPr>
      </w:pPr>
      <w:r w:rsidRPr="008F1DC0">
        <w:rPr>
          <w:rFonts w:ascii="Times New Roman" w:hAnsi="Times New Roman"/>
        </w:rPr>
        <w:t xml:space="preserve">In this section, we would take a glimpse at several other </w:t>
      </w:r>
      <w:r w:rsidR="004A0614" w:rsidRPr="008F1DC0">
        <w:rPr>
          <w:rFonts w:ascii="Times New Roman" w:hAnsi="Times New Roman"/>
        </w:rPr>
        <w:t xml:space="preserve">online </w:t>
      </w:r>
      <w:r w:rsidR="00097D09" w:rsidRPr="008F1DC0">
        <w:rPr>
          <w:rFonts w:ascii="Times New Roman" w:hAnsi="Times New Roman"/>
        </w:rPr>
        <w:t>shop</w:t>
      </w:r>
      <w:r w:rsidR="000676D8" w:rsidRPr="008F1DC0">
        <w:rPr>
          <w:rFonts w:ascii="Times New Roman" w:hAnsi="Times New Roman"/>
        </w:rPr>
        <w:t xml:space="preserve"> applications and explain why </w:t>
      </w:r>
      <w:r w:rsidR="000676D8" w:rsidRPr="008F1DC0">
        <w:rPr>
          <w:rFonts w:ascii="Times New Roman" w:hAnsi="Times New Roman"/>
          <w:b/>
        </w:rPr>
        <w:t xml:space="preserve">BeSpoke </w:t>
      </w:r>
      <w:r w:rsidR="005A65A2" w:rsidRPr="008F1DC0">
        <w:rPr>
          <w:rFonts w:ascii="Times New Roman" w:hAnsi="Times New Roman"/>
          <w:b/>
        </w:rPr>
        <w:t>OSS</w:t>
      </w:r>
      <w:r w:rsidR="005A65A2" w:rsidRPr="008F1DC0">
        <w:rPr>
          <w:rFonts w:ascii="Times New Roman" w:hAnsi="Times New Roman"/>
        </w:rPr>
        <w:t xml:space="preserve"> </w:t>
      </w:r>
      <w:r w:rsidRPr="008F1DC0">
        <w:rPr>
          <w:rFonts w:ascii="Times New Roman" w:hAnsi="Times New Roman"/>
        </w:rPr>
        <w:t>would be a potential successful application among those</w:t>
      </w:r>
      <w:r w:rsidR="0072469C" w:rsidRPr="008F1DC0">
        <w:rPr>
          <w:rFonts w:ascii="Times New Roman" w:hAnsi="Times New Roman"/>
        </w:rPr>
        <w:t>.</w:t>
      </w:r>
    </w:p>
    <w:p w:rsidR="005567BF" w:rsidRPr="008F1DC0" w:rsidRDefault="003A2950" w:rsidP="003A2950">
      <w:pPr>
        <w:pStyle w:val="ListParagraph"/>
        <w:numPr>
          <w:ilvl w:val="0"/>
          <w:numId w:val="6"/>
        </w:numPr>
        <w:spacing w:before="240"/>
        <w:ind w:left="810" w:hanging="270"/>
        <w:rPr>
          <w:rFonts w:ascii="Times New Roman" w:hAnsi="Times New Roman"/>
        </w:rPr>
      </w:pPr>
      <w:r w:rsidRPr="008F1DC0">
        <w:rPr>
          <w:rFonts w:ascii="Times New Roman" w:hAnsi="Times New Roman"/>
          <w:noProof/>
          <w:lang w:val="en-US" w:eastAsia="ja-JP"/>
          <w:rPrChange w:id="1081" w:author="Link Pieces" w:date="2015-08-26T13:21:00Z">
            <w:rPr>
              <w:rFonts w:ascii="Times New Roman" w:hAnsi="Times New Roman"/>
              <w:noProof/>
              <w:lang w:val="en-US" w:eastAsia="ja-JP"/>
            </w:rPr>
          </w:rPrChange>
        </w:rPr>
        <w:drawing>
          <wp:inline distT="0" distB="0" distL="0" distR="0" wp14:anchorId="35D604BB" wp14:editId="6E8056C4">
            <wp:extent cx="1117744" cy="280834"/>
            <wp:effectExtent l="19050" t="0" r="6206" b="0"/>
            <wp:docPr id="28" name="Picture 28" descr="https://www.prestashop.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prestashop.com/images/logo.png"/>
                    <pic:cNvPicPr>
                      <a:picLocks noChangeAspect="1" noChangeArrowheads="1"/>
                    </pic:cNvPicPr>
                  </pic:nvPicPr>
                  <pic:blipFill>
                    <a:blip r:embed="rId19"/>
                    <a:srcRect/>
                    <a:stretch>
                      <a:fillRect/>
                    </a:stretch>
                  </pic:blipFill>
                  <pic:spPr bwMode="auto">
                    <a:xfrm>
                      <a:off x="0" y="0"/>
                      <a:ext cx="1127718" cy="283340"/>
                    </a:xfrm>
                    <a:prstGeom prst="rect">
                      <a:avLst/>
                    </a:prstGeom>
                    <a:noFill/>
                    <a:ln w="9525">
                      <a:noFill/>
                      <a:miter lim="800000"/>
                      <a:headEnd/>
                      <a:tailEnd/>
                    </a:ln>
                  </pic:spPr>
                </pic:pic>
              </a:graphicData>
            </a:graphic>
          </wp:inline>
        </w:drawing>
      </w:r>
      <w:r w:rsidRPr="008F1DC0">
        <w:rPr>
          <w:rFonts w:ascii="Times New Roman" w:hAnsi="Times New Roman"/>
          <w:vertAlign w:val="superscript"/>
        </w:rPr>
        <w:t>(</w:t>
      </w:r>
      <w:bookmarkStart w:id="1082" w:name="OLE_LINK61"/>
      <w:bookmarkStart w:id="1083" w:name="OLE_LINK184"/>
      <w:r w:rsidRPr="008F1DC0">
        <w:rPr>
          <w:rFonts w:ascii="Times New Roman" w:hAnsi="Times New Roman"/>
          <w:vertAlign w:val="superscript"/>
        </w:rPr>
        <w:t>pretashop.com</w:t>
      </w:r>
      <w:bookmarkEnd w:id="1082"/>
      <w:bookmarkEnd w:id="1083"/>
      <w:r w:rsidRPr="008F1DC0">
        <w:rPr>
          <w:rFonts w:ascii="Times New Roman" w:hAnsi="Times New Roman"/>
          <w:vertAlign w:val="superscript"/>
        </w:rPr>
        <w:t>)</w:t>
      </w:r>
    </w:p>
    <w:p w:rsidR="00A32C0F" w:rsidRPr="008F1DC0" w:rsidRDefault="005835D6" w:rsidP="00A5614C">
      <w:pPr>
        <w:spacing w:before="240" w:after="240"/>
        <w:ind w:left="540"/>
        <w:jc w:val="both"/>
        <w:rPr>
          <w:rFonts w:ascii="Times New Roman" w:hAnsi="Times New Roman"/>
        </w:rPr>
      </w:pPr>
      <w:r w:rsidRPr="008F1DC0">
        <w:rPr>
          <w:rFonts w:ascii="Times New Roman" w:hAnsi="Times New Roman"/>
          <w:b/>
        </w:rPr>
        <w:t>PrestaShop</w:t>
      </w:r>
      <w:r w:rsidRPr="008F1DC0">
        <w:rPr>
          <w:rFonts w:ascii="Times New Roman" w:hAnsi="Times New Roman"/>
        </w:rPr>
        <w:t xml:space="preserve"> is the most famous online store builder</w:t>
      </w:r>
      <w:r w:rsidR="004F78A6" w:rsidRPr="008F1DC0">
        <w:rPr>
          <w:rFonts w:ascii="Times New Roman" w:hAnsi="Times New Roman"/>
        </w:rPr>
        <w:t xml:space="preserve"> in the world until now (2015)</w:t>
      </w:r>
      <w:r w:rsidR="0015345A" w:rsidRPr="008F1DC0">
        <w:rPr>
          <w:rFonts w:ascii="Times New Roman" w:hAnsi="Times New Roman"/>
        </w:rPr>
        <w:t xml:space="preserve"> but in Vietnam, very few people </w:t>
      </w:r>
      <w:r w:rsidR="00C62556" w:rsidRPr="008F1DC0">
        <w:rPr>
          <w:rFonts w:ascii="Times New Roman" w:hAnsi="Times New Roman"/>
        </w:rPr>
        <w:t xml:space="preserve">have </w:t>
      </w:r>
      <w:r w:rsidR="00E8427E" w:rsidRPr="008F1DC0">
        <w:rPr>
          <w:rFonts w:ascii="Times New Roman" w:hAnsi="Times New Roman"/>
        </w:rPr>
        <w:t>use</w:t>
      </w:r>
      <w:r w:rsidR="00C62556" w:rsidRPr="008F1DC0">
        <w:rPr>
          <w:rFonts w:ascii="Times New Roman" w:hAnsi="Times New Roman"/>
        </w:rPr>
        <w:t>d</w:t>
      </w:r>
      <w:r w:rsidR="00C155E1" w:rsidRPr="008F1DC0">
        <w:rPr>
          <w:rFonts w:ascii="Times New Roman" w:hAnsi="Times New Roman"/>
        </w:rPr>
        <w:t xml:space="preserve"> </w:t>
      </w:r>
      <w:r w:rsidR="00E8427E" w:rsidRPr="008F1DC0">
        <w:rPr>
          <w:rFonts w:ascii="Times New Roman" w:hAnsi="Times New Roman"/>
          <w:b/>
        </w:rPr>
        <w:t>PrestaShop</w:t>
      </w:r>
      <w:r w:rsidR="00E8427E" w:rsidRPr="008F1DC0">
        <w:rPr>
          <w:rFonts w:ascii="Times New Roman" w:hAnsi="Times New Roman"/>
        </w:rPr>
        <w:t>. Because</w:t>
      </w:r>
      <w:r w:rsidR="00404486" w:rsidRPr="008F1DC0">
        <w:rPr>
          <w:rFonts w:ascii="Times New Roman" w:hAnsi="Times New Roman"/>
        </w:rPr>
        <w:t>:</w:t>
      </w:r>
    </w:p>
    <w:p w:rsidR="00A32C0F" w:rsidRPr="008F1DC0" w:rsidRDefault="00C62556" w:rsidP="00A5614C">
      <w:pPr>
        <w:pStyle w:val="ListParagraph"/>
        <w:numPr>
          <w:ilvl w:val="0"/>
          <w:numId w:val="5"/>
        </w:numPr>
        <w:spacing w:before="120"/>
        <w:rPr>
          <w:rFonts w:ascii="Times New Roman" w:hAnsi="Times New Roman"/>
        </w:rPr>
      </w:pPr>
      <w:bookmarkStart w:id="1084" w:name="OLE_LINK186"/>
      <w:r w:rsidRPr="008F1DC0">
        <w:rPr>
          <w:rFonts w:ascii="Times New Roman" w:hAnsi="Times New Roman"/>
        </w:rPr>
        <w:t>Vietnamese language is incomplete</w:t>
      </w:r>
    </w:p>
    <w:p w:rsidR="007E2327" w:rsidRPr="008F1DC0" w:rsidRDefault="00C62556" w:rsidP="007E2327">
      <w:pPr>
        <w:pStyle w:val="ListParagraph"/>
        <w:numPr>
          <w:ilvl w:val="0"/>
          <w:numId w:val="5"/>
        </w:numPr>
        <w:spacing w:before="240"/>
        <w:rPr>
          <w:rFonts w:ascii="Times New Roman" w:hAnsi="Times New Roman"/>
        </w:rPr>
      </w:pPr>
      <w:r w:rsidRPr="008F1DC0">
        <w:rPr>
          <w:rFonts w:ascii="Times New Roman" w:hAnsi="Times New Roman"/>
        </w:rPr>
        <w:t xml:space="preserve">The </w:t>
      </w:r>
      <w:r w:rsidR="007E2327" w:rsidRPr="008F1DC0">
        <w:rPr>
          <w:rFonts w:ascii="Times New Roman" w:hAnsi="Times New Roman"/>
        </w:rPr>
        <w:t xml:space="preserve">UI </w:t>
      </w:r>
      <w:r w:rsidRPr="008F1DC0">
        <w:rPr>
          <w:rFonts w:ascii="Times New Roman" w:hAnsi="Times New Roman"/>
        </w:rPr>
        <w:t xml:space="preserve">of </w:t>
      </w:r>
      <w:r w:rsidR="007E2327" w:rsidRPr="008F1DC0">
        <w:rPr>
          <w:rFonts w:ascii="Times New Roman" w:hAnsi="Times New Roman"/>
        </w:rPr>
        <w:t xml:space="preserve">Management section is hard to use, </w:t>
      </w:r>
      <w:r w:rsidRPr="008F1DC0">
        <w:rPr>
          <w:rFonts w:ascii="Times New Roman" w:hAnsi="Times New Roman"/>
        </w:rPr>
        <w:t>takes much time to learn</w:t>
      </w:r>
    </w:p>
    <w:p w:rsidR="007E2327" w:rsidRPr="008F1DC0" w:rsidRDefault="00C62556">
      <w:pPr>
        <w:pStyle w:val="ListParagraph"/>
        <w:numPr>
          <w:ilvl w:val="0"/>
          <w:numId w:val="5"/>
        </w:numPr>
        <w:spacing w:before="240"/>
        <w:rPr>
          <w:rFonts w:ascii="Times New Roman" w:hAnsi="Times New Roman"/>
        </w:rPr>
      </w:pPr>
      <w:r w:rsidRPr="008F1DC0">
        <w:rPr>
          <w:rFonts w:ascii="Times New Roman" w:hAnsi="Times New Roman"/>
        </w:rPr>
        <w:t>Mobile is not yet supported</w:t>
      </w:r>
      <w:bookmarkEnd w:id="1084"/>
    </w:p>
    <w:p w:rsidR="00596E48" w:rsidRPr="008F1DC0" w:rsidRDefault="00862352" w:rsidP="00594B09">
      <w:pPr>
        <w:spacing w:before="240"/>
        <w:ind w:left="540"/>
        <w:rPr>
          <w:rFonts w:ascii="Times New Roman" w:hAnsi="Times New Roman"/>
        </w:rPr>
      </w:pPr>
      <w:r w:rsidRPr="008F1DC0">
        <w:rPr>
          <w:rFonts w:ascii="Times New Roman" w:hAnsi="Times New Roman"/>
          <w:noProof/>
          <w:lang w:val="en-US" w:eastAsia="ja-JP"/>
          <w:rPrChange w:id="1085" w:author="Link Pieces" w:date="2015-08-26T13:21:00Z">
            <w:rPr>
              <w:rFonts w:ascii="Times New Roman" w:hAnsi="Times New Roman"/>
              <w:noProof/>
              <w:lang w:val="en-US" w:eastAsia="ja-JP"/>
            </w:rPr>
          </w:rPrChange>
        </w:rPr>
        <w:drawing>
          <wp:inline distT="0" distB="0" distL="0" distR="0" wp14:anchorId="4C8D9F6E" wp14:editId="702A0D1C">
            <wp:extent cx="5044655" cy="2442022"/>
            <wp:effectExtent l="19050" t="0" r="3595" b="0"/>
            <wp:docPr id="3" name="Picture 2" descr="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JPG"/>
                    <pic:cNvPicPr/>
                  </pic:nvPicPr>
                  <pic:blipFill>
                    <a:blip r:embed="rId20"/>
                    <a:stretch>
                      <a:fillRect/>
                    </a:stretch>
                  </pic:blipFill>
                  <pic:spPr>
                    <a:xfrm>
                      <a:off x="0" y="0"/>
                      <a:ext cx="5044655" cy="2442022"/>
                    </a:xfrm>
                    <a:prstGeom prst="rect">
                      <a:avLst/>
                    </a:prstGeom>
                  </pic:spPr>
                </pic:pic>
              </a:graphicData>
            </a:graphic>
          </wp:inline>
        </w:drawing>
      </w:r>
    </w:p>
    <w:p w:rsidR="00090B36" w:rsidRPr="008F1DC0" w:rsidRDefault="00090B36" w:rsidP="00594B09">
      <w:pPr>
        <w:spacing w:before="240"/>
        <w:ind w:left="540"/>
        <w:rPr>
          <w:rFonts w:ascii="Times New Roman" w:hAnsi="Times New Roman"/>
        </w:rPr>
      </w:pPr>
    </w:p>
    <w:p w:rsidR="004F7364" w:rsidRPr="008F1DC0" w:rsidRDefault="004F7364">
      <w:pPr>
        <w:spacing w:after="160" w:line="259" w:lineRule="auto"/>
        <w:rPr>
          <w:rFonts w:ascii="Times New Roman" w:hAnsi="Times New Roman"/>
          <w:vertAlign w:val="superscript"/>
        </w:rPr>
      </w:pPr>
      <w:r w:rsidRPr="008F1DC0">
        <w:rPr>
          <w:rFonts w:ascii="Times New Roman" w:hAnsi="Times New Roman"/>
          <w:vertAlign w:val="superscript"/>
        </w:rPr>
        <w:br w:type="page"/>
      </w:r>
    </w:p>
    <w:p w:rsidR="003A2950" w:rsidRPr="008F1DC0" w:rsidRDefault="003A2950" w:rsidP="00A5614C">
      <w:pPr>
        <w:spacing w:before="240"/>
        <w:rPr>
          <w:rFonts w:ascii="Times New Roman" w:hAnsi="Times New Roman"/>
        </w:rPr>
      </w:pPr>
      <w:r w:rsidRPr="008F1DC0">
        <w:rPr>
          <w:rFonts w:ascii="Times New Roman" w:hAnsi="Times New Roman"/>
          <w:noProof/>
          <w:lang w:val="en-US" w:eastAsia="ja-JP"/>
          <w:rPrChange w:id="1086" w:author="Link Pieces" w:date="2015-08-26T13:21:00Z">
            <w:rPr>
              <w:rFonts w:ascii="Times New Roman" w:hAnsi="Times New Roman"/>
              <w:noProof/>
              <w:lang w:val="en-US" w:eastAsia="ja-JP"/>
            </w:rPr>
          </w:rPrChange>
        </w:rPr>
        <w:lastRenderedPageBreak/>
        <w:drawing>
          <wp:inline distT="0" distB="0" distL="0" distR="0" wp14:anchorId="1845D652" wp14:editId="4A3BD809">
            <wp:extent cx="1012581" cy="266356"/>
            <wp:effectExtent l="19050" t="0" r="0" b="0"/>
            <wp:docPr id="31" name="Picture 31" descr="http://static.vatgia.com/ccss/20131021/v4/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atic.vatgia.com/ccss/20131021/v4/logo.png"/>
                    <pic:cNvPicPr>
                      <a:picLocks noChangeAspect="1" noChangeArrowheads="1"/>
                    </pic:cNvPicPr>
                  </pic:nvPicPr>
                  <pic:blipFill>
                    <a:blip r:embed="rId21"/>
                    <a:srcRect/>
                    <a:stretch>
                      <a:fillRect/>
                    </a:stretch>
                  </pic:blipFill>
                  <pic:spPr bwMode="auto">
                    <a:xfrm>
                      <a:off x="0" y="0"/>
                      <a:ext cx="1015780" cy="267198"/>
                    </a:xfrm>
                    <a:prstGeom prst="rect">
                      <a:avLst/>
                    </a:prstGeom>
                    <a:noFill/>
                    <a:ln w="9525">
                      <a:noFill/>
                      <a:miter lim="800000"/>
                      <a:headEnd/>
                      <a:tailEnd/>
                    </a:ln>
                  </pic:spPr>
                </pic:pic>
              </a:graphicData>
            </a:graphic>
          </wp:inline>
        </w:drawing>
      </w:r>
      <w:r w:rsidRPr="008F1DC0">
        <w:rPr>
          <w:rFonts w:ascii="Times New Roman" w:hAnsi="Times New Roman"/>
          <w:vertAlign w:val="superscript"/>
        </w:rPr>
        <w:t xml:space="preserve"> </w:t>
      </w:r>
      <w:bookmarkStart w:id="1087" w:name="OLE_LINK187"/>
      <w:r w:rsidRPr="008F1DC0">
        <w:rPr>
          <w:rFonts w:ascii="Times New Roman" w:hAnsi="Times New Roman"/>
          <w:vertAlign w:val="superscript"/>
        </w:rPr>
        <w:t>(</w:t>
      </w:r>
      <w:r w:rsidR="00303410" w:rsidRPr="008F1DC0">
        <w:rPr>
          <w:rFonts w:ascii="Times New Roman" w:hAnsi="Times New Roman"/>
          <w:vertAlign w:val="superscript"/>
        </w:rPr>
        <w:t>vatgia.com</w:t>
      </w:r>
      <w:r w:rsidRPr="008F1DC0">
        <w:rPr>
          <w:rFonts w:ascii="Times New Roman" w:hAnsi="Times New Roman"/>
          <w:vertAlign w:val="superscript"/>
        </w:rPr>
        <w:t>)</w:t>
      </w:r>
    </w:p>
    <w:bookmarkEnd w:id="1087"/>
    <w:p w:rsidR="00A32C0F" w:rsidRPr="008F1DC0" w:rsidRDefault="00D0691F" w:rsidP="00A5614C">
      <w:pPr>
        <w:spacing w:before="240"/>
        <w:ind w:left="540"/>
        <w:jc w:val="both"/>
        <w:rPr>
          <w:rFonts w:ascii="Times New Roman" w:hAnsi="Times New Roman"/>
        </w:rPr>
      </w:pPr>
      <w:r w:rsidRPr="008F1DC0">
        <w:rPr>
          <w:rFonts w:ascii="Times New Roman" w:hAnsi="Times New Roman"/>
          <w:b/>
        </w:rPr>
        <w:t>VatGia</w:t>
      </w:r>
      <w:r w:rsidRPr="008F1DC0">
        <w:rPr>
          <w:rFonts w:ascii="Times New Roman" w:hAnsi="Times New Roman"/>
        </w:rPr>
        <w:t xml:space="preserve"> is the first and </w:t>
      </w:r>
      <w:r w:rsidR="005073FD" w:rsidRPr="008F1DC0">
        <w:rPr>
          <w:rFonts w:ascii="Times New Roman" w:hAnsi="Times New Roman"/>
        </w:rPr>
        <w:t>biggest</w:t>
      </w:r>
      <w:r w:rsidRPr="008F1DC0">
        <w:rPr>
          <w:rFonts w:ascii="Times New Roman" w:hAnsi="Times New Roman"/>
        </w:rPr>
        <w:t xml:space="preserve"> e-commerce website in Vietnam</w:t>
      </w:r>
      <w:r w:rsidR="00016F13" w:rsidRPr="008F1DC0">
        <w:rPr>
          <w:rFonts w:ascii="Times New Roman" w:hAnsi="Times New Roman"/>
        </w:rPr>
        <w:t>. But they’re expanding to</w:t>
      </w:r>
      <w:r w:rsidR="00C62556" w:rsidRPr="008F1DC0">
        <w:rPr>
          <w:rFonts w:ascii="Times New Roman" w:hAnsi="Times New Roman"/>
        </w:rPr>
        <w:t>o</w:t>
      </w:r>
      <w:r w:rsidR="00016F13" w:rsidRPr="008F1DC0">
        <w:rPr>
          <w:rFonts w:ascii="Times New Roman" w:hAnsi="Times New Roman"/>
        </w:rPr>
        <w:t xml:space="preserve"> quick the</w:t>
      </w:r>
      <w:r w:rsidR="00C62556" w:rsidRPr="008F1DC0">
        <w:rPr>
          <w:rFonts w:ascii="Times New Roman" w:hAnsi="Times New Roman"/>
        </w:rPr>
        <w:t>y</w:t>
      </w:r>
      <w:r w:rsidR="00D2635E" w:rsidRPr="008F1DC0">
        <w:rPr>
          <w:rFonts w:ascii="Times New Roman" w:hAnsi="Times New Roman"/>
        </w:rPr>
        <w:t xml:space="preserve"> </w:t>
      </w:r>
      <w:r w:rsidR="00C62556" w:rsidRPr="008F1DC0">
        <w:rPr>
          <w:rFonts w:ascii="Times New Roman" w:hAnsi="Times New Roman"/>
        </w:rPr>
        <w:t>could not</w:t>
      </w:r>
      <w:r w:rsidR="00016F13" w:rsidRPr="008F1DC0">
        <w:rPr>
          <w:rFonts w:ascii="Times New Roman" w:hAnsi="Times New Roman"/>
        </w:rPr>
        <w:t xml:space="preserve"> focus on what really satisfy the customer</w:t>
      </w:r>
      <w:r w:rsidR="009E0EF1" w:rsidRPr="008F1DC0">
        <w:rPr>
          <w:rFonts w:ascii="Times New Roman" w:hAnsi="Times New Roman"/>
        </w:rPr>
        <w:t>. One of their “child</w:t>
      </w:r>
      <w:r w:rsidR="00C62556" w:rsidRPr="008F1DC0">
        <w:rPr>
          <w:rFonts w:ascii="Times New Roman" w:hAnsi="Times New Roman"/>
        </w:rPr>
        <w:t>ren</w:t>
      </w:r>
      <w:r w:rsidR="009E0EF1" w:rsidRPr="008F1DC0">
        <w:rPr>
          <w:rFonts w:ascii="Times New Roman" w:hAnsi="Times New Roman"/>
        </w:rPr>
        <w:t xml:space="preserve">” </w:t>
      </w:r>
      <w:r w:rsidR="009E0EF1" w:rsidRPr="008F1DC0">
        <w:rPr>
          <w:rFonts w:ascii="Times New Roman" w:hAnsi="Times New Roman"/>
          <w:b/>
        </w:rPr>
        <w:t>Cucre.vn</w:t>
      </w:r>
      <w:r w:rsidR="0076283A" w:rsidRPr="008F1DC0">
        <w:rPr>
          <w:rFonts w:ascii="Times New Roman" w:hAnsi="Times New Roman"/>
          <w:b/>
        </w:rPr>
        <w:t xml:space="preserve"> </w:t>
      </w:r>
      <w:r w:rsidR="00E71D62" w:rsidRPr="008F1DC0">
        <w:rPr>
          <w:rFonts w:ascii="Times New Roman" w:hAnsi="Times New Roman"/>
        </w:rPr>
        <w:t>has been closed after continuously open</w:t>
      </w:r>
      <w:r w:rsidR="00C62556" w:rsidRPr="008F1DC0">
        <w:rPr>
          <w:rFonts w:ascii="Times New Roman" w:hAnsi="Times New Roman"/>
        </w:rPr>
        <w:t>ing</w:t>
      </w:r>
      <w:r w:rsidR="00E71D62" w:rsidRPr="008F1DC0">
        <w:rPr>
          <w:rFonts w:ascii="Times New Roman" w:hAnsi="Times New Roman"/>
        </w:rPr>
        <w:t xml:space="preserve"> too many store</w:t>
      </w:r>
      <w:r w:rsidR="00C62556" w:rsidRPr="008F1DC0">
        <w:rPr>
          <w:rFonts w:ascii="Times New Roman" w:hAnsi="Times New Roman"/>
        </w:rPr>
        <w:t>s</w:t>
      </w:r>
      <w:r w:rsidR="00E71D62" w:rsidRPr="008F1DC0">
        <w:rPr>
          <w:rFonts w:ascii="Times New Roman" w:hAnsi="Times New Roman"/>
        </w:rPr>
        <w:t xml:space="preserve"> in Hanoi</w:t>
      </w:r>
      <w:r w:rsidR="00386D65" w:rsidRPr="008F1DC0">
        <w:rPr>
          <w:rFonts w:ascii="Times New Roman" w:hAnsi="Times New Roman"/>
        </w:rPr>
        <w:t>. And there are some dis</w:t>
      </w:r>
      <w:r w:rsidR="00B02E82" w:rsidRPr="008F1DC0">
        <w:rPr>
          <w:rFonts w:ascii="Times New Roman" w:hAnsi="Times New Roman"/>
        </w:rPr>
        <w:t>advantage</w:t>
      </w:r>
      <w:r w:rsidR="00C62556" w:rsidRPr="008F1DC0">
        <w:rPr>
          <w:rFonts w:ascii="Times New Roman" w:hAnsi="Times New Roman"/>
        </w:rPr>
        <w:t>s</w:t>
      </w:r>
      <w:r w:rsidR="00CF535A" w:rsidRPr="008F1DC0">
        <w:rPr>
          <w:rFonts w:ascii="Times New Roman" w:hAnsi="Times New Roman"/>
        </w:rPr>
        <w:t xml:space="preserve"> of site </w:t>
      </w:r>
      <w:r w:rsidR="00CF535A" w:rsidRPr="008F1DC0">
        <w:rPr>
          <w:rFonts w:ascii="Times New Roman" w:hAnsi="Times New Roman"/>
          <w:b/>
        </w:rPr>
        <w:t>vatgia.com</w:t>
      </w:r>
      <w:r w:rsidR="00434F76" w:rsidRPr="008F1DC0">
        <w:rPr>
          <w:rFonts w:ascii="Times New Roman" w:hAnsi="Times New Roman"/>
        </w:rPr>
        <w:t>:</w:t>
      </w:r>
    </w:p>
    <w:p w:rsidR="006656A8" w:rsidRPr="008F1DC0" w:rsidRDefault="007068B5" w:rsidP="006656A8">
      <w:pPr>
        <w:pStyle w:val="ListParagraph"/>
        <w:numPr>
          <w:ilvl w:val="0"/>
          <w:numId w:val="5"/>
        </w:numPr>
        <w:spacing w:before="240"/>
        <w:rPr>
          <w:rFonts w:ascii="Times New Roman" w:hAnsi="Times New Roman"/>
        </w:rPr>
      </w:pPr>
      <w:bookmarkStart w:id="1088" w:name="OLE_LINK188"/>
      <w:r w:rsidRPr="008F1DC0">
        <w:rPr>
          <w:rFonts w:ascii="Times New Roman" w:hAnsi="Times New Roman"/>
        </w:rPr>
        <w:t>UI is too complicated and hard to use</w:t>
      </w:r>
    </w:p>
    <w:p w:rsidR="005604AC" w:rsidRPr="008F1DC0" w:rsidRDefault="003F4EDE" w:rsidP="006656A8">
      <w:pPr>
        <w:pStyle w:val="ListParagraph"/>
        <w:numPr>
          <w:ilvl w:val="0"/>
          <w:numId w:val="5"/>
        </w:numPr>
        <w:spacing w:before="240"/>
        <w:rPr>
          <w:rFonts w:ascii="Times New Roman" w:hAnsi="Times New Roman"/>
        </w:rPr>
      </w:pPr>
      <w:r w:rsidRPr="008F1DC0">
        <w:rPr>
          <w:rFonts w:ascii="Times New Roman" w:hAnsi="Times New Roman"/>
        </w:rPr>
        <w:t>The steps of posting a product is complicated</w:t>
      </w:r>
    </w:p>
    <w:p w:rsidR="005604AC" w:rsidRPr="008F1DC0" w:rsidRDefault="005604AC" w:rsidP="006656A8">
      <w:pPr>
        <w:pStyle w:val="ListParagraph"/>
        <w:numPr>
          <w:ilvl w:val="0"/>
          <w:numId w:val="5"/>
        </w:numPr>
        <w:spacing w:before="240"/>
        <w:rPr>
          <w:rFonts w:ascii="Times New Roman" w:hAnsi="Times New Roman"/>
        </w:rPr>
      </w:pPr>
      <w:r w:rsidRPr="008F1DC0">
        <w:rPr>
          <w:rFonts w:ascii="Times New Roman" w:hAnsi="Times New Roman"/>
        </w:rPr>
        <w:t xml:space="preserve">Too </w:t>
      </w:r>
      <w:r w:rsidR="00990027" w:rsidRPr="008F1DC0">
        <w:rPr>
          <w:rFonts w:ascii="Times New Roman" w:hAnsi="Times New Roman"/>
        </w:rPr>
        <w:t xml:space="preserve">many </w:t>
      </w:r>
      <w:r w:rsidRPr="008F1DC0">
        <w:rPr>
          <w:rFonts w:ascii="Times New Roman" w:hAnsi="Times New Roman"/>
        </w:rPr>
        <w:t xml:space="preserve">categories and </w:t>
      </w:r>
      <w:r w:rsidR="005B53E6" w:rsidRPr="008F1DC0">
        <w:rPr>
          <w:rFonts w:ascii="Times New Roman" w:hAnsi="Times New Roman"/>
        </w:rPr>
        <w:t>have been presented irrational</w:t>
      </w:r>
    </w:p>
    <w:p w:rsidR="00591ABF" w:rsidRPr="008F1DC0" w:rsidRDefault="003F4EDE" w:rsidP="006656A8">
      <w:pPr>
        <w:pStyle w:val="ListParagraph"/>
        <w:numPr>
          <w:ilvl w:val="0"/>
          <w:numId w:val="5"/>
        </w:numPr>
        <w:spacing w:before="240"/>
        <w:rPr>
          <w:rFonts w:ascii="Times New Roman" w:hAnsi="Times New Roman"/>
        </w:rPr>
      </w:pPr>
      <w:r w:rsidRPr="008F1DC0">
        <w:rPr>
          <w:rFonts w:ascii="Times New Roman" w:hAnsi="Times New Roman"/>
        </w:rPr>
        <w:t xml:space="preserve">Doesn’t </w:t>
      </w:r>
      <w:r w:rsidR="00591ABF" w:rsidRPr="008F1DC0">
        <w:rPr>
          <w:rFonts w:ascii="Times New Roman" w:hAnsi="Times New Roman"/>
        </w:rPr>
        <w:t>have</w:t>
      </w:r>
      <w:r w:rsidRPr="008F1DC0">
        <w:rPr>
          <w:rFonts w:ascii="Times New Roman" w:hAnsi="Times New Roman"/>
        </w:rPr>
        <w:t xml:space="preserve"> a</w:t>
      </w:r>
      <w:r w:rsidR="005211F6" w:rsidRPr="008F1DC0">
        <w:rPr>
          <w:rFonts w:ascii="Times New Roman" w:hAnsi="Times New Roman"/>
        </w:rPr>
        <w:t xml:space="preserve"> management application on mobile</w:t>
      </w:r>
      <w:bookmarkEnd w:id="1088"/>
    </w:p>
    <w:p w:rsidR="00862352" w:rsidRPr="008F1DC0" w:rsidRDefault="00974B57" w:rsidP="00862352">
      <w:pPr>
        <w:spacing w:before="240"/>
        <w:ind w:left="540"/>
        <w:rPr>
          <w:rFonts w:ascii="Times New Roman" w:hAnsi="Times New Roman"/>
        </w:rPr>
      </w:pPr>
      <w:r w:rsidRPr="008F1DC0">
        <w:rPr>
          <w:rFonts w:ascii="Times New Roman" w:hAnsi="Times New Roman"/>
          <w:noProof/>
          <w:lang w:val="en-US" w:eastAsia="ja-JP"/>
          <w:rPrChange w:id="1089" w:author="Link Pieces" w:date="2015-08-26T13:21:00Z">
            <w:rPr>
              <w:rFonts w:ascii="Times New Roman" w:hAnsi="Times New Roman"/>
              <w:noProof/>
              <w:lang w:val="en-US" w:eastAsia="ja-JP"/>
            </w:rPr>
          </w:rPrChange>
        </w:rPr>
        <w:drawing>
          <wp:inline distT="0" distB="0" distL="0" distR="0" wp14:anchorId="74DBBFB6" wp14:editId="2D569F48">
            <wp:extent cx="5348378" cy="2596476"/>
            <wp:effectExtent l="19050" t="0" r="4672" b="0"/>
            <wp:docPr id="5" name="Picture 4" descr="v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2.JPG"/>
                    <pic:cNvPicPr/>
                  </pic:nvPicPr>
                  <pic:blipFill>
                    <a:blip r:embed="rId22"/>
                    <a:stretch>
                      <a:fillRect/>
                    </a:stretch>
                  </pic:blipFill>
                  <pic:spPr>
                    <a:xfrm>
                      <a:off x="0" y="0"/>
                      <a:ext cx="5348378" cy="2596476"/>
                    </a:xfrm>
                    <a:prstGeom prst="rect">
                      <a:avLst/>
                    </a:prstGeom>
                  </pic:spPr>
                </pic:pic>
              </a:graphicData>
            </a:graphic>
          </wp:inline>
        </w:drawing>
      </w:r>
    </w:p>
    <w:p w:rsidR="004F7364" w:rsidRPr="008F1DC0" w:rsidRDefault="00436573" w:rsidP="00862352">
      <w:pPr>
        <w:spacing w:before="240"/>
        <w:ind w:left="540"/>
        <w:rPr>
          <w:rFonts w:ascii="Times New Roman" w:hAnsi="Times New Roman"/>
        </w:rPr>
      </w:pPr>
      <w:r w:rsidRPr="008F1DC0">
        <w:rPr>
          <w:rFonts w:ascii="Times New Roman" w:hAnsi="Times New Roman"/>
          <w:noProof/>
          <w:lang w:val="en-US" w:eastAsia="ja-JP"/>
          <w:rPrChange w:id="1090" w:author="Link Pieces" w:date="2015-08-26T13:21:00Z">
            <w:rPr>
              <w:rFonts w:ascii="Times New Roman" w:hAnsi="Times New Roman"/>
              <w:noProof/>
              <w:lang w:val="en-US" w:eastAsia="ja-JP"/>
            </w:rPr>
          </w:rPrChange>
        </w:rPr>
        <w:drawing>
          <wp:inline distT="0" distB="0" distL="0" distR="0" wp14:anchorId="6F2951DD" wp14:editId="1F367AC8">
            <wp:extent cx="2984740" cy="2143737"/>
            <wp:effectExtent l="19050" t="0" r="6110" b="0"/>
            <wp:docPr id="6" name="Picture 5"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3"/>
                    <a:stretch>
                      <a:fillRect/>
                    </a:stretch>
                  </pic:blipFill>
                  <pic:spPr>
                    <a:xfrm>
                      <a:off x="0" y="0"/>
                      <a:ext cx="2984740" cy="2143737"/>
                    </a:xfrm>
                    <a:prstGeom prst="rect">
                      <a:avLst/>
                    </a:prstGeom>
                  </pic:spPr>
                </pic:pic>
              </a:graphicData>
            </a:graphic>
          </wp:inline>
        </w:drawing>
      </w:r>
    </w:p>
    <w:p w:rsidR="00436573" w:rsidRPr="008F1DC0" w:rsidRDefault="004F7364" w:rsidP="00A5614C">
      <w:pPr>
        <w:spacing w:after="160" w:line="259" w:lineRule="auto"/>
        <w:rPr>
          <w:rFonts w:ascii="Times New Roman" w:hAnsi="Times New Roman"/>
        </w:rPr>
      </w:pPr>
      <w:r w:rsidRPr="008F1DC0">
        <w:rPr>
          <w:rFonts w:ascii="Times New Roman" w:hAnsi="Times New Roman"/>
        </w:rPr>
        <w:br w:type="page"/>
      </w:r>
    </w:p>
    <w:p w:rsidR="003A2950" w:rsidRPr="008F1DC0" w:rsidRDefault="003A2950" w:rsidP="003A2950">
      <w:pPr>
        <w:pStyle w:val="ListParagraph"/>
        <w:numPr>
          <w:ilvl w:val="0"/>
          <w:numId w:val="6"/>
        </w:numPr>
        <w:spacing w:before="240"/>
        <w:ind w:left="810" w:hanging="270"/>
        <w:rPr>
          <w:rFonts w:ascii="Times New Roman" w:hAnsi="Times New Roman"/>
        </w:rPr>
      </w:pPr>
      <w:r w:rsidRPr="008F1DC0">
        <w:rPr>
          <w:rFonts w:ascii="Times New Roman" w:hAnsi="Times New Roman"/>
          <w:noProof/>
          <w:lang w:val="en-US" w:eastAsia="ja-JP"/>
          <w:rPrChange w:id="1091" w:author="Link Pieces" w:date="2015-08-26T13:21:00Z">
            <w:rPr>
              <w:rFonts w:ascii="Times New Roman" w:hAnsi="Times New Roman"/>
              <w:noProof/>
              <w:lang w:val="en-US" w:eastAsia="ja-JP"/>
            </w:rPr>
          </w:rPrChange>
        </w:rPr>
        <w:lastRenderedPageBreak/>
        <w:drawing>
          <wp:inline distT="0" distB="0" distL="0" distR="0" wp14:anchorId="081108ED" wp14:editId="10901D67">
            <wp:extent cx="1012581" cy="321640"/>
            <wp:effectExtent l="19050" t="0" r="0" b="0"/>
            <wp:docPr id="34" name="Picture 34" descr="Logo Biz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o Bizweb"/>
                    <pic:cNvPicPr>
                      <a:picLocks noChangeAspect="1" noChangeArrowheads="1"/>
                    </pic:cNvPicPr>
                  </pic:nvPicPr>
                  <pic:blipFill>
                    <a:blip r:embed="rId24"/>
                    <a:srcRect/>
                    <a:stretch>
                      <a:fillRect/>
                    </a:stretch>
                  </pic:blipFill>
                  <pic:spPr bwMode="auto">
                    <a:xfrm>
                      <a:off x="0" y="0"/>
                      <a:ext cx="1016603" cy="322918"/>
                    </a:xfrm>
                    <a:prstGeom prst="rect">
                      <a:avLst/>
                    </a:prstGeom>
                    <a:noFill/>
                    <a:ln w="9525">
                      <a:noFill/>
                      <a:miter lim="800000"/>
                      <a:headEnd/>
                      <a:tailEnd/>
                    </a:ln>
                  </pic:spPr>
                </pic:pic>
              </a:graphicData>
            </a:graphic>
          </wp:inline>
        </w:drawing>
      </w:r>
      <w:r w:rsidR="00C5106C" w:rsidRPr="008F1DC0">
        <w:rPr>
          <w:rFonts w:ascii="Times New Roman" w:hAnsi="Times New Roman"/>
          <w:vertAlign w:val="superscript"/>
        </w:rPr>
        <w:t xml:space="preserve"> (</w:t>
      </w:r>
      <w:bookmarkStart w:id="1092" w:name="OLE_LINK189"/>
      <w:r w:rsidR="00C5106C" w:rsidRPr="008F1DC0">
        <w:rPr>
          <w:rFonts w:ascii="Times New Roman" w:hAnsi="Times New Roman"/>
          <w:vertAlign w:val="superscript"/>
        </w:rPr>
        <w:t>bizweb.vn</w:t>
      </w:r>
      <w:bookmarkEnd w:id="1092"/>
      <w:r w:rsidR="00C5106C" w:rsidRPr="008F1DC0">
        <w:rPr>
          <w:rFonts w:ascii="Times New Roman" w:hAnsi="Times New Roman"/>
          <w:vertAlign w:val="superscript"/>
        </w:rPr>
        <w:t>)</w:t>
      </w:r>
    </w:p>
    <w:p w:rsidR="00A32C0F" w:rsidRPr="008F1DC0" w:rsidRDefault="003F4EDE" w:rsidP="00A5614C">
      <w:pPr>
        <w:spacing w:before="240"/>
        <w:ind w:left="540"/>
        <w:jc w:val="both"/>
        <w:rPr>
          <w:rFonts w:ascii="Times New Roman" w:hAnsi="Times New Roman"/>
        </w:rPr>
      </w:pPr>
      <w:r w:rsidRPr="008F1DC0">
        <w:rPr>
          <w:rFonts w:ascii="Times New Roman" w:hAnsi="Times New Roman"/>
        </w:rPr>
        <w:t xml:space="preserve">From our </w:t>
      </w:r>
      <w:r w:rsidR="00CD4D9A" w:rsidRPr="008F1DC0">
        <w:rPr>
          <w:rFonts w:ascii="Times New Roman" w:hAnsi="Times New Roman"/>
        </w:rPr>
        <w:t xml:space="preserve">point of view, </w:t>
      </w:r>
      <w:r w:rsidR="00CD4D9A" w:rsidRPr="008F1DC0">
        <w:rPr>
          <w:rFonts w:ascii="Times New Roman" w:hAnsi="Times New Roman"/>
          <w:b/>
        </w:rPr>
        <w:t>BizWeb</w:t>
      </w:r>
      <w:r w:rsidR="00CD4D9A" w:rsidRPr="008F1DC0">
        <w:rPr>
          <w:rFonts w:ascii="Times New Roman" w:hAnsi="Times New Roman"/>
        </w:rPr>
        <w:t xml:space="preserve"> is a really </w:t>
      </w:r>
      <w:bookmarkStart w:id="1093" w:name="OLE_LINK191"/>
      <w:bookmarkStart w:id="1094" w:name="OLE_LINK196"/>
      <w:r w:rsidR="00CD4D9A" w:rsidRPr="008F1DC0">
        <w:rPr>
          <w:rFonts w:ascii="Times New Roman" w:hAnsi="Times New Roman"/>
        </w:rPr>
        <w:t>good online store builder</w:t>
      </w:r>
      <w:bookmarkEnd w:id="1093"/>
      <w:bookmarkEnd w:id="1094"/>
      <w:r w:rsidR="0077545E" w:rsidRPr="008F1DC0">
        <w:rPr>
          <w:rFonts w:ascii="Times New Roman" w:hAnsi="Times New Roman"/>
        </w:rPr>
        <w:t>. They have nice website theme</w:t>
      </w:r>
      <w:r w:rsidRPr="008F1DC0">
        <w:rPr>
          <w:rFonts w:ascii="Times New Roman" w:hAnsi="Times New Roman"/>
        </w:rPr>
        <w:t>s</w:t>
      </w:r>
      <w:r w:rsidR="0077545E" w:rsidRPr="008F1DC0">
        <w:rPr>
          <w:rFonts w:ascii="Times New Roman" w:hAnsi="Times New Roman"/>
        </w:rPr>
        <w:t>, their layouts are rational, easy to use</w:t>
      </w:r>
      <w:r w:rsidR="00594EF4" w:rsidRPr="008F1DC0">
        <w:rPr>
          <w:rFonts w:ascii="Times New Roman" w:hAnsi="Times New Roman"/>
        </w:rPr>
        <w:t>,</w:t>
      </w:r>
      <w:r w:rsidR="00EF6E67" w:rsidRPr="008F1DC0">
        <w:rPr>
          <w:rFonts w:ascii="Times New Roman" w:hAnsi="Times New Roman"/>
        </w:rPr>
        <w:t xml:space="preserve"> and</w:t>
      </w:r>
      <w:r w:rsidR="00594EF4" w:rsidRPr="008F1DC0">
        <w:rPr>
          <w:rFonts w:ascii="Times New Roman" w:hAnsi="Times New Roman"/>
        </w:rPr>
        <w:t xml:space="preserve"> support mobile view</w:t>
      </w:r>
      <w:r w:rsidR="00AF755A" w:rsidRPr="008F1DC0">
        <w:rPr>
          <w:rFonts w:ascii="Times New Roman" w:hAnsi="Times New Roman"/>
        </w:rPr>
        <w:t xml:space="preserve">. </w:t>
      </w:r>
      <w:r w:rsidR="00BE3DE4" w:rsidRPr="008F1DC0">
        <w:rPr>
          <w:rFonts w:ascii="Times New Roman" w:hAnsi="Times New Roman"/>
        </w:rPr>
        <w:t>However</w:t>
      </w:r>
      <w:r w:rsidR="00AF755A" w:rsidRPr="008F1DC0">
        <w:rPr>
          <w:rFonts w:ascii="Times New Roman" w:hAnsi="Times New Roman"/>
        </w:rPr>
        <w:t xml:space="preserve"> they don’t have something that </w:t>
      </w:r>
      <w:r w:rsidR="001044C3" w:rsidRPr="008F1DC0">
        <w:rPr>
          <w:rFonts w:ascii="Times New Roman" w:hAnsi="Times New Roman"/>
        </w:rPr>
        <w:t>Shop owner</w:t>
      </w:r>
      <w:r w:rsidR="0060667E" w:rsidRPr="008F1DC0">
        <w:rPr>
          <w:rFonts w:ascii="Times New Roman" w:hAnsi="Times New Roman"/>
        </w:rPr>
        <w:t>s</w:t>
      </w:r>
      <w:r w:rsidR="00D2635E" w:rsidRPr="008F1DC0">
        <w:rPr>
          <w:rFonts w:ascii="Times New Roman" w:hAnsi="Times New Roman"/>
        </w:rPr>
        <w:t xml:space="preserve"> </w:t>
      </w:r>
      <w:r w:rsidR="00AF755A" w:rsidRPr="008F1DC0">
        <w:rPr>
          <w:rFonts w:ascii="Times New Roman" w:hAnsi="Times New Roman"/>
        </w:rPr>
        <w:t>need:</w:t>
      </w:r>
    </w:p>
    <w:p w:rsidR="00AF755A" w:rsidRPr="008F1DC0" w:rsidRDefault="00AF755A" w:rsidP="00AF755A">
      <w:pPr>
        <w:pStyle w:val="ListParagraph"/>
        <w:numPr>
          <w:ilvl w:val="0"/>
          <w:numId w:val="5"/>
        </w:numPr>
        <w:spacing w:before="240"/>
        <w:rPr>
          <w:rFonts w:ascii="Times New Roman" w:hAnsi="Times New Roman"/>
        </w:rPr>
      </w:pPr>
      <w:bookmarkStart w:id="1095" w:name="OLE_LINK190"/>
      <w:r w:rsidRPr="008F1DC0">
        <w:rPr>
          <w:rFonts w:ascii="Times New Roman" w:hAnsi="Times New Roman"/>
        </w:rPr>
        <w:t xml:space="preserve">A mobile application (for </w:t>
      </w:r>
      <w:r w:rsidR="001044C3" w:rsidRPr="008F1DC0">
        <w:rPr>
          <w:rFonts w:ascii="Times New Roman" w:hAnsi="Times New Roman"/>
        </w:rPr>
        <w:t>Shop owner</w:t>
      </w:r>
      <w:r w:rsidRPr="008F1DC0">
        <w:rPr>
          <w:rFonts w:ascii="Times New Roman" w:hAnsi="Times New Roman"/>
        </w:rPr>
        <w:t>)</w:t>
      </w:r>
    </w:p>
    <w:p w:rsidR="009A0CBB" w:rsidRPr="008F1DC0" w:rsidRDefault="00F51BF9" w:rsidP="00AF755A">
      <w:pPr>
        <w:pStyle w:val="ListParagraph"/>
        <w:numPr>
          <w:ilvl w:val="0"/>
          <w:numId w:val="5"/>
        </w:numPr>
        <w:spacing w:before="240"/>
        <w:rPr>
          <w:ins w:id="1096" w:author="Bruce Wayne" w:date="2015-08-26T10:24:00Z"/>
          <w:rFonts w:ascii="Times New Roman" w:hAnsi="Times New Roman"/>
        </w:rPr>
      </w:pPr>
      <w:r w:rsidRPr="008F1DC0">
        <w:rPr>
          <w:rFonts w:ascii="Times New Roman" w:hAnsi="Times New Roman"/>
        </w:rPr>
        <w:t>In their Order section, they</w:t>
      </w:r>
      <w:r w:rsidR="00E74F5E" w:rsidRPr="008F1DC0">
        <w:rPr>
          <w:rFonts w:ascii="Times New Roman" w:hAnsi="Times New Roman"/>
        </w:rPr>
        <w:t xml:space="preserve"> don’t allow </w:t>
      </w:r>
      <w:r w:rsidR="001044C3" w:rsidRPr="008F1DC0">
        <w:rPr>
          <w:rFonts w:ascii="Times New Roman" w:hAnsi="Times New Roman"/>
        </w:rPr>
        <w:t>Shop owner</w:t>
      </w:r>
      <w:r w:rsidR="00E74F5E" w:rsidRPr="008F1DC0">
        <w:rPr>
          <w:rFonts w:ascii="Times New Roman" w:hAnsi="Times New Roman"/>
        </w:rPr>
        <w:t xml:space="preserve"> to create a new order from another sou</w:t>
      </w:r>
      <w:r w:rsidR="003F4EDE" w:rsidRPr="008F1DC0">
        <w:rPr>
          <w:rFonts w:ascii="Times New Roman" w:hAnsi="Times New Roman"/>
        </w:rPr>
        <w:t>r</w:t>
      </w:r>
      <w:r w:rsidR="00E74F5E" w:rsidRPr="008F1DC0">
        <w:rPr>
          <w:rFonts w:ascii="Times New Roman" w:hAnsi="Times New Roman"/>
        </w:rPr>
        <w:t xml:space="preserve">ce (like </w:t>
      </w:r>
      <w:r w:rsidR="0060667E" w:rsidRPr="008F1DC0">
        <w:rPr>
          <w:rFonts w:ascii="Times New Roman" w:hAnsi="Times New Roman"/>
        </w:rPr>
        <w:t xml:space="preserve">sale </w:t>
      </w:r>
      <w:r w:rsidR="00E74F5E" w:rsidRPr="008F1DC0">
        <w:rPr>
          <w:rFonts w:ascii="Times New Roman" w:hAnsi="Times New Roman"/>
        </w:rPr>
        <w:t xml:space="preserve">from </w:t>
      </w:r>
      <w:r w:rsidR="0060667E" w:rsidRPr="008F1DC0">
        <w:rPr>
          <w:rFonts w:ascii="Times New Roman" w:hAnsi="Times New Roman"/>
        </w:rPr>
        <w:t xml:space="preserve">physical </w:t>
      </w:r>
      <w:r w:rsidR="00E74F5E" w:rsidRPr="008F1DC0">
        <w:rPr>
          <w:rFonts w:ascii="Times New Roman" w:hAnsi="Times New Roman"/>
        </w:rPr>
        <w:t xml:space="preserve">store, or </w:t>
      </w:r>
      <w:r w:rsidR="003F4EDE" w:rsidRPr="008F1DC0">
        <w:rPr>
          <w:rFonts w:ascii="Times New Roman" w:hAnsi="Times New Roman"/>
        </w:rPr>
        <w:t>Facebook</w:t>
      </w:r>
      <w:r w:rsidR="00E74F5E" w:rsidRPr="008F1DC0">
        <w:rPr>
          <w:rFonts w:ascii="Times New Roman" w:hAnsi="Times New Roman"/>
        </w:rPr>
        <w:t>)</w:t>
      </w:r>
    </w:p>
    <w:p w:rsidR="0083467E" w:rsidRPr="008F1DC0" w:rsidRDefault="0083467E" w:rsidP="0083467E">
      <w:pPr>
        <w:pStyle w:val="ListParagraph"/>
        <w:numPr>
          <w:ilvl w:val="0"/>
          <w:numId w:val="5"/>
        </w:numPr>
        <w:spacing w:before="240"/>
        <w:rPr>
          <w:ins w:id="1097" w:author="Bruce Wayne" w:date="2015-08-26T10:24:00Z"/>
          <w:rFonts w:ascii="Times New Roman" w:hAnsi="Times New Roman"/>
        </w:rPr>
      </w:pPr>
      <w:ins w:id="1098" w:author="Bruce Wayne" w:date="2015-08-26T10:24:00Z">
        <w:r w:rsidRPr="008F1DC0">
          <w:rPr>
            <w:rFonts w:ascii="Times New Roman" w:hAnsi="Times New Roman"/>
          </w:rPr>
          <w:t>Product can’t have dynamic attribute (can not add new, edit or remove attribute)</w:t>
        </w:r>
      </w:ins>
    </w:p>
    <w:p w:rsidR="0083467E" w:rsidRPr="008F1DC0" w:rsidRDefault="0083467E">
      <w:pPr>
        <w:pStyle w:val="ListParagraph"/>
        <w:numPr>
          <w:ilvl w:val="0"/>
          <w:numId w:val="5"/>
        </w:numPr>
        <w:spacing w:before="240"/>
        <w:rPr>
          <w:rFonts w:ascii="Times New Roman" w:hAnsi="Times New Roman"/>
        </w:rPr>
      </w:pPr>
      <w:ins w:id="1099" w:author="Bruce Wayne" w:date="2015-08-26T10:24:00Z">
        <w:r w:rsidRPr="008F1DC0">
          <w:rPr>
            <w:rFonts w:ascii="Times New Roman" w:hAnsi="Times New Roman"/>
          </w:rPr>
          <w:t>Only one administrator account to manage all the work</w:t>
        </w:r>
      </w:ins>
    </w:p>
    <w:bookmarkEnd w:id="1095"/>
    <w:p w:rsidR="00B86FAA" w:rsidRPr="008F1DC0" w:rsidRDefault="00A83474" w:rsidP="004B17C5">
      <w:pPr>
        <w:spacing w:before="240"/>
        <w:ind w:left="540"/>
        <w:rPr>
          <w:rFonts w:ascii="Times New Roman" w:hAnsi="Times New Roman"/>
        </w:rPr>
      </w:pPr>
      <w:r w:rsidRPr="008F1DC0">
        <w:rPr>
          <w:rFonts w:ascii="Times New Roman" w:hAnsi="Times New Roman"/>
          <w:noProof/>
          <w:lang w:val="en-US" w:eastAsia="ja-JP"/>
          <w:rPrChange w:id="1100" w:author="Link Pieces" w:date="2015-08-26T13:21:00Z">
            <w:rPr>
              <w:rFonts w:ascii="Times New Roman" w:hAnsi="Times New Roman"/>
              <w:noProof/>
              <w:lang w:val="en-US" w:eastAsia="ja-JP"/>
            </w:rPr>
          </w:rPrChange>
        </w:rPr>
        <w:drawing>
          <wp:inline distT="0" distB="0" distL="0" distR="0" wp14:anchorId="03C4BFD4" wp14:editId="2DFFDF77">
            <wp:extent cx="5334282" cy="2587925"/>
            <wp:effectExtent l="0" t="0" r="0" b="3175"/>
            <wp:docPr id="9" name="Picture 8" descr="b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1.JPG"/>
                    <pic:cNvPicPr/>
                  </pic:nvPicPr>
                  <pic:blipFill>
                    <a:blip r:embed="rId25"/>
                    <a:stretch>
                      <a:fillRect/>
                    </a:stretch>
                  </pic:blipFill>
                  <pic:spPr>
                    <a:xfrm>
                      <a:off x="0" y="0"/>
                      <a:ext cx="5342977" cy="2592143"/>
                    </a:xfrm>
                    <a:prstGeom prst="rect">
                      <a:avLst/>
                    </a:prstGeom>
                  </pic:spPr>
                </pic:pic>
              </a:graphicData>
            </a:graphic>
          </wp:inline>
        </w:drawing>
      </w:r>
    </w:p>
    <w:p w:rsidR="00A32C0F" w:rsidRPr="008F1DC0" w:rsidRDefault="00A32C0F" w:rsidP="00A5614C">
      <w:pPr>
        <w:spacing w:before="240"/>
        <w:rPr>
          <w:rFonts w:ascii="Times New Roman" w:hAnsi="Times New Roman"/>
        </w:rPr>
      </w:pPr>
    </w:p>
    <w:p w:rsidR="00EF6E67" w:rsidRPr="008F1DC0" w:rsidRDefault="00EF6E67">
      <w:pPr>
        <w:spacing w:after="160" w:line="259" w:lineRule="auto"/>
        <w:rPr>
          <w:rFonts w:ascii="Times New Roman" w:eastAsia="MS Mincho" w:hAnsi="Times New Roman"/>
          <w:b/>
          <w:sz w:val="28"/>
          <w:szCs w:val="28"/>
          <w:lang w:val="en-US" w:eastAsia="ja-JP"/>
        </w:rPr>
      </w:pPr>
      <w:r w:rsidRPr="008F1DC0">
        <w:rPr>
          <w:rFonts w:ascii="Times New Roman" w:hAnsi="Times New Roman"/>
        </w:rPr>
        <w:br w:type="page"/>
      </w:r>
    </w:p>
    <w:p w:rsidR="00A32C0F" w:rsidRPr="008F1DC0" w:rsidRDefault="001940DE" w:rsidP="00A5614C">
      <w:pPr>
        <w:pStyle w:val="Heading2"/>
        <w:numPr>
          <w:ilvl w:val="1"/>
          <w:numId w:val="35"/>
        </w:numPr>
        <w:rPr>
          <w:rFonts w:ascii="Times New Roman" w:hAnsi="Times New Roman"/>
        </w:rPr>
      </w:pPr>
      <w:r w:rsidRPr="008F1DC0">
        <w:rPr>
          <w:rFonts w:ascii="Times New Roman" w:hAnsi="Times New Roman"/>
        </w:rPr>
        <w:lastRenderedPageBreak/>
        <w:t xml:space="preserve"> </w:t>
      </w:r>
      <w:bookmarkStart w:id="1101" w:name="_Toc428358787"/>
      <w:r w:rsidR="008611BC" w:rsidRPr="008F1DC0">
        <w:rPr>
          <w:rFonts w:ascii="Times New Roman" w:hAnsi="Times New Roman"/>
        </w:rPr>
        <w:t>System proposal</w:t>
      </w:r>
      <w:bookmarkEnd w:id="1101"/>
    </w:p>
    <w:p w:rsidR="00A32C0F" w:rsidRPr="008F1DC0" w:rsidRDefault="003C7DF4" w:rsidP="00A5614C">
      <w:pPr>
        <w:pStyle w:val="Heading3"/>
        <w:numPr>
          <w:ilvl w:val="2"/>
          <w:numId w:val="35"/>
        </w:numPr>
        <w:rPr>
          <w:rFonts w:ascii="Times New Roman" w:hAnsi="Times New Roman"/>
          <w:sz w:val="24"/>
        </w:rPr>
      </w:pPr>
      <w:bookmarkStart w:id="1102" w:name="_Toc428358788"/>
      <w:r w:rsidRPr="008F1DC0">
        <w:rPr>
          <w:rFonts w:ascii="Times New Roman" w:hAnsi="Times New Roman"/>
        </w:rPr>
        <w:t>Our</w:t>
      </w:r>
      <w:r w:rsidR="00376A8E" w:rsidRPr="008F1DC0">
        <w:rPr>
          <w:rFonts w:ascii="Times New Roman" w:hAnsi="Times New Roman"/>
        </w:rPr>
        <w:t xml:space="preserve"> proposed system</w:t>
      </w:r>
      <w:bookmarkEnd w:id="1102"/>
    </w:p>
    <w:p w:rsidR="00A32C0F" w:rsidRPr="008F1DC0" w:rsidRDefault="00F37A92" w:rsidP="00A5614C">
      <w:pPr>
        <w:spacing w:after="120"/>
        <w:ind w:left="360" w:firstLine="360"/>
        <w:jc w:val="both"/>
        <w:rPr>
          <w:rFonts w:ascii="Times New Roman" w:hAnsi="Times New Roman"/>
        </w:rPr>
      </w:pPr>
      <w:r w:rsidRPr="008F1DC0">
        <w:rPr>
          <w:rFonts w:ascii="Times New Roman" w:hAnsi="Times New Roman"/>
        </w:rPr>
        <w:t xml:space="preserve">After </w:t>
      </w:r>
      <w:r w:rsidR="007E7723" w:rsidRPr="008F1DC0">
        <w:rPr>
          <w:rFonts w:ascii="Times New Roman" w:hAnsi="Times New Roman"/>
        </w:rPr>
        <w:t>learn</w:t>
      </w:r>
      <w:r w:rsidR="007D6739" w:rsidRPr="008F1DC0">
        <w:rPr>
          <w:rFonts w:ascii="Times New Roman" w:hAnsi="Times New Roman"/>
        </w:rPr>
        <w:t>ing</w:t>
      </w:r>
      <w:r w:rsidR="007E7723" w:rsidRPr="008F1DC0">
        <w:rPr>
          <w:rFonts w:ascii="Times New Roman" w:hAnsi="Times New Roman"/>
        </w:rPr>
        <w:t xml:space="preserve"> from </w:t>
      </w:r>
      <w:r w:rsidR="00F71199" w:rsidRPr="008F1DC0">
        <w:rPr>
          <w:rFonts w:ascii="Times New Roman" w:hAnsi="Times New Roman"/>
        </w:rPr>
        <w:t>those website</w:t>
      </w:r>
      <w:r w:rsidR="003F4EDE" w:rsidRPr="008F1DC0">
        <w:rPr>
          <w:rFonts w:ascii="Times New Roman" w:hAnsi="Times New Roman"/>
        </w:rPr>
        <w:t>s’</w:t>
      </w:r>
      <w:r w:rsidR="00F71199" w:rsidRPr="008F1DC0">
        <w:rPr>
          <w:rFonts w:ascii="Times New Roman" w:hAnsi="Times New Roman"/>
        </w:rPr>
        <w:t xml:space="preserve"> drawbacks</w:t>
      </w:r>
      <w:r w:rsidR="00CD01CD" w:rsidRPr="008F1DC0">
        <w:rPr>
          <w:rFonts w:ascii="Times New Roman" w:hAnsi="Times New Roman"/>
        </w:rPr>
        <w:t xml:space="preserve">, </w:t>
      </w:r>
      <w:r w:rsidR="00AB2757" w:rsidRPr="008F1DC0">
        <w:rPr>
          <w:rFonts w:ascii="Times New Roman" w:hAnsi="Times New Roman"/>
        </w:rPr>
        <w:t xml:space="preserve">our product aims to provide </w:t>
      </w:r>
      <w:r w:rsidR="00A6745F" w:rsidRPr="008F1DC0">
        <w:rPr>
          <w:rFonts w:ascii="Times New Roman" w:hAnsi="Times New Roman"/>
        </w:rPr>
        <w:t>an online enviro</w:t>
      </w:r>
      <w:r w:rsidR="003F4EDE" w:rsidRPr="008F1DC0">
        <w:rPr>
          <w:rFonts w:ascii="Times New Roman" w:hAnsi="Times New Roman"/>
        </w:rPr>
        <w:t>n</w:t>
      </w:r>
      <w:r w:rsidR="00A6745F" w:rsidRPr="008F1DC0">
        <w:rPr>
          <w:rFonts w:ascii="Times New Roman" w:hAnsi="Times New Roman"/>
        </w:rPr>
        <w:t xml:space="preserve">ment where </w:t>
      </w:r>
      <w:r w:rsidR="001044C3" w:rsidRPr="008F1DC0">
        <w:rPr>
          <w:rFonts w:ascii="Times New Roman" w:hAnsi="Times New Roman"/>
        </w:rPr>
        <w:t>Shop owner</w:t>
      </w:r>
      <w:r w:rsidR="008E582F" w:rsidRPr="008F1DC0">
        <w:rPr>
          <w:rFonts w:ascii="Times New Roman" w:hAnsi="Times New Roman"/>
        </w:rPr>
        <w:t>s</w:t>
      </w:r>
      <w:r w:rsidR="00A6745F" w:rsidRPr="008F1DC0">
        <w:rPr>
          <w:rFonts w:ascii="Times New Roman" w:hAnsi="Times New Roman"/>
        </w:rPr>
        <w:t xml:space="preserve"> can </w:t>
      </w:r>
      <w:r w:rsidR="005D67E7" w:rsidRPr="008F1DC0">
        <w:rPr>
          <w:rFonts w:ascii="Times New Roman" w:hAnsi="Times New Roman"/>
        </w:rPr>
        <w:t>erase the gap</w:t>
      </w:r>
      <w:r w:rsidR="0002768B" w:rsidRPr="008F1DC0">
        <w:rPr>
          <w:rFonts w:ascii="Times New Roman" w:hAnsi="Times New Roman"/>
        </w:rPr>
        <w:t xml:space="preserve"> between them and their</w:t>
      </w:r>
      <w:r w:rsidR="003D6C86" w:rsidRPr="008F1DC0">
        <w:rPr>
          <w:rFonts w:ascii="Times New Roman" w:hAnsi="Times New Roman"/>
        </w:rPr>
        <w:t xml:space="preserve"> </w:t>
      </w:r>
      <w:r w:rsidR="006E221B" w:rsidRPr="008F1DC0">
        <w:rPr>
          <w:rFonts w:ascii="Times New Roman" w:hAnsi="Times New Roman"/>
        </w:rPr>
        <w:t>customers</w:t>
      </w:r>
      <w:r w:rsidR="00490E27" w:rsidRPr="008F1DC0">
        <w:rPr>
          <w:rFonts w:ascii="Times New Roman" w:hAnsi="Times New Roman"/>
        </w:rPr>
        <w:t xml:space="preserve">, understand and provide what </w:t>
      </w:r>
      <w:r w:rsidR="006E221B" w:rsidRPr="008F1DC0">
        <w:rPr>
          <w:rFonts w:ascii="Times New Roman" w:hAnsi="Times New Roman"/>
        </w:rPr>
        <w:t>customers</w:t>
      </w:r>
      <w:r w:rsidR="003368CD" w:rsidRPr="008F1DC0">
        <w:rPr>
          <w:rFonts w:ascii="Times New Roman" w:hAnsi="Times New Roman"/>
        </w:rPr>
        <w:t xml:space="preserve"> </w:t>
      </w:r>
      <w:r w:rsidR="00490E27" w:rsidRPr="008F1DC0">
        <w:rPr>
          <w:rFonts w:ascii="Times New Roman" w:hAnsi="Times New Roman"/>
        </w:rPr>
        <w:t>need</w:t>
      </w:r>
      <w:r w:rsidR="0060667E" w:rsidRPr="008F1DC0">
        <w:rPr>
          <w:rFonts w:ascii="Times New Roman" w:hAnsi="Times New Roman"/>
        </w:rPr>
        <w:t xml:space="preserve">, let the </w:t>
      </w:r>
      <w:r w:rsidR="00240DEC" w:rsidRPr="008F1DC0">
        <w:rPr>
          <w:rFonts w:ascii="Times New Roman" w:hAnsi="Times New Roman"/>
        </w:rPr>
        <w:t>c</w:t>
      </w:r>
      <w:r w:rsidR="006E221B" w:rsidRPr="008F1DC0">
        <w:rPr>
          <w:rFonts w:ascii="Times New Roman" w:hAnsi="Times New Roman"/>
        </w:rPr>
        <w:t>ustomers</w:t>
      </w:r>
      <w:r w:rsidR="00D2635E" w:rsidRPr="008F1DC0">
        <w:rPr>
          <w:rFonts w:ascii="Times New Roman" w:hAnsi="Times New Roman"/>
        </w:rPr>
        <w:t xml:space="preserve"> </w:t>
      </w:r>
      <w:r w:rsidR="0060667E" w:rsidRPr="008F1DC0">
        <w:rPr>
          <w:rFonts w:ascii="Times New Roman" w:hAnsi="Times New Roman"/>
        </w:rPr>
        <w:t xml:space="preserve">do </w:t>
      </w:r>
      <w:r w:rsidR="008537F9" w:rsidRPr="008F1DC0">
        <w:rPr>
          <w:rFonts w:ascii="Times New Roman" w:hAnsi="Times New Roman"/>
        </w:rPr>
        <w:t>shop</w:t>
      </w:r>
      <w:r w:rsidR="0060667E" w:rsidRPr="008F1DC0">
        <w:rPr>
          <w:rFonts w:ascii="Times New Roman" w:hAnsi="Times New Roman"/>
        </w:rPr>
        <w:t>ping</w:t>
      </w:r>
      <w:r w:rsidR="008537F9" w:rsidRPr="008F1DC0">
        <w:rPr>
          <w:rFonts w:ascii="Times New Roman" w:hAnsi="Times New Roman"/>
        </w:rPr>
        <w:t xml:space="preserve"> with ease</w:t>
      </w:r>
      <w:r w:rsidR="00124849" w:rsidRPr="008F1DC0">
        <w:rPr>
          <w:rFonts w:ascii="Times New Roman" w:hAnsi="Times New Roman"/>
        </w:rPr>
        <w:t>.</w:t>
      </w:r>
    </w:p>
    <w:p w:rsidR="00A32C0F" w:rsidRPr="008F1DC0" w:rsidRDefault="008077C9" w:rsidP="00A5614C">
      <w:pPr>
        <w:spacing w:after="120"/>
        <w:ind w:firstLine="360"/>
        <w:rPr>
          <w:rFonts w:ascii="Times New Roman" w:hAnsi="Times New Roman"/>
          <w:b/>
        </w:rPr>
      </w:pPr>
      <w:r w:rsidRPr="008F1DC0">
        <w:rPr>
          <w:rFonts w:ascii="Times New Roman" w:hAnsi="Times New Roman"/>
          <w:b/>
        </w:rPr>
        <w:t>MAIN OBJECTIVES:</w:t>
      </w:r>
    </w:p>
    <w:p w:rsidR="008077C9" w:rsidRPr="008F1DC0" w:rsidRDefault="00317B1C" w:rsidP="00AB564B">
      <w:pPr>
        <w:pStyle w:val="ListParagraph"/>
        <w:numPr>
          <w:ilvl w:val="0"/>
          <w:numId w:val="5"/>
        </w:numPr>
        <w:rPr>
          <w:rFonts w:ascii="Times New Roman" w:hAnsi="Times New Roman"/>
          <w:b/>
        </w:rPr>
      </w:pPr>
      <w:r w:rsidRPr="008F1DC0">
        <w:rPr>
          <w:rFonts w:ascii="Times New Roman" w:hAnsi="Times New Roman"/>
        </w:rPr>
        <w:t xml:space="preserve">Allow </w:t>
      </w:r>
      <w:r w:rsidR="001044C3" w:rsidRPr="008F1DC0">
        <w:rPr>
          <w:rFonts w:ascii="Times New Roman" w:hAnsi="Times New Roman"/>
        </w:rPr>
        <w:t>Shop owner</w:t>
      </w:r>
      <w:r w:rsidR="005C6CB5" w:rsidRPr="008F1DC0">
        <w:rPr>
          <w:rFonts w:ascii="Times New Roman" w:hAnsi="Times New Roman"/>
        </w:rPr>
        <w:t>s</w:t>
      </w:r>
      <w:r w:rsidRPr="008F1DC0">
        <w:rPr>
          <w:rFonts w:ascii="Times New Roman" w:hAnsi="Times New Roman"/>
        </w:rPr>
        <w:t xml:space="preserve"> to create an online store easily</w:t>
      </w:r>
      <w:r w:rsidR="0038667A" w:rsidRPr="008F1DC0">
        <w:rPr>
          <w:rFonts w:ascii="Times New Roman" w:hAnsi="Times New Roman"/>
        </w:rPr>
        <w:t>.</w:t>
      </w:r>
    </w:p>
    <w:p w:rsidR="00E2450A" w:rsidRPr="008F1DC0" w:rsidRDefault="00B574B0" w:rsidP="00AB564B">
      <w:pPr>
        <w:pStyle w:val="ListParagraph"/>
        <w:numPr>
          <w:ilvl w:val="0"/>
          <w:numId w:val="5"/>
        </w:numPr>
        <w:rPr>
          <w:rFonts w:ascii="Times New Roman" w:hAnsi="Times New Roman"/>
          <w:b/>
        </w:rPr>
      </w:pPr>
      <w:r w:rsidRPr="008F1DC0">
        <w:rPr>
          <w:rFonts w:ascii="Times New Roman" w:hAnsi="Times New Roman"/>
        </w:rPr>
        <w:t>Easy to use and flexible</w:t>
      </w:r>
      <w:r w:rsidR="005C6CB5" w:rsidRPr="008F1DC0">
        <w:rPr>
          <w:rFonts w:ascii="Times New Roman" w:hAnsi="Times New Roman"/>
        </w:rPr>
        <w:t>. S</w:t>
      </w:r>
      <w:r w:rsidR="00D962AC" w:rsidRPr="008F1DC0">
        <w:rPr>
          <w:rFonts w:ascii="Times New Roman" w:hAnsi="Times New Roman"/>
        </w:rPr>
        <w:t>hop owner</w:t>
      </w:r>
      <w:r w:rsidR="005C6CB5" w:rsidRPr="008F1DC0">
        <w:rPr>
          <w:rFonts w:ascii="Times New Roman" w:hAnsi="Times New Roman"/>
        </w:rPr>
        <w:t>s</w:t>
      </w:r>
      <w:r w:rsidR="00D962AC" w:rsidRPr="008F1DC0">
        <w:rPr>
          <w:rFonts w:ascii="Times New Roman" w:hAnsi="Times New Roman"/>
        </w:rPr>
        <w:t xml:space="preserve"> can add new order</w:t>
      </w:r>
      <w:r w:rsidR="005C6CB5" w:rsidRPr="008F1DC0">
        <w:rPr>
          <w:rFonts w:ascii="Times New Roman" w:hAnsi="Times New Roman"/>
        </w:rPr>
        <w:t>s and</w:t>
      </w:r>
      <w:r w:rsidR="00D962AC" w:rsidRPr="008F1DC0">
        <w:rPr>
          <w:rFonts w:ascii="Times New Roman" w:hAnsi="Times New Roman"/>
        </w:rPr>
        <w:t xml:space="preserve"> add product’</w:t>
      </w:r>
      <w:r w:rsidR="00181709" w:rsidRPr="008F1DC0">
        <w:rPr>
          <w:rFonts w:ascii="Times New Roman" w:hAnsi="Times New Roman"/>
        </w:rPr>
        <w:t>s at</w:t>
      </w:r>
      <w:r w:rsidR="00F34B65" w:rsidRPr="008F1DC0">
        <w:rPr>
          <w:rFonts w:ascii="Times New Roman" w:hAnsi="Times New Roman"/>
        </w:rPr>
        <w:t>t</w:t>
      </w:r>
      <w:r w:rsidR="00181709" w:rsidRPr="008F1DC0">
        <w:rPr>
          <w:rFonts w:ascii="Times New Roman" w:hAnsi="Times New Roman"/>
        </w:rPr>
        <w:t>r</w:t>
      </w:r>
      <w:r w:rsidR="00D962AC" w:rsidRPr="008F1DC0">
        <w:rPr>
          <w:rFonts w:ascii="Times New Roman" w:hAnsi="Times New Roman"/>
        </w:rPr>
        <w:t>ibutes on th</w:t>
      </w:r>
      <w:r w:rsidR="00CE2A18" w:rsidRPr="008F1DC0">
        <w:rPr>
          <w:rFonts w:ascii="Times New Roman" w:hAnsi="Times New Roman"/>
        </w:rPr>
        <w:t>eir own.</w:t>
      </w:r>
    </w:p>
    <w:p w:rsidR="006E49CC" w:rsidRPr="008F1DC0" w:rsidRDefault="006E49CC" w:rsidP="006E49CC">
      <w:pPr>
        <w:pStyle w:val="ListParagraph"/>
        <w:numPr>
          <w:ilvl w:val="0"/>
          <w:numId w:val="5"/>
        </w:numPr>
        <w:rPr>
          <w:ins w:id="1103" w:author="Bruce Wayne" w:date="2015-08-26T10:31:00Z"/>
          <w:rFonts w:ascii="Times New Roman" w:hAnsi="Times New Roman"/>
        </w:rPr>
      </w:pPr>
      <w:ins w:id="1104" w:author="Bruce Wayne" w:date="2015-08-26T10:31:00Z">
        <w:r w:rsidRPr="008F1DC0">
          <w:rPr>
            <w:rFonts w:ascii="Times New Roman" w:hAnsi="Times New Roman"/>
          </w:rPr>
          <w:t>Shop owner can manage the orders which customers placed via Facebook or anywhere else.</w:t>
        </w:r>
      </w:ins>
    </w:p>
    <w:p w:rsidR="006E49CC" w:rsidRPr="008F1DC0" w:rsidRDefault="006E49CC" w:rsidP="006E49CC">
      <w:pPr>
        <w:pStyle w:val="ListParagraph"/>
        <w:numPr>
          <w:ilvl w:val="0"/>
          <w:numId w:val="5"/>
        </w:numPr>
        <w:rPr>
          <w:ins w:id="1105" w:author="Bruce Wayne" w:date="2015-08-26T10:31:00Z"/>
          <w:rFonts w:ascii="Times New Roman" w:hAnsi="Times New Roman"/>
        </w:rPr>
      </w:pPr>
      <w:ins w:id="1106" w:author="Bruce Wayne" w:date="2015-08-26T10:31:00Z">
        <w:r w:rsidRPr="008F1DC0">
          <w:rPr>
            <w:rFonts w:ascii="Times New Roman" w:hAnsi="Times New Roman"/>
          </w:rPr>
          <w:t>Shop owner can create account for their staffs and grant them permissions. Many Sales-man can receive and process order in the same time.</w:t>
        </w:r>
      </w:ins>
    </w:p>
    <w:p w:rsidR="003B3024" w:rsidRPr="008F1DC0" w:rsidDel="006E49CC" w:rsidRDefault="003B3024" w:rsidP="00AB564B">
      <w:pPr>
        <w:pStyle w:val="ListParagraph"/>
        <w:numPr>
          <w:ilvl w:val="0"/>
          <w:numId w:val="5"/>
        </w:numPr>
        <w:rPr>
          <w:del w:id="1107" w:author="Bruce Wayne" w:date="2015-08-26T10:31:00Z"/>
          <w:rFonts w:ascii="Times New Roman" w:hAnsi="Times New Roman"/>
          <w:b/>
        </w:rPr>
      </w:pPr>
      <w:del w:id="1108" w:author="Bruce Wayne" w:date="2015-08-26T10:31:00Z">
        <w:r w:rsidRPr="008F1DC0" w:rsidDel="006E49CC">
          <w:rPr>
            <w:rFonts w:ascii="Times New Roman" w:hAnsi="Times New Roman"/>
          </w:rPr>
          <w:delText>Shop owner can manage the order</w:delText>
        </w:r>
        <w:r w:rsidR="00A96A89" w:rsidRPr="008F1DC0" w:rsidDel="006E49CC">
          <w:rPr>
            <w:rFonts w:ascii="Times New Roman" w:hAnsi="Times New Roman"/>
          </w:rPr>
          <w:delText>s</w:delText>
        </w:r>
        <w:r w:rsidRPr="008F1DC0" w:rsidDel="006E49CC">
          <w:rPr>
            <w:rFonts w:ascii="Times New Roman" w:hAnsi="Times New Roman"/>
          </w:rPr>
          <w:delText xml:space="preserve"> which </w:delText>
        </w:r>
        <w:r w:rsidR="003D113A" w:rsidRPr="008F1DC0" w:rsidDel="006E49CC">
          <w:rPr>
            <w:rFonts w:ascii="Times New Roman" w:hAnsi="Times New Roman"/>
          </w:rPr>
          <w:delText>customers</w:delText>
        </w:r>
        <w:r w:rsidR="00D2635E" w:rsidRPr="008F1DC0" w:rsidDel="006E49CC">
          <w:rPr>
            <w:rFonts w:ascii="Times New Roman" w:hAnsi="Times New Roman"/>
          </w:rPr>
          <w:delText xml:space="preserve"> </w:delText>
        </w:r>
        <w:r w:rsidRPr="008F1DC0" w:rsidDel="006E49CC">
          <w:rPr>
            <w:rFonts w:ascii="Times New Roman" w:hAnsi="Times New Roman"/>
          </w:rPr>
          <w:delText>place</w:delText>
        </w:r>
        <w:r w:rsidR="00A96A89" w:rsidRPr="008F1DC0" w:rsidDel="006E49CC">
          <w:rPr>
            <w:rFonts w:ascii="Times New Roman" w:hAnsi="Times New Roman"/>
          </w:rPr>
          <w:delText>d</w:delText>
        </w:r>
        <w:r w:rsidRPr="008F1DC0" w:rsidDel="006E49CC">
          <w:rPr>
            <w:rFonts w:ascii="Times New Roman" w:hAnsi="Times New Roman"/>
          </w:rPr>
          <w:delText xml:space="preserve"> via </w:delText>
        </w:r>
        <w:r w:rsidR="005C6CB5" w:rsidRPr="008F1DC0" w:rsidDel="006E49CC">
          <w:rPr>
            <w:rFonts w:ascii="Times New Roman" w:hAnsi="Times New Roman"/>
          </w:rPr>
          <w:delText>Facebook</w:delText>
        </w:r>
        <w:r w:rsidR="0038667A" w:rsidRPr="008F1DC0" w:rsidDel="006E49CC">
          <w:rPr>
            <w:rFonts w:ascii="Times New Roman" w:hAnsi="Times New Roman"/>
          </w:rPr>
          <w:delText>.</w:delText>
        </w:r>
      </w:del>
    </w:p>
    <w:p w:rsidR="00CE2A18" w:rsidRPr="008F1DC0" w:rsidRDefault="00CE2A18" w:rsidP="00AB564B">
      <w:pPr>
        <w:pStyle w:val="ListParagraph"/>
        <w:numPr>
          <w:ilvl w:val="0"/>
          <w:numId w:val="5"/>
        </w:numPr>
        <w:rPr>
          <w:rFonts w:ascii="Times New Roman" w:hAnsi="Times New Roman"/>
          <w:b/>
        </w:rPr>
      </w:pPr>
      <w:r w:rsidRPr="008F1DC0">
        <w:rPr>
          <w:rFonts w:ascii="Times New Roman" w:hAnsi="Times New Roman"/>
        </w:rPr>
        <w:t xml:space="preserve">Have one </w:t>
      </w:r>
      <w:r w:rsidR="00A96A89" w:rsidRPr="008F1DC0">
        <w:rPr>
          <w:rFonts w:ascii="Times New Roman" w:hAnsi="Times New Roman"/>
        </w:rPr>
        <w:t xml:space="preserve">Android </w:t>
      </w:r>
      <w:r w:rsidRPr="008F1DC0">
        <w:rPr>
          <w:rFonts w:ascii="Times New Roman" w:hAnsi="Times New Roman"/>
        </w:rPr>
        <w:t xml:space="preserve">application for </w:t>
      </w:r>
      <w:r w:rsidR="001044C3" w:rsidRPr="008F1DC0">
        <w:rPr>
          <w:rFonts w:ascii="Times New Roman" w:hAnsi="Times New Roman"/>
        </w:rPr>
        <w:t>Shop owner</w:t>
      </w:r>
      <w:r w:rsidR="00A96A89" w:rsidRPr="008F1DC0">
        <w:rPr>
          <w:rFonts w:ascii="Times New Roman" w:hAnsi="Times New Roman"/>
        </w:rPr>
        <w:t>.</w:t>
      </w:r>
    </w:p>
    <w:p w:rsidR="008C0B01" w:rsidRPr="008F1DC0" w:rsidRDefault="00BD5895" w:rsidP="008C0B01">
      <w:pPr>
        <w:pStyle w:val="ListParagraph"/>
        <w:numPr>
          <w:ilvl w:val="0"/>
          <w:numId w:val="5"/>
        </w:numPr>
        <w:rPr>
          <w:rFonts w:ascii="Times New Roman" w:hAnsi="Times New Roman"/>
          <w:b/>
        </w:rPr>
      </w:pPr>
      <w:r w:rsidRPr="008F1DC0">
        <w:rPr>
          <w:rFonts w:ascii="Times New Roman" w:hAnsi="Times New Roman"/>
        </w:rPr>
        <w:t>Support mobile view</w:t>
      </w:r>
      <w:r w:rsidR="0038667A" w:rsidRPr="008F1DC0">
        <w:rPr>
          <w:rFonts w:ascii="Times New Roman" w:hAnsi="Times New Roman"/>
        </w:rPr>
        <w:t>.</w:t>
      </w:r>
    </w:p>
    <w:p w:rsidR="007D460F" w:rsidRPr="008F1DC0" w:rsidRDefault="007D460F" w:rsidP="008C0B01">
      <w:pPr>
        <w:pStyle w:val="ListParagraph"/>
        <w:numPr>
          <w:ilvl w:val="0"/>
          <w:numId w:val="5"/>
        </w:numPr>
        <w:rPr>
          <w:rFonts w:ascii="Times New Roman" w:hAnsi="Times New Roman"/>
          <w:b/>
        </w:rPr>
      </w:pPr>
      <w:r w:rsidRPr="008F1DC0">
        <w:rPr>
          <w:rFonts w:ascii="Times New Roman" w:hAnsi="Times New Roman"/>
        </w:rPr>
        <w:t xml:space="preserve">Allow </w:t>
      </w:r>
      <w:r w:rsidR="003D113A" w:rsidRPr="008F1DC0">
        <w:rPr>
          <w:rFonts w:ascii="Times New Roman" w:hAnsi="Times New Roman"/>
        </w:rPr>
        <w:t>customers to</w:t>
      </w:r>
      <w:r w:rsidRPr="008F1DC0">
        <w:rPr>
          <w:rFonts w:ascii="Times New Roman" w:hAnsi="Times New Roman"/>
        </w:rPr>
        <w:t xml:space="preserve"> login via Facebook</w:t>
      </w:r>
      <w:r w:rsidR="003D113A" w:rsidRPr="008F1DC0">
        <w:rPr>
          <w:rFonts w:ascii="Times New Roman" w:hAnsi="Times New Roman"/>
        </w:rPr>
        <w:t xml:space="preserve"> </w:t>
      </w:r>
      <w:r w:rsidR="006E77B7" w:rsidRPr="008F1DC0">
        <w:rPr>
          <w:rFonts w:ascii="Times New Roman" w:hAnsi="Times New Roman"/>
        </w:rPr>
        <w:t>or register</w:t>
      </w:r>
      <w:r w:rsidR="00A96A89" w:rsidRPr="008F1DC0">
        <w:rPr>
          <w:rFonts w:ascii="Times New Roman" w:hAnsi="Times New Roman"/>
        </w:rPr>
        <w:t xml:space="preserve"> an</w:t>
      </w:r>
      <w:r w:rsidR="006E77B7" w:rsidRPr="008F1DC0">
        <w:rPr>
          <w:rFonts w:ascii="Times New Roman" w:hAnsi="Times New Roman"/>
        </w:rPr>
        <w:t xml:space="preserve"> account</w:t>
      </w:r>
      <w:r w:rsidR="0038667A" w:rsidRPr="008F1DC0">
        <w:rPr>
          <w:rFonts w:ascii="Times New Roman" w:hAnsi="Times New Roman"/>
        </w:rPr>
        <w:t>.</w:t>
      </w:r>
    </w:p>
    <w:p w:rsidR="00427A8B" w:rsidRPr="008F1DC0" w:rsidRDefault="00427A8B" w:rsidP="008C0B01">
      <w:pPr>
        <w:pStyle w:val="ListParagraph"/>
        <w:numPr>
          <w:ilvl w:val="0"/>
          <w:numId w:val="5"/>
        </w:numPr>
        <w:rPr>
          <w:rFonts w:ascii="Times New Roman" w:hAnsi="Times New Roman"/>
          <w:b/>
        </w:rPr>
      </w:pPr>
      <w:r w:rsidRPr="008F1DC0">
        <w:rPr>
          <w:rFonts w:ascii="Times New Roman" w:hAnsi="Times New Roman"/>
        </w:rPr>
        <w:t>Payment via BaoKim</w:t>
      </w:r>
      <w:del w:id="1109" w:author="Bruce Wayne" w:date="2015-08-26T10:32:00Z">
        <w:r w:rsidRPr="008F1DC0" w:rsidDel="006E49CC">
          <w:rPr>
            <w:rFonts w:ascii="Times New Roman" w:hAnsi="Times New Roman"/>
          </w:rPr>
          <w:delText>, NganLuong, Paypal</w:delText>
        </w:r>
      </w:del>
      <w:r w:rsidR="00A95183" w:rsidRPr="008F1DC0">
        <w:rPr>
          <w:rFonts w:ascii="Times New Roman" w:hAnsi="Times New Roman"/>
        </w:rPr>
        <w:t>.</w:t>
      </w:r>
    </w:p>
    <w:p w:rsidR="00A32C0F" w:rsidRPr="008F1DC0" w:rsidRDefault="00DD7592" w:rsidP="00A5614C">
      <w:pPr>
        <w:pStyle w:val="ListParagraph"/>
        <w:numPr>
          <w:ilvl w:val="0"/>
          <w:numId w:val="5"/>
        </w:numPr>
        <w:spacing w:after="120"/>
        <w:rPr>
          <w:rFonts w:ascii="Times New Roman" w:hAnsi="Times New Roman"/>
          <w:b/>
        </w:rPr>
      </w:pPr>
      <w:r w:rsidRPr="008F1DC0">
        <w:rPr>
          <w:rFonts w:ascii="Times New Roman" w:hAnsi="Times New Roman"/>
        </w:rPr>
        <w:t>Shop owner can view Report, Charts about the store</w:t>
      </w:r>
      <w:r w:rsidR="00A95183" w:rsidRPr="008F1DC0">
        <w:rPr>
          <w:rFonts w:ascii="Times New Roman" w:hAnsi="Times New Roman"/>
        </w:rPr>
        <w:t>.</w:t>
      </w:r>
    </w:p>
    <w:p w:rsidR="00A32C0F" w:rsidRPr="008F1DC0" w:rsidRDefault="004C0214" w:rsidP="00A5614C">
      <w:pPr>
        <w:spacing w:after="120"/>
        <w:ind w:left="360"/>
        <w:rPr>
          <w:rFonts w:ascii="Times New Roman" w:hAnsi="Times New Roman"/>
          <w:b/>
        </w:rPr>
      </w:pPr>
      <w:r w:rsidRPr="008F1DC0">
        <w:rPr>
          <w:rFonts w:ascii="Times New Roman" w:hAnsi="Times New Roman"/>
          <w:b/>
        </w:rPr>
        <w:t xml:space="preserve">USERS </w:t>
      </w:r>
      <w:r w:rsidR="008C0B01" w:rsidRPr="008F1DC0">
        <w:rPr>
          <w:rFonts w:ascii="Times New Roman" w:hAnsi="Times New Roman"/>
          <w:b/>
        </w:rPr>
        <w:t>FUNCTION</w:t>
      </w:r>
      <w:r w:rsidR="00320554" w:rsidRPr="008F1DC0">
        <w:rPr>
          <w:rFonts w:ascii="Times New Roman" w:hAnsi="Times New Roman"/>
          <w:b/>
        </w:rPr>
        <w:t xml:space="preserve"> LIST</w:t>
      </w:r>
      <w:r w:rsidR="008C0B01" w:rsidRPr="008F1DC0">
        <w:rPr>
          <w:rFonts w:ascii="Times New Roman" w:hAnsi="Times New Roman"/>
          <w:b/>
        </w:rPr>
        <w:t>:</w:t>
      </w:r>
    </w:p>
    <w:p w:rsidR="008C0B01" w:rsidRPr="008F1DC0" w:rsidRDefault="000304BD" w:rsidP="004E336D">
      <w:pPr>
        <w:pStyle w:val="ListParagraph"/>
        <w:numPr>
          <w:ilvl w:val="0"/>
          <w:numId w:val="5"/>
        </w:numPr>
        <w:rPr>
          <w:rFonts w:ascii="Times New Roman" w:hAnsi="Times New Roman"/>
        </w:rPr>
      </w:pPr>
      <w:r w:rsidRPr="008F1DC0">
        <w:rPr>
          <w:rFonts w:ascii="Times New Roman" w:hAnsi="Times New Roman"/>
        </w:rPr>
        <w:t xml:space="preserve">Allow </w:t>
      </w:r>
      <w:r w:rsidR="001044C3" w:rsidRPr="008F1DC0">
        <w:rPr>
          <w:rFonts w:ascii="Times New Roman" w:hAnsi="Times New Roman"/>
        </w:rPr>
        <w:t>Shop owner</w:t>
      </w:r>
      <w:r w:rsidRPr="008F1DC0">
        <w:rPr>
          <w:rFonts w:ascii="Times New Roman" w:hAnsi="Times New Roman"/>
        </w:rPr>
        <w:t xml:space="preserve"> to:</w:t>
      </w:r>
    </w:p>
    <w:p w:rsidR="00A32C0F" w:rsidRPr="008F1DC0" w:rsidRDefault="007D460F" w:rsidP="00A5614C">
      <w:pPr>
        <w:pStyle w:val="ListParagraph"/>
        <w:numPr>
          <w:ilvl w:val="1"/>
          <w:numId w:val="8"/>
        </w:numPr>
        <w:rPr>
          <w:ins w:id="1110" w:author="Bruce Wayne" w:date="2015-08-26T10:33:00Z"/>
          <w:rFonts w:ascii="Times New Roman" w:hAnsi="Times New Roman"/>
        </w:rPr>
      </w:pPr>
      <w:r w:rsidRPr="008F1DC0">
        <w:rPr>
          <w:rFonts w:ascii="Times New Roman" w:hAnsi="Times New Roman"/>
        </w:rPr>
        <w:t>Create, update</w:t>
      </w:r>
      <w:r w:rsidR="00CE0212" w:rsidRPr="008F1DC0">
        <w:rPr>
          <w:rFonts w:ascii="Times New Roman" w:hAnsi="Times New Roman"/>
        </w:rPr>
        <w:t>, manage Product</w:t>
      </w:r>
      <w:r w:rsidR="007B7ACD" w:rsidRPr="008F1DC0">
        <w:rPr>
          <w:rFonts w:ascii="Times New Roman" w:hAnsi="Times New Roman"/>
        </w:rPr>
        <w:t>s</w:t>
      </w:r>
      <w:r w:rsidR="00852505" w:rsidRPr="008F1DC0">
        <w:rPr>
          <w:rFonts w:ascii="Times New Roman" w:hAnsi="Times New Roman"/>
        </w:rPr>
        <w:t>,</w:t>
      </w:r>
      <w:r w:rsidR="007E3FDD" w:rsidRPr="008F1DC0">
        <w:rPr>
          <w:rFonts w:ascii="Times New Roman" w:hAnsi="Times New Roman"/>
        </w:rPr>
        <w:t xml:space="preserve"> Product’s attributes</w:t>
      </w:r>
      <w:r w:rsidR="00211DF1" w:rsidRPr="008F1DC0">
        <w:rPr>
          <w:rFonts w:ascii="Times New Roman" w:hAnsi="Times New Roman"/>
        </w:rPr>
        <w:t>,</w:t>
      </w:r>
      <w:r w:rsidR="00852505" w:rsidRPr="008F1DC0">
        <w:rPr>
          <w:rFonts w:ascii="Times New Roman" w:hAnsi="Times New Roman"/>
        </w:rPr>
        <w:t xml:space="preserve"> Categories</w:t>
      </w:r>
      <w:r w:rsidR="000557D3" w:rsidRPr="008F1DC0">
        <w:rPr>
          <w:rFonts w:ascii="Times New Roman" w:hAnsi="Times New Roman"/>
        </w:rPr>
        <w:t>, Suppliers</w:t>
      </w:r>
      <w:r w:rsidR="00CE0212" w:rsidRPr="008F1DC0">
        <w:rPr>
          <w:rFonts w:ascii="Times New Roman" w:hAnsi="Times New Roman"/>
        </w:rPr>
        <w:t xml:space="preserve">, </w:t>
      </w:r>
      <w:r w:rsidR="006E221B" w:rsidRPr="008F1DC0">
        <w:rPr>
          <w:rFonts w:ascii="Times New Roman" w:hAnsi="Times New Roman"/>
        </w:rPr>
        <w:t>Customers</w:t>
      </w:r>
      <w:r w:rsidR="00CE0212" w:rsidRPr="008F1DC0">
        <w:rPr>
          <w:rFonts w:ascii="Times New Roman" w:hAnsi="Times New Roman"/>
        </w:rPr>
        <w:t>, Order</w:t>
      </w:r>
      <w:r w:rsidR="007B7ACD" w:rsidRPr="008F1DC0">
        <w:rPr>
          <w:rFonts w:ascii="Times New Roman" w:hAnsi="Times New Roman"/>
        </w:rPr>
        <w:t>s</w:t>
      </w:r>
    </w:p>
    <w:p w:rsidR="006E49CC" w:rsidRPr="008F1DC0" w:rsidRDefault="006E49CC">
      <w:pPr>
        <w:pStyle w:val="ListParagraph"/>
        <w:numPr>
          <w:ilvl w:val="1"/>
          <w:numId w:val="8"/>
        </w:numPr>
        <w:rPr>
          <w:rFonts w:ascii="Times New Roman" w:hAnsi="Times New Roman"/>
        </w:rPr>
      </w:pPr>
      <w:ins w:id="1111" w:author="Bruce Wayne" w:date="2015-08-26T10:33:00Z">
        <w:r w:rsidRPr="008F1DC0">
          <w:rPr>
            <w:rFonts w:ascii="Times New Roman" w:hAnsi="Times New Roman"/>
          </w:rPr>
          <w:t>Create account for staffs and grant them permissions</w:t>
        </w:r>
      </w:ins>
    </w:p>
    <w:p w:rsidR="00A32C0F" w:rsidRPr="008F1DC0" w:rsidRDefault="00487945" w:rsidP="00A5614C">
      <w:pPr>
        <w:pStyle w:val="ListParagraph"/>
        <w:numPr>
          <w:ilvl w:val="1"/>
          <w:numId w:val="8"/>
        </w:numPr>
        <w:rPr>
          <w:rFonts w:ascii="Times New Roman" w:hAnsi="Times New Roman"/>
        </w:rPr>
      </w:pPr>
      <w:r w:rsidRPr="008F1DC0">
        <w:rPr>
          <w:rFonts w:ascii="Times New Roman" w:hAnsi="Times New Roman"/>
        </w:rPr>
        <w:t>Cho</w:t>
      </w:r>
      <w:r w:rsidR="00A96A89" w:rsidRPr="008F1DC0">
        <w:rPr>
          <w:rFonts w:ascii="Times New Roman" w:hAnsi="Times New Roman"/>
        </w:rPr>
        <w:t>o</w:t>
      </w:r>
      <w:r w:rsidRPr="008F1DC0">
        <w:rPr>
          <w:rFonts w:ascii="Times New Roman" w:hAnsi="Times New Roman"/>
        </w:rPr>
        <w:t>se and edit web template</w:t>
      </w:r>
    </w:p>
    <w:p w:rsidR="00A32C0F" w:rsidRPr="008F1DC0" w:rsidRDefault="003D65FB" w:rsidP="00A5614C">
      <w:pPr>
        <w:pStyle w:val="ListParagraph"/>
        <w:numPr>
          <w:ilvl w:val="1"/>
          <w:numId w:val="8"/>
        </w:numPr>
        <w:rPr>
          <w:rFonts w:ascii="Times New Roman" w:hAnsi="Times New Roman"/>
        </w:rPr>
      </w:pPr>
      <w:r w:rsidRPr="008F1DC0">
        <w:rPr>
          <w:rFonts w:ascii="Times New Roman" w:hAnsi="Times New Roman"/>
        </w:rPr>
        <w:t xml:space="preserve">View daily, monthly report, </w:t>
      </w:r>
      <w:r w:rsidR="00A96A89" w:rsidRPr="008F1DC0">
        <w:rPr>
          <w:rFonts w:ascii="Times New Roman" w:hAnsi="Times New Roman"/>
        </w:rPr>
        <w:t>top selling</w:t>
      </w:r>
      <w:r w:rsidRPr="008F1DC0">
        <w:rPr>
          <w:rFonts w:ascii="Times New Roman" w:hAnsi="Times New Roman"/>
        </w:rPr>
        <w:t xml:space="preserve"> products on website</w:t>
      </w:r>
      <w:r w:rsidR="00A96A89" w:rsidRPr="008F1DC0">
        <w:rPr>
          <w:rFonts w:ascii="Times New Roman" w:hAnsi="Times New Roman"/>
        </w:rPr>
        <w:t xml:space="preserve"> and</w:t>
      </w:r>
      <w:r w:rsidRPr="008F1DC0">
        <w:rPr>
          <w:rFonts w:ascii="Times New Roman" w:hAnsi="Times New Roman"/>
        </w:rPr>
        <w:t xml:space="preserve"> mobile app</w:t>
      </w:r>
    </w:p>
    <w:p w:rsidR="00A32C0F" w:rsidRPr="008F1DC0" w:rsidDel="00AB3D4F" w:rsidRDefault="00D2389B" w:rsidP="00A5614C">
      <w:pPr>
        <w:pStyle w:val="ListParagraph"/>
        <w:numPr>
          <w:ilvl w:val="1"/>
          <w:numId w:val="8"/>
        </w:numPr>
        <w:rPr>
          <w:del w:id="1112" w:author="Bruce Wayne" w:date="2015-08-26T10:34:00Z"/>
          <w:rFonts w:ascii="Times New Roman" w:hAnsi="Times New Roman"/>
        </w:rPr>
      </w:pPr>
      <w:del w:id="1113" w:author="Bruce Wayne" w:date="2015-08-26T10:34:00Z">
        <w:r w:rsidRPr="008F1DC0" w:rsidDel="00AB3D4F">
          <w:rPr>
            <w:rFonts w:ascii="Times New Roman" w:hAnsi="Times New Roman"/>
          </w:rPr>
          <w:delText xml:space="preserve">Import and export </w:delText>
        </w:r>
        <w:r w:rsidR="006E221B" w:rsidRPr="008F1DC0" w:rsidDel="00AB3D4F">
          <w:rPr>
            <w:rFonts w:ascii="Times New Roman" w:hAnsi="Times New Roman"/>
          </w:rPr>
          <w:delText>Customers</w:delText>
        </w:r>
        <w:r w:rsidRPr="008F1DC0" w:rsidDel="00AB3D4F">
          <w:rPr>
            <w:rFonts w:ascii="Times New Roman" w:hAnsi="Times New Roman"/>
          </w:rPr>
          <w:delText>, Orders</w:delText>
        </w:r>
      </w:del>
    </w:p>
    <w:p w:rsidR="004512F0" w:rsidRPr="008F1DC0" w:rsidRDefault="004512F0" w:rsidP="004512F0">
      <w:pPr>
        <w:pStyle w:val="ListParagraph"/>
        <w:numPr>
          <w:ilvl w:val="0"/>
          <w:numId w:val="5"/>
        </w:numPr>
        <w:rPr>
          <w:rFonts w:ascii="Times New Roman" w:hAnsi="Times New Roman"/>
        </w:rPr>
      </w:pPr>
      <w:r w:rsidRPr="008F1DC0">
        <w:rPr>
          <w:rFonts w:ascii="Times New Roman" w:hAnsi="Times New Roman"/>
        </w:rPr>
        <w:t xml:space="preserve">Allow </w:t>
      </w:r>
      <w:r w:rsidR="007B034B" w:rsidRPr="008F1DC0">
        <w:rPr>
          <w:rFonts w:ascii="Times New Roman" w:hAnsi="Times New Roman"/>
        </w:rPr>
        <w:t>Customer</w:t>
      </w:r>
      <w:r w:rsidR="007C5461" w:rsidRPr="008F1DC0">
        <w:rPr>
          <w:rFonts w:ascii="Times New Roman" w:hAnsi="Times New Roman"/>
        </w:rPr>
        <w:t xml:space="preserve"> </w:t>
      </w:r>
      <w:r w:rsidRPr="008F1DC0">
        <w:rPr>
          <w:rFonts w:ascii="Times New Roman" w:hAnsi="Times New Roman"/>
        </w:rPr>
        <w:t>to:</w:t>
      </w:r>
    </w:p>
    <w:p w:rsidR="00F64B8E" w:rsidRPr="008F1DC0" w:rsidRDefault="004512F0" w:rsidP="00A5614C">
      <w:pPr>
        <w:pStyle w:val="ListParagraph"/>
        <w:numPr>
          <w:ilvl w:val="1"/>
          <w:numId w:val="9"/>
        </w:numPr>
        <w:rPr>
          <w:rFonts w:ascii="Times New Roman" w:hAnsi="Times New Roman"/>
        </w:rPr>
      </w:pPr>
      <w:r w:rsidRPr="008F1DC0">
        <w:rPr>
          <w:rFonts w:ascii="Times New Roman" w:hAnsi="Times New Roman"/>
        </w:rPr>
        <w:t xml:space="preserve">Login with Facebook </w:t>
      </w:r>
      <w:r w:rsidR="00F64B8E" w:rsidRPr="008F1DC0">
        <w:rPr>
          <w:rFonts w:ascii="Times New Roman" w:hAnsi="Times New Roman"/>
        </w:rPr>
        <w:t>or create a new account</w:t>
      </w:r>
    </w:p>
    <w:p w:rsidR="00A32C0F" w:rsidRPr="008F1DC0" w:rsidRDefault="00C062CA" w:rsidP="00A5614C">
      <w:pPr>
        <w:pStyle w:val="ListParagraph"/>
        <w:numPr>
          <w:ilvl w:val="1"/>
          <w:numId w:val="9"/>
        </w:numPr>
        <w:rPr>
          <w:rFonts w:ascii="Times New Roman" w:hAnsi="Times New Roman"/>
        </w:rPr>
      </w:pPr>
      <w:r w:rsidRPr="008F1DC0">
        <w:rPr>
          <w:rFonts w:ascii="Times New Roman" w:hAnsi="Times New Roman"/>
        </w:rPr>
        <w:t>Track their order</w:t>
      </w:r>
      <w:r w:rsidR="00A45784" w:rsidRPr="008F1DC0">
        <w:rPr>
          <w:rFonts w:ascii="Times New Roman" w:hAnsi="Times New Roman"/>
        </w:rPr>
        <w:t>s</w:t>
      </w:r>
    </w:p>
    <w:p w:rsidR="00A32C0F" w:rsidRPr="008F1DC0" w:rsidRDefault="00EE4E39" w:rsidP="00A5614C">
      <w:pPr>
        <w:pStyle w:val="ListParagraph"/>
        <w:numPr>
          <w:ilvl w:val="1"/>
          <w:numId w:val="9"/>
        </w:numPr>
        <w:rPr>
          <w:rFonts w:ascii="Times New Roman" w:hAnsi="Times New Roman"/>
        </w:rPr>
      </w:pPr>
      <w:r w:rsidRPr="008F1DC0">
        <w:rPr>
          <w:rFonts w:ascii="Times New Roman" w:hAnsi="Times New Roman"/>
        </w:rPr>
        <w:t>Find, filter products</w:t>
      </w:r>
    </w:p>
    <w:p w:rsidR="00A32C0F" w:rsidRPr="008F1DC0" w:rsidRDefault="00EE4E39" w:rsidP="00A5614C">
      <w:pPr>
        <w:pStyle w:val="ListParagraph"/>
        <w:numPr>
          <w:ilvl w:val="1"/>
          <w:numId w:val="9"/>
        </w:numPr>
        <w:rPr>
          <w:rFonts w:ascii="Times New Roman" w:hAnsi="Times New Roman"/>
        </w:rPr>
      </w:pPr>
      <w:r w:rsidRPr="008F1DC0">
        <w:rPr>
          <w:rFonts w:ascii="Times New Roman" w:hAnsi="Times New Roman"/>
        </w:rPr>
        <w:t>Make payment via</w:t>
      </w:r>
      <w:del w:id="1114" w:author="Bruce Wayne" w:date="2015-08-26T10:34:00Z">
        <w:r w:rsidRPr="008F1DC0" w:rsidDel="00AB3D4F">
          <w:rPr>
            <w:rFonts w:ascii="Times New Roman" w:hAnsi="Times New Roman"/>
          </w:rPr>
          <w:delText xml:space="preserve"> Paypal,</w:delText>
        </w:r>
      </w:del>
      <w:r w:rsidRPr="008F1DC0">
        <w:rPr>
          <w:rFonts w:ascii="Times New Roman" w:hAnsi="Times New Roman"/>
        </w:rPr>
        <w:t xml:space="preserve"> BaoKim</w:t>
      </w:r>
      <w:del w:id="1115" w:author="Bruce Wayne" w:date="2015-08-26T10:35:00Z">
        <w:r w:rsidRPr="008F1DC0" w:rsidDel="00AB3D4F">
          <w:rPr>
            <w:rFonts w:ascii="Times New Roman" w:hAnsi="Times New Roman"/>
          </w:rPr>
          <w:delText>,</w:delText>
        </w:r>
      </w:del>
      <w:r w:rsidRPr="008F1DC0">
        <w:rPr>
          <w:rFonts w:ascii="Times New Roman" w:hAnsi="Times New Roman"/>
        </w:rPr>
        <w:t xml:space="preserve"> </w:t>
      </w:r>
      <w:del w:id="1116" w:author="Bruce Wayne" w:date="2015-08-26T10:35:00Z">
        <w:r w:rsidRPr="008F1DC0" w:rsidDel="00AB3D4F">
          <w:rPr>
            <w:rFonts w:ascii="Times New Roman" w:hAnsi="Times New Roman"/>
          </w:rPr>
          <w:delText xml:space="preserve">NganLuong </w:delText>
        </w:r>
      </w:del>
      <w:r w:rsidRPr="008F1DC0">
        <w:rPr>
          <w:rFonts w:ascii="Times New Roman" w:hAnsi="Times New Roman"/>
        </w:rPr>
        <w:t>or COD</w:t>
      </w:r>
    </w:p>
    <w:p w:rsidR="00A32C0F" w:rsidRPr="008F1DC0" w:rsidRDefault="009B70E4" w:rsidP="00A5614C">
      <w:pPr>
        <w:pStyle w:val="ListParagraph"/>
        <w:numPr>
          <w:ilvl w:val="0"/>
          <w:numId w:val="5"/>
        </w:numPr>
        <w:rPr>
          <w:rFonts w:ascii="Times New Roman" w:hAnsi="Times New Roman"/>
        </w:rPr>
      </w:pPr>
      <w:r w:rsidRPr="008F1DC0">
        <w:rPr>
          <w:rFonts w:ascii="Times New Roman" w:hAnsi="Times New Roman"/>
        </w:rPr>
        <w:t>Allow BeSpoke owner to:</w:t>
      </w:r>
    </w:p>
    <w:p w:rsidR="00C001C2" w:rsidRPr="008F1DC0" w:rsidRDefault="009B70E4" w:rsidP="00A5614C">
      <w:pPr>
        <w:pStyle w:val="ListParagraph"/>
        <w:numPr>
          <w:ilvl w:val="1"/>
          <w:numId w:val="10"/>
        </w:numPr>
        <w:rPr>
          <w:rFonts w:ascii="Times New Roman" w:hAnsi="Times New Roman"/>
        </w:rPr>
      </w:pPr>
      <w:r w:rsidRPr="008F1DC0">
        <w:rPr>
          <w:rFonts w:ascii="Times New Roman" w:hAnsi="Times New Roman"/>
        </w:rPr>
        <w:t>View, edit</w:t>
      </w:r>
      <w:r w:rsidR="00376A8E" w:rsidRPr="008F1DC0">
        <w:rPr>
          <w:rFonts w:ascii="Times New Roman" w:hAnsi="Times New Roman"/>
        </w:rPr>
        <w:t xml:space="preserve"> and</w:t>
      </w:r>
      <w:r w:rsidR="00D7118F" w:rsidRPr="008F1DC0">
        <w:rPr>
          <w:rFonts w:ascii="Times New Roman" w:hAnsi="Times New Roman"/>
        </w:rPr>
        <w:t xml:space="preserve"> lock</w:t>
      </w:r>
      <w:r w:rsidRPr="008F1DC0">
        <w:rPr>
          <w:rFonts w:ascii="Times New Roman" w:hAnsi="Times New Roman"/>
        </w:rPr>
        <w:t xml:space="preserve"> registered stores</w:t>
      </w:r>
    </w:p>
    <w:p w:rsidR="00C001C2" w:rsidRPr="008F1DC0" w:rsidRDefault="00C001C2" w:rsidP="00A5614C">
      <w:pPr>
        <w:ind w:firstLine="360"/>
        <w:jc w:val="both"/>
        <w:rPr>
          <w:rFonts w:ascii="Times New Roman" w:hAnsi="Times New Roman"/>
          <w:b/>
        </w:rPr>
      </w:pPr>
      <w:r w:rsidRPr="008F1DC0">
        <w:rPr>
          <w:rFonts w:ascii="Times New Roman" w:hAnsi="Times New Roman"/>
          <w:b/>
        </w:rPr>
        <w:t>OUT OF SCOPE FUNCTIONS:</w:t>
      </w:r>
    </w:p>
    <w:p w:rsidR="00C001C2" w:rsidRPr="008F1DC0" w:rsidRDefault="00C001C2" w:rsidP="00A5614C">
      <w:pPr>
        <w:pStyle w:val="ListParagraph"/>
        <w:numPr>
          <w:ilvl w:val="0"/>
          <w:numId w:val="13"/>
        </w:numPr>
        <w:spacing w:line="276" w:lineRule="auto"/>
        <w:rPr>
          <w:rFonts w:ascii="Times New Roman" w:hAnsi="Times New Roman"/>
        </w:rPr>
      </w:pPr>
      <w:r w:rsidRPr="008F1DC0">
        <w:rPr>
          <w:rFonts w:ascii="Times New Roman" w:hAnsi="Times New Roman"/>
        </w:rPr>
        <w:t>Personnel Management</w:t>
      </w:r>
    </w:p>
    <w:p w:rsidR="00C001C2" w:rsidRPr="008F1DC0" w:rsidRDefault="00C001C2" w:rsidP="00A5614C">
      <w:pPr>
        <w:pStyle w:val="ListParagraph"/>
        <w:numPr>
          <w:ilvl w:val="0"/>
          <w:numId w:val="13"/>
        </w:numPr>
        <w:spacing w:line="276" w:lineRule="auto"/>
        <w:rPr>
          <w:rFonts w:ascii="Times New Roman" w:hAnsi="Times New Roman"/>
        </w:rPr>
      </w:pPr>
      <w:r w:rsidRPr="008F1DC0">
        <w:rPr>
          <w:rFonts w:ascii="Times New Roman" w:hAnsi="Times New Roman"/>
        </w:rPr>
        <w:t>Financial Management</w:t>
      </w:r>
    </w:p>
    <w:p w:rsidR="00C001C2" w:rsidRPr="008F1DC0" w:rsidRDefault="006B1E52" w:rsidP="00A5614C">
      <w:pPr>
        <w:pStyle w:val="ListParagraph"/>
        <w:numPr>
          <w:ilvl w:val="0"/>
          <w:numId w:val="13"/>
        </w:numPr>
        <w:spacing w:line="276" w:lineRule="auto"/>
        <w:rPr>
          <w:rFonts w:ascii="Times New Roman" w:hAnsi="Times New Roman"/>
        </w:rPr>
      </w:pPr>
      <w:r w:rsidRPr="008F1DC0">
        <w:rPr>
          <w:rFonts w:ascii="Times New Roman" w:hAnsi="Times New Roman"/>
        </w:rPr>
        <w:t>Point of Sale</w:t>
      </w:r>
      <w:r w:rsidR="00C001C2" w:rsidRPr="008F1DC0">
        <w:rPr>
          <w:rFonts w:ascii="Times New Roman" w:hAnsi="Times New Roman"/>
        </w:rPr>
        <w:t xml:space="preserve"> </w:t>
      </w:r>
      <w:r w:rsidR="0008633B" w:rsidRPr="008F1DC0">
        <w:rPr>
          <w:rFonts w:ascii="Times New Roman" w:hAnsi="Times New Roman"/>
        </w:rPr>
        <w:t>s</w:t>
      </w:r>
      <w:r w:rsidR="00C001C2" w:rsidRPr="008F1DC0">
        <w:rPr>
          <w:rFonts w:ascii="Times New Roman" w:hAnsi="Times New Roman"/>
        </w:rPr>
        <w:t>oftware</w:t>
      </w:r>
      <w:r w:rsidRPr="008F1DC0">
        <w:rPr>
          <w:rFonts w:ascii="Times New Roman" w:hAnsi="Times New Roman"/>
        </w:rPr>
        <w:t xml:space="preserve"> </w:t>
      </w:r>
    </w:p>
    <w:p w:rsidR="00C001C2" w:rsidRPr="008F1DC0" w:rsidRDefault="00C001C2" w:rsidP="00A5614C">
      <w:pPr>
        <w:pStyle w:val="ListParagraph"/>
        <w:numPr>
          <w:ilvl w:val="0"/>
          <w:numId w:val="13"/>
        </w:numPr>
        <w:spacing w:line="276" w:lineRule="auto"/>
        <w:rPr>
          <w:rFonts w:ascii="Times New Roman" w:hAnsi="Times New Roman"/>
        </w:rPr>
      </w:pPr>
      <w:r w:rsidRPr="008F1DC0">
        <w:rPr>
          <w:rFonts w:ascii="Times New Roman" w:hAnsi="Times New Roman"/>
        </w:rPr>
        <w:t>Mobile app for buyer</w:t>
      </w:r>
    </w:p>
    <w:p w:rsidR="00C001C2" w:rsidRPr="008F1DC0" w:rsidRDefault="00C001C2" w:rsidP="00A5614C">
      <w:pPr>
        <w:pStyle w:val="ListParagraph"/>
        <w:numPr>
          <w:ilvl w:val="0"/>
          <w:numId w:val="13"/>
        </w:numPr>
        <w:spacing w:line="276" w:lineRule="auto"/>
        <w:rPr>
          <w:rFonts w:ascii="Times New Roman" w:hAnsi="Times New Roman"/>
        </w:rPr>
      </w:pPr>
      <w:r w:rsidRPr="008F1DC0">
        <w:rPr>
          <w:rFonts w:ascii="Times New Roman" w:hAnsi="Times New Roman"/>
        </w:rPr>
        <w:t>iOS app for shop owner</w:t>
      </w:r>
    </w:p>
    <w:p w:rsidR="00A32C0F" w:rsidRPr="008F1DC0" w:rsidRDefault="004F7364" w:rsidP="00A5614C">
      <w:pPr>
        <w:spacing w:after="160" w:line="259" w:lineRule="auto"/>
        <w:rPr>
          <w:rFonts w:ascii="Times New Roman" w:hAnsi="Times New Roman"/>
        </w:rPr>
      </w:pPr>
      <w:r w:rsidRPr="008F1DC0">
        <w:rPr>
          <w:rFonts w:ascii="Times New Roman" w:hAnsi="Times New Roman"/>
        </w:rPr>
        <w:br w:type="page"/>
      </w:r>
    </w:p>
    <w:p w:rsidR="00A32C0F" w:rsidRPr="008F1DC0" w:rsidRDefault="00D9271A" w:rsidP="00A5614C">
      <w:pPr>
        <w:pStyle w:val="Heading3"/>
        <w:numPr>
          <w:ilvl w:val="2"/>
          <w:numId w:val="35"/>
        </w:numPr>
        <w:rPr>
          <w:rFonts w:ascii="Times New Roman" w:hAnsi="Times New Roman"/>
        </w:rPr>
      </w:pPr>
      <w:bookmarkStart w:id="1117" w:name="_Toc428358789"/>
      <w:r w:rsidRPr="008F1DC0">
        <w:rPr>
          <w:rFonts w:ascii="Times New Roman" w:hAnsi="Times New Roman"/>
        </w:rPr>
        <w:lastRenderedPageBreak/>
        <w:t>Introduction about our propos</w:t>
      </w:r>
      <w:r w:rsidR="004F7364" w:rsidRPr="008F1DC0">
        <w:rPr>
          <w:rFonts w:ascii="Times New Roman" w:hAnsi="Times New Roman"/>
        </w:rPr>
        <w:t>ed</w:t>
      </w:r>
      <w:r w:rsidRPr="008F1DC0">
        <w:rPr>
          <w:rFonts w:ascii="Times New Roman" w:hAnsi="Times New Roman"/>
        </w:rPr>
        <w:t xml:space="preserve"> system</w:t>
      </w:r>
      <w:bookmarkEnd w:id="1117"/>
    </w:p>
    <w:p w:rsidR="00A32C0F" w:rsidRPr="008F1DC0" w:rsidRDefault="00CB0799" w:rsidP="00A5614C">
      <w:pPr>
        <w:spacing w:after="80"/>
        <w:ind w:left="990" w:hanging="270"/>
        <w:rPr>
          <w:rFonts w:ascii="Times New Roman" w:hAnsi="Times New Roman"/>
        </w:rPr>
      </w:pPr>
      <w:r w:rsidRPr="008F1DC0">
        <w:rPr>
          <w:rFonts w:ascii="Times New Roman" w:hAnsi="Times New Roman"/>
        </w:rPr>
        <w:t>Our system will include 4 main parts:</w:t>
      </w:r>
    </w:p>
    <w:p w:rsidR="00A32C0F" w:rsidRPr="008F1DC0" w:rsidRDefault="00CB0799" w:rsidP="00A5614C">
      <w:pPr>
        <w:pStyle w:val="ListParagraph"/>
        <w:numPr>
          <w:ilvl w:val="0"/>
          <w:numId w:val="11"/>
        </w:numPr>
        <w:spacing w:after="240"/>
        <w:jc w:val="both"/>
        <w:rPr>
          <w:rFonts w:ascii="Times New Roman" w:hAnsi="Times New Roman"/>
        </w:rPr>
      </w:pPr>
      <w:r w:rsidRPr="008F1DC0">
        <w:rPr>
          <w:rFonts w:ascii="Times New Roman" w:hAnsi="Times New Roman"/>
        </w:rPr>
        <w:t>BeSpoke website:</w:t>
      </w:r>
      <w:r w:rsidR="00B828A5" w:rsidRPr="008F1DC0">
        <w:rPr>
          <w:rFonts w:ascii="Times New Roman" w:hAnsi="Times New Roman"/>
        </w:rPr>
        <w:t xml:space="preserve"> </w:t>
      </w:r>
      <w:r w:rsidRPr="008F1DC0">
        <w:rPr>
          <w:rFonts w:ascii="Times New Roman" w:hAnsi="Times New Roman"/>
        </w:rPr>
        <w:t xml:space="preserve">Where </w:t>
      </w:r>
      <w:r w:rsidR="001044C3" w:rsidRPr="008F1DC0">
        <w:rPr>
          <w:rFonts w:ascii="Times New Roman" w:hAnsi="Times New Roman"/>
        </w:rPr>
        <w:t>Shop owner</w:t>
      </w:r>
      <w:r w:rsidR="00376A8E" w:rsidRPr="008F1DC0">
        <w:rPr>
          <w:rFonts w:ascii="Times New Roman" w:hAnsi="Times New Roman"/>
        </w:rPr>
        <w:t>s</w:t>
      </w:r>
      <w:r w:rsidRPr="008F1DC0">
        <w:rPr>
          <w:rFonts w:ascii="Times New Roman" w:hAnsi="Times New Roman"/>
        </w:rPr>
        <w:t xml:space="preserve"> can register </w:t>
      </w:r>
      <w:r w:rsidR="00376A8E" w:rsidRPr="008F1DC0">
        <w:rPr>
          <w:rFonts w:ascii="Times New Roman" w:hAnsi="Times New Roman"/>
        </w:rPr>
        <w:t>for their</w:t>
      </w:r>
      <w:r w:rsidRPr="008F1DC0">
        <w:rPr>
          <w:rFonts w:ascii="Times New Roman" w:hAnsi="Times New Roman"/>
        </w:rPr>
        <w:t xml:space="preserve"> online stores</w:t>
      </w:r>
      <w:r w:rsidR="00376A8E" w:rsidRPr="008F1DC0">
        <w:rPr>
          <w:rFonts w:ascii="Times New Roman" w:hAnsi="Times New Roman"/>
        </w:rPr>
        <w:t>.</w:t>
      </w:r>
    </w:p>
    <w:p w:rsidR="00A32C0F" w:rsidRPr="008F1DC0" w:rsidRDefault="00CB0799" w:rsidP="00A5614C">
      <w:pPr>
        <w:pStyle w:val="ListParagraph"/>
        <w:numPr>
          <w:ilvl w:val="0"/>
          <w:numId w:val="11"/>
        </w:numPr>
        <w:spacing w:after="240"/>
        <w:jc w:val="both"/>
        <w:rPr>
          <w:rFonts w:ascii="Times New Roman" w:hAnsi="Times New Roman"/>
        </w:rPr>
      </w:pPr>
      <w:r w:rsidRPr="008F1DC0">
        <w:rPr>
          <w:rFonts w:ascii="Times New Roman" w:hAnsi="Times New Roman"/>
        </w:rPr>
        <w:t xml:space="preserve">Online store administration: Where </w:t>
      </w:r>
      <w:r w:rsidR="001044C3" w:rsidRPr="008F1DC0">
        <w:rPr>
          <w:rFonts w:ascii="Times New Roman" w:hAnsi="Times New Roman"/>
        </w:rPr>
        <w:t>Shop owner</w:t>
      </w:r>
      <w:r w:rsidR="009B6B4F" w:rsidRPr="008F1DC0">
        <w:rPr>
          <w:rFonts w:ascii="Times New Roman" w:hAnsi="Times New Roman"/>
        </w:rPr>
        <w:t xml:space="preserve"> </w:t>
      </w:r>
      <w:r w:rsidR="00B52351" w:rsidRPr="008F1DC0">
        <w:rPr>
          <w:rFonts w:ascii="Times New Roman" w:hAnsi="Times New Roman"/>
        </w:rPr>
        <w:t>login to manage their online store and grow their business</w:t>
      </w:r>
      <w:r w:rsidR="00376A8E" w:rsidRPr="008F1DC0">
        <w:rPr>
          <w:rFonts w:ascii="Times New Roman" w:hAnsi="Times New Roman"/>
        </w:rPr>
        <w:t>.</w:t>
      </w:r>
    </w:p>
    <w:p w:rsidR="00A32C0F" w:rsidRPr="008F1DC0" w:rsidRDefault="007E09A0" w:rsidP="00A5614C">
      <w:pPr>
        <w:pStyle w:val="ListParagraph"/>
        <w:numPr>
          <w:ilvl w:val="0"/>
          <w:numId w:val="11"/>
        </w:numPr>
        <w:spacing w:after="240"/>
        <w:jc w:val="both"/>
        <w:rPr>
          <w:rFonts w:ascii="Times New Roman" w:hAnsi="Times New Roman"/>
        </w:rPr>
      </w:pPr>
      <w:r w:rsidRPr="008F1DC0">
        <w:rPr>
          <w:rFonts w:ascii="Times New Roman" w:hAnsi="Times New Roman"/>
        </w:rPr>
        <w:t xml:space="preserve">Online stores: </w:t>
      </w:r>
      <w:r w:rsidR="00376A8E" w:rsidRPr="008F1DC0">
        <w:rPr>
          <w:rFonts w:ascii="Times New Roman" w:hAnsi="Times New Roman"/>
        </w:rPr>
        <w:t>C</w:t>
      </w:r>
      <w:r w:rsidRPr="008F1DC0">
        <w:rPr>
          <w:rFonts w:ascii="Times New Roman" w:hAnsi="Times New Roman"/>
        </w:rPr>
        <w:t xml:space="preserve">reated </w:t>
      </w:r>
      <w:r w:rsidR="009B6B4F" w:rsidRPr="008F1DC0">
        <w:rPr>
          <w:rFonts w:ascii="Times New Roman" w:hAnsi="Times New Roman"/>
        </w:rPr>
        <w:t>on Shop</w:t>
      </w:r>
      <w:r w:rsidR="001044C3" w:rsidRPr="008F1DC0">
        <w:rPr>
          <w:rFonts w:ascii="Times New Roman" w:hAnsi="Times New Roman"/>
        </w:rPr>
        <w:t xml:space="preserve"> owner</w:t>
      </w:r>
      <w:r w:rsidRPr="008F1DC0">
        <w:rPr>
          <w:rFonts w:ascii="Times New Roman" w:hAnsi="Times New Roman"/>
        </w:rPr>
        <w:t xml:space="preserve">’s demand where </w:t>
      </w:r>
      <w:r w:rsidR="006E221B" w:rsidRPr="008F1DC0">
        <w:rPr>
          <w:rFonts w:ascii="Times New Roman" w:hAnsi="Times New Roman"/>
        </w:rPr>
        <w:t>Customers</w:t>
      </w:r>
      <w:r w:rsidRPr="008F1DC0">
        <w:rPr>
          <w:rFonts w:ascii="Times New Roman" w:hAnsi="Times New Roman"/>
        </w:rPr>
        <w:t xml:space="preserve"> come to </w:t>
      </w:r>
      <w:r w:rsidR="000814ED" w:rsidRPr="008F1DC0">
        <w:rPr>
          <w:rFonts w:ascii="Times New Roman" w:hAnsi="Times New Roman"/>
        </w:rPr>
        <w:t>browse</w:t>
      </w:r>
      <w:r w:rsidRPr="008F1DC0">
        <w:rPr>
          <w:rFonts w:ascii="Times New Roman" w:hAnsi="Times New Roman"/>
        </w:rPr>
        <w:t>, buy product</w:t>
      </w:r>
      <w:r w:rsidR="00376A8E" w:rsidRPr="008F1DC0">
        <w:rPr>
          <w:rFonts w:ascii="Times New Roman" w:hAnsi="Times New Roman"/>
        </w:rPr>
        <w:t>s</w:t>
      </w:r>
      <w:r w:rsidRPr="008F1DC0">
        <w:rPr>
          <w:rFonts w:ascii="Times New Roman" w:hAnsi="Times New Roman"/>
        </w:rPr>
        <w:t xml:space="preserve"> and track their orders</w:t>
      </w:r>
    </w:p>
    <w:p w:rsidR="00033D5D" w:rsidRPr="008F1DC0" w:rsidRDefault="009C2205" w:rsidP="00033D5D">
      <w:pPr>
        <w:pStyle w:val="ListParagraph"/>
        <w:rPr>
          <w:rFonts w:ascii="Times New Roman" w:hAnsi="Times New Roman"/>
        </w:rPr>
      </w:pPr>
      <w:r w:rsidRPr="008F1DC0">
        <w:rPr>
          <w:rFonts w:ascii="Times New Roman" w:hAnsi="Times New Roman"/>
        </w:rPr>
        <w:t xml:space="preserve">Android mobile application for </w:t>
      </w:r>
      <w:r w:rsidR="001044C3" w:rsidRPr="008F1DC0">
        <w:rPr>
          <w:rFonts w:ascii="Times New Roman" w:hAnsi="Times New Roman"/>
        </w:rPr>
        <w:t xml:space="preserve">Shop owner: </w:t>
      </w:r>
      <w:r w:rsidR="00CF7C70" w:rsidRPr="008F1DC0">
        <w:rPr>
          <w:rFonts w:ascii="Times New Roman" w:hAnsi="Times New Roman"/>
        </w:rPr>
        <w:t xml:space="preserve">Shop owner can use this app to set </w:t>
      </w:r>
      <w:r w:rsidR="000814ED" w:rsidRPr="008F1DC0">
        <w:rPr>
          <w:rFonts w:ascii="Times New Roman" w:hAnsi="Times New Roman"/>
        </w:rPr>
        <w:t>up reporting schedule</w:t>
      </w:r>
      <w:r w:rsidR="00CF7C70" w:rsidRPr="008F1DC0">
        <w:rPr>
          <w:rFonts w:ascii="Times New Roman" w:hAnsi="Times New Roman"/>
        </w:rPr>
        <w:t>, view store statistic</w:t>
      </w:r>
      <w:r w:rsidR="000814ED" w:rsidRPr="008F1DC0">
        <w:rPr>
          <w:rFonts w:ascii="Times New Roman" w:hAnsi="Times New Roman"/>
        </w:rPr>
        <w:t>s</w:t>
      </w:r>
      <w:r w:rsidR="00CF7C70" w:rsidRPr="008F1DC0">
        <w:rPr>
          <w:rFonts w:ascii="Times New Roman" w:hAnsi="Times New Roman"/>
        </w:rPr>
        <w:t>, report</w:t>
      </w:r>
      <w:r w:rsidR="000814ED" w:rsidRPr="008F1DC0">
        <w:rPr>
          <w:rFonts w:ascii="Times New Roman" w:hAnsi="Times New Roman"/>
        </w:rPr>
        <w:t>s</w:t>
      </w:r>
      <w:r w:rsidR="00CF7C70" w:rsidRPr="008F1DC0">
        <w:rPr>
          <w:rFonts w:ascii="Times New Roman" w:hAnsi="Times New Roman"/>
        </w:rPr>
        <w:t>....</w:t>
      </w:r>
    </w:p>
    <w:p w:rsidR="00033D5D" w:rsidRPr="008F1DC0" w:rsidRDefault="00033D5D">
      <w:pPr>
        <w:spacing w:after="160" w:line="259" w:lineRule="auto"/>
        <w:rPr>
          <w:rFonts w:ascii="Times New Roman" w:hAnsi="Times New Roman"/>
        </w:rPr>
      </w:pPr>
      <w:r w:rsidRPr="008F1DC0">
        <w:rPr>
          <w:rFonts w:ascii="Times New Roman" w:hAnsi="Times New Roman"/>
        </w:rPr>
        <w:br w:type="page"/>
      </w:r>
    </w:p>
    <w:p w:rsidR="00A02455" w:rsidRPr="008F1DC0" w:rsidRDefault="005E25AD">
      <w:pPr>
        <w:pStyle w:val="Heading1"/>
        <w:rPr>
          <w:rFonts w:ascii="Times New Roman" w:hAnsi="Times New Roman" w:cs="Times New Roman"/>
          <w:b/>
          <w:color w:val="auto"/>
        </w:rPr>
      </w:pPr>
      <w:bookmarkStart w:id="1118" w:name="_Toc396381133"/>
      <w:bookmarkStart w:id="1119" w:name="_Toc424438816"/>
      <w:bookmarkStart w:id="1120" w:name="_Toc428358790"/>
      <w:r w:rsidRPr="008F1DC0">
        <w:rPr>
          <w:rFonts w:ascii="Times New Roman" w:hAnsi="Times New Roman" w:cs="Times New Roman"/>
          <w:b/>
          <w:color w:val="auto"/>
        </w:rPr>
        <w:lastRenderedPageBreak/>
        <w:t>CHAPTER 2</w:t>
      </w:r>
      <w:r w:rsidR="00A02455" w:rsidRPr="008F1DC0">
        <w:rPr>
          <w:rFonts w:ascii="Times New Roman" w:hAnsi="Times New Roman" w:cs="Times New Roman"/>
          <w:b/>
          <w:color w:val="auto"/>
        </w:rPr>
        <w:t xml:space="preserve">: </w:t>
      </w:r>
      <w:bookmarkEnd w:id="1118"/>
      <w:bookmarkEnd w:id="1119"/>
      <w:r w:rsidRPr="008F1DC0">
        <w:rPr>
          <w:rFonts w:ascii="Times New Roman" w:hAnsi="Times New Roman" w:cs="Times New Roman"/>
          <w:b/>
          <w:color w:val="auto"/>
        </w:rPr>
        <w:t>PROJECT MANAGEMENT PLAN</w:t>
      </w:r>
      <w:bookmarkEnd w:id="1120"/>
    </w:p>
    <w:p w:rsidR="00A02455" w:rsidRPr="008F1DC0" w:rsidRDefault="00A02455" w:rsidP="00A5614C">
      <w:pPr>
        <w:pStyle w:val="Heading2"/>
        <w:numPr>
          <w:ilvl w:val="0"/>
          <w:numId w:val="0"/>
        </w:numPr>
        <w:rPr>
          <w:rFonts w:ascii="Times New Roman" w:hAnsi="Times New Roman"/>
        </w:rPr>
      </w:pPr>
      <w:bookmarkStart w:id="1121" w:name="_Toc424438817"/>
      <w:bookmarkStart w:id="1122" w:name="_Toc428358791"/>
      <w:r w:rsidRPr="008F1DC0">
        <w:rPr>
          <w:rFonts w:ascii="Times New Roman" w:hAnsi="Times New Roman"/>
        </w:rPr>
        <w:t>2.1 Purpose</w:t>
      </w:r>
      <w:bookmarkEnd w:id="1121"/>
      <w:bookmarkEnd w:id="1122"/>
    </w:p>
    <w:p w:rsidR="00A02455" w:rsidRPr="008F1DC0" w:rsidRDefault="00A02455" w:rsidP="00A02455">
      <w:pPr>
        <w:ind w:firstLine="720"/>
        <w:jc w:val="both"/>
        <w:rPr>
          <w:rFonts w:ascii="Times New Roman" w:hAnsi="Times New Roman"/>
        </w:rPr>
      </w:pPr>
      <w:r w:rsidRPr="008F1DC0">
        <w:rPr>
          <w:rFonts w:ascii="Times New Roman" w:hAnsi="Times New Roman"/>
        </w:rPr>
        <w:br/>
        <w:t>The purpose of this chapter is to describe the organization and plan of the project. All team members must use this chapter as a guideline for tracking assigned tasks and deadlines. This chapter also included an overview of this project and team member. This is a document for daily meeting and meeting minute.</w:t>
      </w:r>
    </w:p>
    <w:p w:rsidR="00A02455" w:rsidRPr="008F1DC0" w:rsidRDefault="00A02455" w:rsidP="00A5614C">
      <w:pPr>
        <w:pStyle w:val="Heading2"/>
        <w:numPr>
          <w:ilvl w:val="0"/>
          <w:numId w:val="0"/>
        </w:numPr>
        <w:rPr>
          <w:rFonts w:ascii="Times New Roman" w:hAnsi="Times New Roman"/>
        </w:rPr>
      </w:pPr>
      <w:bookmarkStart w:id="1123" w:name="_Toc424438818"/>
      <w:bookmarkStart w:id="1124" w:name="_Toc428358792"/>
      <w:r w:rsidRPr="008F1DC0">
        <w:rPr>
          <w:rFonts w:ascii="Times New Roman" w:hAnsi="Times New Roman"/>
        </w:rPr>
        <w:t>2.2 Development Environment</w:t>
      </w:r>
      <w:bookmarkEnd w:id="1123"/>
      <w:bookmarkEnd w:id="1124"/>
    </w:p>
    <w:p w:rsidR="00A02455" w:rsidRPr="008F1DC0" w:rsidRDefault="00A02455" w:rsidP="00A5614C">
      <w:pPr>
        <w:pStyle w:val="Heading3"/>
        <w:numPr>
          <w:ilvl w:val="0"/>
          <w:numId w:val="0"/>
        </w:numPr>
        <w:rPr>
          <w:rFonts w:ascii="Times New Roman" w:hAnsi="Times New Roman"/>
        </w:rPr>
      </w:pPr>
      <w:bookmarkStart w:id="1125" w:name="_Toc424438819"/>
      <w:bookmarkStart w:id="1126" w:name="_Toc428358793"/>
      <w:r w:rsidRPr="008F1DC0">
        <w:rPr>
          <w:rFonts w:ascii="Times New Roman" w:hAnsi="Times New Roman"/>
        </w:rPr>
        <w:t>2.2.1 Software environment</w:t>
      </w:r>
      <w:bookmarkEnd w:id="1125"/>
      <w:bookmarkEnd w:id="1126"/>
    </w:p>
    <w:p w:rsidR="00A02455" w:rsidRPr="008F1DC0" w:rsidRDefault="00A02455" w:rsidP="00A02455">
      <w:pPr>
        <w:pStyle w:val="ListParagraph"/>
        <w:numPr>
          <w:ilvl w:val="0"/>
          <w:numId w:val="29"/>
        </w:numPr>
        <w:spacing w:line="276" w:lineRule="auto"/>
        <w:rPr>
          <w:rFonts w:ascii="Times New Roman" w:hAnsi="Times New Roman"/>
        </w:rPr>
      </w:pPr>
      <w:r w:rsidRPr="008F1DC0">
        <w:rPr>
          <w:rFonts w:ascii="Times New Roman" w:hAnsi="Times New Roman"/>
        </w:rPr>
        <w:t>Operating system: Window 7, Window 8</w:t>
      </w:r>
    </w:p>
    <w:p w:rsidR="00BB318D" w:rsidRPr="008F1DC0" w:rsidRDefault="00BB318D" w:rsidP="00A02455">
      <w:pPr>
        <w:pStyle w:val="ListParagraph"/>
        <w:numPr>
          <w:ilvl w:val="0"/>
          <w:numId w:val="29"/>
        </w:numPr>
        <w:spacing w:line="276" w:lineRule="auto"/>
        <w:rPr>
          <w:rFonts w:ascii="Times New Roman" w:hAnsi="Times New Roman"/>
        </w:rPr>
      </w:pPr>
      <w:r w:rsidRPr="008F1DC0">
        <w:rPr>
          <w:rFonts w:ascii="Times New Roman" w:hAnsi="Times New Roman"/>
        </w:rPr>
        <w:t xml:space="preserve">Software: </w:t>
      </w:r>
      <w:r w:rsidR="00835782" w:rsidRPr="008F1DC0">
        <w:rPr>
          <w:rFonts w:ascii="Times New Roman" w:hAnsi="Times New Roman"/>
        </w:rPr>
        <w:t>Net</w:t>
      </w:r>
      <w:r w:rsidR="00D8462B" w:rsidRPr="008F1DC0">
        <w:rPr>
          <w:rFonts w:ascii="Times New Roman" w:hAnsi="Times New Roman"/>
        </w:rPr>
        <w:t>B</w:t>
      </w:r>
      <w:r w:rsidR="00835782" w:rsidRPr="008F1DC0">
        <w:rPr>
          <w:rFonts w:ascii="Times New Roman" w:hAnsi="Times New Roman"/>
        </w:rPr>
        <w:t>ean</w:t>
      </w:r>
      <w:r w:rsidR="00D8462B" w:rsidRPr="008F1DC0">
        <w:rPr>
          <w:rFonts w:ascii="Times New Roman" w:hAnsi="Times New Roman"/>
        </w:rPr>
        <w:t>s</w:t>
      </w:r>
      <w:r w:rsidR="00835782" w:rsidRPr="008F1DC0">
        <w:rPr>
          <w:rFonts w:ascii="Times New Roman" w:hAnsi="Times New Roman"/>
        </w:rPr>
        <w:t xml:space="preserve">, </w:t>
      </w:r>
      <w:r w:rsidRPr="008F1DC0">
        <w:rPr>
          <w:rFonts w:ascii="Times New Roman" w:hAnsi="Times New Roman"/>
        </w:rPr>
        <w:t>PHP Storm</w:t>
      </w:r>
      <w:r w:rsidR="009A3C88" w:rsidRPr="008F1DC0">
        <w:rPr>
          <w:rFonts w:ascii="Times New Roman" w:hAnsi="Times New Roman"/>
        </w:rPr>
        <w:t>, Android Studio</w:t>
      </w:r>
      <w:r w:rsidR="00D8462B" w:rsidRPr="008F1DC0">
        <w:rPr>
          <w:rFonts w:ascii="Times New Roman" w:hAnsi="Times New Roman"/>
        </w:rPr>
        <w:t xml:space="preserve"> 1.2</w:t>
      </w:r>
    </w:p>
    <w:p w:rsidR="00BB318D" w:rsidRPr="008F1DC0" w:rsidRDefault="00684E84" w:rsidP="00A02455">
      <w:pPr>
        <w:pStyle w:val="ListParagraph"/>
        <w:numPr>
          <w:ilvl w:val="0"/>
          <w:numId w:val="29"/>
        </w:numPr>
        <w:spacing w:line="276" w:lineRule="auto"/>
        <w:rPr>
          <w:rFonts w:ascii="Times New Roman" w:hAnsi="Times New Roman"/>
        </w:rPr>
      </w:pPr>
      <w:r w:rsidRPr="008F1DC0">
        <w:rPr>
          <w:rFonts w:ascii="Times New Roman" w:hAnsi="Times New Roman"/>
        </w:rPr>
        <w:t xml:space="preserve">The PHP </w:t>
      </w:r>
      <w:r w:rsidR="00BB318D" w:rsidRPr="008F1DC0">
        <w:rPr>
          <w:rFonts w:ascii="Times New Roman" w:hAnsi="Times New Roman"/>
        </w:rPr>
        <w:t>Framework: Laravel</w:t>
      </w:r>
      <w:r w:rsidR="00D8462B" w:rsidRPr="008F1DC0">
        <w:rPr>
          <w:rFonts w:ascii="Times New Roman" w:hAnsi="Times New Roman"/>
        </w:rPr>
        <w:t xml:space="preserve"> 4.2</w:t>
      </w:r>
    </w:p>
    <w:p w:rsidR="00A02455" w:rsidRPr="008F1DC0" w:rsidRDefault="00684E84" w:rsidP="00A5614C">
      <w:pPr>
        <w:pStyle w:val="ListParagraph"/>
        <w:numPr>
          <w:ilvl w:val="0"/>
          <w:numId w:val="29"/>
        </w:numPr>
        <w:spacing w:line="276" w:lineRule="auto"/>
        <w:rPr>
          <w:rFonts w:ascii="Times New Roman" w:hAnsi="Times New Roman"/>
        </w:rPr>
      </w:pPr>
      <w:r w:rsidRPr="008F1DC0">
        <w:rPr>
          <w:rFonts w:ascii="Times New Roman" w:hAnsi="Times New Roman"/>
        </w:rPr>
        <w:t>Database: MongoDB</w:t>
      </w:r>
      <w:r w:rsidR="00D8462B" w:rsidRPr="008F1DC0">
        <w:rPr>
          <w:rFonts w:ascii="Times New Roman" w:hAnsi="Times New Roman"/>
        </w:rPr>
        <w:t xml:space="preserve"> 3.0</w:t>
      </w:r>
    </w:p>
    <w:p w:rsidR="00B579AB" w:rsidRPr="008F1DC0" w:rsidRDefault="00B579AB" w:rsidP="00A5614C">
      <w:pPr>
        <w:pStyle w:val="ListParagraph"/>
        <w:numPr>
          <w:ilvl w:val="0"/>
          <w:numId w:val="29"/>
        </w:numPr>
        <w:spacing w:line="276" w:lineRule="auto"/>
        <w:rPr>
          <w:rFonts w:ascii="Times New Roman" w:hAnsi="Times New Roman"/>
        </w:rPr>
      </w:pPr>
      <w:r w:rsidRPr="008F1DC0">
        <w:rPr>
          <w:rFonts w:ascii="Times New Roman" w:hAnsi="Times New Roman"/>
        </w:rPr>
        <w:t>Database Management Tool: Robomongo  0.8.5</w:t>
      </w:r>
    </w:p>
    <w:p w:rsidR="00A02455" w:rsidRPr="008F1DC0" w:rsidRDefault="00A02455" w:rsidP="00A5614C">
      <w:pPr>
        <w:pStyle w:val="Heading3"/>
        <w:numPr>
          <w:ilvl w:val="0"/>
          <w:numId w:val="0"/>
        </w:numPr>
        <w:rPr>
          <w:rFonts w:ascii="Times New Roman" w:hAnsi="Times New Roman"/>
        </w:rPr>
      </w:pPr>
      <w:bookmarkStart w:id="1127" w:name="_Toc424438820"/>
      <w:bookmarkStart w:id="1128" w:name="_Toc428358794"/>
      <w:r w:rsidRPr="008F1DC0">
        <w:rPr>
          <w:rFonts w:ascii="Times New Roman" w:hAnsi="Times New Roman"/>
        </w:rPr>
        <w:t>2.2.2 Hardware environment</w:t>
      </w:r>
      <w:bookmarkEnd w:id="1127"/>
      <w:bookmarkEnd w:id="1128"/>
    </w:p>
    <w:p w:rsidR="00A02455" w:rsidRPr="008F1DC0" w:rsidRDefault="00A02455" w:rsidP="00A02455">
      <w:pPr>
        <w:pStyle w:val="Heading4"/>
        <w:rPr>
          <w:rFonts w:ascii="Times New Roman" w:hAnsi="Times New Roman" w:cs="Times New Roman"/>
        </w:rPr>
      </w:pPr>
      <w:r w:rsidRPr="008F1DC0">
        <w:rPr>
          <w:rFonts w:ascii="Times New Roman" w:hAnsi="Times New Roman" w:cs="Times New Roman"/>
        </w:rPr>
        <w:t>2.2.2.1 Personal Computer</w:t>
      </w:r>
    </w:p>
    <w:p w:rsidR="00A02455" w:rsidRPr="008F1DC0" w:rsidRDefault="00A02455" w:rsidP="00A02455">
      <w:pPr>
        <w:ind w:left="360"/>
        <w:rPr>
          <w:rFonts w:ascii="Times New Roman" w:hAnsi="Times New Roman"/>
          <w:b/>
        </w:rPr>
      </w:pPr>
      <w:r w:rsidRPr="008F1DC0">
        <w:rPr>
          <w:rFonts w:ascii="Times New Roman" w:hAnsi="Times New Roman"/>
          <w:b/>
        </w:rPr>
        <w:t>Requirement (minimum) Specs</w:t>
      </w:r>
    </w:p>
    <w:p w:rsidR="00A02455" w:rsidRPr="008F1DC0" w:rsidRDefault="00A02455" w:rsidP="00A02455">
      <w:pPr>
        <w:pStyle w:val="ListParagraph"/>
        <w:numPr>
          <w:ilvl w:val="0"/>
          <w:numId w:val="30"/>
        </w:numPr>
        <w:spacing w:line="276" w:lineRule="auto"/>
        <w:ind w:left="1080"/>
        <w:rPr>
          <w:rFonts w:ascii="Times New Roman" w:hAnsi="Times New Roman"/>
        </w:rPr>
      </w:pPr>
      <w:r w:rsidRPr="008F1DC0">
        <w:rPr>
          <w:rFonts w:ascii="Times New Roman" w:hAnsi="Times New Roman"/>
        </w:rPr>
        <w:t>CPU: Inter(R) Core(TM) i3 1.7 GHz or better supported</w:t>
      </w:r>
    </w:p>
    <w:p w:rsidR="00A02455" w:rsidRPr="008F1DC0" w:rsidRDefault="00A02455" w:rsidP="00A02455">
      <w:pPr>
        <w:pStyle w:val="ListParagraph"/>
        <w:numPr>
          <w:ilvl w:val="0"/>
          <w:numId w:val="30"/>
        </w:numPr>
        <w:spacing w:line="276" w:lineRule="auto"/>
        <w:ind w:left="1080"/>
        <w:rPr>
          <w:rFonts w:ascii="Times New Roman" w:hAnsi="Times New Roman"/>
        </w:rPr>
      </w:pPr>
      <w:r w:rsidRPr="008F1DC0">
        <w:rPr>
          <w:rFonts w:ascii="Times New Roman" w:hAnsi="Times New Roman"/>
        </w:rPr>
        <w:t>RAM:</w:t>
      </w:r>
      <w:r w:rsidR="00516E11" w:rsidRPr="008F1DC0">
        <w:rPr>
          <w:rFonts w:ascii="Times New Roman" w:hAnsi="Times New Roman"/>
        </w:rPr>
        <w:t>4</w:t>
      </w:r>
      <w:r w:rsidRPr="008F1DC0">
        <w:rPr>
          <w:rFonts w:ascii="Times New Roman" w:hAnsi="Times New Roman"/>
        </w:rPr>
        <w:t xml:space="preserve">G for windows 7, </w:t>
      </w:r>
      <w:r w:rsidR="00516E11" w:rsidRPr="008F1DC0">
        <w:rPr>
          <w:rFonts w:ascii="Times New Roman" w:hAnsi="Times New Roman"/>
        </w:rPr>
        <w:t>4</w:t>
      </w:r>
      <w:r w:rsidRPr="008F1DC0">
        <w:rPr>
          <w:rFonts w:ascii="Times New Roman" w:hAnsi="Times New Roman"/>
        </w:rPr>
        <w:t>G for windows 8</w:t>
      </w:r>
    </w:p>
    <w:p w:rsidR="00A02455" w:rsidRPr="008F1DC0" w:rsidRDefault="00A02455" w:rsidP="00A02455">
      <w:pPr>
        <w:pStyle w:val="ListParagraph"/>
        <w:numPr>
          <w:ilvl w:val="0"/>
          <w:numId w:val="30"/>
        </w:numPr>
        <w:spacing w:line="276" w:lineRule="auto"/>
        <w:ind w:left="1080"/>
        <w:rPr>
          <w:rFonts w:ascii="Times New Roman" w:hAnsi="Times New Roman"/>
        </w:rPr>
      </w:pPr>
      <w:r w:rsidRPr="008F1DC0">
        <w:rPr>
          <w:rFonts w:ascii="Times New Roman" w:hAnsi="Times New Roman"/>
        </w:rPr>
        <w:t>Hard Drive: 100G of free space</w:t>
      </w:r>
    </w:p>
    <w:p w:rsidR="00A02455" w:rsidRPr="008F1DC0" w:rsidRDefault="00A02455" w:rsidP="00A02455">
      <w:pPr>
        <w:ind w:left="360"/>
        <w:rPr>
          <w:rFonts w:ascii="Times New Roman" w:hAnsi="Times New Roman"/>
          <w:b/>
        </w:rPr>
      </w:pPr>
      <w:r w:rsidRPr="008F1DC0">
        <w:rPr>
          <w:rFonts w:ascii="Times New Roman" w:hAnsi="Times New Roman"/>
          <w:b/>
        </w:rPr>
        <w:t>Recommended Specs</w:t>
      </w:r>
    </w:p>
    <w:p w:rsidR="00A02455" w:rsidRPr="008F1DC0" w:rsidRDefault="00A02455" w:rsidP="00A02455">
      <w:pPr>
        <w:pStyle w:val="ListParagraph"/>
        <w:numPr>
          <w:ilvl w:val="0"/>
          <w:numId w:val="30"/>
        </w:numPr>
        <w:spacing w:line="276" w:lineRule="auto"/>
        <w:ind w:left="1080"/>
        <w:rPr>
          <w:rFonts w:ascii="Times New Roman" w:hAnsi="Times New Roman"/>
        </w:rPr>
      </w:pPr>
      <w:r w:rsidRPr="008F1DC0">
        <w:rPr>
          <w:rFonts w:ascii="Times New Roman" w:hAnsi="Times New Roman"/>
        </w:rPr>
        <w:t>CPU: Inter(R) Core(TM) i5 1.7 GHz or better supported</w:t>
      </w:r>
    </w:p>
    <w:p w:rsidR="00A02455" w:rsidRPr="008F1DC0" w:rsidRDefault="00A02455" w:rsidP="00A02455">
      <w:pPr>
        <w:pStyle w:val="ListParagraph"/>
        <w:numPr>
          <w:ilvl w:val="0"/>
          <w:numId w:val="30"/>
        </w:numPr>
        <w:spacing w:line="276" w:lineRule="auto"/>
        <w:ind w:left="1080"/>
        <w:rPr>
          <w:rFonts w:ascii="Times New Roman" w:hAnsi="Times New Roman"/>
        </w:rPr>
      </w:pPr>
      <w:r w:rsidRPr="008F1DC0">
        <w:rPr>
          <w:rFonts w:ascii="Times New Roman" w:hAnsi="Times New Roman"/>
        </w:rPr>
        <w:t xml:space="preserve">RAM: </w:t>
      </w:r>
      <w:r w:rsidR="00516E11" w:rsidRPr="008F1DC0">
        <w:rPr>
          <w:rFonts w:ascii="Times New Roman" w:hAnsi="Times New Roman"/>
        </w:rPr>
        <w:t>8</w:t>
      </w:r>
      <w:r w:rsidRPr="008F1DC0">
        <w:rPr>
          <w:rFonts w:ascii="Times New Roman" w:hAnsi="Times New Roman"/>
        </w:rPr>
        <w:t xml:space="preserve">G for windows 7, </w:t>
      </w:r>
      <w:r w:rsidR="00516E11" w:rsidRPr="008F1DC0">
        <w:rPr>
          <w:rFonts w:ascii="Times New Roman" w:hAnsi="Times New Roman"/>
        </w:rPr>
        <w:t>8</w:t>
      </w:r>
      <w:r w:rsidRPr="008F1DC0">
        <w:rPr>
          <w:rFonts w:ascii="Times New Roman" w:hAnsi="Times New Roman"/>
        </w:rPr>
        <w:t>G for windows 8</w:t>
      </w:r>
    </w:p>
    <w:p w:rsidR="00A02455" w:rsidRPr="008F1DC0" w:rsidRDefault="00A02455" w:rsidP="00A02455">
      <w:pPr>
        <w:pStyle w:val="ListParagraph"/>
        <w:numPr>
          <w:ilvl w:val="0"/>
          <w:numId w:val="30"/>
        </w:numPr>
        <w:spacing w:line="276" w:lineRule="auto"/>
        <w:ind w:left="1080"/>
        <w:rPr>
          <w:rFonts w:ascii="Times New Roman" w:hAnsi="Times New Roman"/>
        </w:rPr>
      </w:pPr>
      <w:r w:rsidRPr="008F1DC0">
        <w:rPr>
          <w:rFonts w:ascii="Times New Roman" w:hAnsi="Times New Roman"/>
        </w:rPr>
        <w:t>Hard Drive: 150G of free space</w:t>
      </w:r>
    </w:p>
    <w:p w:rsidR="00A02455" w:rsidRPr="008F1DC0" w:rsidRDefault="00A02455" w:rsidP="00A02455">
      <w:pPr>
        <w:pStyle w:val="Heading4"/>
        <w:rPr>
          <w:rFonts w:ascii="Times New Roman" w:hAnsi="Times New Roman" w:cs="Times New Roman"/>
        </w:rPr>
      </w:pPr>
      <w:r w:rsidRPr="008F1DC0">
        <w:rPr>
          <w:rFonts w:ascii="Times New Roman" w:hAnsi="Times New Roman" w:cs="Times New Roman"/>
        </w:rPr>
        <w:t>2.2.2.2 Smart Phone or Tablet</w:t>
      </w:r>
    </w:p>
    <w:p w:rsidR="00033D5D" w:rsidRPr="008F1DC0" w:rsidRDefault="00A02455" w:rsidP="00A02455">
      <w:pPr>
        <w:rPr>
          <w:rFonts w:ascii="Times New Roman" w:hAnsi="Times New Roman"/>
        </w:rPr>
      </w:pPr>
      <w:r w:rsidRPr="008F1DC0">
        <w:rPr>
          <w:rFonts w:ascii="Times New Roman" w:hAnsi="Times New Roman"/>
        </w:rPr>
        <w:t>A smart phone/ Tablet with Android 4.1 or higher, 3G or Wi-Fi or GPRS with normal network telecommunication.</w:t>
      </w:r>
    </w:p>
    <w:p w:rsidR="00033D5D" w:rsidRPr="008F1DC0" w:rsidRDefault="00033D5D">
      <w:pPr>
        <w:spacing w:after="160" w:line="259" w:lineRule="auto"/>
        <w:rPr>
          <w:rFonts w:ascii="Times New Roman" w:hAnsi="Times New Roman"/>
        </w:rPr>
      </w:pPr>
      <w:r w:rsidRPr="008F1DC0">
        <w:rPr>
          <w:rFonts w:ascii="Times New Roman" w:hAnsi="Times New Roman"/>
        </w:rPr>
        <w:br w:type="page"/>
      </w:r>
    </w:p>
    <w:p w:rsidR="00A02455" w:rsidRPr="008F1DC0" w:rsidRDefault="00A02455" w:rsidP="00A5614C">
      <w:pPr>
        <w:pStyle w:val="Heading2"/>
        <w:numPr>
          <w:ilvl w:val="0"/>
          <w:numId w:val="0"/>
        </w:numPr>
        <w:rPr>
          <w:rFonts w:ascii="Times New Roman" w:hAnsi="Times New Roman"/>
        </w:rPr>
      </w:pPr>
      <w:bookmarkStart w:id="1129" w:name="_Toc396381134"/>
      <w:bookmarkStart w:id="1130" w:name="_Toc424438821"/>
      <w:bookmarkStart w:id="1131" w:name="_Toc428358795"/>
      <w:r w:rsidRPr="008F1DC0">
        <w:rPr>
          <w:rFonts w:ascii="Times New Roman" w:hAnsi="Times New Roman"/>
        </w:rPr>
        <w:lastRenderedPageBreak/>
        <w:t>2.3 Project Organization</w:t>
      </w:r>
      <w:bookmarkEnd w:id="1129"/>
      <w:bookmarkEnd w:id="1130"/>
      <w:bookmarkEnd w:id="1131"/>
    </w:p>
    <w:p w:rsidR="00A02455" w:rsidRPr="008F1DC0" w:rsidRDefault="00A02455" w:rsidP="00A5614C">
      <w:pPr>
        <w:pStyle w:val="Heading3"/>
        <w:numPr>
          <w:ilvl w:val="0"/>
          <w:numId w:val="0"/>
        </w:numPr>
        <w:rPr>
          <w:rFonts w:ascii="Times New Roman" w:hAnsi="Times New Roman"/>
        </w:rPr>
      </w:pPr>
      <w:bookmarkStart w:id="1132" w:name="_Toc396381135"/>
      <w:bookmarkStart w:id="1133" w:name="_Toc424438822"/>
      <w:bookmarkStart w:id="1134" w:name="_Toc428358796"/>
      <w:r w:rsidRPr="008F1DC0">
        <w:rPr>
          <w:rFonts w:ascii="Times New Roman" w:hAnsi="Times New Roman"/>
        </w:rPr>
        <w:t>2.</w:t>
      </w:r>
      <w:r w:rsidR="004B084A" w:rsidRPr="008F1DC0">
        <w:rPr>
          <w:rFonts w:ascii="Times New Roman" w:hAnsi="Times New Roman"/>
        </w:rPr>
        <w:t>3</w:t>
      </w:r>
      <w:r w:rsidRPr="008F1DC0">
        <w:rPr>
          <w:rFonts w:ascii="Times New Roman" w:hAnsi="Times New Roman"/>
        </w:rPr>
        <w:t>.1 Software Process Model</w:t>
      </w:r>
      <w:bookmarkEnd w:id="1132"/>
      <w:bookmarkEnd w:id="1133"/>
      <w:bookmarkEnd w:id="1134"/>
    </w:p>
    <w:p w:rsidR="00A02455" w:rsidRPr="008F1DC0" w:rsidRDefault="00A02455" w:rsidP="00A02455">
      <w:pPr>
        <w:jc w:val="both"/>
        <w:rPr>
          <w:rFonts w:ascii="Times New Roman" w:hAnsi="Times New Roman"/>
        </w:rPr>
      </w:pPr>
      <w:r w:rsidRPr="008F1DC0">
        <w:rPr>
          <w:rFonts w:ascii="Times New Roman" w:hAnsi="Times New Roman"/>
        </w:rPr>
        <w:tab/>
        <w:t xml:space="preserve">In this capstone project, our team chooses Iterative </w:t>
      </w:r>
      <w:r w:rsidR="00D90F3E" w:rsidRPr="008F1DC0">
        <w:rPr>
          <w:rFonts w:ascii="Times New Roman" w:hAnsi="Times New Roman"/>
        </w:rPr>
        <w:t xml:space="preserve">and Incremental </w:t>
      </w:r>
      <w:r w:rsidRPr="008F1DC0">
        <w:rPr>
          <w:rFonts w:ascii="Times New Roman" w:hAnsi="Times New Roman"/>
        </w:rPr>
        <w:t xml:space="preserve">Model because Iterative Lifecycle Model does not attempt to start with a full specification of requirements. Instead, development begins by specifying and implementing just part of the software, which can then be reviewed in order to identify further requirement. </w:t>
      </w:r>
    </w:p>
    <w:p w:rsidR="00A02455" w:rsidRPr="008F1DC0" w:rsidRDefault="00A02455" w:rsidP="00A02455">
      <w:pPr>
        <w:keepNext/>
        <w:jc w:val="center"/>
        <w:rPr>
          <w:rFonts w:ascii="Times New Roman" w:hAnsi="Times New Roman"/>
        </w:rPr>
      </w:pPr>
      <w:r w:rsidRPr="008F1DC0">
        <w:rPr>
          <w:rFonts w:ascii="Times New Roman" w:hAnsi="Times New Roman"/>
          <w:noProof/>
          <w:lang w:val="en-US" w:eastAsia="ja-JP"/>
          <w:rPrChange w:id="1135" w:author="Link Pieces" w:date="2015-08-26T13:21:00Z">
            <w:rPr>
              <w:rFonts w:ascii="Times New Roman" w:hAnsi="Times New Roman"/>
              <w:noProof/>
              <w:lang w:val="en-US" w:eastAsia="ja-JP"/>
            </w:rPr>
          </w:rPrChange>
        </w:rPr>
        <w:drawing>
          <wp:inline distT="0" distB="0" distL="0" distR="0" wp14:anchorId="4C2C9B97" wp14:editId="6659D502">
            <wp:extent cx="5934075" cy="3771900"/>
            <wp:effectExtent l="0" t="0" r="9525" b="0"/>
            <wp:docPr id="13" name="Picture 13" descr="C:\Users\Khanh\Desktop\Iterativ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Iterative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A02455" w:rsidRPr="008F1DC0" w:rsidRDefault="00A02455" w:rsidP="00A02455">
      <w:pPr>
        <w:pStyle w:val="Caption"/>
        <w:ind w:left="1440" w:firstLine="720"/>
        <w:jc w:val="left"/>
        <w:rPr>
          <w:rFonts w:ascii="Times New Roman" w:hAnsi="Times New Roman"/>
          <w:b w:val="0"/>
          <w:i/>
          <w:color w:val="auto"/>
          <w:sz w:val="22"/>
          <w:szCs w:val="22"/>
        </w:rPr>
      </w:pPr>
      <w:r w:rsidRPr="008F1DC0">
        <w:rPr>
          <w:rFonts w:ascii="Times New Roman" w:hAnsi="Times New Roman"/>
          <w:b w:val="0"/>
          <w:i/>
          <w:color w:val="auto"/>
          <w:sz w:val="22"/>
          <w:szCs w:val="22"/>
        </w:rPr>
        <w:t>Figure 2-1: Iterative and Incremental Software Process Model</w:t>
      </w:r>
    </w:p>
    <w:p w:rsidR="00D90F3E" w:rsidRPr="008F1DC0" w:rsidRDefault="00E862A1">
      <w:pPr>
        <w:rPr>
          <w:rFonts w:ascii="Times New Roman" w:hAnsi="Times New Roman"/>
          <w:b/>
        </w:rPr>
      </w:pPr>
      <w:r w:rsidRPr="008F1DC0">
        <w:rPr>
          <w:rFonts w:ascii="Times New Roman" w:hAnsi="Times New Roman"/>
          <w:b/>
        </w:rPr>
        <w:t>Advantages of Iterative Model:</w:t>
      </w:r>
    </w:p>
    <w:p w:rsidR="00D8342E" w:rsidRPr="008F1DC0" w:rsidRDefault="00D8342E" w:rsidP="00A5614C">
      <w:pPr>
        <w:pStyle w:val="ListParagraph"/>
        <w:numPr>
          <w:ilvl w:val="0"/>
          <w:numId w:val="70"/>
        </w:numPr>
        <w:spacing w:line="276" w:lineRule="auto"/>
        <w:jc w:val="both"/>
        <w:rPr>
          <w:rFonts w:ascii="Times New Roman" w:hAnsi="Times New Roman"/>
        </w:rPr>
      </w:pPr>
      <w:r w:rsidRPr="008F1DC0">
        <w:rPr>
          <w:rFonts w:ascii="Times New Roman" w:hAnsi="Times New Roman"/>
        </w:rPr>
        <w:t>Generates working software quickly and early during the software life cycle.</w:t>
      </w:r>
    </w:p>
    <w:p w:rsidR="00D8342E" w:rsidRPr="008F1DC0" w:rsidRDefault="00D8342E" w:rsidP="00A5614C">
      <w:pPr>
        <w:pStyle w:val="ListParagraph"/>
        <w:numPr>
          <w:ilvl w:val="0"/>
          <w:numId w:val="70"/>
        </w:numPr>
        <w:spacing w:line="276" w:lineRule="auto"/>
        <w:jc w:val="both"/>
        <w:rPr>
          <w:rFonts w:ascii="Times New Roman" w:hAnsi="Times New Roman"/>
        </w:rPr>
      </w:pPr>
      <w:r w:rsidRPr="008F1DC0">
        <w:rPr>
          <w:rFonts w:ascii="Times New Roman" w:hAnsi="Times New Roman"/>
        </w:rPr>
        <w:t>This model is more flexible – less costly to change scope and requirements.</w:t>
      </w:r>
    </w:p>
    <w:p w:rsidR="00E862A1" w:rsidRPr="008F1DC0" w:rsidRDefault="00E862A1" w:rsidP="00E862A1">
      <w:pPr>
        <w:pStyle w:val="ListParagraph"/>
        <w:numPr>
          <w:ilvl w:val="0"/>
          <w:numId w:val="70"/>
        </w:numPr>
        <w:spacing w:line="276" w:lineRule="auto"/>
        <w:rPr>
          <w:rFonts w:ascii="Times New Roman" w:hAnsi="Times New Roman"/>
        </w:rPr>
      </w:pPr>
      <w:r w:rsidRPr="008F1DC0">
        <w:rPr>
          <w:rFonts w:ascii="Times New Roman" w:hAnsi="Times New Roman"/>
        </w:rPr>
        <w:t>We can develop a high-level design of the system before we create and define the design solution for the entire system</w:t>
      </w:r>
    </w:p>
    <w:p w:rsidR="00E862A1" w:rsidRPr="008F1DC0" w:rsidRDefault="00E862A1" w:rsidP="00A5614C">
      <w:pPr>
        <w:pStyle w:val="ListParagraph"/>
        <w:numPr>
          <w:ilvl w:val="0"/>
          <w:numId w:val="70"/>
        </w:numPr>
        <w:spacing w:line="276" w:lineRule="auto"/>
        <w:rPr>
          <w:rFonts w:ascii="Times New Roman" w:hAnsi="Times New Roman"/>
        </w:rPr>
      </w:pPr>
      <w:r w:rsidRPr="008F1DC0">
        <w:rPr>
          <w:rFonts w:ascii="Times New Roman" w:hAnsi="Times New Roman"/>
        </w:rPr>
        <w:t>In iterative model we are building and improving the product step by step. Hence we can track the defects at early stages. This avoids the downward flow of the defects</w:t>
      </w:r>
    </w:p>
    <w:p w:rsidR="00D8342E" w:rsidRPr="008F1DC0" w:rsidRDefault="00D8342E" w:rsidP="00A5614C">
      <w:pPr>
        <w:pStyle w:val="ListParagraph"/>
        <w:numPr>
          <w:ilvl w:val="0"/>
          <w:numId w:val="70"/>
        </w:numPr>
        <w:spacing w:line="276" w:lineRule="auto"/>
        <w:jc w:val="both"/>
        <w:rPr>
          <w:rFonts w:ascii="Times New Roman" w:hAnsi="Times New Roman"/>
        </w:rPr>
      </w:pPr>
      <w:r w:rsidRPr="008F1DC0">
        <w:rPr>
          <w:rFonts w:ascii="Times New Roman" w:hAnsi="Times New Roman"/>
        </w:rPr>
        <w:t>It is easier to test and debug during a smaller iteration.</w:t>
      </w:r>
    </w:p>
    <w:p w:rsidR="00D90F3E" w:rsidRPr="008F1DC0" w:rsidRDefault="00D8342E">
      <w:pPr>
        <w:pStyle w:val="ListParagraph"/>
        <w:numPr>
          <w:ilvl w:val="0"/>
          <w:numId w:val="70"/>
        </w:numPr>
        <w:spacing w:line="276" w:lineRule="auto"/>
        <w:jc w:val="both"/>
        <w:rPr>
          <w:rFonts w:ascii="Times New Roman" w:hAnsi="Times New Roman"/>
        </w:rPr>
      </w:pPr>
      <w:r w:rsidRPr="008F1DC0">
        <w:rPr>
          <w:rFonts w:ascii="Times New Roman" w:hAnsi="Times New Roman"/>
        </w:rPr>
        <w:t>Easier to manage risk because risky pieces are identified and handled during it’d iteration.</w:t>
      </w:r>
    </w:p>
    <w:p w:rsidR="00D8342E" w:rsidRPr="008F1DC0" w:rsidRDefault="00D90F3E" w:rsidP="00A5614C">
      <w:pPr>
        <w:spacing w:after="160" w:line="259" w:lineRule="auto"/>
        <w:rPr>
          <w:rFonts w:ascii="Times New Roman" w:hAnsi="Times New Roman"/>
        </w:rPr>
      </w:pPr>
      <w:r w:rsidRPr="008F1DC0">
        <w:rPr>
          <w:rFonts w:ascii="Times New Roman" w:hAnsi="Times New Roman"/>
        </w:rPr>
        <w:br w:type="page"/>
      </w:r>
    </w:p>
    <w:p w:rsidR="00A02455" w:rsidRPr="008F1DC0" w:rsidRDefault="00A02455" w:rsidP="00A5614C">
      <w:pPr>
        <w:pStyle w:val="Heading3"/>
        <w:numPr>
          <w:ilvl w:val="0"/>
          <w:numId w:val="0"/>
        </w:numPr>
        <w:rPr>
          <w:rFonts w:ascii="Times New Roman" w:hAnsi="Times New Roman"/>
        </w:rPr>
      </w:pPr>
      <w:bookmarkStart w:id="1136" w:name="_Toc424438823"/>
      <w:bookmarkStart w:id="1137" w:name="_Toc428358797"/>
      <w:r w:rsidRPr="008F1DC0">
        <w:rPr>
          <w:rFonts w:ascii="Times New Roman" w:hAnsi="Times New Roman"/>
        </w:rPr>
        <w:lastRenderedPageBreak/>
        <w:t>2.</w:t>
      </w:r>
      <w:r w:rsidR="004B084A" w:rsidRPr="008F1DC0">
        <w:rPr>
          <w:rFonts w:ascii="Times New Roman" w:hAnsi="Times New Roman"/>
        </w:rPr>
        <w:t>3</w:t>
      </w:r>
      <w:r w:rsidRPr="008F1DC0">
        <w:rPr>
          <w:rFonts w:ascii="Times New Roman" w:hAnsi="Times New Roman"/>
        </w:rPr>
        <w:t>.2 Roles and Responsibilities</w:t>
      </w:r>
      <w:bookmarkEnd w:id="1136"/>
      <w:bookmarkEnd w:id="1137"/>
    </w:p>
    <w:p w:rsidR="00A02455" w:rsidRPr="008F1DC0" w:rsidRDefault="00A02455" w:rsidP="00A5614C">
      <w:pPr>
        <w:pStyle w:val="Heading4"/>
        <w:rPr>
          <w:rFonts w:ascii="Times New Roman" w:hAnsi="Times New Roman" w:cs="Times New Roman"/>
          <w:rPrChange w:id="1138" w:author="Link Pieces" w:date="2015-08-26T13:21:00Z">
            <w:rPr>
              <w:rFonts w:ascii="Times New Roman" w:hAnsi="Times New Roman"/>
            </w:rPr>
          </w:rPrChange>
        </w:rPr>
      </w:pPr>
      <w:r w:rsidRPr="008F1DC0">
        <w:rPr>
          <w:rFonts w:ascii="Times New Roman" w:hAnsi="Times New Roman" w:cs="Times New Roman"/>
        </w:rPr>
        <w:t>2.</w:t>
      </w:r>
      <w:r w:rsidR="004B084A" w:rsidRPr="008F1DC0">
        <w:rPr>
          <w:rFonts w:ascii="Times New Roman" w:hAnsi="Times New Roman" w:cs="Times New Roman"/>
        </w:rPr>
        <w:t>3</w:t>
      </w:r>
      <w:r w:rsidRPr="008F1DC0">
        <w:rPr>
          <w:rFonts w:ascii="Times New Roman" w:hAnsi="Times New Roman" w:cs="Times New Roman"/>
        </w:rPr>
        <w:t>.2.1 Organization Structure</w:t>
      </w:r>
    </w:p>
    <w:p w:rsidR="00A02455" w:rsidRPr="008F1DC0" w:rsidRDefault="00B47AFB" w:rsidP="00A02455">
      <w:pPr>
        <w:jc w:val="center"/>
        <w:rPr>
          <w:rFonts w:ascii="Times New Roman" w:hAnsi="Times New Roman"/>
        </w:rPr>
      </w:pPr>
      <w:r w:rsidRPr="008F1DC0">
        <w:rPr>
          <w:rFonts w:ascii="Times New Roman" w:hAnsi="Times New Roman"/>
          <w:noProof/>
          <w:lang w:val="en-US" w:eastAsia="ja-JP"/>
          <w:rPrChange w:id="1139" w:author="Link Pieces" w:date="2015-08-26T13:21:00Z">
            <w:rPr>
              <w:rFonts w:ascii="Times New Roman" w:hAnsi="Times New Roman"/>
              <w:noProof/>
              <w:lang w:val="en-US" w:eastAsia="ja-JP"/>
            </w:rPr>
          </w:rPrChange>
        </w:rPr>
        <w:drawing>
          <wp:inline distT="0" distB="0" distL="0" distR="0" wp14:anchorId="033A8AB3" wp14:editId="77E79FCF">
            <wp:extent cx="5943600" cy="4667250"/>
            <wp:effectExtent l="0" t="0" r="0" b="0"/>
            <wp:docPr id="7365" name="Picture 7365" descr="C:\Users\Khanh\Desktop\model_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model_ro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A11DEA" w:rsidRPr="008F1DC0" w:rsidRDefault="00A02455" w:rsidP="00A02455">
      <w:pPr>
        <w:pStyle w:val="Caption"/>
        <w:rPr>
          <w:rFonts w:ascii="Times New Roman" w:hAnsi="Times New Roman"/>
          <w:b w:val="0"/>
          <w:i/>
          <w:color w:val="auto"/>
          <w:sz w:val="22"/>
          <w:szCs w:val="22"/>
        </w:rPr>
      </w:pPr>
      <w:r w:rsidRPr="008F1DC0">
        <w:rPr>
          <w:rFonts w:ascii="Times New Roman" w:hAnsi="Times New Roman"/>
          <w:b w:val="0"/>
          <w:i/>
          <w:color w:val="auto"/>
          <w:sz w:val="22"/>
          <w:szCs w:val="22"/>
        </w:rPr>
        <w:t>Figure 2-2: Organization Structure</w:t>
      </w:r>
    </w:p>
    <w:p w:rsidR="00A02455" w:rsidRPr="008F1DC0" w:rsidRDefault="00A11DEA" w:rsidP="00A5614C">
      <w:pPr>
        <w:spacing w:after="160" w:line="259" w:lineRule="auto"/>
        <w:rPr>
          <w:rFonts w:ascii="Times New Roman" w:hAnsi="Times New Roman"/>
          <w:i/>
          <w:sz w:val="22"/>
          <w:szCs w:val="22"/>
        </w:rPr>
      </w:pPr>
      <w:r w:rsidRPr="008F1DC0">
        <w:rPr>
          <w:rFonts w:ascii="Times New Roman" w:hAnsi="Times New Roman"/>
          <w:b/>
          <w:i/>
          <w:sz w:val="22"/>
          <w:szCs w:val="22"/>
        </w:rPr>
        <w:br w:type="page"/>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675"/>
        <w:gridCol w:w="4675"/>
      </w:tblGrid>
      <w:tr w:rsidR="00A02455" w:rsidRPr="008F1DC0" w:rsidTr="00A02455">
        <w:tc>
          <w:tcPr>
            <w:tcW w:w="4675" w:type="dxa"/>
            <w:shd w:val="clear" w:color="auto" w:fill="5B9BD5" w:themeFill="accent1"/>
          </w:tcPr>
          <w:p w:rsidR="00A02455" w:rsidRPr="008F1DC0" w:rsidRDefault="00A02455" w:rsidP="00A02455">
            <w:pPr>
              <w:autoSpaceDE w:val="0"/>
              <w:autoSpaceDN w:val="0"/>
              <w:adjustRightInd w:val="0"/>
              <w:jc w:val="center"/>
              <w:rPr>
                <w:rFonts w:ascii="Times New Roman" w:hAnsi="Times New Roman"/>
                <w:b/>
              </w:rPr>
            </w:pPr>
            <w:r w:rsidRPr="008F1DC0">
              <w:rPr>
                <w:rFonts w:ascii="Times New Roman" w:hAnsi="Times New Roman"/>
                <w:b/>
              </w:rPr>
              <w:lastRenderedPageBreak/>
              <w:t>Role</w:t>
            </w:r>
          </w:p>
        </w:tc>
        <w:tc>
          <w:tcPr>
            <w:tcW w:w="4675" w:type="dxa"/>
            <w:shd w:val="clear" w:color="auto" w:fill="5B9BD5" w:themeFill="accent1"/>
          </w:tcPr>
          <w:p w:rsidR="00A02455" w:rsidRPr="008F1DC0" w:rsidRDefault="00A02455" w:rsidP="00A02455">
            <w:pPr>
              <w:autoSpaceDE w:val="0"/>
              <w:autoSpaceDN w:val="0"/>
              <w:adjustRightInd w:val="0"/>
              <w:jc w:val="center"/>
              <w:rPr>
                <w:rFonts w:ascii="Times New Roman" w:hAnsi="Times New Roman"/>
                <w:b/>
              </w:rPr>
            </w:pPr>
            <w:r w:rsidRPr="008F1DC0">
              <w:rPr>
                <w:rFonts w:ascii="Times New Roman" w:hAnsi="Times New Roman"/>
                <w:b/>
              </w:rPr>
              <w:t>Responsibility</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Project Manager</w:t>
            </w:r>
          </w:p>
        </w:tc>
        <w:tc>
          <w:tcPr>
            <w:tcW w:w="4675" w:type="dxa"/>
          </w:tcPr>
          <w:p w:rsidR="00A02455" w:rsidRPr="008F1DC0" w:rsidRDefault="00A02455" w:rsidP="00A02455">
            <w:pPr>
              <w:autoSpaceDE w:val="0"/>
              <w:autoSpaceDN w:val="0"/>
              <w:adjustRightInd w:val="0"/>
              <w:jc w:val="both"/>
              <w:rPr>
                <w:rFonts w:ascii="Times New Roman" w:hAnsi="Times New Roman"/>
              </w:rPr>
            </w:pPr>
            <w:r w:rsidRPr="008F1DC0">
              <w:rPr>
                <w:rFonts w:ascii="Times New Roman" w:hAnsi="Times New Roman"/>
              </w:rPr>
              <w:t>Planning and defining scope, developing schedules, allocating resources, coordinating communication, generally responsible for keeping the team’s focus on main goal, and tries to keep the project team focused on the right goal at a time.</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Supervisor</w:t>
            </w:r>
          </w:p>
        </w:tc>
        <w:tc>
          <w:tcPr>
            <w:tcW w:w="4675" w:type="dxa"/>
          </w:tcPr>
          <w:p w:rsidR="00B96965" w:rsidRPr="008F1DC0" w:rsidRDefault="00B96965" w:rsidP="00B96965">
            <w:pPr>
              <w:pStyle w:val="ListParagraph"/>
              <w:numPr>
                <w:ilvl w:val="0"/>
                <w:numId w:val="27"/>
              </w:numPr>
              <w:autoSpaceDE w:val="0"/>
              <w:autoSpaceDN w:val="0"/>
              <w:adjustRightInd w:val="0"/>
              <w:spacing w:line="276" w:lineRule="auto"/>
              <w:jc w:val="both"/>
              <w:rPr>
                <w:rFonts w:ascii="Times New Roman" w:hAnsi="Times New Roman"/>
              </w:rPr>
            </w:pPr>
            <w:r w:rsidRPr="008F1DC0">
              <w:rPr>
                <w:rFonts w:ascii="Times New Roman" w:hAnsi="Times New Roman"/>
              </w:rPr>
              <w:t xml:space="preserve">Ensures resolution of issues escalated by the Project Manager. </w:t>
            </w:r>
          </w:p>
          <w:p w:rsidR="00B96965" w:rsidRPr="008F1DC0" w:rsidRDefault="00B96965" w:rsidP="00B96965">
            <w:pPr>
              <w:pStyle w:val="ListParagraph"/>
              <w:numPr>
                <w:ilvl w:val="0"/>
                <w:numId w:val="27"/>
              </w:numPr>
              <w:autoSpaceDE w:val="0"/>
              <w:autoSpaceDN w:val="0"/>
              <w:adjustRightInd w:val="0"/>
              <w:spacing w:line="276" w:lineRule="auto"/>
              <w:jc w:val="both"/>
              <w:rPr>
                <w:rFonts w:ascii="Times New Roman" w:hAnsi="Times New Roman"/>
              </w:rPr>
            </w:pPr>
            <w:r w:rsidRPr="008F1DC0">
              <w:rPr>
                <w:rFonts w:ascii="Times New Roman" w:hAnsi="Times New Roman"/>
              </w:rPr>
              <w:t>Sponsor the communications program</w:t>
            </w:r>
          </w:p>
          <w:p w:rsidR="00A02455" w:rsidRPr="008F1DC0" w:rsidRDefault="00B96965" w:rsidP="00A02455">
            <w:pPr>
              <w:pStyle w:val="ListParagraph"/>
              <w:numPr>
                <w:ilvl w:val="0"/>
                <w:numId w:val="27"/>
              </w:numPr>
              <w:autoSpaceDE w:val="0"/>
              <w:autoSpaceDN w:val="0"/>
              <w:adjustRightInd w:val="0"/>
              <w:spacing w:line="276" w:lineRule="auto"/>
              <w:jc w:val="both"/>
              <w:rPr>
                <w:rFonts w:ascii="Times New Roman" w:hAnsi="Times New Roman"/>
              </w:rPr>
            </w:pPr>
            <w:r w:rsidRPr="008F1DC0">
              <w:rPr>
                <w:rFonts w:ascii="Times New Roman" w:hAnsi="Times New Roman"/>
              </w:rPr>
              <w:t>Makes key organization/commercial decisions for the project</w:t>
            </w:r>
            <w:r w:rsidRPr="008F1DC0" w:rsidDel="009F5DE5">
              <w:rPr>
                <w:rFonts w:ascii="Times New Roman" w:hAnsi="Times New Roman"/>
              </w:rPr>
              <w:t xml:space="preserve"> </w:t>
            </w:r>
          </w:p>
          <w:p w:rsidR="00A02455" w:rsidRPr="008F1DC0" w:rsidRDefault="00B96965">
            <w:pPr>
              <w:pStyle w:val="ListParagraph"/>
              <w:numPr>
                <w:ilvl w:val="0"/>
                <w:numId w:val="27"/>
              </w:numPr>
              <w:autoSpaceDE w:val="0"/>
              <w:autoSpaceDN w:val="0"/>
              <w:adjustRightInd w:val="0"/>
              <w:spacing w:line="276" w:lineRule="auto"/>
              <w:jc w:val="both"/>
              <w:rPr>
                <w:rFonts w:ascii="Times New Roman" w:hAnsi="Times New Roman"/>
                <w:rPrChange w:id="1140" w:author="Link Pieces" w:date="2015-08-26T13:21:00Z">
                  <w:rPr/>
                </w:rPrChange>
              </w:rPr>
            </w:pPr>
            <w:r w:rsidRPr="008F1DC0">
              <w:rPr>
                <w:rFonts w:ascii="Times New Roman" w:hAnsi="Times New Roman"/>
              </w:rPr>
              <w:t>Ultimate authority and responsibility for the project.</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Technical Leader</w:t>
            </w:r>
          </w:p>
        </w:tc>
        <w:tc>
          <w:tcPr>
            <w:tcW w:w="4675" w:type="dxa"/>
          </w:tcPr>
          <w:p w:rsidR="00A02455" w:rsidRPr="008F1DC0" w:rsidRDefault="00A02455">
            <w:pPr>
              <w:autoSpaceDE w:val="0"/>
              <w:autoSpaceDN w:val="0"/>
              <w:adjustRightInd w:val="0"/>
              <w:jc w:val="both"/>
              <w:rPr>
                <w:rFonts w:ascii="Times New Roman" w:hAnsi="Times New Roman"/>
              </w:rPr>
            </w:pPr>
            <w:r w:rsidRPr="008F1DC0">
              <w:rPr>
                <w:rFonts w:ascii="Times New Roman" w:hAnsi="Times New Roman"/>
              </w:rPr>
              <w:t xml:space="preserve">Responsible for the underlying architecture for the software program, assigning tasks, mentoring people, reporting and updating regular </w:t>
            </w:r>
            <w:r w:rsidR="00B96965" w:rsidRPr="008F1DC0">
              <w:rPr>
                <w:rFonts w:ascii="Times New Roman" w:hAnsi="Times New Roman"/>
              </w:rPr>
              <w:t>problems of project for all team member.</w:t>
            </w:r>
            <w:r w:rsidRPr="008F1DC0">
              <w:rPr>
                <w:rFonts w:ascii="Times New Roman" w:hAnsi="Times New Roman"/>
              </w:rPr>
              <w:t xml:space="preserve"> Also technical leader is a reference book for other software programmers.</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The Analysis</w:t>
            </w:r>
          </w:p>
        </w:tc>
        <w:tc>
          <w:tcPr>
            <w:tcW w:w="4675" w:type="dxa"/>
          </w:tcPr>
          <w:p w:rsidR="00A02455" w:rsidRPr="008F1DC0" w:rsidRDefault="00F54BFF" w:rsidP="00A02455">
            <w:pPr>
              <w:pStyle w:val="ListParagraph"/>
              <w:numPr>
                <w:ilvl w:val="0"/>
                <w:numId w:val="28"/>
              </w:numPr>
              <w:autoSpaceDE w:val="0"/>
              <w:autoSpaceDN w:val="0"/>
              <w:adjustRightInd w:val="0"/>
              <w:spacing w:line="276" w:lineRule="auto"/>
              <w:jc w:val="both"/>
              <w:rPr>
                <w:rFonts w:ascii="Times New Roman" w:hAnsi="Times New Roman"/>
                <w:sz w:val="24"/>
                <w:szCs w:val="24"/>
              </w:rPr>
            </w:pPr>
            <w:r w:rsidRPr="008F1DC0">
              <w:rPr>
                <w:rFonts w:ascii="Times New Roman" w:hAnsi="Times New Roman"/>
              </w:rPr>
              <w:t>Analysing</w:t>
            </w:r>
            <w:r w:rsidR="00A02455" w:rsidRPr="008F1DC0">
              <w:rPr>
                <w:rFonts w:ascii="Times New Roman" w:hAnsi="Times New Roman"/>
              </w:rPr>
              <w:t xml:space="preserve"> and understanding the current state processes.</w:t>
            </w:r>
          </w:p>
          <w:p w:rsidR="00A02455" w:rsidRPr="008F1DC0" w:rsidRDefault="00A02455" w:rsidP="00A02455">
            <w:pPr>
              <w:pStyle w:val="ListParagraph"/>
              <w:numPr>
                <w:ilvl w:val="0"/>
                <w:numId w:val="28"/>
              </w:numPr>
              <w:autoSpaceDE w:val="0"/>
              <w:autoSpaceDN w:val="0"/>
              <w:adjustRightInd w:val="0"/>
              <w:spacing w:line="276" w:lineRule="auto"/>
              <w:jc w:val="both"/>
              <w:rPr>
                <w:rFonts w:ascii="Times New Roman" w:hAnsi="Times New Roman"/>
                <w:sz w:val="24"/>
                <w:szCs w:val="24"/>
              </w:rPr>
            </w:pPr>
            <w:r w:rsidRPr="008F1DC0">
              <w:rPr>
                <w:rFonts w:ascii="Times New Roman" w:hAnsi="Times New Roman"/>
              </w:rPr>
              <w:t>Developing an understanding of how present and future business needs will impact the solution.</w:t>
            </w:r>
          </w:p>
          <w:p w:rsidR="00A02455" w:rsidRPr="008F1DC0" w:rsidRDefault="00A02455" w:rsidP="00A02455">
            <w:pPr>
              <w:pStyle w:val="ListParagraph"/>
              <w:numPr>
                <w:ilvl w:val="0"/>
                <w:numId w:val="28"/>
              </w:numPr>
              <w:autoSpaceDE w:val="0"/>
              <w:autoSpaceDN w:val="0"/>
              <w:adjustRightInd w:val="0"/>
              <w:spacing w:line="276" w:lineRule="auto"/>
              <w:jc w:val="both"/>
              <w:rPr>
                <w:rFonts w:ascii="Times New Roman" w:hAnsi="Times New Roman"/>
                <w:sz w:val="24"/>
                <w:szCs w:val="24"/>
              </w:rPr>
            </w:pPr>
            <w:r w:rsidRPr="008F1DC0">
              <w:rPr>
                <w:rFonts w:ascii="Times New Roman" w:hAnsi="Times New Roman"/>
              </w:rPr>
              <w:t>Identifying the sources of requirement and understanding how roles help determine the relative validity of requirement</w:t>
            </w:r>
          </w:p>
          <w:p w:rsidR="00A02455" w:rsidRPr="008F1DC0" w:rsidRDefault="00A02455" w:rsidP="00A02455">
            <w:pPr>
              <w:pStyle w:val="ListParagraph"/>
              <w:numPr>
                <w:ilvl w:val="0"/>
                <w:numId w:val="28"/>
              </w:numPr>
              <w:autoSpaceDE w:val="0"/>
              <w:autoSpaceDN w:val="0"/>
              <w:adjustRightInd w:val="0"/>
              <w:spacing w:line="276" w:lineRule="auto"/>
              <w:jc w:val="both"/>
              <w:rPr>
                <w:rFonts w:ascii="Times New Roman" w:hAnsi="Times New Roman"/>
                <w:sz w:val="24"/>
                <w:szCs w:val="24"/>
              </w:rPr>
            </w:pPr>
            <w:r w:rsidRPr="008F1DC0">
              <w:rPr>
                <w:rFonts w:ascii="Times New Roman" w:hAnsi="Times New Roman"/>
              </w:rPr>
              <w:t>Developing a Requirement Management Plan and disseminating the plan to all stakeholder</w:t>
            </w:r>
          </w:p>
          <w:p w:rsidR="00A02455" w:rsidRPr="008F1DC0" w:rsidRDefault="00A02455" w:rsidP="00A02455">
            <w:pPr>
              <w:pStyle w:val="ListParagraph"/>
              <w:numPr>
                <w:ilvl w:val="0"/>
                <w:numId w:val="28"/>
              </w:numPr>
              <w:autoSpaceDE w:val="0"/>
              <w:autoSpaceDN w:val="0"/>
              <w:adjustRightInd w:val="0"/>
              <w:spacing w:line="276" w:lineRule="auto"/>
              <w:jc w:val="both"/>
              <w:rPr>
                <w:rFonts w:ascii="Times New Roman" w:hAnsi="Times New Roman"/>
                <w:sz w:val="24"/>
                <w:szCs w:val="24"/>
              </w:rPr>
            </w:pPr>
            <w:r w:rsidRPr="008F1DC0">
              <w:rPr>
                <w:rFonts w:ascii="Times New Roman" w:hAnsi="Times New Roman"/>
              </w:rPr>
              <w:t>Helping to define acceptance criteria for completion of the solution</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The QA</w:t>
            </w:r>
          </w:p>
        </w:tc>
        <w:tc>
          <w:tcPr>
            <w:tcW w:w="4675" w:type="dxa"/>
          </w:tcPr>
          <w:p w:rsidR="00A02455" w:rsidRPr="008F1DC0" w:rsidRDefault="00A02455" w:rsidP="00A02455">
            <w:pPr>
              <w:autoSpaceDE w:val="0"/>
              <w:autoSpaceDN w:val="0"/>
              <w:adjustRightInd w:val="0"/>
              <w:jc w:val="both"/>
              <w:rPr>
                <w:rFonts w:ascii="Times New Roman" w:hAnsi="Times New Roman"/>
              </w:rPr>
            </w:pPr>
            <w:r w:rsidRPr="008F1DC0">
              <w:rPr>
                <w:rFonts w:ascii="Times New Roman" w:hAnsi="Times New Roman"/>
              </w:rPr>
              <w:t>Ensuring the products meet the certain standards of quality from requirements.</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Test Leader</w:t>
            </w:r>
          </w:p>
        </w:tc>
        <w:tc>
          <w:tcPr>
            <w:tcW w:w="4675" w:type="dxa"/>
          </w:tcPr>
          <w:p w:rsidR="00A02455" w:rsidRPr="008F1DC0" w:rsidRDefault="00A02455" w:rsidP="00A02455">
            <w:pPr>
              <w:autoSpaceDE w:val="0"/>
              <w:autoSpaceDN w:val="0"/>
              <w:adjustRightInd w:val="0"/>
              <w:jc w:val="both"/>
              <w:rPr>
                <w:rFonts w:ascii="Times New Roman" w:hAnsi="Times New Roman"/>
              </w:rPr>
            </w:pPr>
            <w:r w:rsidRPr="008F1DC0">
              <w:rPr>
                <w:rFonts w:ascii="Times New Roman" w:hAnsi="Times New Roman"/>
              </w:rPr>
              <w:t>Responsible for test execution, including test set-up and test run, evaluation of test run and error recovery, defect logging and test results recording.</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lastRenderedPageBreak/>
              <w:t>Developer</w:t>
            </w:r>
          </w:p>
        </w:tc>
        <w:tc>
          <w:tcPr>
            <w:tcW w:w="4675" w:type="dxa"/>
          </w:tcPr>
          <w:p w:rsidR="00A02455" w:rsidRPr="008F1DC0" w:rsidRDefault="00A02455" w:rsidP="00A02455">
            <w:pPr>
              <w:pStyle w:val="ListParagraph"/>
              <w:numPr>
                <w:ilvl w:val="0"/>
                <w:numId w:val="25"/>
              </w:numPr>
              <w:spacing w:line="276" w:lineRule="auto"/>
              <w:jc w:val="both"/>
              <w:rPr>
                <w:rFonts w:ascii="Times New Roman" w:hAnsi="Times New Roman"/>
                <w:sz w:val="24"/>
                <w:szCs w:val="24"/>
              </w:rPr>
            </w:pPr>
            <w:r w:rsidRPr="008F1DC0">
              <w:rPr>
                <w:rFonts w:ascii="Times New Roman" w:hAnsi="Times New Roman"/>
              </w:rPr>
              <w:t>An analytical, methodical approach to work, Ingenuity around creation of reusable objects and engines.</w:t>
            </w:r>
          </w:p>
          <w:p w:rsidR="00A02455" w:rsidRPr="008F1DC0" w:rsidRDefault="00A02455" w:rsidP="00A02455">
            <w:pPr>
              <w:pStyle w:val="ListParagraph"/>
              <w:numPr>
                <w:ilvl w:val="0"/>
                <w:numId w:val="25"/>
              </w:numPr>
              <w:spacing w:line="276" w:lineRule="auto"/>
              <w:jc w:val="both"/>
              <w:rPr>
                <w:rFonts w:ascii="Times New Roman" w:hAnsi="Times New Roman"/>
              </w:rPr>
            </w:pPr>
            <w:r w:rsidRPr="008F1DC0">
              <w:rPr>
                <w:rFonts w:ascii="Times New Roman" w:hAnsi="Times New Roman"/>
              </w:rPr>
              <w:t>Ability to code optimally and choose the right tool based on the technologies available to the audience.</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Designer</w:t>
            </w:r>
          </w:p>
        </w:tc>
        <w:tc>
          <w:tcPr>
            <w:tcW w:w="4675" w:type="dxa"/>
          </w:tcPr>
          <w:p w:rsidR="00A02455" w:rsidRPr="008F1DC0" w:rsidRDefault="00A02455" w:rsidP="00A02455">
            <w:pPr>
              <w:pStyle w:val="ListParagraph"/>
              <w:numPr>
                <w:ilvl w:val="0"/>
                <w:numId w:val="26"/>
              </w:numPr>
              <w:autoSpaceDE w:val="0"/>
              <w:autoSpaceDN w:val="0"/>
              <w:adjustRightInd w:val="0"/>
              <w:spacing w:line="276" w:lineRule="auto"/>
              <w:jc w:val="both"/>
              <w:rPr>
                <w:rFonts w:ascii="Times New Roman" w:hAnsi="Times New Roman"/>
                <w:sz w:val="24"/>
                <w:szCs w:val="24"/>
              </w:rPr>
            </w:pPr>
            <w:r w:rsidRPr="008F1DC0">
              <w:rPr>
                <w:rFonts w:ascii="Times New Roman" w:hAnsi="Times New Roman"/>
              </w:rPr>
              <w:t>Have a basic understanding of technology in order to know what is or not possible.</w:t>
            </w:r>
          </w:p>
          <w:p w:rsidR="00A02455" w:rsidRPr="008F1DC0" w:rsidRDefault="00A02455" w:rsidP="00A02455">
            <w:pPr>
              <w:pStyle w:val="ListParagraph"/>
              <w:numPr>
                <w:ilvl w:val="0"/>
                <w:numId w:val="26"/>
              </w:numPr>
              <w:autoSpaceDE w:val="0"/>
              <w:autoSpaceDN w:val="0"/>
              <w:adjustRightInd w:val="0"/>
              <w:spacing w:line="276" w:lineRule="auto"/>
              <w:jc w:val="both"/>
              <w:rPr>
                <w:rFonts w:ascii="Times New Roman" w:hAnsi="Times New Roman"/>
              </w:rPr>
            </w:pPr>
            <w:r w:rsidRPr="008F1DC0">
              <w:rPr>
                <w:rFonts w:ascii="Times New Roman" w:hAnsi="Times New Roman"/>
              </w:rPr>
              <w:t>Understanding of human computer factors and interface design.</w:t>
            </w:r>
          </w:p>
        </w:tc>
      </w:tr>
      <w:tr w:rsidR="00A02455" w:rsidRPr="008F1DC0" w:rsidTr="00A02455">
        <w:tc>
          <w:tcPr>
            <w:tcW w:w="4675" w:type="dxa"/>
          </w:tcPr>
          <w:p w:rsidR="00A02455" w:rsidRPr="008F1DC0" w:rsidRDefault="00A02455" w:rsidP="00A02455">
            <w:pPr>
              <w:autoSpaceDE w:val="0"/>
              <w:autoSpaceDN w:val="0"/>
              <w:adjustRightInd w:val="0"/>
              <w:jc w:val="center"/>
              <w:rPr>
                <w:rFonts w:ascii="Times New Roman" w:hAnsi="Times New Roman"/>
              </w:rPr>
            </w:pPr>
            <w:r w:rsidRPr="008F1DC0">
              <w:rPr>
                <w:rFonts w:ascii="Times New Roman" w:hAnsi="Times New Roman"/>
              </w:rPr>
              <w:t>Tester</w:t>
            </w:r>
          </w:p>
        </w:tc>
        <w:tc>
          <w:tcPr>
            <w:tcW w:w="4675" w:type="dxa"/>
          </w:tcPr>
          <w:p w:rsidR="00A02455" w:rsidRPr="008F1DC0" w:rsidRDefault="00A02455" w:rsidP="00A02455">
            <w:pPr>
              <w:autoSpaceDE w:val="0"/>
              <w:autoSpaceDN w:val="0"/>
              <w:adjustRightInd w:val="0"/>
              <w:jc w:val="both"/>
              <w:rPr>
                <w:rFonts w:ascii="Times New Roman" w:hAnsi="Times New Roman"/>
              </w:rPr>
            </w:pPr>
            <w:r w:rsidRPr="008F1DC0">
              <w:rPr>
                <w:rFonts w:ascii="Times New Roman" w:hAnsi="Times New Roman"/>
              </w:rPr>
              <w:t>Involve to test product</w:t>
            </w:r>
          </w:p>
        </w:tc>
      </w:tr>
    </w:tbl>
    <w:p w:rsidR="00A02455" w:rsidRPr="008F1DC0" w:rsidRDefault="00A02455" w:rsidP="00A02455">
      <w:pPr>
        <w:jc w:val="center"/>
        <w:rPr>
          <w:rFonts w:ascii="Times New Roman" w:hAnsi="Times New Roman"/>
          <w:i/>
          <w:sz w:val="22"/>
        </w:rPr>
      </w:pPr>
    </w:p>
    <w:p w:rsidR="00A02455" w:rsidRPr="008F1DC0" w:rsidRDefault="00A02455" w:rsidP="00A02455">
      <w:pPr>
        <w:pStyle w:val="Heading4"/>
        <w:rPr>
          <w:rFonts w:ascii="Times New Roman" w:hAnsi="Times New Roman" w:cs="Times New Roman"/>
        </w:rPr>
      </w:pPr>
      <w:r w:rsidRPr="008F1DC0">
        <w:rPr>
          <w:rFonts w:ascii="Times New Roman" w:hAnsi="Times New Roman" w:cs="Times New Roman"/>
        </w:rPr>
        <w:t>2.</w:t>
      </w:r>
      <w:r w:rsidR="004B084A" w:rsidRPr="008F1DC0">
        <w:rPr>
          <w:rFonts w:ascii="Times New Roman" w:hAnsi="Times New Roman" w:cs="Times New Roman"/>
        </w:rPr>
        <w:t>3</w:t>
      </w:r>
      <w:r w:rsidRPr="008F1DC0">
        <w:rPr>
          <w:rFonts w:ascii="Times New Roman" w:hAnsi="Times New Roman" w:cs="Times New Roman"/>
        </w:rPr>
        <w:t xml:space="preserve">.2.2 Tools and Techniques </w:t>
      </w:r>
    </w:p>
    <w:p w:rsidR="00A02455" w:rsidRPr="008F1DC0" w:rsidRDefault="00A02455" w:rsidP="00A02455">
      <w:pPr>
        <w:pStyle w:val="ListParagraph"/>
        <w:numPr>
          <w:ilvl w:val="0"/>
          <w:numId w:val="14"/>
        </w:numPr>
        <w:spacing w:line="276" w:lineRule="auto"/>
        <w:rPr>
          <w:rFonts w:ascii="Times New Roman" w:hAnsi="Times New Roman"/>
        </w:rPr>
      </w:pPr>
      <w:r w:rsidRPr="008F1DC0">
        <w:rPr>
          <w:rFonts w:ascii="Times New Roman" w:hAnsi="Times New Roman"/>
        </w:rPr>
        <w:t>Programming languages: PHP, Java, HTML, CSS, Java Script.</w:t>
      </w:r>
    </w:p>
    <w:p w:rsidR="007275E8" w:rsidRPr="008F1DC0" w:rsidRDefault="007275E8" w:rsidP="00A02455">
      <w:pPr>
        <w:pStyle w:val="ListParagraph"/>
        <w:numPr>
          <w:ilvl w:val="0"/>
          <w:numId w:val="14"/>
        </w:numPr>
        <w:spacing w:line="276" w:lineRule="auto"/>
        <w:rPr>
          <w:rFonts w:ascii="Times New Roman" w:hAnsi="Times New Roman"/>
        </w:rPr>
      </w:pPr>
      <w:r w:rsidRPr="008F1DC0">
        <w:rPr>
          <w:rFonts w:ascii="Times New Roman" w:hAnsi="Times New Roman"/>
        </w:rPr>
        <w:t>The PHP Framework: Laravel</w:t>
      </w:r>
    </w:p>
    <w:p w:rsidR="00A02455" w:rsidRPr="008F1DC0" w:rsidRDefault="00A02455" w:rsidP="00A02455">
      <w:pPr>
        <w:pStyle w:val="ListParagraph"/>
        <w:numPr>
          <w:ilvl w:val="0"/>
          <w:numId w:val="15"/>
        </w:numPr>
        <w:spacing w:line="276" w:lineRule="auto"/>
        <w:rPr>
          <w:rFonts w:ascii="Times New Roman" w:hAnsi="Times New Roman"/>
        </w:rPr>
      </w:pPr>
      <w:r w:rsidRPr="008F1DC0">
        <w:rPr>
          <w:rFonts w:ascii="Times New Roman" w:hAnsi="Times New Roman"/>
        </w:rPr>
        <w:t>Software Architecture: MVC 5.</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Process Model: Iterative and Incremental Software Process Model.</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Version Control: Git (hosted on Bitbucket)</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Document Control: SVN, Google Drive, Google Sheet</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IDEs: NetBeans 7, PHPStorm, Android Studio 1.2.1.</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Text Editor: Sublime Text 2.0.</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Graphic design tool: Photoshop CS5.</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Database:  MongoDB.</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UML Tools: Astah Professional, Enterprise Architect.</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Web Server: Apache.</w:t>
      </w:r>
    </w:p>
    <w:p w:rsidR="00A02455" w:rsidRPr="008F1DC0" w:rsidRDefault="00A02455" w:rsidP="00A02455">
      <w:pPr>
        <w:pStyle w:val="ListParagraph"/>
        <w:numPr>
          <w:ilvl w:val="0"/>
          <w:numId w:val="17"/>
        </w:numPr>
        <w:spacing w:line="276" w:lineRule="auto"/>
        <w:rPr>
          <w:rFonts w:ascii="Times New Roman" w:hAnsi="Times New Roman"/>
        </w:rPr>
      </w:pPr>
      <w:r w:rsidRPr="008F1DC0">
        <w:rPr>
          <w:rFonts w:ascii="Times New Roman" w:hAnsi="Times New Roman"/>
        </w:rPr>
        <w:t>Other:</w:t>
      </w:r>
    </w:p>
    <w:p w:rsidR="00A02455" w:rsidRPr="008F1DC0" w:rsidRDefault="00A02455" w:rsidP="00A02455">
      <w:pPr>
        <w:pStyle w:val="ListParagraph"/>
        <w:numPr>
          <w:ilvl w:val="0"/>
          <w:numId w:val="16"/>
        </w:numPr>
        <w:spacing w:line="276" w:lineRule="auto"/>
        <w:rPr>
          <w:rFonts w:ascii="Times New Roman" w:hAnsi="Times New Roman"/>
        </w:rPr>
      </w:pPr>
      <w:r w:rsidRPr="008F1DC0">
        <w:rPr>
          <w:rFonts w:ascii="Times New Roman" w:hAnsi="Times New Roman"/>
        </w:rPr>
        <w:t>Microsoft Office 2013.</w:t>
      </w:r>
    </w:p>
    <w:p w:rsidR="00A02455" w:rsidRPr="008F1DC0" w:rsidRDefault="00A02455" w:rsidP="00A02455">
      <w:pPr>
        <w:pStyle w:val="ListParagraph"/>
        <w:numPr>
          <w:ilvl w:val="0"/>
          <w:numId w:val="16"/>
        </w:numPr>
        <w:spacing w:line="276" w:lineRule="auto"/>
        <w:rPr>
          <w:rFonts w:ascii="Times New Roman" w:hAnsi="Times New Roman"/>
        </w:rPr>
      </w:pPr>
      <w:r w:rsidRPr="008F1DC0">
        <w:rPr>
          <w:rFonts w:ascii="Times New Roman" w:hAnsi="Times New Roman"/>
        </w:rPr>
        <w:t>Microsoft Word 2013.</w:t>
      </w:r>
    </w:p>
    <w:p w:rsidR="00A02455" w:rsidRPr="008F1DC0" w:rsidRDefault="00A02455" w:rsidP="00A02455">
      <w:pPr>
        <w:pStyle w:val="ListParagraph"/>
        <w:numPr>
          <w:ilvl w:val="0"/>
          <w:numId w:val="16"/>
        </w:numPr>
        <w:spacing w:line="276" w:lineRule="auto"/>
        <w:rPr>
          <w:rFonts w:ascii="Times New Roman" w:hAnsi="Times New Roman"/>
        </w:rPr>
      </w:pPr>
      <w:r w:rsidRPr="008F1DC0">
        <w:rPr>
          <w:rFonts w:ascii="Times New Roman" w:hAnsi="Times New Roman"/>
        </w:rPr>
        <w:t>Microsoft Visio 2013.</w:t>
      </w:r>
    </w:p>
    <w:p w:rsidR="00A02455" w:rsidRPr="008F1DC0" w:rsidRDefault="00A02455" w:rsidP="00A02455">
      <w:pPr>
        <w:pStyle w:val="ListParagraph"/>
        <w:numPr>
          <w:ilvl w:val="0"/>
          <w:numId w:val="16"/>
        </w:numPr>
        <w:spacing w:line="276" w:lineRule="auto"/>
        <w:rPr>
          <w:rFonts w:ascii="Times New Roman" w:hAnsi="Times New Roman"/>
        </w:rPr>
      </w:pPr>
      <w:r w:rsidRPr="008F1DC0">
        <w:rPr>
          <w:rFonts w:ascii="Times New Roman" w:hAnsi="Times New Roman"/>
        </w:rPr>
        <w:t>Microsoft Project 2013.</w:t>
      </w:r>
    </w:p>
    <w:p w:rsidR="00B96965" w:rsidRPr="008F1DC0" w:rsidRDefault="00A02455">
      <w:pPr>
        <w:pStyle w:val="ListParagraph"/>
        <w:numPr>
          <w:ilvl w:val="0"/>
          <w:numId w:val="16"/>
        </w:numPr>
        <w:spacing w:line="276" w:lineRule="auto"/>
        <w:rPr>
          <w:rFonts w:ascii="Times New Roman" w:hAnsi="Times New Roman"/>
        </w:rPr>
      </w:pPr>
      <w:r w:rsidRPr="008F1DC0">
        <w:rPr>
          <w:rFonts w:ascii="Times New Roman" w:hAnsi="Times New Roman"/>
        </w:rPr>
        <w:t>Microsoft Excel 2013.</w:t>
      </w:r>
    </w:p>
    <w:p w:rsidR="00A02455" w:rsidRPr="008F1DC0" w:rsidRDefault="00B96965" w:rsidP="00A5614C">
      <w:pPr>
        <w:spacing w:after="160" w:line="259" w:lineRule="auto"/>
        <w:rPr>
          <w:rFonts w:ascii="Times New Roman" w:hAnsi="Times New Roman"/>
        </w:rPr>
      </w:pPr>
      <w:r w:rsidRPr="008F1DC0">
        <w:rPr>
          <w:rFonts w:ascii="Times New Roman" w:hAnsi="Times New Roman"/>
        </w:rPr>
        <w:br w:type="page"/>
      </w:r>
    </w:p>
    <w:p w:rsidR="00A02455" w:rsidRPr="008F1DC0" w:rsidRDefault="00A02455" w:rsidP="00A5614C">
      <w:pPr>
        <w:pStyle w:val="Heading2"/>
        <w:numPr>
          <w:ilvl w:val="0"/>
          <w:numId w:val="0"/>
        </w:numPr>
        <w:rPr>
          <w:rFonts w:ascii="Times New Roman" w:hAnsi="Times New Roman"/>
        </w:rPr>
      </w:pPr>
      <w:bookmarkStart w:id="1141" w:name="_Toc396381137"/>
      <w:bookmarkStart w:id="1142" w:name="_Toc424438824"/>
      <w:bookmarkStart w:id="1143" w:name="_Toc428358798"/>
      <w:r w:rsidRPr="008F1DC0">
        <w:rPr>
          <w:rFonts w:ascii="Times New Roman" w:hAnsi="Times New Roman"/>
        </w:rPr>
        <w:lastRenderedPageBreak/>
        <w:t>2.4 Project Management Plan</w:t>
      </w:r>
      <w:bookmarkEnd w:id="1141"/>
      <w:bookmarkEnd w:id="1142"/>
      <w:bookmarkEnd w:id="1143"/>
    </w:p>
    <w:p w:rsidR="00A02455" w:rsidRPr="008F1DC0" w:rsidRDefault="00A02455" w:rsidP="00A5614C">
      <w:pPr>
        <w:pStyle w:val="Heading3"/>
        <w:numPr>
          <w:ilvl w:val="0"/>
          <w:numId w:val="0"/>
        </w:numPr>
        <w:rPr>
          <w:rFonts w:ascii="Times New Roman" w:hAnsi="Times New Roman"/>
        </w:rPr>
      </w:pPr>
      <w:bookmarkStart w:id="1144" w:name="_Toc396381138"/>
      <w:bookmarkStart w:id="1145" w:name="_Toc424438825"/>
      <w:bookmarkStart w:id="1146" w:name="_Toc428358799"/>
      <w:r w:rsidRPr="008F1DC0">
        <w:rPr>
          <w:rFonts w:ascii="Times New Roman" w:hAnsi="Times New Roman"/>
        </w:rPr>
        <w:t>2.</w:t>
      </w:r>
      <w:ins w:id="1147" w:author="Link Pieces" w:date="2015-08-26T15:04:00Z">
        <w:r w:rsidR="00980773">
          <w:rPr>
            <w:rFonts w:ascii="Times New Roman" w:hAnsi="Times New Roman"/>
          </w:rPr>
          <w:t>4</w:t>
        </w:r>
      </w:ins>
      <w:del w:id="1148" w:author="Link Pieces" w:date="2015-08-26T15:04:00Z">
        <w:r w:rsidRPr="008F1DC0" w:rsidDel="00980773">
          <w:rPr>
            <w:rFonts w:ascii="Times New Roman" w:hAnsi="Times New Roman"/>
          </w:rPr>
          <w:delText>3</w:delText>
        </w:r>
      </w:del>
      <w:r w:rsidRPr="008F1DC0">
        <w:rPr>
          <w:rFonts w:ascii="Times New Roman" w:hAnsi="Times New Roman"/>
        </w:rPr>
        <w:t>.1 Tasks</w:t>
      </w:r>
      <w:bookmarkEnd w:id="1144"/>
      <w:bookmarkEnd w:id="1145"/>
      <w:bookmarkEnd w:id="1146"/>
    </w:p>
    <w:p w:rsidR="00A02455" w:rsidRPr="008F1DC0" w:rsidRDefault="00A02455" w:rsidP="00A02455">
      <w:pPr>
        <w:rPr>
          <w:rFonts w:ascii="Times New Roman" w:hAnsi="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A02455" w:rsidRPr="008F1DC0" w:rsidTr="00A02455">
        <w:tc>
          <w:tcPr>
            <w:tcW w:w="1870" w:type="dxa"/>
            <w:shd w:val="clear" w:color="auto" w:fill="9CC2E5" w:themeFill="accent1" w:themeFillTint="99"/>
          </w:tcPr>
          <w:p w:rsidR="00A02455" w:rsidRPr="008F1DC0" w:rsidRDefault="00A02455" w:rsidP="00A02455">
            <w:pPr>
              <w:jc w:val="center"/>
              <w:rPr>
                <w:rFonts w:ascii="Times New Roman" w:hAnsi="Times New Roman"/>
                <w:b/>
              </w:rPr>
            </w:pPr>
            <w:r w:rsidRPr="008F1DC0">
              <w:rPr>
                <w:rFonts w:ascii="Times New Roman" w:hAnsi="Times New Roman"/>
                <w:b/>
              </w:rPr>
              <w:t>Milestones</w:t>
            </w:r>
          </w:p>
        </w:tc>
        <w:tc>
          <w:tcPr>
            <w:tcW w:w="1870" w:type="dxa"/>
            <w:shd w:val="clear" w:color="auto" w:fill="9CC2E5" w:themeFill="accent1" w:themeFillTint="99"/>
          </w:tcPr>
          <w:p w:rsidR="00A02455" w:rsidRPr="008F1DC0" w:rsidRDefault="00A02455" w:rsidP="00A02455">
            <w:pPr>
              <w:jc w:val="center"/>
              <w:rPr>
                <w:rFonts w:ascii="Times New Roman" w:hAnsi="Times New Roman"/>
                <w:b/>
              </w:rPr>
            </w:pPr>
            <w:r w:rsidRPr="008F1DC0">
              <w:rPr>
                <w:rFonts w:ascii="Times New Roman" w:hAnsi="Times New Roman"/>
                <w:b/>
              </w:rPr>
              <w:t>Description</w:t>
            </w:r>
          </w:p>
        </w:tc>
        <w:tc>
          <w:tcPr>
            <w:tcW w:w="1870" w:type="dxa"/>
            <w:shd w:val="clear" w:color="auto" w:fill="9CC2E5" w:themeFill="accent1" w:themeFillTint="99"/>
          </w:tcPr>
          <w:p w:rsidR="00A02455" w:rsidRPr="008F1DC0" w:rsidRDefault="00A02455" w:rsidP="00A02455">
            <w:pPr>
              <w:jc w:val="center"/>
              <w:rPr>
                <w:rFonts w:ascii="Times New Roman" w:hAnsi="Times New Roman"/>
                <w:b/>
              </w:rPr>
            </w:pPr>
            <w:r w:rsidRPr="008F1DC0">
              <w:rPr>
                <w:rFonts w:ascii="Times New Roman" w:hAnsi="Times New Roman"/>
                <w:b/>
              </w:rPr>
              <w:t>Output</w:t>
            </w:r>
          </w:p>
        </w:tc>
        <w:tc>
          <w:tcPr>
            <w:tcW w:w="1870" w:type="dxa"/>
            <w:shd w:val="clear" w:color="auto" w:fill="9CC2E5" w:themeFill="accent1" w:themeFillTint="99"/>
          </w:tcPr>
          <w:p w:rsidR="00A02455" w:rsidRPr="008F1DC0" w:rsidRDefault="00A02455" w:rsidP="00A02455">
            <w:pPr>
              <w:jc w:val="center"/>
              <w:rPr>
                <w:rFonts w:ascii="Times New Roman" w:hAnsi="Times New Roman"/>
                <w:b/>
              </w:rPr>
            </w:pPr>
            <w:r w:rsidRPr="008F1DC0">
              <w:rPr>
                <w:rFonts w:ascii="Times New Roman" w:hAnsi="Times New Roman"/>
                <w:b/>
              </w:rPr>
              <w:t>Deliverables</w:t>
            </w:r>
          </w:p>
        </w:tc>
        <w:tc>
          <w:tcPr>
            <w:tcW w:w="1870" w:type="dxa"/>
            <w:shd w:val="clear" w:color="auto" w:fill="9CC2E5" w:themeFill="accent1" w:themeFillTint="99"/>
          </w:tcPr>
          <w:p w:rsidR="00A02455" w:rsidRPr="008F1DC0" w:rsidRDefault="00A02455" w:rsidP="00A02455">
            <w:pPr>
              <w:jc w:val="center"/>
              <w:rPr>
                <w:rFonts w:ascii="Times New Roman" w:hAnsi="Times New Roman"/>
                <w:b/>
              </w:rPr>
            </w:pPr>
            <w:r w:rsidRPr="008F1DC0">
              <w:rPr>
                <w:rFonts w:ascii="Times New Roman" w:hAnsi="Times New Roman"/>
                <w:b/>
              </w:rPr>
              <w:t>Resources Needed</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Initial idea</w:t>
            </w:r>
          </w:p>
        </w:tc>
        <w:tc>
          <w:tcPr>
            <w:tcW w:w="1870" w:type="dxa"/>
          </w:tcPr>
          <w:p w:rsidR="00A02455" w:rsidRPr="008F1DC0" w:rsidRDefault="00A02455" w:rsidP="00A02455">
            <w:pPr>
              <w:rPr>
                <w:rFonts w:ascii="Times New Roman" w:hAnsi="Times New Roman"/>
              </w:rPr>
            </w:pPr>
            <w:r w:rsidRPr="008F1DC0">
              <w:rPr>
                <w:rFonts w:ascii="Times New Roman" w:hAnsi="Times New Roman"/>
              </w:rPr>
              <w:t>Start discussing about topic of capstone project</w:t>
            </w:r>
          </w:p>
        </w:tc>
        <w:tc>
          <w:tcPr>
            <w:tcW w:w="1870" w:type="dxa"/>
          </w:tcPr>
          <w:p w:rsidR="00A02455" w:rsidRPr="008F1DC0" w:rsidRDefault="00A02455" w:rsidP="00A02455">
            <w:pPr>
              <w:rPr>
                <w:rFonts w:ascii="Times New Roman" w:hAnsi="Times New Roman"/>
              </w:rPr>
            </w:pPr>
            <w:r w:rsidRPr="008F1DC0">
              <w:rPr>
                <w:rFonts w:ascii="Times New Roman" w:hAnsi="Times New Roman"/>
              </w:rPr>
              <w:t>Topic of capstone project</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initiator idea before 12/05/2015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5 people for 1 day</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Create Project plan</w:t>
            </w:r>
          </w:p>
        </w:tc>
        <w:tc>
          <w:tcPr>
            <w:tcW w:w="1870" w:type="dxa"/>
          </w:tcPr>
          <w:p w:rsidR="00A02455" w:rsidRPr="008F1DC0" w:rsidRDefault="00A02455" w:rsidP="00A02455">
            <w:pPr>
              <w:rPr>
                <w:rFonts w:ascii="Times New Roman" w:hAnsi="Times New Roman"/>
              </w:rPr>
            </w:pPr>
            <w:r w:rsidRPr="008F1DC0">
              <w:rPr>
                <w:rFonts w:ascii="Times New Roman" w:hAnsi="Times New Roman"/>
              </w:rPr>
              <w:t>Create project plan</w:t>
            </w:r>
          </w:p>
        </w:tc>
        <w:tc>
          <w:tcPr>
            <w:tcW w:w="1870" w:type="dxa"/>
          </w:tcPr>
          <w:p w:rsidR="00A02455" w:rsidRPr="008F1DC0" w:rsidRDefault="00A02455" w:rsidP="00A02455">
            <w:pPr>
              <w:rPr>
                <w:rFonts w:ascii="Times New Roman" w:hAnsi="Times New Roman"/>
              </w:rPr>
            </w:pPr>
            <w:r w:rsidRPr="008F1DC0">
              <w:rPr>
                <w:rFonts w:ascii="Times New Roman" w:hAnsi="Times New Roman"/>
              </w:rPr>
              <w:t>Project plan</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project plan before 19/05/2015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3 people for 1 week</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Create Software Requirements Specification</w:t>
            </w:r>
          </w:p>
        </w:tc>
        <w:tc>
          <w:tcPr>
            <w:tcW w:w="1870" w:type="dxa"/>
          </w:tcPr>
          <w:p w:rsidR="00A02455" w:rsidRPr="008F1DC0" w:rsidRDefault="00A02455" w:rsidP="00A02455">
            <w:pPr>
              <w:rPr>
                <w:rFonts w:ascii="Times New Roman" w:hAnsi="Times New Roman"/>
              </w:rPr>
            </w:pPr>
            <w:r w:rsidRPr="008F1DC0">
              <w:rPr>
                <w:rFonts w:ascii="Times New Roman" w:hAnsi="Times New Roman"/>
              </w:rPr>
              <w:t>Create Software Requirements Specification</w:t>
            </w:r>
          </w:p>
        </w:tc>
        <w:tc>
          <w:tcPr>
            <w:tcW w:w="1870" w:type="dxa"/>
          </w:tcPr>
          <w:p w:rsidR="00A02455" w:rsidRPr="008F1DC0" w:rsidRDefault="00A02455" w:rsidP="00A02455">
            <w:pPr>
              <w:rPr>
                <w:rFonts w:ascii="Times New Roman" w:hAnsi="Times New Roman"/>
              </w:rPr>
            </w:pPr>
            <w:r w:rsidRPr="008F1DC0">
              <w:rPr>
                <w:rFonts w:ascii="Times New Roman" w:hAnsi="Times New Roman"/>
              </w:rPr>
              <w:t>Software Requirements Specification (SRS) document</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SRS document before 26/5/2015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5 people for 2 days</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Design Database</w:t>
            </w:r>
          </w:p>
        </w:tc>
        <w:tc>
          <w:tcPr>
            <w:tcW w:w="1870" w:type="dxa"/>
          </w:tcPr>
          <w:p w:rsidR="00A02455" w:rsidRPr="008F1DC0" w:rsidRDefault="00A02455" w:rsidP="00A02455">
            <w:pPr>
              <w:rPr>
                <w:rFonts w:ascii="Times New Roman" w:hAnsi="Times New Roman"/>
              </w:rPr>
            </w:pPr>
            <w:r w:rsidRPr="008F1DC0">
              <w:rPr>
                <w:rFonts w:ascii="Times New Roman" w:hAnsi="Times New Roman"/>
              </w:rPr>
              <w:t>Create logical and physical database design</w:t>
            </w:r>
          </w:p>
        </w:tc>
        <w:tc>
          <w:tcPr>
            <w:tcW w:w="1870" w:type="dxa"/>
          </w:tcPr>
          <w:p w:rsidR="00A02455" w:rsidRPr="008F1DC0" w:rsidRDefault="00A02455" w:rsidP="00A02455">
            <w:pPr>
              <w:rPr>
                <w:rFonts w:ascii="Times New Roman" w:hAnsi="Times New Roman"/>
              </w:rPr>
            </w:pPr>
            <w:r w:rsidRPr="008F1DC0">
              <w:rPr>
                <w:rFonts w:ascii="Times New Roman" w:hAnsi="Times New Roman"/>
              </w:rPr>
              <w:t>Database design and database script</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database design and database script before 2/6/2015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5 people for 1 week</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Create Software Design Description (SDD)</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Design the system in OOP manner</w:t>
            </w:r>
          </w:p>
        </w:tc>
        <w:tc>
          <w:tcPr>
            <w:tcW w:w="1870" w:type="dxa"/>
          </w:tcPr>
          <w:p w:rsidR="00A02455" w:rsidRPr="008F1DC0" w:rsidRDefault="00A02455" w:rsidP="00A02455">
            <w:pPr>
              <w:rPr>
                <w:rFonts w:ascii="Times New Roman" w:hAnsi="Times New Roman"/>
              </w:rPr>
            </w:pPr>
            <w:r w:rsidRPr="008F1DC0">
              <w:rPr>
                <w:rFonts w:ascii="Times New Roman" w:hAnsi="Times New Roman"/>
              </w:rPr>
              <w:t>Architecture design, detailed design, diagrams and design specification</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SDD before 2/6/2015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5 people for 1 week</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Layout Design</w:t>
            </w:r>
          </w:p>
        </w:tc>
        <w:tc>
          <w:tcPr>
            <w:tcW w:w="1870" w:type="dxa"/>
          </w:tcPr>
          <w:p w:rsidR="00A02455" w:rsidRPr="008F1DC0" w:rsidRDefault="00A02455" w:rsidP="00A02455">
            <w:pPr>
              <w:rPr>
                <w:rFonts w:ascii="Times New Roman" w:hAnsi="Times New Roman"/>
              </w:rPr>
            </w:pPr>
            <w:r w:rsidRPr="008F1DC0">
              <w:rPr>
                <w:rFonts w:ascii="Times New Roman" w:hAnsi="Times New Roman"/>
              </w:rPr>
              <w:t>Create the main GUI for layout and create global GUI styles that will be applied to the GUI</w:t>
            </w:r>
          </w:p>
        </w:tc>
        <w:tc>
          <w:tcPr>
            <w:tcW w:w="1870" w:type="dxa"/>
          </w:tcPr>
          <w:p w:rsidR="00A02455" w:rsidRPr="008F1DC0" w:rsidRDefault="00A02455" w:rsidP="00A02455">
            <w:pPr>
              <w:rPr>
                <w:rFonts w:ascii="Times New Roman" w:hAnsi="Times New Roman"/>
              </w:rPr>
            </w:pPr>
            <w:r w:rsidRPr="008F1DC0">
              <w:rPr>
                <w:rFonts w:ascii="Times New Roman" w:hAnsi="Times New Roman"/>
              </w:rPr>
              <w:t>HTML layout and CSS files</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GUI in SDD before 2/6/2015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3 people for 1 week</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Create Coding Framework</w:t>
            </w:r>
          </w:p>
        </w:tc>
        <w:tc>
          <w:tcPr>
            <w:tcW w:w="1870" w:type="dxa"/>
          </w:tcPr>
          <w:p w:rsidR="00A02455" w:rsidRPr="008F1DC0" w:rsidRDefault="00A02455" w:rsidP="00A02455">
            <w:pPr>
              <w:rPr>
                <w:rFonts w:ascii="Times New Roman" w:hAnsi="Times New Roman"/>
              </w:rPr>
            </w:pPr>
            <w:r w:rsidRPr="008F1DC0">
              <w:rPr>
                <w:rFonts w:ascii="Times New Roman" w:hAnsi="Times New Roman"/>
              </w:rPr>
              <w:t>Map the architecture design into source code, create the project solution files and common classes, and implement common functions</w:t>
            </w:r>
          </w:p>
        </w:tc>
        <w:tc>
          <w:tcPr>
            <w:tcW w:w="1870" w:type="dxa"/>
          </w:tcPr>
          <w:p w:rsidR="00A02455" w:rsidRPr="008F1DC0" w:rsidRDefault="00A02455" w:rsidP="00A02455">
            <w:pPr>
              <w:rPr>
                <w:rFonts w:ascii="Times New Roman" w:hAnsi="Times New Roman"/>
              </w:rPr>
            </w:pPr>
            <w:r w:rsidRPr="008F1DC0">
              <w:rPr>
                <w:rFonts w:ascii="Times New Roman" w:hAnsi="Times New Roman"/>
              </w:rPr>
              <w:t>The Laravel PHP Framework, Android Studio and solution files containing coding framework</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coding framework before 8/6/2015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4 people for 5 days</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Coding</w:t>
            </w:r>
          </w:p>
        </w:tc>
        <w:tc>
          <w:tcPr>
            <w:tcW w:w="1870" w:type="dxa"/>
          </w:tcPr>
          <w:p w:rsidR="00A02455" w:rsidRPr="008F1DC0" w:rsidRDefault="00A02455" w:rsidP="00A02455">
            <w:pPr>
              <w:rPr>
                <w:rFonts w:ascii="Times New Roman" w:hAnsi="Times New Roman"/>
              </w:rPr>
            </w:pPr>
            <w:r w:rsidRPr="008F1DC0">
              <w:rPr>
                <w:rFonts w:ascii="Times New Roman" w:hAnsi="Times New Roman"/>
              </w:rPr>
              <w:t xml:space="preserve">Implement the system to reflect </w:t>
            </w:r>
            <w:r w:rsidRPr="008F1DC0">
              <w:rPr>
                <w:rFonts w:ascii="Times New Roman" w:hAnsi="Times New Roman"/>
              </w:rPr>
              <w:lastRenderedPageBreak/>
              <w:t>the requirements</w:t>
            </w:r>
          </w:p>
        </w:tc>
        <w:tc>
          <w:tcPr>
            <w:tcW w:w="1870" w:type="dxa"/>
          </w:tcPr>
          <w:p w:rsidR="00A02455" w:rsidRPr="008F1DC0" w:rsidRDefault="00A02455" w:rsidP="00A02455">
            <w:pPr>
              <w:rPr>
                <w:rFonts w:ascii="Times New Roman" w:hAnsi="Times New Roman"/>
              </w:rPr>
            </w:pPr>
            <w:r w:rsidRPr="008F1DC0">
              <w:rPr>
                <w:rFonts w:ascii="Times New Roman" w:hAnsi="Times New Roman"/>
              </w:rPr>
              <w:lastRenderedPageBreak/>
              <w:t xml:space="preserve">Source code of the project , unit test </w:t>
            </w:r>
            <w:r w:rsidRPr="008F1DC0">
              <w:rPr>
                <w:rFonts w:ascii="Times New Roman" w:hAnsi="Times New Roman"/>
              </w:rPr>
              <w:lastRenderedPageBreak/>
              <w:t>reports</w:t>
            </w:r>
          </w:p>
        </w:tc>
        <w:tc>
          <w:tcPr>
            <w:tcW w:w="1870" w:type="dxa"/>
          </w:tcPr>
          <w:p w:rsidR="00A02455" w:rsidRPr="008F1DC0" w:rsidRDefault="00A02455" w:rsidP="00A02455">
            <w:pPr>
              <w:rPr>
                <w:rFonts w:ascii="Times New Roman" w:hAnsi="Times New Roman"/>
              </w:rPr>
            </w:pPr>
            <w:r w:rsidRPr="008F1DC0">
              <w:rPr>
                <w:rFonts w:ascii="Times New Roman" w:hAnsi="Times New Roman"/>
              </w:rPr>
              <w:lastRenderedPageBreak/>
              <w:t xml:space="preserve">Executable programs and source code </w:t>
            </w:r>
            <w:r w:rsidRPr="008F1DC0">
              <w:rPr>
                <w:rFonts w:ascii="Times New Roman" w:hAnsi="Times New Roman"/>
              </w:rPr>
              <w:lastRenderedPageBreak/>
              <w:t>before 7/8/2015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lastRenderedPageBreak/>
              <w:t>4 people for 6 weeks</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lastRenderedPageBreak/>
              <w:t>System Test</w:t>
            </w:r>
          </w:p>
        </w:tc>
        <w:tc>
          <w:tcPr>
            <w:tcW w:w="1870" w:type="dxa"/>
          </w:tcPr>
          <w:p w:rsidR="00A02455" w:rsidRPr="008F1DC0" w:rsidRDefault="00A02455" w:rsidP="00A02455">
            <w:pPr>
              <w:rPr>
                <w:rFonts w:ascii="Times New Roman" w:hAnsi="Times New Roman"/>
              </w:rPr>
            </w:pPr>
            <w:r w:rsidRPr="008F1DC0">
              <w:rPr>
                <w:rFonts w:ascii="Times New Roman" w:hAnsi="Times New Roman"/>
              </w:rPr>
              <w:t>Perform system test for the system</w:t>
            </w:r>
          </w:p>
        </w:tc>
        <w:tc>
          <w:tcPr>
            <w:tcW w:w="1870" w:type="dxa"/>
          </w:tcPr>
          <w:p w:rsidR="00A02455" w:rsidRPr="008F1DC0" w:rsidRDefault="00A02455" w:rsidP="00A02455">
            <w:pPr>
              <w:rPr>
                <w:rFonts w:ascii="Times New Roman" w:hAnsi="Times New Roman"/>
              </w:rPr>
            </w:pPr>
            <w:r w:rsidRPr="008F1DC0">
              <w:rPr>
                <w:rFonts w:ascii="Times New Roman" w:hAnsi="Times New Roman"/>
              </w:rPr>
              <w:t>System test report</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Software Test Documentation before 14/8/2015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2 people for 1 week</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Input initial data</w:t>
            </w:r>
          </w:p>
        </w:tc>
        <w:tc>
          <w:tcPr>
            <w:tcW w:w="1870" w:type="dxa"/>
          </w:tcPr>
          <w:p w:rsidR="00A02455" w:rsidRPr="008F1DC0" w:rsidRDefault="00A02455" w:rsidP="00A02455">
            <w:pPr>
              <w:rPr>
                <w:rFonts w:ascii="Times New Roman" w:hAnsi="Times New Roman"/>
              </w:rPr>
            </w:pPr>
            <w:r w:rsidRPr="008F1DC0">
              <w:rPr>
                <w:rFonts w:ascii="Times New Roman" w:hAnsi="Times New Roman"/>
              </w:rPr>
              <w:t>Input Initial data</w:t>
            </w:r>
          </w:p>
        </w:tc>
        <w:tc>
          <w:tcPr>
            <w:tcW w:w="1870" w:type="dxa"/>
          </w:tcPr>
          <w:p w:rsidR="00A02455" w:rsidRPr="008F1DC0" w:rsidRDefault="00A02455" w:rsidP="00A02455">
            <w:pPr>
              <w:rPr>
                <w:rFonts w:ascii="Times New Roman" w:hAnsi="Times New Roman"/>
              </w:rPr>
            </w:pPr>
            <w:r w:rsidRPr="008F1DC0">
              <w:rPr>
                <w:rFonts w:ascii="Times New Roman" w:hAnsi="Times New Roman"/>
              </w:rPr>
              <w:t>Initial data</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before 21/8/2015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5 people for 1 day</w:t>
            </w:r>
          </w:p>
        </w:tc>
      </w:tr>
      <w:tr w:rsidR="00A02455" w:rsidRPr="008F1DC0" w:rsidTr="00A02455">
        <w:tc>
          <w:tcPr>
            <w:tcW w:w="1870" w:type="dxa"/>
          </w:tcPr>
          <w:p w:rsidR="00A02455" w:rsidRPr="008F1DC0" w:rsidRDefault="00A02455" w:rsidP="00A02455">
            <w:pPr>
              <w:rPr>
                <w:rFonts w:ascii="Times New Roman" w:hAnsi="Times New Roman"/>
                <w:b/>
              </w:rPr>
            </w:pPr>
            <w:r w:rsidRPr="008F1DC0">
              <w:rPr>
                <w:rFonts w:ascii="Times New Roman" w:hAnsi="Times New Roman"/>
                <w:b/>
              </w:rPr>
              <w:t>Deployment</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Deploy the system to the internet</w:t>
            </w:r>
          </w:p>
        </w:tc>
        <w:tc>
          <w:tcPr>
            <w:tcW w:w="1870" w:type="dxa"/>
          </w:tcPr>
          <w:p w:rsidR="00A02455" w:rsidRPr="008F1DC0" w:rsidRDefault="00A02455" w:rsidP="00A02455">
            <w:pPr>
              <w:rPr>
                <w:rFonts w:ascii="Times New Roman" w:hAnsi="Times New Roman"/>
              </w:rPr>
            </w:pPr>
            <w:r w:rsidRPr="008F1DC0">
              <w:rPr>
                <w:rFonts w:ascii="Times New Roman" w:hAnsi="Times New Roman"/>
              </w:rPr>
              <w:t>Running website with domain and hosting</w:t>
            </w:r>
          </w:p>
        </w:tc>
        <w:tc>
          <w:tcPr>
            <w:tcW w:w="1870" w:type="dxa"/>
          </w:tcPr>
          <w:p w:rsidR="00A02455" w:rsidRPr="008F1DC0" w:rsidRDefault="00A02455" w:rsidP="00A02455">
            <w:pPr>
              <w:rPr>
                <w:rFonts w:ascii="Times New Roman" w:hAnsi="Times New Roman"/>
              </w:rPr>
            </w:pPr>
            <w:r w:rsidRPr="008F1DC0">
              <w:rPr>
                <w:rFonts w:ascii="Times New Roman" w:hAnsi="Times New Roman"/>
              </w:rPr>
              <w:t>Deliver before 21/8/2015</w:t>
            </w:r>
          </w:p>
        </w:tc>
        <w:tc>
          <w:tcPr>
            <w:tcW w:w="1870" w:type="dxa"/>
          </w:tcPr>
          <w:p w:rsidR="00A02455" w:rsidRPr="008F1DC0" w:rsidRDefault="00A02455" w:rsidP="00A02455">
            <w:pPr>
              <w:rPr>
                <w:rFonts w:ascii="Times New Roman" w:hAnsi="Times New Roman"/>
              </w:rPr>
            </w:pPr>
            <w:r w:rsidRPr="008F1DC0">
              <w:rPr>
                <w:rFonts w:ascii="Times New Roman" w:hAnsi="Times New Roman"/>
              </w:rPr>
              <w:t>5 people for 1 day</w:t>
            </w:r>
          </w:p>
        </w:tc>
      </w:tr>
    </w:tbl>
    <w:p w:rsidR="00A02455" w:rsidRPr="008F1DC0" w:rsidRDefault="00A02455" w:rsidP="00A02455">
      <w:pPr>
        <w:rPr>
          <w:rFonts w:ascii="Times New Roman" w:hAnsi="Times New Roman"/>
        </w:rPr>
      </w:pPr>
    </w:p>
    <w:p w:rsidR="00A02455" w:rsidRPr="008F1DC0" w:rsidRDefault="00A02455" w:rsidP="00A02455">
      <w:pPr>
        <w:ind w:firstLine="720"/>
        <w:rPr>
          <w:rFonts w:ascii="Times New Roman" w:hAnsi="Times New Roman"/>
        </w:rPr>
      </w:pPr>
    </w:p>
    <w:p w:rsidR="00E73162" w:rsidRPr="008F1DC0" w:rsidRDefault="00E73162">
      <w:pPr>
        <w:spacing w:after="160" w:line="259" w:lineRule="auto"/>
        <w:rPr>
          <w:rFonts w:ascii="Times New Roman" w:eastAsia="MS Mincho" w:hAnsi="Times New Roman"/>
          <w:b/>
          <w:sz w:val="26"/>
          <w:szCs w:val="28"/>
          <w:lang w:val="en-US" w:eastAsia="ja-JP"/>
        </w:rPr>
      </w:pPr>
      <w:bookmarkStart w:id="1149" w:name="_Toc424438826"/>
      <w:r w:rsidRPr="008F1DC0">
        <w:rPr>
          <w:rFonts w:ascii="Times New Roman" w:hAnsi="Times New Roman"/>
        </w:rPr>
        <w:br w:type="page"/>
      </w:r>
    </w:p>
    <w:p w:rsidR="00A02455" w:rsidRPr="008F1DC0" w:rsidRDefault="00A02455" w:rsidP="00A5614C">
      <w:pPr>
        <w:pStyle w:val="Heading3"/>
        <w:numPr>
          <w:ilvl w:val="0"/>
          <w:numId w:val="0"/>
        </w:numPr>
        <w:rPr>
          <w:rFonts w:ascii="Times New Roman" w:hAnsi="Times New Roman"/>
        </w:rPr>
      </w:pPr>
      <w:bookmarkStart w:id="1150" w:name="_Toc428358800"/>
      <w:r w:rsidRPr="008F1DC0">
        <w:rPr>
          <w:rFonts w:ascii="Times New Roman" w:hAnsi="Times New Roman"/>
        </w:rPr>
        <w:lastRenderedPageBreak/>
        <w:t>2.</w:t>
      </w:r>
      <w:ins w:id="1151" w:author="Link Pieces" w:date="2015-08-26T15:04:00Z">
        <w:r w:rsidR="00980773">
          <w:rPr>
            <w:rFonts w:ascii="Times New Roman" w:hAnsi="Times New Roman"/>
          </w:rPr>
          <w:t>4</w:t>
        </w:r>
      </w:ins>
      <w:del w:id="1152" w:author="Link Pieces" w:date="2015-08-26T15:04:00Z">
        <w:r w:rsidRPr="008F1DC0" w:rsidDel="00980773">
          <w:rPr>
            <w:rFonts w:ascii="Times New Roman" w:hAnsi="Times New Roman"/>
          </w:rPr>
          <w:delText>3</w:delText>
        </w:r>
      </w:del>
      <w:r w:rsidRPr="008F1DC0">
        <w:rPr>
          <w:rFonts w:ascii="Times New Roman" w:hAnsi="Times New Roman"/>
        </w:rPr>
        <w:t>.2 Task Sheet: Assignment and Timetable</w:t>
      </w:r>
      <w:bookmarkEnd w:id="1149"/>
      <w:bookmarkEnd w:id="1150"/>
    </w:p>
    <w:p w:rsidR="003F3365" w:rsidRPr="008F1DC0" w:rsidRDefault="00A02455" w:rsidP="00A02455">
      <w:pPr>
        <w:ind w:firstLine="720"/>
        <w:rPr>
          <w:rFonts w:ascii="Times New Roman" w:hAnsi="Times New Roman"/>
        </w:rPr>
      </w:pPr>
      <w:r w:rsidRPr="008F1DC0">
        <w:rPr>
          <w:rFonts w:ascii="Times New Roman" w:hAnsi="Times New Roman"/>
        </w:rPr>
        <w:t xml:space="preserve">Refers to </w:t>
      </w:r>
      <w:r w:rsidR="00647BE6" w:rsidRPr="008F1DC0">
        <w:rPr>
          <w:rFonts w:ascii="Times New Roman" w:hAnsi="Times New Roman"/>
        </w:rPr>
        <w:t>Bespoke_Iterative</w:t>
      </w:r>
      <w:r w:rsidRPr="008F1DC0">
        <w:rPr>
          <w:rFonts w:ascii="Times New Roman" w:hAnsi="Times New Roman"/>
        </w:rPr>
        <w:t>.mpp</w:t>
      </w:r>
    </w:p>
    <w:p w:rsidR="003F3365" w:rsidRPr="008F1DC0" w:rsidRDefault="003F3365" w:rsidP="00A5614C">
      <w:pPr>
        <w:rPr>
          <w:rFonts w:ascii="Times New Roman" w:hAnsi="Times New Roman"/>
          <w:i/>
          <w:sz w:val="22"/>
          <w:szCs w:val="22"/>
        </w:rPr>
      </w:pPr>
      <w:r w:rsidRPr="008F1DC0">
        <w:rPr>
          <w:rFonts w:ascii="Times New Roman" w:hAnsi="Times New Roman"/>
          <w:i/>
          <w:noProof/>
          <w:sz w:val="22"/>
          <w:szCs w:val="22"/>
          <w:lang w:val="en-US" w:eastAsia="ja-JP"/>
          <w:rPrChange w:id="1153" w:author="Link Pieces" w:date="2015-08-26T13:21:00Z">
            <w:rPr>
              <w:rFonts w:ascii="Times New Roman" w:hAnsi="Times New Roman"/>
              <w:i/>
              <w:noProof/>
              <w:sz w:val="22"/>
              <w:szCs w:val="22"/>
              <w:lang w:val="en-US" w:eastAsia="ja-JP"/>
            </w:rPr>
          </w:rPrChange>
        </w:rPr>
        <w:drawing>
          <wp:inline distT="0" distB="0" distL="0" distR="0" wp14:anchorId="1C8C4EC5" wp14:editId="4DB69689">
            <wp:extent cx="5934710" cy="3209290"/>
            <wp:effectExtent l="0" t="0" r="0" b="0"/>
            <wp:docPr id="7363" name="Picture 7363" descr="C:\Users\Khanh\Desktop\update image\ph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anh\Desktop\update image\phas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3209290"/>
                    </a:xfrm>
                    <a:prstGeom prst="rect">
                      <a:avLst/>
                    </a:prstGeom>
                    <a:noFill/>
                    <a:ln>
                      <a:noFill/>
                    </a:ln>
                  </pic:spPr>
                </pic:pic>
              </a:graphicData>
            </a:graphic>
          </wp:inline>
        </w:drawing>
      </w:r>
    </w:p>
    <w:p w:rsidR="003F3365" w:rsidRPr="008F1DC0" w:rsidRDefault="003F3365" w:rsidP="00A5614C">
      <w:pPr>
        <w:rPr>
          <w:rFonts w:ascii="Times New Roman" w:hAnsi="Times New Roman"/>
          <w:i/>
          <w:sz w:val="22"/>
          <w:szCs w:val="22"/>
        </w:rPr>
      </w:pPr>
      <w:r w:rsidRPr="008F1DC0">
        <w:rPr>
          <w:rFonts w:ascii="Times New Roman" w:hAnsi="Times New Roman"/>
          <w:i/>
          <w:noProof/>
          <w:sz w:val="22"/>
          <w:szCs w:val="22"/>
          <w:lang w:val="en-US" w:eastAsia="ja-JP"/>
          <w:rPrChange w:id="1154" w:author="Link Pieces" w:date="2015-08-26T13:21:00Z">
            <w:rPr>
              <w:rFonts w:ascii="Times New Roman" w:hAnsi="Times New Roman"/>
              <w:i/>
              <w:noProof/>
              <w:sz w:val="22"/>
              <w:szCs w:val="22"/>
              <w:lang w:val="en-US" w:eastAsia="ja-JP"/>
            </w:rPr>
          </w:rPrChange>
        </w:rPr>
        <w:drawing>
          <wp:inline distT="0" distB="0" distL="0" distR="0" wp14:anchorId="70B9DDBC" wp14:editId="257C5894">
            <wp:extent cx="5900420" cy="3174365"/>
            <wp:effectExtent l="0" t="0" r="0" b="0"/>
            <wp:docPr id="7364" name="Picture 7364" descr="C:\Users\Khanh\Desktop\update image\ph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anh\Desktop\update image\phas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0420" cy="3174365"/>
                    </a:xfrm>
                    <a:prstGeom prst="rect">
                      <a:avLst/>
                    </a:prstGeom>
                    <a:noFill/>
                    <a:ln>
                      <a:noFill/>
                    </a:ln>
                  </pic:spPr>
                </pic:pic>
              </a:graphicData>
            </a:graphic>
          </wp:inline>
        </w:drawing>
      </w:r>
    </w:p>
    <w:p w:rsidR="00A02455" w:rsidRPr="008F1DC0" w:rsidRDefault="00A02455" w:rsidP="00A5614C">
      <w:pPr>
        <w:rPr>
          <w:rFonts w:ascii="Times New Roman" w:hAnsi="Times New Roman"/>
          <w:i/>
          <w:sz w:val="22"/>
          <w:szCs w:val="22"/>
        </w:rPr>
      </w:pPr>
    </w:p>
    <w:p w:rsidR="003F3365" w:rsidRPr="008F1DC0" w:rsidRDefault="00E20D65">
      <w:pPr>
        <w:ind w:left="2880" w:firstLine="720"/>
        <w:rPr>
          <w:rFonts w:ascii="Times New Roman" w:hAnsi="Times New Roman"/>
        </w:rPr>
      </w:pPr>
      <w:r w:rsidRPr="008F1DC0">
        <w:rPr>
          <w:rFonts w:ascii="Times New Roman" w:hAnsi="Times New Roman"/>
          <w:sz w:val="22"/>
          <w:szCs w:val="22"/>
        </w:rPr>
        <w:t>F</w:t>
      </w:r>
      <w:r w:rsidRPr="008F1DC0">
        <w:rPr>
          <w:rFonts w:ascii="Times New Roman" w:hAnsi="Times New Roman"/>
        </w:rPr>
        <w:t>igure</w:t>
      </w:r>
      <w:r w:rsidR="00A02455" w:rsidRPr="008F1DC0">
        <w:rPr>
          <w:rFonts w:ascii="Times New Roman" w:hAnsi="Times New Roman"/>
        </w:rPr>
        <w:t xml:space="preserve"> 2-3: Gantt chart</w:t>
      </w:r>
    </w:p>
    <w:p w:rsidR="00A02455" w:rsidRPr="008F1DC0" w:rsidRDefault="003F3365" w:rsidP="00A5614C">
      <w:pPr>
        <w:spacing w:after="160" w:line="259" w:lineRule="auto"/>
        <w:rPr>
          <w:rFonts w:ascii="Times New Roman" w:hAnsi="Times New Roman"/>
        </w:rPr>
      </w:pPr>
      <w:r w:rsidRPr="008F1DC0">
        <w:rPr>
          <w:rFonts w:ascii="Times New Roman" w:hAnsi="Times New Roman"/>
        </w:rPr>
        <w:br w:type="page"/>
      </w:r>
    </w:p>
    <w:p w:rsidR="00A02455" w:rsidRPr="008F1DC0" w:rsidRDefault="00A02455" w:rsidP="00A5614C">
      <w:pPr>
        <w:pStyle w:val="Heading3"/>
        <w:numPr>
          <w:ilvl w:val="0"/>
          <w:numId w:val="0"/>
        </w:numPr>
        <w:rPr>
          <w:rFonts w:ascii="Times New Roman" w:hAnsi="Times New Roman"/>
        </w:rPr>
      </w:pPr>
      <w:bookmarkStart w:id="1155" w:name="_Toc396381139"/>
      <w:bookmarkStart w:id="1156" w:name="_Toc424438827"/>
      <w:bookmarkStart w:id="1157" w:name="_Toc428358801"/>
      <w:r w:rsidRPr="008F1DC0">
        <w:rPr>
          <w:rFonts w:ascii="Times New Roman" w:hAnsi="Times New Roman"/>
        </w:rPr>
        <w:lastRenderedPageBreak/>
        <w:t>2.</w:t>
      </w:r>
      <w:ins w:id="1158" w:author="Link Pieces" w:date="2015-08-26T15:04:00Z">
        <w:r w:rsidR="00980773">
          <w:rPr>
            <w:rFonts w:ascii="Times New Roman" w:hAnsi="Times New Roman"/>
          </w:rPr>
          <w:t>4</w:t>
        </w:r>
      </w:ins>
      <w:del w:id="1159" w:author="Link Pieces" w:date="2015-08-26T15:04:00Z">
        <w:r w:rsidRPr="008F1DC0" w:rsidDel="00980773">
          <w:rPr>
            <w:rFonts w:ascii="Times New Roman" w:hAnsi="Times New Roman"/>
          </w:rPr>
          <w:delText>3</w:delText>
        </w:r>
      </w:del>
      <w:r w:rsidRPr="008F1DC0">
        <w:rPr>
          <w:rFonts w:ascii="Times New Roman" w:hAnsi="Times New Roman"/>
        </w:rPr>
        <w:t>.3</w:t>
      </w:r>
      <w:r w:rsidR="00D01BA1" w:rsidRPr="008F1DC0">
        <w:rPr>
          <w:rFonts w:ascii="Times New Roman" w:hAnsi="Times New Roman"/>
        </w:rPr>
        <w:t xml:space="preserve"> </w:t>
      </w:r>
      <w:r w:rsidRPr="008F1DC0">
        <w:rPr>
          <w:rFonts w:ascii="Times New Roman" w:hAnsi="Times New Roman"/>
        </w:rPr>
        <w:t>Meeting Minutes</w:t>
      </w:r>
      <w:bookmarkEnd w:id="1155"/>
      <w:bookmarkEnd w:id="1156"/>
      <w:bookmarkEnd w:id="1157"/>
    </w:p>
    <w:p w:rsidR="00A02455" w:rsidRPr="008F1DC0" w:rsidRDefault="00A02455" w:rsidP="00A02455">
      <w:pPr>
        <w:pStyle w:val="ListParagraph"/>
        <w:spacing w:after="0"/>
        <w:ind w:left="360" w:firstLine="360"/>
        <w:rPr>
          <w:rFonts w:ascii="Times New Roman" w:hAnsi="Times New Roman"/>
        </w:rPr>
      </w:pPr>
      <w:r w:rsidRPr="008F1DC0">
        <w:rPr>
          <w:rFonts w:ascii="Times New Roman" w:hAnsi="Times New Roman"/>
        </w:rPr>
        <w:t>All meeting minutes will be written follow this template:</w:t>
      </w:r>
    </w:p>
    <w:tbl>
      <w:tblPr>
        <w:tblW w:w="9810" w:type="dxa"/>
        <w:tblInd w:w="108" w:type="dxa"/>
        <w:tblLayout w:type="fixed"/>
        <w:tblLook w:val="0000" w:firstRow="0" w:lastRow="0" w:firstColumn="0" w:lastColumn="0" w:noHBand="0" w:noVBand="0"/>
      </w:tblPr>
      <w:tblGrid>
        <w:gridCol w:w="1935"/>
        <w:gridCol w:w="4095"/>
        <w:gridCol w:w="1216"/>
        <w:gridCol w:w="2564"/>
      </w:tblGrid>
      <w:tr w:rsidR="00A02455" w:rsidRPr="008F1DC0" w:rsidTr="00A02455">
        <w:trPr>
          <w:trHeight w:val="368"/>
        </w:trPr>
        <w:tc>
          <w:tcPr>
            <w:tcW w:w="1935" w:type="dxa"/>
            <w:tcBorders>
              <w:top w:val="single" w:sz="4" w:space="0" w:color="000000"/>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Subject</w:t>
            </w:r>
          </w:p>
        </w:tc>
        <w:tc>
          <w:tcPr>
            <w:tcW w:w="4095" w:type="dxa"/>
            <w:tcBorders>
              <w:top w:val="single" w:sz="4" w:space="0" w:color="000000"/>
              <w:left w:val="single" w:sz="4" w:space="0" w:color="000000"/>
              <w:bottom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Capstone Project Meeting</w:t>
            </w:r>
          </w:p>
        </w:tc>
        <w:tc>
          <w:tcPr>
            <w:tcW w:w="1216" w:type="dxa"/>
            <w:tcBorders>
              <w:top w:val="single" w:sz="4" w:space="0" w:color="000000"/>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Date</w:t>
            </w:r>
          </w:p>
        </w:tc>
        <w:tc>
          <w:tcPr>
            <w:tcW w:w="256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May 11,2015</w:t>
            </w:r>
          </w:p>
        </w:tc>
      </w:tr>
      <w:tr w:rsidR="00A02455" w:rsidRPr="008F1DC0" w:rsidTr="00A02455">
        <w:trPr>
          <w:trHeight w:val="342"/>
        </w:trPr>
        <w:tc>
          <w:tcPr>
            <w:tcW w:w="1935" w:type="dxa"/>
            <w:tcBorders>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Conductor</w:t>
            </w:r>
          </w:p>
        </w:tc>
        <w:tc>
          <w:tcPr>
            <w:tcW w:w="4095" w:type="dxa"/>
            <w:tcBorders>
              <w:left w:val="single" w:sz="4" w:space="0" w:color="000000"/>
              <w:bottom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Mr.AnhBN</w:t>
            </w:r>
          </w:p>
        </w:tc>
        <w:tc>
          <w:tcPr>
            <w:tcW w:w="1216" w:type="dxa"/>
            <w:tcBorders>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Time</w:t>
            </w:r>
          </w:p>
        </w:tc>
        <w:tc>
          <w:tcPr>
            <w:tcW w:w="2564" w:type="dxa"/>
            <w:tcBorders>
              <w:left w:val="single" w:sz="4" w:space="0" w:color="000000"/>
              <w:bottom w:val="single" w:sz="4" w:space="0" w:color="000000"/>
              <w:right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xml:space="preserve">13:00  – 14:30 </w:t>
            </w:r>
          </w:p>
        </w:tc>
      </w:tr>
      <w:tr w:rsidR="00A02455" w:rsidRPr="008F1DC0" w:rsidTr="00A02455">
        <w:trPr>
          <w:trHeight w:val="342"/>
        </w:trPr>
        <w:tc>
          <w:tcPr>
            <w:tcW w:w="1935" w:type="dxa"/>
            <w:tcBorders>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Location</w:t>
            </w:r>
          </w:p>
        </w:tc>
        <w:tc>
          <w:tcPr>
            <w:tcW w:w="4095" w:type="dxa"/>
            <w:tcBorders>
              <w:left w:val="single" w:sz="4" w:space="0" w:color="000000"/>
              <w:bottom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Room 314 FPT University</w:t>
            </w:r>
          </w:p>
        </w:tc>
        <w:tc>
          <w:tcPr>
            <w:tcW w:w="1216" w:type="dxa"/>
            <w:tcBorders>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Secretary</w:t>
            </w:r>
          </w:p>
        </w:tc>
        <w:tc>
          <w:tcPr>
            <w:tcW w:w="2564" w:type="dxa"/>
            <w:tcBorders>
              <w:left w:val="single" w:sz="4" w:space="0" w:color="000000"/>
              <w:bottom w:val="single" w:sz="4" w:space="0" w:color="000000"/>
              <w:right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LinhNV</w:t>
            </w:r>
          </w:p>
        </w:tc>
      </w:tr>
      <w:tr w:rsidR="00A02455" w:rsidRPr="008F1DC0" w:rsidTr="00A02455">
        <w:trPr>
          <w:trHeight w:val="342"/>
        </w:trPr>
        <w:tc>
          <w:tcPr>
            <w:tcW w:w="1935" w:type="dxa"/>
            <w:tcBorders>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Attendees</w:t>
            </w:r>
          </w:p>
        </w:tc>
        <w:tc>
          <w:tcPr>
            <w:tcW w:w="7875" w:type="dxa"/>
            <w:gridSpan w:val="3"/>
            <w:tcBorders>
              <w:left w:val="single" w:sz="4" w:space="0" w:color="000000"/>
              <w:bottom w:val="single" w:sz="4" w:space="0" w:color="000000"/>
              <w:right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Mr.AnhBN, DangNH, NamND, KhanhCD, LinhNV,VanNB</w:t>
            </w:r>
          </w:p>
        </w:tc>
      </w:tr>
      <w:tr w:rsidR="00A02455" w:rsidRPr="008F1DC0" w:rsidTr="00A02455">
        <w:trPr>
          <w:trHeight w:val="342"/>
        </w:trPr>
        <w:tc>
          <w:tcPr>
            <w:tcW w:w="1935" w:type="dxa"/>
            <w:tcBorders>
              <w:left w:val="single" w:sz="4" w:space="0" w:color="000000"/>
              <w:bottom w:val="single" w:sz="4" w:space="0" w:color="000000"/>
            </w:tcBorders>
            <w:shd w:val="clear" w:color="auto" w:fill="808080"/>
            <w:vAlign w:val="center"/>
          </w:tcPr>
          <w:p w:rsidR="00A02455" w:rsidRPr="008F1DC0" w:rsidRDefault="00A02455" w:rsidP="00A02455">
            <w:pPr>
              <w:pStyle w:val="NoSpacing"/>
              <w:spacing w:line="360" w:lineRule="auto"/>
              <w:rPr>
                <w:rFonts w:ascii="Times New Roman" w:hAnsi="Times New Roman"/>
                <w:b/>
                <w:color w:val="FFFFFF" w:themeColor="background1"/>
                <w:sz w:val="24"/>
                <w:szCs w:val="24"/>
              </w:rPr>
            </w:pPr>
            <w:r w:rsidRPr="008F1DC0">
              <w:rPr>
                <w:rFonts w:ascii="Times New Roman" w:hAnsi="Times New Roman"/>
                <w:b/>
                <w:color w:val="FFFFFF" w:themeColor="background1"/>
                <w:sz w:val="24"/>
                <w:szCs w:val="24"/>
              </w:rPr>
              <w:t>Absent</w:t>
            </w:r>
          </w:p>
        </w:tc>
        <w:tc>
          <w:tcPr>
            <w:tcW w:w="7875" w:type="dxa"/>
            <w:gridSpan w:val="3"/>
            <w:tcBorders>
              <w:left w:val="single" w:sz="4" w:space="0" w:color="000000"/>
              <w:bottom w:val="single" w:sz="4" w:space="0" w:color="000000"/>
              <w:right w:val="single" w:sz="4" w:space="0" w:color="000000"/>
            </w:tcBorders>
            <w:shd w:val="clear" w:color="auto" w:fill="FFFFFF" w:themeFill="background1"/>
            <w:vAlign w:val="center"/>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N/A</w:t>
            </w:r>
          </w:p>
        </w:tc>
      </w:tr>
    </w:tbl>
    <w:p w:rsidR="00A02455" w:rsidRPr="008F1DC0" w:rsidRDefault="00A02455" w:rsidP="00A02455">
      <w:pPr>
        <w:pStyle w:val="ListParagraph"/>
        <w:spacing w:after="0"/>
        <w:ind w:left="360"/>
        <w:rPr>
          <w:rFonts w:ascii="Times New Roman" w:hAnsi="Times New Roman"/>
        </w:rPr>
      </w:pPr>
    </w:p>
    <w:tbl>
      <w:tblPr>
        <w:tblW w:w="9810" w:type="dxa"/>
        <w:tblInd w:w="108" w:type="dxa"/>
        <w:tblLayout w:type="fixed"/>
        <w:tblLook w:val="0000" w:firstRow="0" w:lastRow="0" w:firstColumn="0" w:lastColumn="0" w:noHBand="0" w:noVBand="0"/>
      </w:tblPr>
      <w:tblGrid>
        <w:gridCol w:w="630"/>
        <w:gridCol w:w="3718"/>
        <w:gridCol w:w="5462"/>
      </w:tblGrid>
      <w:tr w:rsidR="00A02455" w:rsidRPr="008F1DC0" w:rsidTr="00A02455">
        <w:trPr>
          <w:cantSplit/>
          <w:trHeight w:val="413"/>
          <w:tblHeader/>
        </w:trPr>
        <w:tc>
          <w:tcPr>
            <w:tcW w:w="9810" w:type="dxa"/>
            <w:gridSpan w:val="3"/>
            <w:tcBorders>
              <w:top w:val="single" w:sz="4" w:space="0" w:color="000000"/>
              <w:left w:val="single" w:sz="4" w:space="0" w:color="000000"/>
              <w:bottom w:val="single" w:sz="4" w:space="0" w:color="000000"/>
              <w:right w:val="single" w:sz="4" w:space="0" w:color="000000"/>
            </w:tcBorders>
            <w:shd w:val="clear" w:color="auto" w:fill="003366"/>
            <w:vAlign w:val="center"/>
          </w:tcPr>
          <w:p w:rsidR="00A02455" w:rsidRPr="008F1DC0" w:rsidRDefault="00A02455" w:rsidP="00A02455">
            <w:pPr>
              <w:pStyle w:val="NoSpacing"/>
              <w:spacing w:line="360" w:lineRule="auto"/>
              <w:rPr>
                <w:rFonts w:ascii="Times New Roman" w:hAnsi="Times New Roman"/>
                <w:b/>
                <w:sz w:val="24"/>
                <w:szCs w:val="24"/>
              </w:rPr>
            </w:pPr>
            <w:r w:rsidRPr="008F1DC0">
              <w:rPr>
                <w:rFonts w:ascii="Times New Roman" w:hAnsi="Times New Roman"/>
                <w:b/>
                <w:sz w:val="24"/>
                <w:szCs w:val="24"/>
              </w:rPr>
              <w:t>Key Points Discussed</w:t>
            </w:r>
          </w:p>
        </w:tc>
      </w:tr>
      <w:tr w:rsidR="00A02455" w:rsidRPr="008F1DC0" w:rsidTr="00A02455">
        <w:trPr>
          <w:cantSplit/>
          <w:tblHeader/>
        </w:trPr>
        <w:tc>
          <w:tcPr>
            <w:tcW w:w="630" w:type="dxa"/>
            <w:tcBorders>
              <w:left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No.</w:t>
            </w:r>
          </w:p>
        </w:tc>
        <w:tc>
          <w:tcPr>
            <w:tcW w:w="3718" w:type="dxa"/>
            <w:tcBorders>
              <w:left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Topic</w:t>
            </w:r>
          </w:p>
        </w:tc>
        <w:tc>
          <w:tcPr>
            <w:tcW w:w="5462" w:type="dxa"/>
            <w:tcBorders>
              <w:left w:val="single" w:sz="4" w:space="0" w:color="000000"/>
              <w:right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Highlights</w:t>
            </w:r>
          </w:p>
        </w:tc>
      </w:tr>
      <w:tr w:rsidR="00A02455" w:rsidRPr="008F1DC0" w:rsidTr="00A02455">
        <w:tc>
          <w:tcPr>
            <w:tcW w:w="630" w:type="dxa"/>
            <w:tcBorders>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b/>
                <w:sz w:val="24"/>
                <w:szCs w:val="24"/>
              </w:rPr>
            </w:pPr>
            <w:r w:rsidRPr="008F1DC0">
              <w:rPr>
                <w:rFonts w:ascii="Times New Roman" w:hAnsi="Times New Roman"/>
                <w:sz w:val="24"/>
                <w:szCs w:val="24"/>
              </w:rPr>
              <w:t>1</w:t>
            </w:r>
          </w:p>
        </w:tc>
        <w:tc>
          <w:tcPr>
            <w:tcW w:w="3718" w:type="dxa"/>
            <w:tcBorders>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Task/Helpdesk/Notification on Admin page</w:t>
            </w:r>
          </w:p>
        </w:tc>
        <w:tc>
          <w:tcPr>
            <w:tcW w:w="5462" w:type="dxa"/>
            <w:tcBorders>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Notification function need be real time.</w:t>
            </w:r>
          </w:p>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xml:space="preserve">+ Change icon email to helpdesk, make helpdesk function follow Hostinger </w:t>
            </w:r>
          </w:p>
        </w:tc>
      </w:tr>
      <w:tr w:rsidR="00A02455" w:rsidRPr="008F1DC0" w:rsidTr="00A02455">
        <w:tc>
          <w:tcPr>
            <w:tcW w:w="630" w:type="dxa"/>
            <w:tcBorders>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2</w:t>
            </w:r>
          </w:p>
        </w:tc>
        <w:tc>
          <w:tcPr>
            <w:tcW w:w="3718" w:type="dxa"/>
            <w:tcBorders>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Bizweb.vn</w:t>
            </w:r>
          </w:p>
        </w:tc>
        <w:tc>
          <w:tcPr>
            <w:tcW w:w="5462" w:type="dxa"/>
            <w:tcBorders>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Try use bizweb.vn (same system with our project)</w:t>
            </w:r>
          </w:p>
          <w:p w:rsidR="00A02455" w:rsidRPr="008F1DC0" w:rsidRDefault="00A02455" w:rsidP="00A02455">
            <w:pPr>
              <w:pStyle w:val="NoSpacing"/>
              <w:spacing w:line="360" w:lineRule="auto"/>
              <w:rPr>
                <w:rFonts w:ascii="Times New Roman" w:hAnsi="Times New Roman"/>
                <w:sz w:val="24"/>
                <w:szCs w:val="24"/>
              </w:rPr>
            </w:pPr>
          </w:p>
        </w:tc>
      </w:tr>
      <w:tr w:rsidR="00A02455" w:rsidRPr="008F1DC0" w:rsidTr="00A02455">
        <w:tc>
          <w:tcPr>
            <w:tcW w:w="63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3</w:t>
            </w:r>
          </w:p>
        </w:tc>
        <w:tc>
          <w:tcPr>
            <w:tcW w:w="3718"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Database of Shop</w:t>
            </w:r>
          </w:p>
        </w:tc>
        <w:tc>
          <w:tcPr>
            <w:tcW w:w="5462"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individually and collectively for db of shop (tạo data chung và riêng cho shop)</w:t>
            </w:r>
          </w:p>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parameterization db (tham số hóa db)</w:t>
            </w:r>
          </w:p>
        </w:tc>
      </w:tr>
      <w:tr w:rsidR="00A02455" w:rsidRPr="008F1DC0" w:rsidTr="00A02455">
        <w:tc>
          <w:tcPr>
            <w:tcW w:w="63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4</w:t>
            </w:r>
          </w:p>
        </w:tc>
        <w:tc>
          <w:tcPr>
            <w:tcW w:w="3718"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xml:space="preserve">Delete Category </w:t>
            </w:r>
          </w:p>
        </w:tc>
        <w:tc>
          <w:tcPr>
            <w:tcW w:w="5462"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Can delete category if don’t have any product using</w:t>
            </w:r>
          </w:p>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Can’t delete if have product using, need show friendly notice. Relationship of Category, Product, Order, OrderDetails</w:t>
            </w:r>
          </w:p>
        </w:tc>
      </w:tr>
      <w:tr w:rsidR="00A02455" w:rsidRPr="008F1DC0" w:rsidTr="00A02455">
        <w:tc>
          <w:tcPr>
            <w:tcW w:w="63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5</w:t>
            </w:r>
          </w:p>
        </w:tc>
        <w:tc>
          <w:tcPr>
            <w:tcW w:w="3718"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 xml:space="preserve">Change name </w:t>
            </w:r>
            <w:r w:rsidR="00D01BA1" w:rsidRPr="008F1DC0">
              <w:rPr>
                <w:rFonts w:ascii="Times New Roman" w:hAnsi="Times New Roman"/>
                <w:sz w:val="24"/>
                <w:szCs w:val="24"/>
              </w:rPr>
              <w:t>of p</w:t>
            </w:r>
            <w:r w:rsidRPr="008F1DC0">
              <w:rPr>
                <w:rFonts w:ascii="Times New Roman" w:hAnsi="Times New Roman"/>
                <w:sz w:val="24"/>
                <w:szCs w:val="24"/>
              </w:rPr>
              <w:t>roduct</w:t>
            </w:r>
          </w:p>
        </w:tc>
        <w:tc>
          <w:tcPr>
            <w:tcW w:w="5462"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Need more discussion</w:t>
            </w:r>
          </w:p>
        </w:tc>
      </w:tr>
    </w:tbl>
    <w:p w:rsidR="00A02455" w:rsidRPr="008F1DC0" w:rsidRDefault="00A02455" w:rsidP="00A02455">
      <w:pPr>
        <w:pStyle w:val="ListParagraph"/>
        <w:spacing w:after="0"/>
        <w:ind w:left="1800" w:firstLine="360"/>
        <w:rPr>
          <w:rFonts w:ascii="Times New Roman" w:hAnsi="Times New Roman"/>
          <w:i/>
        </w:rPr>
      </w:pPr>
    </w:p>
    <w:tbl>
      <w:tblPr>
        <w:tblW w:w="9810" w:type="dxa"/>
        <w:tblInd w:w="108" w:type="dxa"/>
        <w:tblLayout w:type="fixed"/>
        <w:tblLook w:val="0000" w:firstRow="0" w:lastRow="0" w:firstColumn="0" w:lastColumn="0" w:noHBand="0" w:noVBand="0"/>
      </w:tblPr>
      <w:tblGrid>
        <w:gridCol w:w="630"/>
        <w:gridCol w:w="5220"/>
        <w:gridCol w:w="2070"/>
        <w:gridCol w:w="1890"/>
      </w:tblGrid>
      <w:tr w:rsidR="00A02455" w:rsidRPr="008F1DC0" w:rsidTr="00A02455">
        <w:trPr>
          <w:cantSplit/>
          <w:trHeight w:val="467"/>
          <w:tblHeader/>
        </w:trPr>
        <w:tc>
          <w:tcPr>
            <w:tcW w:w="9810" w:type="dxa"/>
            <w:gridSpan w:val="4"/>
            <w:tcBorders>
              <w:top w:val="single" w:sz="4" w:space="0" w:color="000000"/>
              <w:left w:val="single" w:sz="4" w:space="0" w:color="000000"/>
              <w:bottom w:val="single" w:sz="4" w:space="0" w:color="000000"/>
              <w:right w:val="single" w:sz="4" w:space="0" w:color="000000"/>
            </w:tcBorders>
            <w:shd w:val="clear" w:color="auto" w:fill="003366"/>
            <w:vAlign w:val="center"/>
          </w:tcPr>
          <w:p w:rsidR="00A02455" w:rsidRPr="008F1DC0" w:rsidRDefault="00A02455" w:rsidP="00A02455">
            <w:pPr>
              <w:pStyle w:val="NoSpacing"/>
              <w:spacing w:line="360" w:lineRule="auto"/>
              <w:rPr>
                <w:rFonts w:ascii="Times New Roman" w:hAnsi="Times New Roman"/>
                <w:b/>
                <w:sz w:val="24"/>
                <w:szCs w:val="24"/>
              </w:rPr>
            </w:pPr>
            <w:r w:rsidRPr="008F1DC0">
              <w:rPr>
                <w:rFonts w:ascii="Times New Roman" w:hAnsi="Times New Roman"/>
                <w:b/>
                <w:sz w:val="24"/>
                <w:szCs w:val="24"/>
              </w:rPr>
              <w:t>Action Plan</w:t>
            </w:r>
          </w:p>
        </w:tc>
      </w:tr>
      <w:tr w:rsidR="00A02455" w:rsidRPr="008F1DC0" w:rsidTr="00A02455">
        <w:trPr>
          <w:cantSplit/>
          <w:tblHeader/>
        </w:trPr>
        <w:tc>
          <w:tcPr>
            <w:tcW w:w="630" w:type="dxa"/>
            <w:tcBorders>
              <w:left w:val="single" w:sz="4" w:space="0" w:color="000000"/>
              <w:bottom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No.</w:t>
            </w:r>
          </w:p>
        </w:tc>
        <w:tc>
          <w:tcPr>
            <w:tcW w:w="5220" w:type="dxa"/>
            <w:tcBorders>
              <w:left w:val="single" w:sz="4" w:space="0" w:color="000000"/>
              <w:bottom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Action Item(s)</w:t>
            </w:r>
          </w:p>
        </w:tc>
        <w:tc>
          <w:tcPr>
            <w:tcW w:w="2070" w:type="dxa"/>
            <w:tcBorders>
              <w:left w:val="single" w:sz="4" w:space="0" w:color="000000"/>
              <w:bottom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Owner</w:t>
            </w:r>
          </w:p>
        </w:tc>
        <w:tc>
          <w:tcPr>
            <w:tcW w:w="1890" w:type="dxa"/>
            <w:tcBorders>
              <w:left w:val="single" w:sz="4" w:space="0" w:color="000000"/>
              <w:bottom w:val="single" w:sz="4" w:space="0" w:color="000000"/>
              <w:right w:val="single" w:sz="4" w:space="0" w:color="000000"/>
            </w:tcBorders>
            <w:shd w:val="clear" w:color="auto" w:fill="5B9BD5" w:themeFill="accent1"/>
          </w:tcPr>
          <w:p w:rsidR="00A02455" w:rsidRPr="008F1DC0" w:rsidRDefault="00A02455" w:rsidP="00A02455">
            <w:pPr>
              <w:pStyle w:val="NoSpacing"/>
              <w:spacing w:line="360" w:lineRule="auto"/>
              <w:rPr>
                <w:rStyle w:val="IntenseEmphasis"/>
                <w:rFonts w:ascii="Times New Roman" w:hAnsi="Times New Roman"/>
                <w:i w:val="0"/>
                <w:color w:val="FFFFFF" w:themeColor="background1"/>
                <w:sz w:val="24"/>
                <w:szCs w:val="24"/>
              </w:rPr>
            </w:pPr>
            <w:r w:rsidRPr="008F1DC0">
              <w:rPr>
                <w:rStyle w:val="IntenseEmphasis"/>
                <w:rFonts w:ascii="Times New Roman" w:hAnsi="Times New Roman"/>
                <w:color w:val="FFFFFF" w:themeColor="background1"/>
                <w:sz w:val="24"/>
                <w:szCs w:val="24"/>
              </w:rPr>
              <w:t>Target Date</w:t>
            </w:r>
          </w:p>
        </w:tc>
      </w:tr>
      <w:tr w:rsidR="00A02455" w:rsidRPr="008F1DC0" w:rsidTr="00A02455">
        <w:trPr>
          <w:trHeight w:val="332"/>
        </w:trPr>
        <w:tc>
          <w:tcPr>
            <w:tcW w:w="630" w:type="dxa"/>
            <w:tcBorders>
              <w:top w:val="single" w:sz="4" w:space="0" w:color="000000"/>
              <w:left w:val="single" w:sz="4" w:space="0" w:color="000000"/>
              <w:bottom w:val="single" w:sz="4" w:space="0" w:color="000000"/>
            </w:tcBorders>
          </w:tcPr>
          <w:p w:rsidR="00A02455" w:rsidRPr="008F1DC0" w:rsidRDefault="00A02455" w:rsidP="00A02455">
            <w:pPr>
              <w:pStyle w:val="NoSpacing"/>
              <w:spacing w:line="360" w:lineRule="auto"/>
              <w:rPr>
                <w:rFonts w:ascii="Times New Roman" w:hAnsi="Times New Roman"/>
                <w:b/>
                <w:sz w:val="24"/>
                <w:szCs w:val="24"/>
              </w:rPr>
            </w:pPr>
            <w:r w:rsidRPr="008F1DC0">
              <w:rPr>
                <w:rFonts w:ascii="Times New Roman" w:hAnsi="Times New Roman"/>
                <w:sz w:val="24"/>
                <w:szCs w:val="24"/>
              </w:rPr>
              <w:t xml:space="preserve">1.  </w:t>
            </w:r>
          </w:p>
        </w:tc>
        <w:tc>
          <w:tcPr>
            <w:tcW w:w="5220" w:type="dxa"/>
            <w:tcBorders>
              <w:top w:val="single" w:sz="4" w:space="0" w:color="000000"/>
              <w:left w:val="single" w:sz="4" w:space="0" w:color="000000"/>
              <w:bottom w:val="single" w:sz="4" w:space="0" w:color="000000"/>
            </w:tcBorders>
          </w:tcPr>
          <w:p w:rsidR="00A02455" w:rsidRPr="008F1DC0" w:rsidRDefault="00A02455" w:rsidP="00A02455">
            <w:pPr>
              <w:pStyle w:val="NoSpacing"/>
              <w:spacing w:line="360" w:lineRule="auto"/>
              <w:rPr>
                <w:rFonts w:ascii="Times New Roman" w:hAnsi="Times New Roman"/>
                <w:b/>
                <w:sz w:val="24"/>
                <w:szCs w:val="24"/>
              </w:rPr>
            </w:pPr>
            <w:r w:rsidRPr="008F1DC0">
              <w:rPr>
                <w:rFonts w:ascii="Times New Roman" w:hAnsi="Times New Roman"/>
                <w:sz w:val="24"/>
                <w:szCs w:val="24"/>
              </w:rPr>
              <w:t>Complete report 1 Introduction</w:t>
            </w:r>
          </w:p>
        </w:tc>
        <w:tc>
          <w:tcPr>
            <w:tcW w:w="2070" w:type="dxa"/>
            <w:tcBorders>
              <w:top w:val="single" w:sz="4" w:space="0" w:color="000000"/>
              <w:left w:val="single" w:sz="4" w:space="0" w:color="000000"/>
              <w:bottom w:val="single" w:sz="4" w:space="0" w:color="000000"/>
            </w:tcBorders>
          </w:tcPr>
          <w:p w:rsidR="00A02455" w:rsidRPr="008F1DC0" w:rsidRDefault="00A02455" w:rsidP="00A02455">
            <w:pPr>
              <w:pStyle w:val="NoSpacing"/>
              <w:spacing w:line="360" w:lineRule="auto"/>
              <w:rPr>
                <w:rFonts w:ascii="Times New Roman" w:hAnsi="Times New Roman"/>
                <w:b/>
                <w:sz w:val="24"/>
                <w:szCs w:val="24"/>
              </w:rPr>
            </w:pPr>
            <w:r w:rsidRPr="008F1DC0">
              <w:rPr>
                <w:rFonts w:ascii="Times New Roman" w:hAnsi="Times New Roman"/>
                <w:sz w:val="24"/>
                <w:szCs w:val="24"/>
              </w:rPr>
              <w:t>Project team</w:t>
            </w:r>
          </w:p>
        </w:tc>
        <w:tc>
          <w:tcPr>
            <w:tcW w:w="1890" w:type="dxa"/>
            <w:tcBorders>
              <w:top w:val="single" w:sz="4" w:space="0" w:color="000000"/>
              <w:left w:val="single" w:sz="4" w:space="0" w:color="000000"/>
              <w:bottom w:val="single" w:sz="4" w:space="0" w:color="000000"/>
              <w:right w:val="single" w:sz="4" w:space="0" w:color="000000"/>
            </w:tcBorders>
          </w:tcPr>
          <w:p w:rsidR="00A02455" w:rsidRPr="008F1DC0" w:rsidRDefault="00A02455" w:rsidP="00A02455">
            <w:pPr>
              <w:pStyle w:val="NoSpacing"/>
              <w:spacing w:line="360" w:lineRule="auto"/>
              <w:rPr>
                <w:rFonts w:ascii="Times New Roman" w:hAnsi="Times New Roman"/>
                <w:sz w:val="24"/>
                <w:szCs w:val="24"/>
              </w:rPr>
            </w:pPr>
            <w:r w:rsidRPr="008F1DC0">
              <w:rPr>
                <w:rFonts w:ascii="Times New Roman" w:hAnsi="Times New Roman"/>
                <w:sz w:val="24"/>
                <w:szCs w:val="24"/>
              </w:rPr>
              <w:t>Fri May 15,2015</w:t>
            </w:r>
          </w:p>
        </w:tc>
      </w:tr>
    </w:tbl>
    <w:p w:rsidR="00A02455" w:rsidRPr="008F1DC0" w:rsidRDefault="00A02455" w:rsidP="00A02455">
      <w:pPr>
        <w:spacing w:after="0"/>
        <w:rPr>
          <w:rFonts w:ascii="Times New Roman" w:hAnsi="Times New Roman"/>
          <w:i/>
        </w:rPr>
      </w:pPr>
    </w:p>
    <w:p w:rsidR="00CE52D9" w:rsidRPr="008F1DC0" w:rsidRDefault="00A02455" w:rsidP="00A02455">
      <w:pPr>
        <w:jc w:val="center"/>
        <w:rPr>
          <w:rFonts w:ascii="Times New Roman" w:hAnsi="Times New Roman"/>
          <w:i/>
          <w:noProof/>
        </w:rPr>
      </w:pPr>
      <w:r w:rsidRPr="008F1DC0">
        <w:rPr>
          <w:rFonts w:ascii="Times New Roman" w:hAnsi="Times New Roman"/>
          <w:i/>
        </w:rPr>
        <w:t xml:space="preserve">Table 2-3: </w:t>
      </w:r>
      <w:r w:rsidRPr="008F1DC0">
        <w:rPr>
          <w:rFonts w:ascii="Times New Roman" w:hAnsi="Times New Roman"/>
          <w:i/>
          <w:noProof/>
        </w:rPr>
        <w:t>Meeting Minutes Template</w:t>
      </w:r>
    </w:p>
    <w:p w:rsidR="00A02455" w:rsidRPr="008F1DC0" w:rsidRDefault="00CE52D9" w:rsidP="00A5614C">
      <w:pPr>
        <w:spacing w:after="160" w:line="259" w:lineRule="auto"/>
        <w:rPr>
          <w:rFonts w:ascii="Times New Roman" w:hAnsi="Times New Roman"/>
          <w:i/>
          <w:noProof/>
        </w:rPr>
      </w:pPr>
      <w:r w:rsidRPr="008F1DC0">
        <w:rPr>
          <w:rFonts w:ascii="Times New Roman" w:hAnsi="Times New Roman"/>
          <w:i/>
          <w:noProof/>
        </w:rPr>
        <w:br w:type="page"/>
      </w:r>
    </w:p>
    <w:p w:rsidR="00A02455" w:rsidRPr="008F1DC0" w:rsidRDefault="00A02455" w:rsidP="00A5614C">
      <w:pPr>
        <w:pStyle w:val="Heading3"/>
        <w:numPr>
          <w:ilvl w:val="0"/>
          <w:numId w:val="0"/>
        </w:numPr>
        <w:rPr>
          <w:rFonts w:ascii="Times New Roman" w:hAnsi="Times New Roman"/>
        </w:rPr>
      </w:pPr>
      <w:bookmarkStart w:id="1160" w:name="_Toc396381140"/>
      <w:bookmarkStart w:id="1161" w:name="_Toc424438828"/>
      <w:bookmarkStart w:id="1162" w:name="_Toc428358802"/>
      <w:r w:rsidRPr="008F1DC0">
        <w:rPr>
          <w:rFonts w:ascii="Times New Roman" w:hAnsi="Times New Roman"/>
        </w:rPr>
        <w:lastRenderedPageBreak/>
        <w:t>2.</w:t>
      </w:r>
      <w:ins w:id="1163" w:author="Link Pieces" w:date="2015-08-26T15:04:00Z">
        <w:r w:rsidR="00980773">
          <w:rPr>
            <w:rFonts w:ascii="Times New Roman" w:hAnsi="Times New Roman"/>
          </w:rPr>
          <w:t>4</w:t>
        </w:r>
      </w:ins>
      <w:del w:id="1164" w:author="Link Pieces" w:date="2015-08-26T15:04:00Z">
        <w:r w:rsidRPr="008F1DC0" w:rsidDel="00980773">
          <w:rPr>
            <w:rFonts w:ascii="Times New Roman" w:hAnsi="Times New Roman"/>
          </w:rPr>
          <w:delText>3</w:delText>
        </w:r>
      </w:del>
      <w:r w:rsidRPr="008F1DC0">
        <w:rPr>
          <w:rFonts w:ascii="Times New Roman" w:hAnsi="Times New Roman"/>
        </w:rPr>
        <w:t>.4 Coding Conventions</w:t>
      </w:r>
      <w:bookmarkEnd w:id="1160"/>
      <w:bookmarkEnd w:id="1161"/>
      <w:bookmarkEnd w:id="1162"/>
    </w:p>
    <w:p w:rsidR="00A02455" w:rsidRPr="008F1DC0" w:rsidRDefault="00A02455" w:rsidP="00A02455">
      <w:pPr>
        <w:pStyle w:val="ListParagraph"/>
        <w:numPr>
          <w:ilvl w:val="0"/>
          <w:numId w:val="34"/>
        </w:numPr>
        <w:spacing w:line="276" w:lineRule="auto"/>
        <w:rPr>
          <w:rFonts w:ascii="Times New Roman" w:hAnsi="Times New Roman"/>
        </w:rPr>
      </w:pPr>
      <w:r w:rsidRPr="008F1DC0">
        <w:rPr>
          <w:rFonts w:ascii="Times New Roman" w:hAnsi="Times New Roman"/>
        </w:rPr>
        <w:t>Coding Convention for Android</w:t>
      </w:r>
    </w:p>
    <w:p w:rsidR="00A02455" w:rsidRPr="008F1DC0" w:rsidRDefault="00A02455" w:rsidP="00A02455">
      <w:pPr>
        <w:pStyle w:val="ListParagraph"/>
        <w:rPr>
          <w:rFonts w:ascii="Times New Roman" w:hAnsi="Times New Roman"/>
        </w:rPr>
      </w:pPr>
      <w:r w:rsidRPr="008F1DC0">
        <w:rPr>
          <w:rFonts w:ascii="Times New Roman" w:hAnsi="Times New Roman"/>
        </w:rPr>
        <w:t xml:space="preserve">Refer to: </w:t>
      </w:r>
      <w:r w:rsidR="00EF7D63" w:rsidRPr="008F1DC0">
        <w:rPr>
          <w:rFonts w:ascii="Times New Roman" w:hAnsi="Times New Roman"/>
          <w:rPrChange w:id="1165" w:author="Link Pieces" w:date="2015-08-26T13:21:00Z">
            <w:rPr/>
          </w:rPrChange>
        </w:rPr>
        <w:fldChar w:fldCharType="begin"/>
      </w:r>
      <w:r w:rsidR="00EF7D63" w:rsidRPr="008F1DC0">
        <w:rPr>
          <w:rFonts w:ascii="Times New Roman" w:hAnsi="Times New Roman"/>
          <w:rPrChange w:id="1166" w:author="Link Pieces" w:date="2015-08-26T13:21:00Z">
            <w:rPr/>
          </w:rPrChange>
        </w:rPr>
        <w:instrText xml:space="preserve"> HYPERLINK "https://source.android.com/source/code-style.html" </w:instrText>
      </w:r>
      <w:r w:rsidR="00EF7D63" w:rsidRPr="008F1DC0">
        <w:rPr>
          <w:rPrChange w:id="1167"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https://source.android.com/source/code-style.html</w:t>
      </w:r>
      <w:r w:rsidR="00EF7D63" w:rsidRPr="008F1DC0">
        <w:rPr>
          <w:rStyle w:val="Hyperlink"/>
          <w:rFonts w:ascii="Times New Roman" w:hAnsi="Times New Roman"/>
          <w:rPrChange w:id="1168" w:author="Link Pieces" w:date="2015-08-26T13:21:00Z">
            <w:rPr>
              <w:rStyle w:val="Hyperlink"/>
              <w:rFonts w:ascii="Times New Roman" w:hAnsi="Times New Roman"/>
            </w:rPr>
          </w:rPrChange>
        </w:rPr>
        <w:fldChar w:fldCharType="end"/>
      </w:r>
    </w:p>
    <w:p w:rsidR="00A02455" w:rsidRPr="008F1DC0" w:rsidRDefault="00A02455" w:rsidP="00A02455">
      <w:pPr>
        <w:pStyle w:val="ListParagraph"/>
        <w:numPr>
          <w:ilvl w:val="0"/>
          <w:numId w:val="34"/>
        </w:numPr>
        <w:spacing w:line="276" w:lineRule="auto"/>
        <w:rPr>
          <w:rFonts w:ascii="Times New Roman" w:hAnsi="Times New Roman"/>
        </w:rPr>
      </w:pPr>
      <w:r w:rsidRPr="008F1DC0">
        <w:rPr>
          <w:rFonts w:ascii="Times New Roman" w:hAnsi="Times New Roman"/>
        </w:rPr>
        <w:t>Coding Standard for PHP</w:t>
      </w:r>
    </w:p>
    <w:p w:rsidR="00A02455" w:rsidRPr="008F1DC0" w:rsidRDefault="00A02455" w:rsidP="00A02455">
      <w:pPr>
        <w:pStyle w:val="ListParagraph"/>
        <w:rPr>
          <w:rFonts w:ascii="Times New Roman" w:hAnsi="Times New Roman"/>
        </w:rPr>
      </w:pPr>
      <w:r w:rsidRPr="008F1DC0">
        <w:rPr>
          <w:rFonts w:ascii="Times New Roman" w:hAnsi="Times New Roman"/>
        </w:rPr>
        <w:t xml:space="preserve">Refer to: </w:t>
      </w:r>
      <w:r w:rsidR="00EF7D63" w:rsidRPr="008F1DC0">
        <w:rPr>
          <w:rFonts w:ascii="Times New Roman" w:hAnsi="Times New Roman"/>
          <w:rPrChange w:id="1169" w:author="Link Pieces" w:date="2015-08-26T13:21:00Z">
            <w:rPr/>
          </w:rPrChange>
        </w:rPr>
        <w:fldChar w:fldCharType="begin"/>
      </w:r>
      <w:r w:rsidR="00EF7D63" w:rsidRPr="008F1DC0">
        <w:rPr>
          <w:rFonts w:ascii="Times New Roman" w:hAnsi="Times New Roman"/>
          <w:rPrChange w:id="1170" w:author="Link Pieces" w:date="2015-08-26T13:21:00Z">
            <w:rPr/>
          </w:rPrChange>
        </w:rPr>
        <w:instrText xml:space="preserve"> HYPERLINK "http://www.tutorialspoint.com/php/php_coding_standard.htm" </w:instrText>
      </w:r>
      <w:r w:rsidR="00EF7D63" w:rsidRPr="008F1DC0">
        <w:rPr>
          <w:rPrChange w:id="1171"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http://www.tutorialspoint.com/php/php_coding_standard.htm</w:t>
      </w:r>
      <w:r w:rsidR="00EF7D63" w:rsidRPr="008F1DC0">
        <w:rPr>
          <w:rStyle w:val="Hyperlink"/>
          <w:rFonts w:ascii="Times New Roman" w:hAnsi="Times New Roman"/>
          <w:rPrChange w:id="1172" w:author="Link Pieces" w:date="2015-08-26T13:21:00Z">
            <w:rPr>
              <w:rStyle w:val="Hyperlink"/>
              <w:rFonts w:ascii="Times New Roman" w:hAnsi="Times New Roman"/>
            </w:rPr>
          </w:rPrChange>
        </w:rPr>
        <w:fldChar w:fldCharType="end"/>
      </w:r>
    </w:p>
    <w:p w:rsidR="00A02455" w:rsidRPr="008F1DC0" w:rsidRDefault="00A02455" w:rsidP="00A5614C">
      <w:pPr>
        <w:pStyle w:val="Heading3"/>
        <w:numPr>
          <w:ilvl w:val="0"/>
          <w:numId w:val="0"/>
        </w:numPr>
        <w:rPr>
          <w:rFonts w:ascii="Times New Roman" w:hAnsi="Times New Roman"/>
        </w:rPr>
      </w:pPr>
      <w:bookmarkStart w:id="1173" w:name="_Toc424438829"/>
      <w:bookmarkStart w:id="1174" w:name="_Toc428358803"/>
      <w:r w:rsidRPr="008F1DC0">
        <w:rPr>
          <w:rFonts w:ascii="Times New Roman" w:hAnsi="Times New Roman"/>
        </w:rPr>
        <w:t>2.</w:t>
      </w:r>
      <w:ins w:id="1175" w:author="Link Pieces" w:date="2015-08-26T15:05:00Z">
        <w:r w:rsidR="00980773">
          <w:rPr>
            <w:rFonts w:ascii="Times New Roman" w:hAnsi="Times New Roman"/>
          </w:rPr>
          <w:t>4</w:t>
        </w:r>
      </w:ins>
      <w:del w:id="1176" w:author="Link Pieces" w:date="2015-08-26T15:05:00Z">
        <w:r w:rsidRPr="008F1DC0" w:rsidDel="00980773">
          <w:rPr>
            <w:rFonts w:ascii="Times New Roman" w:hAnsi="Times New Roman"/>
          </w:rPr>
          <w:delText>3</w:delText>
        </w:r>
      </w:del>
      <w:r w:rsidRPr="008F1DC0">
        <w:rPr>
          <w:rFonts w:ascii="Times New Roman" w:hAnsi="Times New Roman"/>
        </w:rPr>
        <w:t>.5 Quality Plan</w:t>
      </w:r>
      <w:bookmarkEnd w:id="1173"/>
      <w:bookmarkEnd w:id="1174"/>
    </w:p>
    <w:p w:rsidR="00A02455" w:rsidRPr="008F1DC0" w:rsidRDefault="00A02455" w:rsidP="00A02455">
      <w:pPr>
        <w:pStyle w:val="Heading4"/>
        <w:rPr>
          <w:rFonts w:ascii="Times New Roman" w:hAnsi="Times New Roman" w:cs="Times New Roman"/>
          <w:i w:val="0"/>
        </w:rPr>
      </w:pPr>
      <w:r w:rsidRPr="008F1DC0">
        <w:rPr>
          <w:rFonts w:ascii="Times New Roman" w:hAnsi="Times New Roman" w:cs="Times New Roman"/>
          <w:i w:val="0"/>
        </w:rPr>
        <w:t>2.</w:t>
      </w:r>
      <w:ins w:id="1177" w:author="Link Pieces" w:date="2015-08-26T15:05:00Z">
        <w:r w:rsidR="00980773">
          <w:rPr>
            <w:rFonts w:ascii="Times New Roman" w:hAnsi="Times New Roman" w:cs="Times New Roman"/>
            <w:i w:val="0"/>
          </w:rPr>
          <w:t>4</w:t>
        </w:r>
      </w:ins>
      <w:del w:id="1178" w:author="Link Pieces" w:date="2015-08-26T15:05:00Z">
        <w:r w:rsidRPr="008F1DC0" w:rsidDel="00980773">
          <w:rPr>
            <w:rFonts w:ascii="Times New Roman" w:hAnsi="Times New Roman" w:cs="Times New Roman"/>
            <w:i w:val="0"/>
          </w:rPr>
          <w:delText>3</w:delText>
        </w:r>
      </w:del>
      <w:r w:rsidRPr="008F1DC0">
        <w:rPr>
          <w:rFonts w:ascii="Times New Roman" w:hAnsi="Times New Roman" w:cs="Times New Roman"/>
          <w:i w:val="0"/>
        </w:rPr>
        <w:t>.5.1 Quality Planning</w:t>
      </w:r>
    </w:p>
    <w:p w:rsidR="00A02455" w:rsidRPr="008F1DC0" w:rsidRDefault="00A02455" w:rsidP="00A02455">
      <w:pPr>
        <w:pStyle w:val="Heading5"/>
        <w:rPr>
          <w:rFonts w:cs="Times New Roman"/>
        </w:rPr>
      </w:pPr>
      <w:r w:rsidRPr="008F1DC0">
        <w:rPr>
          <w:rFonts w:cs="Times New Roman"/>
        </w:rPr>
        <w:t>2.</w:t>
      </w:r>
      <w:ins w:id="1179" w:author="Link Pieces" w:date="2015-08-26T15:05:00Z">
        <w:r w:rsidR="00980773">
          <w:rPr>
            <w:rFonts w:cs="Times New Roman"/>
          </w:rPr>
          <w:t>4</w:t>
        </w:r>
      </w:ins>
      <w:del w:id="1180" w:author="Link Pieces" w:date="2015-08-26T15:05:00Z">
        <w:r w:rsidRPr="008F1DC0" w:rsidDel="00980773">
          <w:rPr>
            <w:rFonts w:cs="Times New Roman"/>
          </w:rPr>
          <w:delText>3</w:delText>
        </w:r>
      </w:del>
      <w:r w:rsidRPr="008F1DC0">
        <w:rPr>
          <w:rFonts w:cs="Times New Roman"/>
        </w:rPr>
        <w:t>.5.1.1 Define Project Quality</w:t>
      </w:r>
    </w:p>
    <w:p w:rsidR="00A02455" w:rsidRPr="008F1DC0" w:rsidRDefault="00A02455" w:rsidP="00A02455">
      <w:pPr>
        <w:rPr>
          <w:rFonts w:ascii="Times New Roman" w:hAnsi="Times New Roman"/>
        </w:rPr>
      </w:pPr>
      <w:r w:rsidRPr="008F1DC0">
        <w:rPr>
          <w:rFonts w:ascii="Times New Roman" w:hAnsi="Times New Roman"/>
        </w:rPr>
        <w:t>Metric (Base on Fsoft-Norm S2-2013)</w:t>
      </w:r>
    </w:p>
    <w:tbl>
      <w:tblPr>
        <w:tblW w:w="976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5619"/>
        <w:gridCol w:w="2154"/>
        <w:gridCol w:w="1992"/>
      </w:tblGrid>
      <w:tr w:rsidR="00A02455" w:rsidRPr="008F1DC0" w:rsidTr="00A02455">
        <w:tc>
          <w:tcPr>
            <w:tcW w:w="5619" w:type="dxa"/>
            <w:tcBorders>
              <w:bottom w:val="single" w:sz="12" w:space="0" w:color="000000"/>
            </w:tcBorders>
            <w:shd w:val="clear" w:color="auto" w:fill="auto"/>
          </w:tcPr>
          <w:p w:rsidR="00A02455" w:rsidRPr="008F1DC0" w:rsidRDefault="00A02455" w:rsidP="00A02455">
            <w:pPr>
              <w:rPr>
                <w:rFonts w:ascii="Times New Roman" w:hAnsi="Times New Roman"/>
                <w:b/>
                <w:color w:val="1F497D"/>
                <w:szCs w:val="20"/>
              </w:rPr>
            </w:pPr>
            <w:bookmarkStart w:id="1181" w:name="_Toc402386737"/>
            <w:bookmarkStart w:id="1182" w:name="_Toc402386960"/>
            <w:r w:rsidRPr="008F1DC0">
              <w:rPr>
                <w:rFonts w:ascii="Times New Roman" w:hAnsi="Times New Roman"/>
                <w:b/>
                <w:color w:val="1F497D"/>
                <w:szCs w:val="20"/>
              </w:rPr>
              <w:t>Name</w:t>
            </w:r>
            <w:bookmarkEnd w:id="1181"/>
            <w:bookmarkEnd w:id="1182"/>
          </w:p>
        </w:tc>
        <w:tc>
          <w:tcPr>
            <w:tcW w:w="2154" w:type="dxa"/>
            <w:tcBorders>
              <w:bottom w:val="single" w:sz="12" w:space="0" w:color="000000"/>
            </w:tcBorders>
            <w:shd w:val="clear" w:color="auto" w:fill="auto"/>
          </w:tcPr>
          <w:p w:rsidR="00A02455" w:rsidRPr="008F1DC0" w:rsidRDefault="00A02455" w:rsidP="00A02455">
            <w:pPr>
              <w:rPr>
                <w:rFonts w:ascii="Times New Roman" w:hAnsi="Times New Roman"/>
                <w:b/>
                <w:szCs w:val="20"/>
              </w:rPr>
            </w:pPr>
            <w:bookmarkStart w:id="1183" w:name="_Toc402386738"/>
            <w:bookmarkStart w:id="1184" w:name="_Toc402386961"/>
            <w:r w:rsidRPr="008F1DC0">
              <w:rPr>
                <w:rFonts w:ascii="Times New Roman" w:hAnsi="Times New Roman"/>
                <w:b/>
                <w:szCs w:val="20"/>
              </w:rPr>
              <w:t>Unit</w:t>
            </w:r>
            <w:bookmarkEnd w:id="1183"/>
            <w:bookmarkEnd w:id="1184"/>
          </w:p>
        </w:tc>
        <w:tc>
          <w:tcPr>
            <w:tcW w:w="1992" w:type="dxa"/>
            <w:tcBorders>
              <w:bottom w:val="single" w:sz="12" w:space="0" w:color="000000"/>
            </w:tcBorders>
            <w:shd w:val="clear" w:color="auto" w:fill="auto"/>
          </w:tcPr>
          <w:p w:rsidR="00A02455" w:rsidRPr="008F1DC0" w:rsidRDefault="00A02455" w:rsidP="00A02455">
            <w:pPr>
              <w:rPr>
                <w:rFonts w:ascii="Times New Roman" w:hAnsi="Times New Roman"/>
                <w:b/>
                <w:szCs w:val="20"/>
              </w:rPr>
            </w:pPr>
            <w:bookmarkStart w:id="1185" w:name="_Toc402386739"/>
            <w:bookmarkStart w:id="1186" w:name="_Toc402386962"/>
            <w:r w:rsidRPr="008F1DC0">
              <w:rPr>
                <w:rFonts w:ascii="Times New Roman" w:hAnsi="Times New Roman"/>
                <w:b/>
                <w:szCs w:val="20"/>
              </w:rPr>
              <w:t>Target</w:t>
            </w:r>
            <w:bookmarkEnd w:id="1185"/>
            <w:bookmarkEnd w:id="1186"/>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187" w:name="_Toc402386743"/>
            <w:bookmarkStart w:id="1188" w:name="_Toc402386966"/>
            <w:r w:rsidRPr="008F1DC0">
              <w:rPr>
                <w:rFonts w:ascii="Times New Roman" w:hAnsi="Times New Roman"/>
                <w:szCs w:val="20"/>
              </w:rPr>
              <w:t>Project Productivity</w:t>
            </w:r>
            <w:bookmarkEnd w:id="1187"/>
            <w:bookmarkEnd w:id="1188"/>
          </w:p>
        </w:tc>
        <w:tc>
          <w:tcPr>
            <w:tcW w:w="2154" w:type="dxa"/>
            <w:shd w:val="clear" w:color="auto" w:fill="auto"/>
          </w:tcPr>
          <w:p w:rsidR="00A02455" w:rsidRPr="008F1DC0" w:rsidRDefault="00A02455" w:rsidP="00A02455">
            <w:pPr>
              <w:rPr>
                <w:rFonts w:ascii="Times New Roman" w:hAnsi="Times New Roman"/>
                <w:szCs w:val="20"/>
              </w:rPr>
            </w:pPr>
            <w:bookmarkStart w:id="1189" w:name="_Toc402386744"/>
            <w:bookmarkStart w:id="1190" w:name="_Toc402386967"/>
            <w:r w:rsidRPr="008F1DC0">
              <w:rPr>
                <w:rFonts w:ascii="Times New Roman" w:hAnsi="Times New Roman"/>
                <w:szCs w:val="20"/>
              </w:rPr>
              <w:t>Loc/pd</w:t>
            </w:r>
            <w:bookmarkEnd w:id="1189"/>
            <w:bookmarkEnd w:id="1190"/>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75</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191" w:name="_Toc402386746"/>
            <w:bookmarkStart w:id="1192" w:name="_Toc402386969"/>
            <w:r w:rsidRPr="008F1DC0">
              <w:rPr>
                <w:rFonts w:ascii="Times New Roman" w:hAnsi="Times New Roman"/>
                <w:szCs w:val="20"/>
              </w:rPr>
              <w:t>Java language</w:t>
            </w:r>
            <w:bookmarkEnd w:id="1191"/>
            <w:bookmarkEnd w:id="1192"/>
          </w:p>
        </w:tc>
        <w:tc>
          <w:tcPr>
            <w:tcW w:w="2154" w:type="dxa"/>
            <w:shd w:val="clear" w:color="auto" w:fill="auto"/>
          </w:tcPr>
          <w:p w:rsidR="00A02455" w:rsidRPr="008F1DC0" w:rsidRDefault="00A02455" w:rsidP="00A02455">
            <w:pPr>
              <w:rPr>
                <w:rFonts w:ascii="Times New Roman" w:hAnsi="Times New Roman"/>
                <w:szCs w:val="20"/>
              </w:rPr>
            </w:pPr>
            <w:bookmarkStart w:id="1193" w:name="_Toc402386747"/>
            <w:bookmarkStart w:id="1194" w:name="_Toc402386970"/>
            <w:r w:rsidRPr="008F1DC0">
              <w:rPr>
                <w:rFonts w:ascii="Times New Roman" w:hAnsi="Times New Roman"/>
                <w:szCs w:val="20"/>
              </w:rPr>
              <w:t>Loc/pd</w:t>
            </w:r>
            <w:bookmarkEnd w:id="1193"/>
            <w:bookmarkEnd w:id="1194"/>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60</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195" w:name="_Toc402386749"/>
            <w:bookmarkStart w:id="1196" w:name="_Toc402386972"/>
            <w:r w:rsidRPr="008F1DC0">
              <w:rPr>
                <w:rFonts w:ascii="Times New Roman" w:hAnsi="Times New Roman"/>
                <w:szCs w:val="20"/>
              </w:rPr>
              <w:t>Coding Productivity</w:t>
            </w:r>
            <w:bookmarkEnd w:id="1195"/>
            <w:bookmarkEnd w:id="1196"/>
          </w:p>
        </w:tc>
        <w:tc>
          <w:tcPr>
            <w:tcW w:w="2154" w:type="dxa"/>
            <w:shd w:val="clear" w:color="auto" w:fill="auto"/>
          </w:tcPr>
          <w:p w:rsidR="00A02455" w:rsidRPr="008F1DC0" w:rsidRDefault="00A02455" w:rsidP="00A02455">
            <w:pPr>
              <w:rPr>
                <w:rFonts w:ascii="Times New Roman" w:hAnsi="Times New Roman"/>
                <w:szCs w:val="20"/>
              </w:rPr>
            </w:pPr>
            <w:bookmarkStart w:id="1197" w:name="_Toc402386750"/>
            <w:bookmarkStart w:id="1198" w:name="_Toc402386973"/>
            <w:r w:rsidRPr="008F1DC0">
              <w:rPr>
                <w:rFonts w:ascii="Times New Roman" w:hAnsi="Times New Roman"/>
                <w:szCs w:val="20"/>
              </w:rPr>
              <w:t>Loc/pd</w:t>
            </w:r>
            <w:bookmarkEnd w:id="1197"/>
            <w:bookmarkEnd w:id="1198"/>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219</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199" w:name="_Toc402386752"/>
            <w:bookmarkStart w:id="1200" w:name="_Toc402386975"/>
            <w:bookmarkStart w:id="1201" w:name="OLE_LINK182"/>
            <w:r w:rsidRPr="008F1DC0">
              <w:rPr>
                <w:rFonts w:ascii="Times New Roman" w:hAnsi="Times New Roman"/>
                <w:szCs w:val="20"/>
              </w:rPr>
              <w:t>Timeliness</w:t>
            </w:r>
            <w:bookmarkEnd w:id="1199"/>
            <w:bookmarkEnd w:id="1200"/>
            <w:bookmarkEnd w:id="1201"/>
          </w:p>
        </w:tc>
        <w:tc>
          <w:tcPr>
            <w:tcW w:w="2154" w:type="dxa"/>
            <w:shd w:val="clear" w:color="auto" w:fill="auto"/>
          </w:tcPr>
          <w:p w:rsidR="00A02455" w:rsidRPr="008F1DC0" w:rsidRDefault="00A02455" w:rsidP="00A02455">
            <w:pPr>
              <w:rPr>
                <w:rFonts w:ascii="Times New Roman" w:hAnsi="Times New Roman"/>
                <w:szCs w:val="20"/>
              </w:rPr>
            </w:pPr>
            <w:bookmarkStart w:id="1202" w:name="_Toc402386753"/>
            <w:bookmarkStart w:id="1203" w:name="_Toc402386976"/>
            <w:r w:rsidRPr="008F1DC0">
              <w:rPr>
                <w:rFonts w:ascii="Times New Roman" w:hAnsi="Times New Roman"/>
                <w:szCs w:val="20"/>
              </w:rPr>
              <w:t>%</w:t>
            </w:r>
            <w:bookmarkEnd w:id="1202"/>
            <w:bookmarkEnd w:id="1203"/>
          </w:p>
        </w:tc>
        <w:tc>
          <w:tcPr>
            <w:tcW w:w="1992" w:type="dxa"/>
            <w:shd w:val="clear" w:color="auto" w:fill="auto"/>
          </w:tcPr>
          <w:p w:rsidR="00A02455" w:rsidRPr="008F1DC0" w:rsidRDefault="00A02455" w:rsidP="00A02455">
            <w:pPr>
              <w:rPr>
                <w:rFonts w:ascii="Times New Roman" w:hAnsi="Times New Roman"/>
                <w:szCs w:val="20"/>
              </w:rPr>
            </w:pPr>
            <w:bookmarkStart w:id="1204" w:name="_Toc402386754"/>
            <w:bookmarkStart w:id="1205" w:name="_Toc402386977"/>
            <w:r w:rsidRPr="008F1DC0">
              <w:rPr>
                <w:rFonts w:ascii="Times New Roman" w:hAnsi="Times New Roman"/>
                <w:szCs w:val="20"/>
              </w:rPr>
              <w:t>9</w:t>
            </w:r>
            <w:bookmarkEnd w:id="1204"/>
            <w:bookmarkEnd w:id="1205"/>
            <w:r w:rsidRPr="008F1DC0">
              <w:rPr>
                <w:rFonts w:ascii="Times New Roman" w:hAnsi="Times New Roman"/>
                <w:szCs w:val="20"/>
              </w:rPr>
              <w:t>6</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06" w:name="_Toc402386755"/>
            <w:bookmarkStart w:id="1207" w:name="_Toc402386978"/>
            <w:bookmarkStart w:id="1208" w:name="OLE_LINK183"/>
            <w:bookmarkStart w:id="1209" w:name="OLE_LINK185"/>
            <w:r w:rsidRPr="008F1DC0">
              <w:rPr>
                <w:rFonts w:ascii="Times New Roman" w:hAnsi="Times New Roman"/>
                <w:szCs w:val="20"/>
              </w:rPr>
              <w:t>Effort Efficiency</w:t>
            </w:r>
            <w:bookmarkEnd w:id="1206"/>
            <w:bookmarkEnd w:id="1207"/>
            <w:bookmarkEnd w:id="1208"/>
            <w:bookmarkEnd w:id="1209"/>
          </w:p>
        </w:tc>
        <w:tc>
          <w:tcPr>
            <w:tcW w:w="2154" w:type="dxa"/>
            <w:shd w:val="clear" w:color="auto" w:fill="auto"/>
          </w:tcPr>
          <w:p w:rsidR="00A02455" w:rsidRPr="008F1DC0" w:rsidRDefault="00A02455" w:rsidP="00A02455">
            <w:pPr>
              <w:rPr>
                <w:rFonts w:ascii="Times New Roman" w:hAnsi="Times New Roman"/>
                <w:szCs w:val="20"/>
              </w:rPr>
            </w:pPr>
            <w:bookmarkStart w:id="1210" w:name="_Toc402386756"/>
            <w:bookmarkStart w:id="1211" w:name="_Toc402386979"/>
            <w:r w:rsidRPr="008F1DC0">
              <w:rPr>
                <w:rFonts w:ascii="Times New Roman" w:hAnsi="Times New Roman"/>
                <w:szCs w:val="20"/>
              </w:rPr>
              <w:t>%</w:t>
            </w:r>
            <w:bookmarkEnd w:id="1210"/>
            <w:bookmarkEnd w:id="1211"/>
          </w:p>
        </w:tc>
        <w:tc>
          <w:tcPr>
            <w:tcW w:w="1992" w:type="dxa"/>
            <w:shd w:val="clear" w:color="auto" w:fill="auto"/>
          </w:tcPr>
          <w:p w:rsidR="00A02455" w:rsidRPr="008F1DC0" w:rsidRDefault="00A02455" w:rsidP="00A02455">
            <w:pPr>
              <w:rPr>
                <w:rFonts w:ascii="Times New Roman" w:hAnsi="Times New Roman"/>
                <w:szCs w:val="20"/>
              </w:rPr>
            </w:pPr>
            <w:bookmarkStart w:id="1212" w:name="_Toc402386757"/>
            <w:bookmarkStart w:id="1213" w:name="_Toc402386980"/>
            <w:r w:rsidRPr="008F1DC0">
              <w:rPr>
                <w:rFonts w:ascii="Times New Roman" w:hAnsi="Times New Roman"/>
                <w:szCs w:val="20"/>
              </w:rPr>
              <w:t>9</w:t>
            </w:r>
            <w:bookmarkEnd w:id="1212"/>
            <w:bookmarkEnd w:id="1213"/>
            <w:r w:rsidRPr="008F1DC0">
              <w:rPr>
                <w:rFonts w:ascii="Times New Roman" w:hAnsi="Times New Roman"/>
                <w:szCs w:val="20"/>
              </w:rPr>
              <w:t>5</w:t>
            </w:r>
          </w:p>
        </w:tc>
      </w:tr>
      <w:tr w:rsidR="00A02455" w:rsidRPr="008F1DC0" w:rsidTr="00A02455">
        <w:tc>
          <w:tcPr>
            <w:tcW w:w="9765" w:type="dxa"/>
            <w:gridSpan w:val="3"/>
            <w:shd w:val="clear" w:color="auto" w:fill="auto"/>
          </w:tcPr>
          <w:p w:rsidR="00A02455" w:rsidRPr="008F1DC0" w:rsidRDefault="00A02455" w:rsidP="00A02455">
            <w:pPr>
              <w:rPr>
                <w:rFonts w:ascii="Times New Roman" w:hAnsi="Times New Roman"/>
                <w:b/>
                <w:color w:val="1F497D"/>
                <w:szCs w:val="20"/>
              </w:rPr>
            </w:pPr>
            <w:bookmarkStart w:id="1214" w:name="_Toc402386785"/>
            <w:bookmarkStart w:id="1215" w:name="_Toc402387008"/>
            <w:r w:rsidRPr="008F1DC0">
              <w:rPr>
                <w:rFonts w:ascii="Times New Roman" w:hAnsi="Times New Roman"/>
                <w:b/>
                <w:color w:val="1F497D"/>
                <w:szCs w:val="20"/>
              </w:rPr>
              <w:t>Effort distribution by processes</w:t>
            </w:r>
            <w:bookmarkEnd w:id="1214"/>
            <w:bookmarkEnd w:id="1215"/>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16" w:name="_Toc402386786"/>
            <w:bookmarkStart w:id="1217" w:name="_Toc402387009"/>
            <w:r w:rsidRPr="008F1DC0">
              <w:rPr>
                <w:rFonts w:ascii="Times New Roman" w:hAnsi="Times New Roman"/>
                <w:szCs w:val="20"/>
              </w:rPr>
              <w:t>Requirement</w:t>
            </w:r>
            <w:bookmarkEnd w:id="1216"/>
            <w:bookmarkEnd w:id="1217"/>
          </w:p>
        </w:tc>
        <w:tc>
          <w:tcPr>
            <w:tcW w:w="2154" w:type="dxa"/>
            <w:shd w:val="clear" w:color="auto" w:fill="auto"/>
          </w:tcPr>
          <w:p w:rsidR="00A02455" w:rsidRPr="008F1DC0" w:rsidRDefault="00A02455" w:rsidP="00A02455">
            <w:pPr>
              <w:rPr>
                <w:rFonts w:ascii="Times New Roman" w:hAnsi="Times New Roman"/>
                <w:szCs w:val="20"/>
              </w:rPr>
            </w:pPr>
            <w:bookmarkStart w:id="1218" w:name="_Toc402386787"/>
            <w:bookmarkStart w:id="1219" w:name="_Toc402387010"/>
            <w:r w:rsidRPr="008F1DC0">
              <w:rPr>
                <w:rFonts w:ascii="Times New Roman" w:hAnsi="Times New Roman"/>
                <w:szCs w:val="20"/>
              </w:rPr>
              <w:t>%</w:t>
            </w:r>
            <w:bookmarkEnd w:id="1218"/>
            <w:bookmarkEnd w:id="1219"/>
          </w:p>
        </w:tc>
        <w:tc>
          <w:tcPr>
            <w:tcW w:w="1992" w:type="dxa"/>
            <w:shd w:val="clear" w:color="auto" w:fill="auto"/>
          </w:tcPr>
          <w:p w:rsidR="00A02455" w:rsidRPr="008F1DC0" w:rsidRDefault="00A02455" w:rsidP="00A02455">
            <w:pPr>
              <w:rPr>
                <w:rFonts w:ascii="Times New Roman" w:hAnsi="Times New Roman"/>
                <w:szCs w:val="20"/>
              </w:rPr>
            </w:pPr>
            <w:bookmarkStart w:id="1220" w:name="_Toc402386788"/>
            <w:bookmarkStart w:id="1221" w:name="_Toc402387011"/>
            <w:r w:rsidRPr="008F1DC0">
              <w:rPr>
                <w:rFonts w:ascii="Times New Roman" w:hAnsi="Times New Roman"/>
                <w:szCs w:val="20"/>
              </w:rPr>
              <w:t>10.</w:t>
            </w:r>
            <w:bookmarkEnd w:id="1220"/>
            <w:bookmarkEnd w:id="1221"/>
            <w:r w:rsidRPr="008F1DC0">
              <w:rPr>
                <w:rFonts w:ascii="Times New Roman" w:hAnsi="Times New Roman"/>
                <w:szCs w:val="20"/>
              </w:rPr>
              <w:t>5</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22" w:name="_Toc402386789"/>
            <w:bookmarkStart w:id="1223" w:name="_Toc402387012"/>
            <w:r w:rsidRPr="008F1DC0">
              <w:rPr>
                <w:rFonts w:ascii="Times New Roman" w:hAnsi="Times New Roman"/>
                <w:szCs w:val="20"/>
              </w:rPr>
              <w:t>Design</w:t>
            </w:r>
            <w:bookmarkEnd w:id="1222"/>
            <w:bookmarkEnd w:id="1223"/>
          </w:p>
        </w:tc>
        <w:tc>
          <w:tcPr>
            <w:tcW w:w="2154" w:type="dxa"/>
            <w:shd w:val="clear" w:color="auto" w:fill="auto"/>
          </w:tcPr>
          <w:p w:rsidR="00A02455" w:rsidRPr="008F1DC0" w:rsidRDefault="00A02455" w:rsidP="00A02455">
            <w:pPr>
              <w:rPr>
                <w:rFonts w:ascii="Times New Roman" w:hAnsi="Times New Roman"/>
                <w:szCs w:val="20"/>
              </w:rPr>
            </w:pPr>
            <w:bookmarkStart w:id="1224" w:name="_Toc402386790"/>
            <w:bookmarkStart w:id="1225" w:name="_Toc402387013"/>
            <w:r w:rsidRPr="008F1DC0">
              <w:rPr>
                <w:rFonts w:ascii="Times New Roman" w:hAnsi="Times New Roman"/>
                <w:szCs w:val="20"/>
              </w:rPr>
              <w:t>%</w:t>
            </w:r>
            <w:bookmarkEnd w:id="1224"/>
            <w:bookmarkEnd w:id="1225"/>
          </w:p>
        </w:tc>
        <w:tc>
          <w:tcPr>
            <w:tcW w:w="1992" w:type="dxa"/>
            <w:shd w:val="clear" w:color="auto" w:fill="auto"/>
          </w:tcPr>
          <w:p w:rsidR="00A02455" w:rsidRPr="008F1DC0" w:rsidRDefault="00A02455" w:rsidP="00A02455">
            <w:pPr>
              <w:rPr>
                <w:rFonts w:ascii="Times New Roman" w:hAnsi="Times New Roman"/>
                <w:szCs w:val="20"/>
              </w:rPr>
            </w:pPr>
            <w:bookmarkStart w:id="1226" w:name="_Toc402386791"/>
            <w:bookmarkStart w:id="1227" w:name="_Toc402387014"/>
            <w:r w:rsidRPr="008F1DC0">
              <w:rPr>
                <w:rFonts w:ascii="Times New Roman" w:hAnsi="Times New Roman"/>
                <w:szCs w:val="20"/>
              </w:rPr>
              <w:t>8.4</w:t>
            </w:r>
            <w:bookmarkEnd w:id="1226"/>
            <w:bookmarkEnd w:id="1227"/>
            <w:r w:rsidRPr="008F1DC0">
              <w:rPr>
                <w:rFonts w:ascii="Times New Roman" w:hAnsi="Times New Roman"/>
                <w:szCs w:val="20"/>
              </w:rPr>
              <w:t>2</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Coding</w:t>
            </w:r>
          </w:p>
        </w:tc>
        <w:tc>
          <w:tcPr>
            <w:tcW w:w="2154"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w:t>
            </w:r>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33.88</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Test</w:t>
            </w:r>
          </w:p>
        </w:tc>
        <w:tc>
          <w:tcPr>
            <w:tcW w:w="2154"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w:t>
            </w:r>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25.55</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Development</w:t>
            </w:r>
          </w:p>
        </w:tc>
        <w:tc>
          <w:tcPr>
            <w:tcW w:w="2154"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w:t>
            </w:r>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1.08</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28" w:name="_Toc402386795"/>
            <w:bookmarkStart w:id="1229" w:name="_Toc402387018"/>
            <w:r w:rsidRPr="008F1DC0">
              <w:rPr>
                <w:rFonts w:ascii="Times New Roman" w:hAnsi="Times New Roman"/>
                <w:szCs w:val="20"/>
              </w:rPr>
              <w:t>Project Management</w:t>
            </w:r>
            <w:bookmarkEnd w:id="1228"/>
            <w:bookmarkEnd w:id="1229"/>
          </w:p>
        </w:tc>
        <w:tc>
          <w:tcPr>
            <w:tcW w:w="2154" w:type="dxa"/>
            <w:shd w:val="clear" w:color="auto" w:fill="auto"/>
          </w:tcPr>
          <w:p w:rsidR="00A02455" w:rsidRPr="008F1DC0" w:rsidRDefault="00A02455" w:rsidP="00A02455">
            <w:pPr>
              <w:rPr>
                <w:rFonts w:ascii="Times New Roman" w:hAnsi="Times New Roman"/>
                <w:szCs w:val="20"/>
              </w:rPr>
            </w:pPr>
            <w:bookmarkStart w:id="1230" w:name="_Toc402386796"/>
            <w:bookmarkStart w:id="1231" w:name="_Toc402387019"/>
            <w:r w:rsidRPr="008F1DC0">
              <w:rPr>
                <w:rFonts w:ascii="Times New Roman" w:hAnsi="Times New Roman"/>
                <w:szCs w:val="20"/>
              </w:rPr>
              <w:t>%</w:t>
            </w:r>
            <w:bookmarkEnd w:id="1230"/>
            <w:bookmarkEnd w:id="1231"/>
          </w:p>
        </w:tc>
        <w:tc>
          <w:tcPr>
            <w:tcW w:w="1992" w:type="dxa"/>
            <w:shd w:val="clear" w:color="auto" w:fill="auto"/>
          </w:tcPr>
          <w:p w:rsidR="00A02455" w:rsidRPr="008F1DC0" w:rsidRDefault="00A02455" w:rsidP="00A02455">
            <w:pPr>
              <w:rPr>
                <w:rFonts w:ascii="Times New Roman" w:hAnsi="Times New Roman"/>
                <w:szCs w:val="20"/>
              </w:rPr>
            </w:pPr>
            <w:bookmarkStart w:id="1232" w:name="_Toc402386797"/>
            <w:bookmarkStart w:id="1233" w:name="_Toc402387020"/>
            <w:r w:rsidRPr="008F1DC0">
              <w:rPr>
                <w:rFonts w:ascii="Times New Roman" w:hAnsi="Times New Roman"/>
                <w:szCs w:val="20"/>
              </w:rPr>
              <w:t>10.12</w:t>
            </w:r>
            <w:bookmarkEnd w:id="1232"/>
            <w:bookmarkEnd w:id="1233"/>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34" w:name="_Toc402386801"/>
            <w:bookmarkStart w:id="1235" w:name="_Toc402387024"/>
            <w:r w:rsidRPr="008F1DC0">
              <w:rPr>
                <w:rFonts w:ascii="Times New Roman" w:hAnsi="Times New Roman"/>
                <w:szCs w:val="20"/>
              </w:rPr>
              <w:t>Training</w:t>
            </w:r>
            <w:bookmarkEnd w:id="1234"/>
            <w:bookmarkEnd w:id="1235"/>
          </w:p>
        </w:tc>
        <w:tc>
          <w:tcPr>
            <w:tcW w:w="2154" w:type="dxa"/>
            <w:shd w:val="clear" w:color="auto" w:fill="auto"/>
          </w:tcPr>
          <w:p w:rsidR="00A02455" w:rsidRPr="008F1DC0" w:rsidRDefault="00A02455" w:rsidP="00A02455">
            <w:pPr>
              <w:rPr>
                <w:rFonts w:ascii="Times New Roman" w:hAnsi="Times New Roman"/>
                <w:szCs w:val="20"/>
              </w:rPr>
            </w:pPr>
            <w:bookmarkStart w:id="1236" w:name="_Toc402386802"/>
            <w:bookmarkStart w:id="1237" w:name="_Toc402387025"/>
            <w:r w:rsidRPr="008F1DC0">
              <w:rPr>
                <w:rFonts w:ascii="Times New Roman" w:hAnsi="Times New Roman"/>
                <w:szCs w:val="20"/>
              </w:rPr>
              <w:t>%</w:t>
            </w:r>
            <w:bookmarkEnd w:id="1236"/>
            <w:bookmarkEnd w:id="1237"/>
          </w:p>
        </w:tc>
        <w:tc>
          <w:tcPr>
            <w:tcW w:w="1992" w:type="dxa"/>
            <w:shd w:val="clear" w:color="auto" w:fill="auto"/>
          </w:tcPr>
          <w:p w:rsidR="00A02455" w:rsidRPr="008F1DC0" w:rsidRDefault="00A02455" w:rsidP="00A02455">
            <w:pPr>
              <w:rPr>
                <w:rFonts w:ascii="Times New Roman" w:hAnsi="Times New Roman"/>
                <w:szCs w:val="20"/>
              </w:rPr>
            </w:pPr>
            <w:bookmarkStart w:id="1238" w:name="_Toc402386803"/>
            <w:bookmarkStart w:id="1239" w:name="_Toc402387026"/>
            <w:r w:rsidRPr="008F1DC0">
              <w:rPr>
                <w:rFonts w:ascii="Times New Roman" w:hAnsi="Times New Roman"/>
                <w:szCs w:val="20"/>
              </w:rPr>
              <w:t>2.66</w:t>
            </w:r>
            <w:bookmarkEnd w:id="1238"/>
            <w:bookmarkEnd w:id="1239"/>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40" w:name="_Toc402386804"/>
            <w:bookmarkStart w:id="1241" w:name="_Toc402387027"/>
            <w:r w:rsidRPr="008F1DC0">
              <w:rPr>
                <w:rFonts w:ascii="Times New Roman" w:hAnsi="Times New Roman"/>
                <w:szCs w:val="20"/>
              </w:rPr>
              <w:t>QA</w:t>
            </w:r>
            <w:bookmarkEnd w:id="1240"/>
            <w:bookmarkEnd w:id="1241"/>
          </w:p>
        </w:tc>
        <w:tc>
          <w:tcPr>
            <w:tcW w:w="2154" w:type="dxa"/>
            <w:shd w:val="clear" w:color="auto" w:fill="auto"/>
          </w:tcPr>
          <w:p w:rsidR="00A02455" w:rsidRPr="008F1DC0" w:rsidRDefault="00A02455" w:rsidP="00A02455">
            <w:pPr>
              <w:rPr>
                <w:rFonts w:ascii="Times New Roman" w:hAnsi="Times New Roman"/>
                <w:szCs w:val="20"/>
              </w:rPr>
            </w:pPr>
            <w:bookmarkStart w:id="1242" w:name="_Toc402386805"/>
            <w:bookmarkStart w:id="1243" w:name="_Toc402387028"/>
            <w:r w:rsidRPr="008F1DC0">
              <w:rPr>
                <w:rFonts w:ascii="Times New Roman" w:hAnsi="Times New Roman"/>
                <w:szCs w:val="20"/>
              </w:rPr>
              <w:t>%</w:t>
            </w:r>
            <w:bookmarkEnd w:id="1242"/>
            <w:bookmarkEnd w:id="1243"/>
          </w:p>
        </w:tc>
        <w:tc>
          <w:tcPr>
            <w:tcW w:w="1992" w:type="dxa"/>
            <w:shd w:val="clear" w:color="auto" w:fill="auto"/>
          </w:tcPr>
          <w:p w:rsidR="00A02455" w:rsidRPr="008F1DC0" w:rsidRDefault="00A02455" w:rsidP="00A02455">
            <w:pPr>
              <w:rPr>
                <w:rFonts w:ascii="Times New Roman" w:hAnsi="Times New Roman"/>
                <w:szCs w:val="20"/>
              </w:rPr>
            </w:pPr>
            <w:bookmarkStart w:id="1244" w:name="_Toc402386806"/>
            <w:bookmarkStart w:id="1245" w:name="_Toc402387029"/>
            <w:r w:rsidRPr="008F1DC0">
              <w:rPr>
                <w:rFonts w:ascii="Times New Roman" w:hAnsi="Times New Roman"/>
                <w:szCs w:val="20"/>
              </w:rPr>
              <w:t>5.09</w:t>
            </w:r>
            <w:bookmarkEnd w:id="1244"/>
            <w:bookmarkEnd w:id="1245"/>
          </w:p>
        </w:tc>
      </w:tr>
      <w:tr w:rsidR="00A02455" w:rsidRPr="008F1DC0" w:rsidTr="00A02455">
        <w:tc>
          <w:tcPr>
            <w:tcW w:w="9765" w:type="dxa"/>
            <w:gridSpan w:val="3"/>
            <w:shd w:val="clear" w:color="auto" w:fill="auto"/>
          </w:tcPr>
          <w:p w:rsidR="00A02455" w:rsidRPr="008F1DC0" w:rsidRDefault="00A02455" w:rsidP="00A02455">
            <w:pPr>
              <w:rPr>
                <w:rFonts w:ascii="Times New Roman" w:hAnsi="Times New Roman"/>
                <w:b/>
                <w:color w:val="1F497D"/>
                <w:szCs w:val="20"/>
              </w:rPr>
            </w:pPr>
            <w:bookmarkStart w:id="1246" w:name="_Toc402386810"/>
            <w:bookmarkStart w:id="1247" w:name="_Toc402387033"/>
            <w:r w:rsidRPr="008F1DC0">
              <w:rPr>
                <w:rFonts w:ascii="Times New Roman" w:hAnsi="Times New Roman"/>
                <w:b/>
                <w:color w:val="1F497D"/>
                <w:szCs w:val="20"/>
              </w:rPr>
              <w:t>Defect Distribution by Process</w:t>
            </w:r>
            <w:bookmarkEnd w:id="1246"/>
            <w:bookmarkEnd w:id="1247"/>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48" w:name="_Toc402386811"/>
            <w:bookmarkStart w:id="1249" w:name="_Toc402387034"/>
            <w:r w:rsidRPr="008F1DC0">
              <w:rPr>
                <w:rFonts w:ascii="Times New Roman" w:hAnsi="Times New Roman"/>
                <w:szCs w:val="20"/>
              </w:rPr>
              <w:t>Requirement</w:t>
            </w:r>
            <w:bookmarkEnd w:id="1248"/>
            <w:bookmarkEnd w:id="1249"/>
          </w:p>
        </w:tc>
        <w:tc>
          <w:tcPr>
            <w:tcW w:w="2154" w:type="dxa"/>
            <w:shd w:val="clear" w:color="auto" w:fill="auto"/>
          </w:tcPr>
          <w:p w:rsidR="00A02455" w:rsidRPr="008F1DC0" w:rsidRDefault="00A02455" w:rsidP="00A02455">
            <w:pPr>
              <w:rPr>
                <w:rFonts w:ascii="Times New Roman" w:hAnsi="Times New Roman"/>
                <w:szCs w:val="20"/>
              </w:rPr>
            </w:pPr>
            <w:bookmarkStart w:id="1250" w:name="_Toc402386812"/>
            <w:bookmarkStart w:id="1251" w:name="_Toc402387035"/>
            <w:r w:rsidRPr="008F1DC0">
              <w:rPr>
                <w:rFonts w:ascii="Times New Roman" w:hAnsi="Times New Roman"/>
                <w:szCs w:val="20"/>
              </w:rPr>
              <w:t>%</w:t>
            </w:r>
            <w:bookmarkEnd w:id="1250"/>
            <w:bookmarkEnd w:id="1251"/>
          </w:p>
        </w:tc>
        <w:tc>
          <w:tcPr>
            <w:tcW w:w="1992" w:type="dxa"/>
            <w:shd w:val="clear" w:color="auto" w:fill="auto"/>
          </w:tcPr>
          <w:p w:rsidR="00A02455" w:rsidRPr="008F1DC0" w:rsidRDefault="00A02455" w:rsidP="00A02455">
            <w:pPr>
              <w:rPr>
                <w:rFonts w:ascii="Times New Roman" w:hAnsi="Times New Roman"/>
                <w:szCs w:val="20"/>
              </w:rPr>
            </w:pPr>
            <w:bookmarkStart w:id="1252" w:name="_Toc402386813"/>
            <w:bookmarkStart w:id="1253" w:name="_Toc402387036"/>
            <w:r w:rsidRPr="008F1DC0">
              <w:rPr>
                <w:rFonts w:ascii="Times New Roman" w:hAnsi="Times New Roman"/>
                <w:szCs w:val="20"/>
              </w:rPr>
              <w:t>5.15</w:t>
            </w:r>
            <w:bookmarkEnd w:id="1252"/>
            <w:bookmarkEnd w:id="1253"/>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54" w:name="_Toc402386814"/>
            <w:bookmarkStart w:id="1255" w:name="_Toc402387037"/>
            <w:r w:rsidRPr="008F1DC0">
              <w:rPr>
                <w:rFonts w:ascii="Times New Roman" w:hAnsi="Times New Roman"/>
                <w:szCs w:val="20"/>
              </w:rPr>
              <w:t>Design</w:t>
            </w:r>
            <w:bookmarkEnd w:id="1254"/>
            <w:bookmarkEnd w:id="1255"/>
          </w:p>
        </w:tc>
        <w:tc>
          <w:tcPr>
            <w:tcW w:w="2154" w:type="dxa"/>
            <w:shd w:val="clear" w:color="auto" w:fill="auto"/>
          </w:tcPr>
          <w:p w:rsidR="00A02455" w:rsidRPr="008F1DC0" w:rsidRDefault="00A02455" w:rsidP="00A02455">
            <w:pPr>
              <w:rPr>
                <w:rFonts w:ascii="Times New Roman" w:hAnsi="Times New Roman"/>
                <w:szCs w:val="20"/>
              </w:rPr>
            </w:pPr>
            <w:bookmarkStart w:id="1256" w:name="_Toc402386815"/>
            <w:bookmarkStart w:id="1257" w:name="_Toc402387038"/>
            <w:r w:rsidRPr="008F1DC0">
              <w:rPr>
                <w:rFonts w:ascii="Times New Roman" w:hAnsi="Times New Roman"/>
                <w:szCs w:val="20"/>
              </w:rPr>
              <w:t>%</w:t>
            </w:r>
            <w:bookmarkEnd w:id="1256"/>
            <w:bookmarkEnd w:id="1257"/>
          </w:p>
        </w:tc>
        <w:tc>
          <w:tcPr>
            <w:tcW w:w="1992" w:type="dxa"/>
            <w:shd w:val="clear" w:color="auto" w:fill="auto"/>
          </w:tcPr>
          <w:p w:rsidR="00A02455" w:rsidRPr="008F1DC0" w:rsidRDefault="00A02455" w:rsidP="00A02455">
            <w:pPr>
              <w:rPr>
                <w:rFonts w:ascii="Times New Roman" w:hAnsi="Times New Roman"/>
                <w:szCs w:val="20"/>
              </w:rPr>
            </w:pPr>
            <w:bookmarkStart w:id="1258" w:name="_Toc402386816"/>
            <w:bookmarkStart w:id="1259" w:name="_Toc402387039"/>
            <w:r w:rsidRPr="008F1DC0">
              <w:rPr>
                <w:rFonts w:ascii="Times New Roman" w:hAnsi="Times New Roman"/>
                <w:szCs w:val="20"/>
              </w:rPr>
              <w:t>16.45</w:t>
            </w:r>
            <w:bookmarkEnd w:id="1258"/>
            <w:bookmarkEnd w:id="1259"/>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Coding</w:t>
            </w:r>
          </w:p>
        </w:tc>
        <w:tc>
          <w:tcPr>
            <w:tcW w:w="2154"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w:t>
            </w:r>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61.23</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lastRenderedPageBreak/>
              <w:t>Test</w:t>
            </w:r>
          </w:p>
        </w:tc>
        <w:tc>
          <w:tcPr>
            <w:tcW w:w="2154"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w:t>
            </w:r>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15.11</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Development</w:t>
            </w:r>
          </w:p>
        </w:tc>
        <w:tc>
          <w:tcPr>
            <w:tcW w:w="2154"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w:t>
            </w:r>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2.06</w:t>
            </w:r>
          </w:p>
        </w:tc>
      </w:tr>
      <w:tr w:rsidR="00A02455" w:rsidRPr="008F1DC0" w:rsidTr="00A02455">
        <w:tc>
          <w:tcPr>
            <w:tcW w:w="9765" w:type="dxa"/>
            <w:gridSpan w:val="3"/>
            <w:shd w:val="clear" w:color="auto" w:fill="auto"/>
          </w:tcPr>
          <w:p w:rsidR="00A02455" w:rsidRPr="008F1DC0" w:rsidRDefault="00A02455" w:rsidP="00A02455">
            <w:pPr>
              <w:rPr>
                <w:rFonts w:ascii="Times New Roman" w:hAnsi="Times New Roman"/>
                <w:b/>
                <w:color w:val="1F497D"/>
                <w:szCs w:val="20"/>
              </w:rPr>
            </w:pPr>
            <w:bookmarkStart w:id="1260" w:name="_Toc402386817"/>
            <w:bookmarkStart w:id="1261" w:name="_Toc402387040"/>
            <w:r w:rsidRPr="008F1DC0">
              <w:rPr>
                <w:rFonts w:ascii="Times New Roman" w:hAnsi="Times New Roman"/>
                <w:b/>
                <w:color w:val="1F497D"/>
                <w:szCs w:val="20"/>
              </w:rPr>
              <w:t>Defect distribution by Defect Type</w:t>
            </w:r>
            <w:bookmarkEnd w:id="1260"/>
            <w:bookmarkEnd w:id="1261"/>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62" w:name="_Toc402386818"/>
            <w:bookmarkStart w:id="1263" w:name="_Toc402387041"/>
            <w:r w:rsidRPr="008F1DC0">
              <w:rPr>
                <w:rFonts w:ascii="Times New Roman" w:hAnsi="Times New Roman"/>
                <w:szCs w:val="20"/>
              </w:rPr>
              <w:t>COD_CODING_STANDARD</w:t>
            </w:r>
            <w:bookmarkEnd w:id="1262"/>
            <w:bookmarkEnd w:id="1263"/>
          </w:p>
        </w:tc>
        <w:tc>
          <w:tcPr>
            <w:tcW w:w="2154" w:type="dxa"/>
            <w:shd w:val="clear" w:color="auto" w:fill="auto"/>
          </w:tcPr>
          <w:p w:rsidR="00A02455" w:rsidRPr="008F1DC0" w:rsidRDefault="00A02455" w:rsidP="00A02455">
            <w:pPr>
              <w:rPr>
                <w:rFonts w:ascii="Times New Roman" w:hAnsi="Times New Roman"/>
                <w:szCs w:val="20"/>
              </w:rPr>
            </w:pPr>
            <w:bookmarkStart w:id="1264" w:name="_Toc402386819"/>
            <w:bookmarkStart w:id="1265" w:name="_Toc402387042"/>
            <w:r w:rsidRPr="008F1DC0">
              <w:rPr>
                <w:rFonts w:ascii="Times New Roman" w:hAnsi="Times New Roman"/>
                <w:szCs w:val="20"/>
              </w:rPr>
              <w:t>%</w:t>
            </w:r>
            <w:bookmarkEnd w:id="1264"/>
            <w:bookmarkEnd w:id="1265"/>
          </w:p>
        </w:tc>
        <w:tc>
          <w:tcPr>
            <w:tcW w:w="1992" w:type="dxa"/>
            <w:shd w:val="clear" w:color="auto" w:fill="auto"/>
          </w:tcPr>
          <w:p w:rsidR="00A02455" w:rsidRPr="008F1DC0" w:rsidRDefault="00A02455" w:rsidP="00A02455">
            <w:pPr>
              <w:rPr>
                <w:rFonts w:ascii="Times New Roman" w:hAnsi="Times New Roman"/>
                <w:szCs w:val="20"/>
              </w:rPr>
            </w:pPr>
            <w:bookmarkStart w:id="1266" w:name="_Toc402386820"/>
            <w:bookmarkStart w:id="1267" w:name="_Toc402387043"/>
            <w:r w:rsidRPr="008F1DC0">
              <w:rPr>
                <w:rFonts w:ascii="Times New Roman" w:hAnsi="Times New Roman"/>
                <w:szCs w:val="20"/>
              </w:rPr>
              <w:t>13.5</w:t>
            </w:r>
            <w:bookmarkEnd w:id="1266"/>
            <w:bookmarkEnd w:id="1267"/>
            <w:r w:rsidRPr="008F1DC0">
              <w:rPr>
                <w:rFonts w:ascii="Times New Roman" w:hAnsi="Times New Roman"/>
                <w:szCs w:val="20"/>
              </w:rPr>
              <w:t>8</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68" w:name="_Toc402386830"/>
            <w:bookmarkStart w:id="1269" w:name="_Toc402387053"/>
            <w:r w:rsidRPr="008F1DC0">
              <w:rPr>
                <w:rFonts w:ascii="Times New Roman" w:hAnsi="Times New Roman"/>
                <w:szCs w:val="20"/>
              </w:rPr>
              <w:t>COD_REDUNDANCY_CODE</w:t>
            </w:r>
            <w:bookmarkEnd w:id="1268"/>
            <w:bookmarkEnd w:id="1269"/>
          </w:p>
        </w:tc>
        <w:tc>
          <w:tcPr>
            <w:tcW w:w="2154" w:type="dxa"/>
            <w:shd w:val="clear" w:color="auto" w:fill="auto"/>
          </w:tcPr>
          <w:p w:rsidR="00A02455" w:rsidRPr="008F1DC0" w:rsidRDefault="00A02455" w:rsidP="00A02455">
            <w:pPr>
              <w:rPr>
                <w:rFonts w:ascii="Times New Roman" w:hAnsi="Times New Roman"/>
                <w:szCs w:val="20"/>
              </w:rPr>
            </w:pPr>
            <w:bookmarkStart w:id="1270" w:name="_Toc402386831"/>
            <w:bookmarkStart w:id="1271" w:name="_Toc402387054"/>
            <w:r w:rsidRPr="008F1DC0">
              <w:rPr>
                <w:rFonts w:ascii="Times New Roman" w:hAnsi="Times New Roman"/>
                <w:szCs w:val="20"/>
              </w:rPr>
              <w:t>%</w:t>
            </w:r>
            <w:bookmarkEnd w:id="1270"/>
            <w:bookmarkEnd w:id="1271"/>
          </w:p>
        </w:tc>
        <w:tc>
          <w:tcPr>
            <w:tcW w:w="1992" w:type="dxa"/>
            <w:shd w:val="clear" w:color="auto" w:fill="auto"/>
          </w:tcPr>
          <w:p w:rsidR="00A02455" w:rsidRPr="008F1DC0" w:rsidRDefault="00A02455" w:rsidP="00A02455">
            <w:pPr>
              <w:rPr>
                <w:rFonts w:ascii="Times New Roman" w:hAnsi="Times New Roman"/>
                <w:szCs w:val="20"/>
              </w:rPr>
            </w:pPr>
            <w:bookmarkStart w:id="1272" w:name="_Toc402386832"/>
            <w:bookmarkStart w:id="1273" w:name="_Toc402387055"/>
            <w:r w:rsidRPr="008F1DC0">
              <w:rPr>
                <w:rFonts w:ascii="Times New Roman" w:hAnsi="Times New Roman"/>
                <w:szCs w:val="20"/>
              </w:rPr>
              <w:t>0.2</w:t>
            </w:r>
            <w:bookmarkEnd w:id="1272"/>
            <w:bookmarkEnd w:id="1273"/>
            <w:r w:rsidRPr="008F1DC0">
              <w:rPr>
                <w:rFonts w:ascii="Times New Roman" w:hAnsi="Times New Roman"/>
                <w:szCs w:val="20"/>
              </w:rPr>
              <w:t>4</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74" w:name="_Toc402386860"/>
            <w:bookmarkStart w:id="1275" w:name="_Toc402387083"/>
            <w:r w:rsidRPr="008F1DC0">
              <w:rPr>
                <w:rFonts w:ascii="Times New Roman" w:hAnsi="Times New Roman"/>
                <w:szCs w:val="20"/>
              </w:rPr>
              <w:t>FUN_FEATURE_MISSING</w:t>
            </w:r>
            <w:bookmarkEnd w:id="1274"/>
            <w:bookmarkEnd w:id="1275"/>
          </w:p>
        </w:tc>
        <w:tc>
          <w:tcPr>
            <w:tcW w:w="2154" w:type="dxa"/>
            <w:shd w:val="clear" w:color="auto" w:fill="auto"/>
          </w:tcPr>
          <w:p w:rsidR="00A02455" w:rsidRPr="008F1DC0" w:rsidRDefault="00A02455" w:rsidP="00A02455">
            <w:pPr>
              <w:rPr>
                <w:rFonts w:ascii="Times New Roman" w:hAnsi="Times New Roman"/>
                <w:szCs w:val="20"/>
              </w:rPr>
            </w:pPr>
            <w:bookmarkStart w:id="1276" w:name="_Toc402386861"/>
            <w:bookmarkStart w:id="1277" w:name="_Toc402387084"/>
            <w:r w:rsidRPr="008F1DC0">
              <w:rPr>
                <w:rFonts w:ascii="Times New Roman" w:hAnsi="Times New Roman"/>
                <w:szCs w:val="20"/>
              </w:rPr>
              <w:t>%</w:t>
            </w:r>
            <w:bookmarkEnd w:id="1276"/>
            <w:bookmarkEnd w:id="1277"/>
          </w:p>
        </w:tc>
        <w:tc>
          <w:tcPr>
            <w:tcW w:w="1992" w:type="dxa"/>
            <w:shd w:val="clear" w:color="auto" w:fill="auto"/>
          </w:tcPr>
          <w:p w:rsidR="00A02455" w:rsidRPr="008F1DC0" w:rsidRDefault="00A02455" w:rsidP="00A02455">
            <w:pPr>
              <w:rPr>
                <w:rFonts w:ascii="Times New Roman" w:hAnsi="Times New Roman"/>
                <w:szCs w:val="20"/>
              </w:rPr>
            </w:pPr>
            <w:bookmarkStart w:id="1278" w:name="_Toc402386862"/>
            <w:bookmarkStart w:id="1279" w:name="_Toc402387085"/>
            <w:r w:rsidRPr="008F1DC0">
              <w:rPr>
                <w:rFonts w:ascii="Times New Roman" w:hAnsi="Times New Roman"/>
                <w:szCs w:val="20"/>
              </w:rPr>
              <w:t>8.</w:t>
            </w:r>
            <w:bookmarkEnd w:id="1278"/>
            <w:bookmarkEnd w:id="1279"/>
            <w:r w:rsidRPr="008F1DC0">
              <w:rPr>
                <w:rFonts w:ascii="Times New Roman" w:hAnsi="Times New Roman"/>
                <w:szCs w:val="20"/>
              </w:rPr>
              <w:t>81</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80" w:name="_Toc402386863"/>
            <w:bookmarkStart w:id="1281" w:name="_Toc402387086"/>
            <w:r w:rsidRPr="008F1DC0">
              <w:rPr>
                <w:rFonts w:ascii="Times New Roman" w:hAnsi="Times New Roman"/>
                <w:szCs w:val="20"/>
              </w:rPr>
              <w:t>FUN_INCOMPLETE_FUNCTION</w:t>
            </w:r>
            <w:bookmarkEnd w:id="1280"/>
            <w:bookmarkEnd w:id="1281"/>
          </w:p>
        </w:tc>
        <w:tc>
          <w:tcPr>
            <w:tcW w:w="2154" w:type="dxa"/>
            <w:shd w:val="clear" w:color="auto" w:fill="auto"/>
          </w:tcPr>
          <w:p w:rsidR="00A02455" w:rsidRPr="008F1DC0" w:rsidRDefault="00A02455" w:rsidP="00A02455">
            <w:pPr>
              <w:rPr>
                <w:rFonts w:ascii="Times New Roman" w:hAnsi="Times New Roman"/>
                <w:szCs w:val="20"/>
              </w:rPr>
            </w:pPr>
            <w:bookmarkStart w:id="1282" w:name="_Toc402386864"/>
            <w:bookmarkStart w:id="1283" w:name="_Toc402387087"/>
            <w:r w:rsidRPr="008F1DC0">
              <w:rPr>
                <w:rFonts w:ascii="Times New Roman" w:hAnsi="Times New Roman"/>
                <w:szCs w:val="20"/>
              </w:rPr>
              <w:t>%</w:t>
            </w:r>
            <w:bookmarkEnd w:id="1282"/>
            <w:bookmarkEnd w:id="1283"/>
          </w:p>
        </w:tc>
        <w:tc>
          <w:tcPr>
            <w:tcW w:w="1992" w:type="dxa"/>
            <w:shd w:val="clear" w:color="auto" w:fill="auto"/>
          </w:tcPr>
          <w:p w:rsidR="00A02455" w:rsidRPr="008F1DC0" w:rsidRDefault="00A02455" w:rsidP="00A02455">
            <w:pPr>
              <w:rPr>
                <w:rFonts w:ascii="Times New Roman" w:hAnsi="Times New Roman"/>
                <w:szCs w:val="20"/>
              </w:rPr>
            </w:pPr>
            <w:bookmarkStart w:id="1284" w:name="_Toc402386865"/>
            <w:bookmarkStart w:id="1285" w:name="_Toc402387088"/>
            <w:r w:rsidRPr="008F1DC0">
              <w:rPr>
                <w:rFonts w:ascii="Times New Roman" w:hAnsi="Times New Roman"/>
                <w:szCs w:val="20"/>
              </w:rPr>
              <w:t>2.3</w:t>
            </w:r>
            <w:bookmarkEnd w:id="1284"/>
            <w:bookmarkEnd w:id="1285"/>
            <w:r w:rsidRPr="008F1DC0">
              <w:rPr>
                <w:rFonts w:ascii="Times New Roman" w:hAnsi="Times New Roman"/>
                <w:szCs w:val="20"/>
              </w:rPr>
              <w:t>4</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86" w:name="_Toc402386866"/>
            <w:bookmarkStart w:id="1287" w:name="_Toc402387089"/>
            <w:r w:rsidRPr="008F1DC0">
              <w:rPr>
                <w:rFonts w:ascii="Times New Roman" w:hAnsi="Times New Roman"/>
                <w:szCs w:val="20"/>
              </w:rPr>
              <w:t>FUN_WRONG_BUSINESS_LOGIC</w:t>
            </w:r>
            <w:bookmarkEnd w:id="1286"/>
            <w:bookmarkEnd w:id="1287"/>
          </w:p>
        </w:tc>
        <w:tc>
          <w:tcPr>
            <w:tcW w:w="2154" w:type="dxa"/>
            <w:shd w:val="clear" w:color="auto" w:fill="auto"/>
          </w:tcPr>
          <w:p w:rsidR="00A02455" w:rsidRPr="008F1DC0" w:rsidRDefault="00A02455" w:rsidP="00A02455">
            <w:pPr>
              <w:rPr>
                <w:rFonts w:ascii="Times New Roman" w:hAnsi="Times New Roman"/>
                <w:szCs w:val="20"/>
              </w:rPr>
            </w:pPr>
            <w:bookmarkStart w:id="1288" w:name="_Toc402386867"/>
            <w:bookmarkStart w:id="1289" w:name="_Toc402387090"/>
            <w:r w:rsidRPr="008F1DC0">
              <w:rPr>
                <w:rFonts w:ascii="Times New Roman" w:hAnsi="Times New Roman"/>
                <w:szCs w:val="20"/>
              </w:rPr>
              <w:t>%</w:t>
            </w:r>
            <w:bookmarkEnd w:id="1288"/>
            <w:bookmarkEnd w:id="1289"/>
          </w:p>
        </w:tc>
        <w:tc>
          <w:tcPr>
            <w:tcW w:w="1992" w:type="dxa"/>
            <w:shd w:val="clear" w:color="auto" w:fill="auto"/>
          </w:tcPr>
          <w:p w:rsidR="00A02455" w:rsidRPr="008F1DC0" w:rsidRDefault="00A02455" w:rsidP="00A02455">
            <w:pPr>
              <w:rPr>
                <w:rFonts w:ascii="Times New Roman" w:hAnsi="Times New Roman"/>
                <w:szCs w:val="20"/>
              </w:rPr>
            </w:pPr>
            <w:bookmarkStart w:id="1290" w:name="_Toc402386868"/>
            <w:bookmarkStart w:id="1291" w:name="_Toc402387091"/>
            <w:r w:rsidRPr="008F1DC0">
              <w:rPr>
                <w:rFonts w:ascii="Times New Roman" w:hAnsi="Times New Roman"/>
                <w:szCs w:val="20"/>
              </w:rPr>
              <w:t>2.5</w:t>
            </w:r>
            <w:bookmarkEnd w:id="1290"/>
            <w:bookmarkEnd w:id="1291"/>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92" w:name="_Toc402386869"/>
            <w:bookmarkStart w:id="1293" w:name="_Toc402387092"/>
            <w:r w:rsidRPr="008F1DC0">
              <w:rPr>
                <w:rFonts w:ascii="Times New Roman" w:hAnsi="Times New Roman"/>
                <w:szCs w:val="20"/>
              </w:rPr>
              <w:t>OTHERS</w:t>
            </w:r>
            <w:bookmarkEnd w:id="1292"/>
            <w:bookmarkEnd w:id="1293"/>
          </w:p>
        </w:tc>
        <w:tc>
          <w:tcPr>
            <w:tcW w:w="2154" w:type="dxa"/>
            <w:shd w:val="clear" w:color="auto" w:fill="auto"/>
          </w:tcPr>
          <w:p w:rsidR="00A02455" w:rsidRPr="008F1DC0" w:rsidRDefault="00A02455" w:rsidP="00A02455">
            <w:pPr>
              <w:rPr>
                <w:rFonts w:ascii="Times New Roman" w:hAnsi="Times New Roman"/>
                <w:szCs w:val="20"/>
              </w:rPr>
            </w:pPr>
            <w:bookmarkStart w:id="1294" w:name="_Toc402386870"/>
            <w:bookmarkStart w:id="1295" w:name="_Toc402387093"/>
            <w:r w:rsidRPr="008F1DC0">
              <w:rPr>
                <w:rFonts w:ascii="Times New Roman" w:hAnsi="Times New Roman"/>
                <w:szCs w:val="20"/>
              </w:rPr>
              <w:t>%</w:t>
            </w:r>
            <w:bookmarkEnd w:id="1294"/>
            <w:bookmarkEnd w:id="1295"/>
          </w:p>
        </w:tc>
        <w:tc>
          <w:tcPr>
            <w:tcW w:w="1992" w:type="dxa"/>
            <w:shd w:val="clear" w:color="auto" w:fill="auto"/>
          </w:tcPr>
          <w:p w:rsidR="00A02455" w:rsidRPr="008F1DC0" w:rsidRDefault="00A02455" w:rsidP="00A02455">
            <w:pPr>
              <w:rPr>
                <w:rFonts w:ascii="Times New Roman" w:hAnsi="Times New Roman"/>
                <w:szCs w:val="20"/>
              </w:rPr>
            </w:pPr>
            <w:bookmarkStart w:id="1296" w:name="_Toc402386871"/>
            <w:bookmarkStart w:id="1297" w:name="_Toc402387094"/>
            <w:r w:rsidRPr="008F1DC0">
              <w:rPr>
                <w:rFonts w:ascii="Times New Roman" w:hAnsi="Times New Roman"/>
                <w:szCs w:val="20"/>
              </w:rPr>
              <w:t>5.92</w:t>
            </w:r>
            <w:bookmarkEnd w:id="1296"/>
            <w:bookmarkEnd w:id="1297"/>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298" w:name="_Toc402386872"/>
            <w:bookmarkStart w:id="1299" w:name="_Toc402387095"/>
            <w:r w:rsidRPr="008F1DC0">
              <w:rPr>
                <w:rFonts w:ascii="Times New Roman" w:hAnsi="Times New Roman"/>
                <w:szCs w:val="20"/>
              </w:rPr>
              <w:t>UI_LABEL_MESSAGE</w:t>
            </w:r>
            <w:bookmarkEnd w:id="1298"/>
            <w:bookmarkEnd w:id="1299"/>
          </w:p>
        </w:tc>
        <w:tc>
          <w:tcPr>
            <w:tcW w:w="2154" w:type="dxa"/>
            <w:shd w:val="clear" w:color="auto" w:fill="auto"/>
          </w:tcPr>
          <w:p w:rsidR="00A02455" w:rsidRPr="008F1DC0" w:rsidRDefault="00A02455" w:rsidP="00A02455">
            <w:pPr>
              <w:rPr>
                <w:rFonts w:ascii="Times New Roman" w:hAnsi="Times New Roman"/>
                <w:szCs w:val="20"/>
              </w:rPr>
            </w:pPr>
            <w:bookmarkStart w:id="1300" w:name="_Toc402386873"/>
            <w:bookmarkStart w:id="1301" w:name="_Toc402387096"/>
            <w:r w:rsidRPr="008F1DC0">
              <w:rPr>
                <w:rFonts w:ascii="Times New Roman" w:hAnsi="Times New Roman"/>
                <w:szCs w:val="20"/>
              </w:rPr>
              <w:t>%</w:t>
            </w:r>
            <w:bookmarkEnd w:id="1300"/>
            <w:bookmarkEnd w:id="1301"/>
          </w:p>
        </w:tc>
        <w:tc>
          <w:tcPr>
            <w:tcW w:w="1992" w:type="dxa"/>
            <w:shd w:val="clear" w:color="auto" w:fill="auto"/>
          </w:tcPr>
          <w:p w:rsidR="00A02455" w:rsidRPr="008F1DC0" w:rsidRDefault="00A02455" w:rsidP="00A02455">
            <w:pPr>
              <w:rPr>
                <w:rFonts w:ascii="Times New Roman" w:hAnsi="Times New Roman"/>
                <w:szCs w:val="20"/>
              </w:rPr>
            </w:pPr>
            <w:bookmarkStart w:id="1302" w:name="_Toc402386874"/>
            <w:bookmarkStart w:id="1303" w:name="_Toc402387097"/>
            <w:r w:rsidRPr="008F1DC0">
              <w:rPr>
                <w:rFonts w:ascii="Times New Roman" w:hAnsi="Times New Roman"/>
                <w:szCs w:val="20"/>
              </w:rPr>
              <w:t>1.00</w:t>
            </w:r>
            <w:bookmarkEnd w:id="1302"/>
            <w:bookmarkEnd w:id="1303"/>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04" w:name="_Toc402386875"/>
            <w:bookmarkStart w:id="1305" w:name="_Toc402387098"/>
            <w:r w:rsidRPr="008F1DC0">
              <w:rPr>
                <w:rFonts w:ascii="Times New Roman" w:hAnsi="Times New Roman"/>
                <w:szCs w:val="20"/>
              </w:rPr>
              <w:t>UI_LAYOUT</w:t>
            </w:r>
            <w:bookmarkEnd w:id="1304"/>
            <w:bookmarkEnd w:id="1305"/>
          </w:p>
        </w:tc>
        <w:tc>
          <w:tcPr>
            <w:tcW w:w="2154" w:type="dxa"/>
            <w:shd w:val="clear" w:color="auto" w:fill="auto"/>
          </w:tcPr>
          <w:p w:rsidR="00A02455" w:rsidRPr="008F1DC0" w:rsidRDefault="00A02455" w:rsidP="00A02455">
            <w:pPr>
              <w:rPr>
                <w:rFonts w:ascii="Times New Roman" w:hAnsi="Times New Roman"/>
                <w:szCs w:val="20"/>
              </w:rPr>
            </w:pPr>
            <w:bookmarkStart w:id="1306" w:name="_Toc402386876"/>
            <w:bookmarkStart w:id="1307" w:name="_Toc402387099"/>
            <w:r w:rsidRPr="008F1DC0">
              <w:rPr>
                <w:rFonts w:ascii="Times New Roman" w:hAnsi="Times New Roman"/>
                <w:szCs w:val="20"/>
              </w:rPr>
              <w:t>%</w:t>
            </w:r>
            <w:bookmarkEnd w:id="1306"/>
            <w:bookmarkEnd w:id="1307"/>
          </w:p>
        </w:tc>
        <w:tc>
          <w:tcPr>
            <w:tcW w:w="1992" w:type="dxa"/>
            <w:shd w:val="clear" w:color="auto" w:fill="auto"/>
          </w:tcPr>
          <w:p w:rsidR="00A02455" w:rsidRPr="008F1DC0" w:rsidRDefault="00A02455" w:rsidP="00A02455">
            <w:pPr>
              <w:rPr>
                <w:rFonts w:ascii="Times New Roman" w:hAnsi="Times New Roman"/>
                <w:szCs w:val="20"/>
              </w:rPr>
            </w:pPr>
            <w:bookmarkStart w:id="1308" w:name="_Toc402386877"/>
            <w:bookmarkStart w:id="1309" w:name="_Toc402387100"/>
            <w:r w:rsidRPr="008F1DC0">
              <w:rPr>
                <w:rFonts w:ascii="Times New Roman" w:hAnsi="Times New Roman"/>
                <w:szCs w:val="20"/>
              </w:rPr>
              <w:t>4.44</w:t>
            </w:r>
            <w:bookmarkEnd w:id="1308"/>
            <w:bookmarkEnd w:id="1309"/>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10" w:name="_Toc402386878"/>
            <w:bookmarkStart w:id="1311" w:name="_Toc402387101"/>
            <w:r w:rsidRPr="008F1DC0">
              <w:rPr>
                <w:rFonts w:ascii="Times New Roman" w:hAnsi="Times New Roman"/>
                <w:szCs w:val="20"/>
              </w:rPr>
              <w:t>UI_POSITION_SIZE</w:t>
            </w:r>
            <w:bookmarkEnd w:id="1310"/>
            <w:bookmarkEnd w:id="1311"/>
          </w:p>
        </w:tc>
        <w:tc>
          <w:tcPr>
            <w:tcW w:w="2154" w:type="dxa"/>
            <w:shd w:val="clear" w:color="auto" w:fill="auto"/>
          </w:tcPr>
          <w:p w:rsidR="00A02455" w:rsidRPr="008F1DC0" w:rsidRDefault="00A02455" w:rsidP="00A02455">
            <w:pPr>
              <w:rPr>
                <w:rFonts w:ascii="Times New Roman" w:hAnsi="Times New Roman"/>
                <w:szCs w:val="20"/>
              </w:rPr>
            </w:pPr>
            <w:bookmarkStart w:id="1312" w:name="_Toc402386879"/>
            <w:bookmarkStart w:id="1313" w:name="_Toc402387102"/>
            <w:r w:rsidRPr="008F1DC0">
              <w:rPr>
                <w:rFonts w:ascii="Times New Roman" w:hAnsi="Times New Roman"/>
                <w:szCs w:val="20"/>
              </w:rPr>
              <w:t>%</w:t>
            </w:r>
            <w:bookmarkEnd w:id="1312"/>
            <w:bookmarkEnd w:id="1313"/>
          </w:p>
        </w:tc>
        <w:tc>
          <w:tcPr>
            <w:tcW w:w="1992" w:type="dxa"/>
            <w:shd w:val="clear" w:color="auto" w:fill="auto"/>
          </w:tcPr>
          <w:p w:rsidR="00A02455" w:rsidRPr="008F1DC0" w:rsidRDefault="00A02455" w:rsidP="00A02455">
            <w:pPr>
              <w:rPr>
                <w:rFonts w:ascii="Times New Roman" w:hAnsi="Times New Roman"/>
                <w:szCs w:val="20"/>
              </w:rPr>
            </w:pPr>
            <w:bookmarkStart w:id="1314" w:name="_Toc402386880"/>
            <w:bookmarkStart w:id="1315" w:name="_Toc402387103"/>
            <w:r w:rsidRPr="008F1DC0">
              <w:rPr>
                <w:rFonts w:ascii="Times New Roman" w:hAnsi="Times New Roman"/>
                <w:szCs w:val="20"/>
              </w:rPr>
              <w:t>0.54</w:t>
            </w:r>
            <w:bookmarkEnd w:id="1314"/>
            <w:bookmarkEnd w:id="1315"/>
          </w:p>
        </w:tc>
      </w:tr>
      <w:tr w:rsidR="00A02455" w:rsidRPr="008F1DC0" w:rsidTr="00A02455">
        <w:tc>
          <w:tcPr>
            <w:tcW w:w="9765" w:type="dxa"/>
            <w:gridSpan w:val="3"/>
            <w:shd w:val="clear" w:color="auto" w:fill="auto"/>
          </w:tcPr>
          <w:p w:rsidR="00A02455" w:rsidRPr="008F1DC0" w:rsidRDefault="00A02455" w:rsidP="00A02455">
            <w:pPr>
              <w:rPr>
                <w:rFonts w:ascii="Times New Roman" w:hAnsi="Times New Roman"/>
                <w:b/>
                <w:color w:val="1F497D"/>
                <w:szCs w:val="20"/>
              </w:rPr>
            </w:pPr>
            <w:bookmarkStart w:id="1316" w:name="_Toc402386881"/>
            <w:bookmarkStart w:id="1317" w:name="_Toc402387104"/>
            <w:r w:rsidRPr="008F1DC0">
              <w:rPr>
                <w:rFonts w:ascii="Times New Roman" w:hAnsi="Times New Roman"/>
                <w:b/>
                <w:color w:val="1F497D"/>
                <w:szCs w:val="20"/>
              </w:rPr>
              <w:t>Defect distribution by cause type</w:t>
            </w:r>
            <w:bookmarkEnd w:id="1316"/>
            <w:bookmarkEnd w:id="1317"/>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18" w:name="_Toc402386882"/>
            <w:bookmarkStart w:id="1319" w:name="_Toc402387105"/>
            <w:r w:rsidRPr="008F1DC0">
              <w:rPr>
                <w:rFonts w:ascii="Times New Roman" w:hAnsi="Times New Roman"/>
                <w:szCs w:val="20"/>
              </w:rPr>
              <w:t>CAR_Carelessness</w:t>
            </w:r>
            <w:bookmarkEnd w:id="1318"/>
            <w:bookmarkEnd w:id="1319"/>
          </w:p>
        </w:tc>
        <w:tc>
          <w:tcPr>
            <w:tcW w:w="2154" w:type="dxa"/>
            <w:shd w:val="clear" w:color="auto" w:fill="auto"/>
          </w:tcPr>
          <w:p w:rsidR="00A02455" w:rsidRPr="008F1DC0" w:rsidRDefault="00A02455" w:rsidP="00A02455">
            <w:pPr>
              <w:rPr>
                <w:rFonts w:ascii="Times New Roman" w:hAnsi="Times New Roman"/>
                <w:szCs w:val="20"/>
              </w:rPr>
            </w:pPr>
            <w:bookmarkStart w:id="1320" w:name="_Toc402386883"/>
            <w:bookmarkStart w:id="1321" w:name="_Toc402387106"/>
            <w:r w:rsidRPr="008F1DC0">
              <w:rPr>
                <w:rFonts w:ascii="Times New Roman" w:hAnsi="Times New Roman"/>
                <w:szCs w:val="20"/>
              </w:rPr>
              <w:t>%</w:t>
            </w:r>
            <w:bookmarkEnd w:id="1320"/>
            <w:bookmarkEnd w:id="1321"/>
          </w:p>
        </w:tc>
        <w:tc>
          <w:tcPr>
            <w:tcW w:w="1992" w:type="dxa"/>
            <w:shd w:val="clear" w:color="auto" w:fill="auto"/>
          </w:tcPr>
          <w:p w:rsidR="00A02455" w:rsidRPr="008F1DC0" w:rsidRDefault="00A02455" w:rsidP="00A02455">
            <w:pPr>
              <w:rPr>
                <w:rFonts w:ascii="Times New Roman" w:hAnsi="Times New Roman"/>
                <w:szCs w:val="20"/>
              </w:rPr>
            </w:pPr>
            <w:bookmarkStart w:id="1322" w:name="_Toc402386884"/>
            <w:bookmarkStart w:id="1323" w:name="_Toc402387107"/>
            <w:r w:rsidRPr="008F1DC0">
              <w:rPr>
                <w:rFonts w:ascii="Times New Roman" w:hAnsi="Times New Roman"/>
                <w:szCs w:val="20"/>
              </w:rPr>
              <w:t>3</w:t>
            </w:r>
            <w:bookmarkEnd w:id="1322"/>
            <w:bookmarkEnd w:id="1323"/>
            <w:r w:rsidRPr="008F1DC0">
              <w:rPr>
                <w:rFonts w:ascii="Times New Roman" w:hAnsi="Times New Roman"/>
                <w:szCs w:val="20"/>
              </w:rPr>
              <w:t>7</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24" w:name="_Toc402386885"/>
            <w:bookmarkStart w:id="1325" w:name="_Toc402387108"/>
            <w:r w:rsidRPr="008F1DC0">
              <w:rPr>
                <w:rFonts w:ascii="Times New Roman" w:hAnsi="Times New Roman"/>
                <w:szCs w:val="20"/>
              </w:rPr>
              <w:t>COM_Missing_communication</w:t>
            </w:r>
            <w:bookmarkEnd w:id="1324"/>
            <w:bookmarkEnd w:id="1325"/>
          </w:p>
        </w:tc>
        <w:tc>
          <w:tcPr>
            <w:tcW w:w="2154" w:type="dxa"/>
            <w:shd w:val="clear" w:color="auto" w:fill="auto"/>
          </w:tcPr>
          <w:p w:rsidR="00A02455" w:rsidRPr="008F1DC0" w:rsidRDefault="00A02455" w:rsidP="00A02455">
            <w:pPr>
              <w:rPr>
                <w:rFonts w:ascii="Times New Roman" w:hAnsi="Times New Roman"/>
                <w:szCs w:val="20"/>
              </w:rPr>
            </w:pPr>
            <w:bookmarkStart w:id="1326" w:name="_Toc402386886"/>
            <w:bookmarkStart w:id="1327" w:name="_Toc402387109"/>
            <w:r w:rsidRPr="008F1DC0">
              <w:rPr>
                <w:rFonts w:ascii="Times New Roman" w:hAnsi="Times New Roman"/>
                <w:szCs w:val="20"/>
              </w:rPr>
              <w:t>%</w:t>
            </w:r>
            <w:bookmarkEnd w:id="1326"/>
            <w:bookmarkEnd w:id="1327"/>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6</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28" w:name="_Toc402386888"/>
            <w:bookmarkStart w:id="1329" w:name="_Toc402387111"/>
            <w:r w:rsidRPr="008F1DC0">
              <w:rPr>
                <w:rFonts w:ascii="Times New Roman" w:hAnsi="Times New Roman"/>
                <w:szCs w:val="20"/>
              </w:rPr>
              <w:t>COM_Missing_confirmation</w:t>
            </w:r>
            <w:bookmarkEnd w:id="1328"/>
            <w:bookmarkEnd w:id="1329"/>
          </w:p>
        </w:tc>
        <w:tc>
          <w:tcPr>
            <w:tcW w:w="2154" w:type="dxa"/>
            <w:shd w:val="clear" w:color="auto" w:fill="auto"/>
          </w:tcPr>
          <w:p w:rsidR="00A02455" w:rsidRPr="008F1DC0" w:rsidRDefault="00A02455" w:rsidP="00A02455">
            <w:pPr>
              <w:rPr>
                <w:rFonts w:ascii="Times New Roman" w:hAnsi="Times New Roman"/>
                <w:szCs w:val="20"/>
              </w:rPr>
            </w:pPr>
            <w:bookmarkStart w:id="1330" w:name="_Toc402386889"/>
            <w:bookmarkStart w:id="1331" w:name="_Toc402387112"/>
            <w:r w:rsidRPr="008F1DC0">
              <w:rPr>
                <w:rFonts w:ascii="Times New Roman" w:hAnsi="Times New Roman"/>
                <w:szCs w:val="20"/>
              </w:rPr>
              <w:t>%</w:t>
            </w:r>
            <w:bookmarkEnd w:id="1330"/>
            <w:bookmarkEnd w:id="1331"/>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3</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32" w:name="_Toc402386891"/>
            <w:bookmarkStart w:id="1333" w:name="_Toc402387114"/>
            <w:r w:rsidRPr="008F1DC0">
              <w:rPr>
                <w:rFonts w:ascii="Times New Roman" w:hAnsi="Times New Roman"/>
                <w:szCs w:val="20"/>
              </w:rPr>
              <w:t>DES_Missing_or_incomplete</w:t>
            </w:r>
            <w:bookmarkEnd w:id="1332"/>
            <w:bookmarkEnd w:id="1333"/>
          </w:p>
        </w:tc>
        <w:tc>
          <w:tcPr>
            <w:tcW w:w="2154" w:type="dxa"/>
            <w:shd w:val="clear" w:color="auto" w:fill="auto"/>
          </w:tcPr>
          <w:p w:rsidR="00A02455" w:rsidRPr="008F1DC0" w:rsidRDefault="00A02455" w:rsidP="00A02455">
            <w:pPr>
              <w:rPr>
                <w:rFonts w:ascii="Times New Roman" w:hAnsi="Times New Roman"/>
                <w:szCs w:val="20"/>
              </w:rPr>
            </w:pPr>
            <w:bookmarkStart w:id="1334" w:name="_Toc402386892"/>
            <w:bookmarkStart w:id="1335" w:name="_Toc402387115"/>
            <w:r w:rsidRPr="008F1DC0">
              <w:rPr>
                <w:rFonts w:ascii="Times New Roman" w:hAnsi="Times New Roman"/>
                <w:szCs w:val="20"/>
              </w:rPr>
              <w:t>%</w:t>
            </w:r>
            <w:bookmarkEnd w:id="1334"/>
            <w:bookmarkEnd w:id="1335"/>
          </w:p>
        </w:tc>
        <w:tc>
          <w:tcPr>
            <w:tcW w:w="1992" w:type="dxa"/>
            <w:shd w:val="clear" w:color="auto" w:fill="auto"/>
          </w:tcPr>
          <w:p w:rsidR="00A02455" w:rsidRPr="008F1DC0" w:rsidRDefault="00A02455" w:rsidP="00A02455">
            <w:pPr>
              <w:rPr>
                <w:rFonts w:ascii="Times New Roman" w:hAnsi="Times New Roman"/>
                <w:szCs w:val="20"/>
              </w:rPr>
            </w:pPr>
            <w:r w:rsidRPr="008F1DC0">
              <w:rPr>
                <w:rFonts w:ascii="Times New Roman" w:hAnsi="Times New Roman"/>
                <w:szCs w:val="20"/>
              </w:rPr>
              <w:t>9</w:t>
            </w:r>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36" w:name="_Toc402386900"/>
            <w:bookmarkStart w:id="1337" w:name="_Toc402387123"/>
            <w:r w:rsidRPr="008F1DC0">
              <w:rPr>
                <w:rFonts w:ascii="Times New Roman" w:hAnsi="Times New Roman"/>
                <w:szCs w:val="20"/>
              </w:rPr>
              <w:t>IMP_Shortage_of_time</w:t>
            </w:r>
            <w:bookmarkEnd w:id="1336"/>
            <w:bookmarkEnd w:id="1337"/>
          </w:p>
        </w:tc>
        <w:tc>
          <w:tcPr>
            <w:tcW w:w="2154" w:type="dxa"/>
            <w:shd w:val="clear" w:color="auto" w:fill="auto"/>
          </w:tcPr>
          <w:p w:rsidR="00A02455" w:rsidRPr="008F1DC0" w:rsidRDefault="00A02455" w:rsidP="00A02455">
            <w:pPr>
              <w:rPr>
                <w:rFonts w:ascii="Times New Roman" w:hAnsi="Times New Roman"/>
                <w:szCs w:val="20"/>
              </w:rPr>
            </w:pPr>
            <w:bookmarkStart w:id="1338" w:name="_Toc402386901"/>
            <w:bookmarkStart w:id="1339" w:name="_Toc402387124"/>
            <w:r w:rsidRPr="008F1DC0">
              <w:rPr>
                <w:rFonts w:ascii="Times New Roman" w:hAnsi="Times New Roman"/>
                <w:szCs w:val="20"/>
              </w:rPr>
              <w:t>%</w:t>
            </w:r>
            <w:bookmarkEnd w:id="1338"/>
            <w:bookmarkEnd w:id="1339"/>
          </w:p>
        </w:tc>
        <w:tc>
          <w:tcPr>
            <w:tcW w:w="1992" w:type="dxa"/>
            <w:shd w:val="clear" w:color="auto" w:fill="auto"/>
          </w:tcPr>
          <w:p w:rsidR="00A02455" w:rsidRPr="008F1DC0" w:rsidRDefault="00A02455" w:rsidP="00A02455">
            <w:pPr>
              <w:rPr>
                <w:rFonts w:ascii="Times New Roman" w:hAnsi="Times New Roman"/>
                <w:szCs w:val="20"/>
              </w:rPr>
            </w:pPr>
            <w:bookmarkStart w:id="1340" w:name="_Toc402386902"/>
            <w:bookmarkStart w:id="1341" w:name="_Toc402387125"/>
            <w:r w:rsidRPr="008F1DC0">
              <w:rPr>
                <w:rFonts w:ascii="Times New Roman" w:hAnsi="Times New Roman"/>
                <w:szCs w:val="20"/>
              </w:rPr>
              <w:t>3</w:t>
            </w:r>
            <w:bookmarkEnd w:id="1340"/>
            <w:bookmarkEnd w:id="1341"/>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42" w:name="_Toc402386906"/>
            <w:bookmarkStart w:id="1343" w:name="_Toc402387129"/>
            <w:r w:rsidRPr="008F1DC0">
              <w:rPr>
                <w:rFonts w:ascii="Times New Roman" w:hAnsi="Times New Roman"/>
                <w:szCs w:val="20"/>
              </w:rPr>
              <w:t>PRO_Missing_or_incomplete</w:t>
            </w:r>
            <w:bookmarkEnd w:id="1342"/>
            <w:bookmarkEnd w:id="1343"/>
          </w:p>
        </w:tc>
        <w:tc>
          <w:tcPr>
            <w:tcW w:w="2154" w:type="dxa"/>
            <w:shd w:val="clear" w:color="auto" w:fill="auto"/>
          </w:tcPr>
          <w:p w:rsidR="00A02455" w:rsidRPr="008F1DC0" w:rsidRDefault="00A02455" w:rsidP="00A02455">
            <w:pPr>
              <w:rPr>
                <w:rFonts w:ascii="Times New Roman" w:hAnsi="Times New Roman"/>
                <w:szCs w:val="20"/>
              </w:rPr>
            </w:pPr>
            <w:bookmarkStart w:id="1344" w:name="_Toc402386907"/>
            <w:bookmarkStart w:id="1345" w:name="_Toc402387130"/>
            <w:r w:rsidRPr="008F1DC0">
              <w:rPr>
                <w:rFonts w:ascii="Times New Roman" w:hAnsi="Times New Roman"/>
                <w:szCs w:val="20"/>
              </w:rPr>
              <w:t>%</w:t>
            </w:r>
            <w:bookmarkEnd w:id="1344"/>
            <w:bookmarkEnd w:id="1345"/>
          </w:p>
        </w:tc>
        <w:tc>
          <w:tcPr>
            <w:tcW w:w="1992" w:type="dxa"/>
            <w:shd w:val="clear" w:color="auto" w:fill="auto"/>
          </w:tcPr>
          <w:p w:rsidR="00A02455" w:rsidRPr="008F1DC0" w:rsidRDefault="00A02455" w:rsidP="00A02455">
            <w:pPr>
              <w:rPr>
                <w:rFonts w:ascii="Times New Roman" w:hAnsi="Times New Roman"/>
                <w:szCs w:val="20"/>
              </w:rPr>
            </w:pPr>
            <w:bookmarkStart w:id="1346" w:name="_Toc402386908"/>
            <w:bookmarkStart w:id="1347" w:name="_Toc402387131"/>
            <w:r w:rsidRPr="008F1DC0">
              <w:rPr>
                <w:rFonts w:ascii="Times New Roman" w:hAnsi="Times New Roman"/>
                <w:szCs w:val="20"/>
              </w:rPr>
              <w:t>4</w:t>
            </w:r>
            <w:bookmarkEnd w:id="1346"/>
            <w:bookmarkEnd w:id="1347"/>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48" w:name="_Toc402386909"/>
            <w:bookmarkStart w:id="1349" w:name="_Toc402387132"/>
            <w:r w:rsidRPr="008F1DC0">
              <w:rPr>
                <w:rFonts w:ascii="Times New Roman" w:hAnsi="Times New Roman"/>
                <w:szCs w:val="20"/>
              </w:rPr>
              <w:t>REQ_Missing_or_incomplete</w:t>
            </w:r>
            <w:bookmarkEnd w:id="1348"/>
            <w:bookmarkEnd w:id="1349"/>
          </w:p>
        </w:tc>
        <w:tc>
          <w:tcPr>
            <w:tcW w:w="2154" w:type="dxa"/>
            <w:shd w:val="clear" w:color="auto" w:fill="auto"/>
          </w:tcPr>
          <w:p w:rsidR="00A02455" w:rsidRPr="008F1DC0" w:rsidRDefault="00A02455" w:rsidP="00A02455">
            <w:pPr>
              <w:rPr>
                <w:rFonts w:ascii="Times New Roman" w:hAnsi="Times New Roman"/>
                <w:szCs w:val="20"/>
              </w:rPr>
            </w:pPr>
            <w:bookmarkStart w:id="1350" w:name="_Toc402386910"/>
            <w:bookmarkStart w:id="1351" w:name="_Toc402387133"/>
            <w:r w:rsidRPr="008F1DC0">
              <w:rPr>
                <w:rFonts w:ascii="Times New Roman" w:hAnsi="Times New Roman"/>
                <w:szCs w:val="20"/>
              </w:rPr>
              <w:t>%</w:t>
            </w:r>
            <w:bookmarkEnd w:id="1350"/>
            <w:bookmarkEnd w:id="1351"/>
          </w:p>
        </w:tc>
        <w:tc>
          <w:tcPr>
            <w:tcW w:w="1992" w:type="dxa"/>
            <w:shd w:val="clear" w:color="auto" w:fill="auto"/>
          </w:tcPr>
          <w:p w:rsidR="00A02455" w:rsidRPr="008F1DC0" w:rsidRDefault="00A02455" w:rsidP="00A02455">
            <w:pPr>
              <w:rPr>
                <w:rFonts w:ascii="Times New Roman" w:hAnsi="Times New Roman"/>
                <w:szCs w:val="20"/>
              </w:rPr>
            </w:pPr>
            <w:bookmarkStart w:id="1352" w:name="_Toc402386911"/>
            <w:bookmarkStart w:id="1353" w:name="_Toc402387134"/>
            <w:r w:rsidRPr="008F1DC0">
              <w:rPr>
                <w:rFonts w:ascii="Times New Roman" w:hAnsi="Times New Roman"/>
                <w:szCs w:val="20"/>
              </w:rPr>
              <w:t>9</w:t>
            </w:r>
            <w:bookmarkEnd w:id="1352"/>
            <w:bookmarkEnd w:id="1353"/>
          </w:p>
        </w:tc>
      </w:tr>
      <w:tr w:rsidR="00A02455" w:rsidRPr="008F1DC0" w:rsidTr="00A02455">
        <w:tc>
          <w:tcPr>
            <w:tcW w:w="5619" w:type="dxa"/>
            <w:shd w:val="clear" w:color="auto" w:fill="auto"/>
          </w:tcPr>
          <w:p w:rsidR="00A02455" w:rsidRPr="008F1DC0" w:rsidRDefault="00A02455" w:rsidP="00A02455">
            <w:pPr>
              <w:rPr>
                <w:rFonts w:ascii="Times New Roman" w:hAnsi="Times New Roman"/>
                <w:szCs w:val="20"/>
              </w:rPr>
            </w:pPr>
            <w:bookmarkStart w:id="1354" w:name="_Toc402386915"/>
            <w:bookmarkStart w:id="1355" w:name="_Toc402387138"/>
            <w:r w:rsidRPr="008F1DC0">
              <w:rPr>
                <w:rFonts w:ascii="Times New Roman" w:hAnsi="Times New Roman"/>
                <w:szCs w:val="20"/>
              </w:rPr>
              <w:t>SKI_Lack_of_professional_skill</w:t>
            </w:r>
            <w:bookmarkEnd w:id="1354"/>
            <w:bookmarkEnd w:id="1355"/>
          </w:p>
        </w:tc>
        <w:tc>
          <w:tcPr>
            <w:tcW w:w="2154" w:type="dxa"/>
            <w:shd w:val="clear" w:color="auto" w:fill="auto"/>
          </w:tcPr>
          <w:p w:rsidR="00A02455" w:rsidRPr="008F1DC0" w:rsidRDefault="00A02455" w:rsidP="00A02455">
            <w:pPr>
              <w:rPr>
                <w:rFonts w:ascii="Times New Roman" w:hAnsi="Times New Roman"/>
                <w:szCs w:val="20"/>
              </w:rPr>
            </w:pPr>
            <w:bookmarkStart w:id="1356" w:name="_Toc402386916"/>
            <w:bookmarkStart w:id="1357" w:name="_Toc402387139"/>
            <w:r w:rsidRPr="008F1DC0">
              <w:rPr>
                <w:rFonts w:ascii="Times New Roman" w:hAnsi="Times New Roman"/>
                <w:szCs w:val="20"/>
              </w:rPr>
              <w:t>%</w:t>
            </w:r>
            <w:bookmarkEnd w:id="1356"/>
            <w:bookmarkEnd w:id="1357"/>
          </w:p>
        </w:tc>
        <w:tc>
          <w:tcPr>
            <w:tcW w:w="1992" w:type="dxa"/>
            <w:shd w:val="clear" w:color="auto" w:fill="auto"/>
          </w:tcPr>
          <w:p w:rsidR="00A02455" w:rsidRPr="008F1DC0" w:rsidRDefault="00A02455" w:rsidP="00A02455">
            <w:pPr>
              <w:rPr>
                <w:rFonts w:ascii="Times New Roman" w:hAnsi="Times New Roman"/>
                <w:szCs w:val="20"/>
              </w:rPr>
            </w:pPr>
            <w:bookmarkStart w:id="1358" w:name="_Toc402386917"/>
            <w:bookmarkStart w:id="1359" w:name="_Toc402387140"/>
            <w:r w:rsidRPr="008F1DC0">
              <w:rPr>
                <w:rFonts w:ascii="Times New Roman" w:hAnsi="Times New Roman"/>
                <w:szCs w:val="20"/>
              </w:rPr>
              <w:t>11</w:t>
            </w:r>
            <w:bookmarkEnd w:id="1358"/>
            <w:bookmarkEnd w:id="1359"/>
          </w:p>
        </w:tc>
      </w:tr>
    </w:tbl>
    <w:p w:rsidR="00D13638" w:rsidRPr="008F1DC0" w:rsidRDefault="00D13638" w:rsidP="00A02455">
      <w:pPr>
        <w:rPr>
          <w:rFonts w:ascii="Times New Roman" w:hAnsi="Times New Roman"/>
        </w:rPr>
      </w:pPr>
    </w:p>
    <w:p w:rsidR="00A02455" w:rsidRPr="008F1DC0" w:rsidRDefault="00D13638" w:rsidP="00A5614C">
      <w:pPr>
        <w:spacing w:after="160" w:line="259" w:lineRule="auto"/>
        <w:rPr>
          <w:rFonts w:ascii="Times New Roman" w:hAnsi="Times New Roman"/>
        </w:rPr>
      </w:pPr>
      <w:r w:rsidRPr="008F1DC0">
        <w:rPr>
          <w:rFonts w:ascii="Times New Roman" w:hAnsi="Times New Roman"/>
        </w:rPr>
        <w:br w:type="page"/>
      </w:r>
    </w:p>
    <w:p w:rsidR="00A02455" w:rsidRPr="008F1DC0" w:rsidRDefault="00A02455" w:rsidP="00A02455">
      <w:pPr>
        <w:pStyle w:val="Heading4"/>
        <w:rPr>
          <w:rFonts w:ascii="Times New Roman" w:hAnsi="Times New Roman" w:cs="Times New Roman"/>
          <w:i w:val="0"/>
        </w:rPr>
      </w:pPr>
      <w:r w:rsidRPr="008F1DC0">
        <w:rPr>
          <w:rFonts w:ascii="Times New Roman" w:hAnsi="Times New Roman" w:cs="Times New Roman"/>
        </w:rPr>
        <w:lastRenderedPageBreak/>
        <w:t>2</w:t>
      </w:r>
      <w:r w:rsidRPr="008F1DC0">
        <w:rPr>
          <w:rFonts w:ascii="Times New Roman" w:hAnsi="Times New Roman" w:cs="Times New Roman"/>
          <w:i w:val="0"/>
        </w:rPr>
        <w:t>.</w:t>
      </w:r>
      <w:ins w:id="1360" w:author="Link Pieces" w:date="2015-08-26T15:05:00Z">
        <w:r w:rsidR="00980773">
          <w:rPr>
            <w:rFonts w:ascii="Times New Roman" w:hAnsi="Times New Roman" w:cs="Times New Roman"/>
            <w:i w:val="0"/>
          </w:rPr>
          <w:t>4</w:t>
        </w:r>
      </w:ins>
      <w:del w:id="1361" w:author="Link Pieces" w:date="2015-08-26T15:05:00Z">
        <w:r w:rsidRPr="008F1DC0" w:rsidDel="00980773">
          <w:rPr>
            <w:rFonts w:ascii="Times New Roman" w:hAnsi="Times New Roman" w:cs="Times New Roman"/>
            <w:i w:val="0"/>
          </w:rPr>
          <w:delText>3</w:delText>
        </w:r>
      </w:del>
      <w:r w:rsidRPr="008F1DC0">
        <w:rPr>
          <w:rFonts w:ascii="Times New Roman" w:hAnsi="Times New Roman" w:cs="Times New Roman"/>
          <w:i w:val="0"/>
        </w:rPr>
        <w:t>.5.2 Quality Assurance</w:t>
      </w:r>
    </w:p>
    <w:p w:rsidR="00A02455" w:rsidRPr="008F1DC0" w:rsidRDefault="00A02455" w:rsidP="00A02455">
      <w:pPr>
        <w:pStyle w:val="Heading5"/>
        <w:rPr>
          <w:rFonts w:cs="Times New Roman"/>
        </w:rPr>
      </w:pPr>
      <w:r w:rsidRPr="008F1DC0">
        <w:rPr>
          <w:rFonts w:cs="Times New Roman"/>
        </w:rPr>
        <w:t>2.</w:t>
      </w:r>
      <w:ins w:id="1362" w:author="Link Pieces" w:date="2015-08-26T15:05:00Z">
        <w:r w:rsidR="00980773">
          <w:rPr>
            <w:rFonts w:cs="Times New Roman"/>
          </w:rPr>
          <w:t>4</w:t>
        </w:r>
      </w:ins>
      <w:del w:id="1363" w:author="Link Pieces" w:date="2015-08-26T15:05:00Z">
        <w:r w:rsidRPr="008F1DC0" w:rsidDel="00980773">
          <w:rPr>
            <w:rFonts w:cs="Times New Roman"/>
          </w:rPr>
          <w:delText>3</w:delText>
        </w:r>
      </w:del>
      <w:r w:rsidRPr="008F1DC0">
        <w:rPr>
          <w:rFonts w:cs="Times New Roman"/>
        </w:rPr>
        <w:t>.5.2.1 Self-review</w:t>
      </w:r>
    </w:p>
    <w:p w:rsidR="00A02455" w:rsidRPr="008F1DC0" w:rsidRDefault="00A02455" w:rsidP="00A02455">
      <w:pPr>
        <w:pStyle w:val="BodyText"/>
        <w:ind w:left="720"/>
        <w:rPr>
          <w:szCs w:val="20"/>
        </w:rPr>
      </w:pPr>
      <w:r w:rsidRPr="008F1DC0">
        <w:rPr>
          <w:szCs w:val="20"/>
        </w:rPr>
        <w:t>Each member in project when create documents, source code file must be self-review using checklist to eliminate some common error. The result has the same format, name, version …</w:t>
      </w:r>
    </w:p>
    <w:p w:rsidR="00A02455" w:rsidRPr="008F1DC0" w:rsidRDefault="00A02455" w:rsidP="00A02455">
      <w:pPr>
        <w:pStyle w:val="BodyText"/>
        <w:ind w:left="0" w:firstLine="720"/>
        <w:rPr>
          <w:szCs w:val="20"/>
        </w:rPr>
      </w:pPr>
      <w:r w:rsidRPr="008F1DC0">
        <w:rPr>
          <w:b/>
          <w:szCs w:val="20"/>
        </w:rPr>
        <w:t>Output:</w:t>
      </w:r>
      <w:r w:rsidR="00761968" w:rsidRPr="008F1DC0">
        <w:rPr>
          <w:szCs w:val="20"/>
        </w:rPr>
        <w:t xml:space="preserve"> Self-review report</w:t>
      </w:r>
    </w:p>
    <w:p w:rsidR="00A02455" w:rsidRPr="008F1DC0" w:rsidRDefault="00A02455" w:rsidP="00A02455">
      <w:pPr>
        <w:pStyle w:val="Heading5"/>
        <w:rPr>
          <w:rFonts w:cs="Times New Roman"/>
        </w:rPr>
      </w:pPr>
      <w:r w:rsidRPr="008F1DC0">
        <w:rPr>
          <w:rFonts w:cs="Times New Roman"/>
        </w:rPr>
        <w:t>2.</w:t>
      </w:r>
      <w:ins w:id="1364" w:author="Link Pieces" w:date="2015-08-26T15:05:00Z">
        <w:r w:rsidR="00980773">
          <w:rPr>
            <w:rFonts w:cs="Times New Roman"/>
          </w:rPr>
          <w:t>4</w:t>
        </w:r>
      </w:ins>
      <w:del w:id="1365" w:author="Link Pieces" w:date="2015-08-26T15:05:00Z">
        <w:r w:rsidRPr="008F1DC0" w:rsidDel="00980773">
          <w:rPr>
            <w:rFonts w:cs="Times New Roman"/>
          </w:rPr>
          <w:delText>3</w:delText>
        </w:r>
      </w:del>
      <w:r w:rsidRPr="008F1DC0">
        <w:rPr>
          <w:rFonts w:cs="Times New Roman"/>
        </w:rPr>
        <w:t>.5.2.2 Leader review</w:t>
      </w:r>
    </w:p>
    <w:p w:rsidR="00A02455" w:rsidRPr="008F1DC0" w:rsidRDefault="00A02455" w:rsidP="00A02455">
      <w:pPr>
        <w:pStyle w:val="BodyText"/>
        <w:rPr>
          <w:szCs w:val="20"/>
        </w:rPr>
      </w:pPr>
      <w:r w:rsidRPr="008F1DC0">
        <w:rPr>
          <w:szCs w:val="20"/>
        </w:rPr>
        <w:t>After each member review, TL/PM must review the product again.</w:t>
      </w:r>
    </w:p>
    <w:p w:rsidR="00A02455" w:rsidRPr="008F1DC0" w:rsidRDefault="00A02455" w:rsidP="00A02455">
      <w:pPr>
        <w:pStyle w:val="BodyText"/>
        <w:rPr>
          <w:szCs w:val="20"/>
        </w:rPr>
      </w:pPr>
      <w:r w:rsidRPr="008F1DC0">
        <w:rPr>
          <w:szCs w:val="20"/>
        </w:rPr>
        <w:t>TL/PM has different view than each member, then after TL/PM review, the result will be covered almost all case …</w:t>
      </w:r>
    </w:p>
    <w:p w:rsidR="00A02455" w:rsidRPr="008F1DC0" w:rsidRDefault="00A02455" w:rsidP="00A02455">
      <w:pPr>
        <w:pStyle w:val="BodyText"/>
        <w:ind w:left="0" w:firstLine="576"/>
        <w:rPr>
          <w:szCs w:val="20"/>
        </w:rPr>
      </w:pPr>
      <w:r w:rsidRPr="008F1DC0">
        <w:rPr>
          <w:b/>
          <w:szCs w:val="20"/>
        </w:rPr>
        <w:t xml:space="preserve">Output: </w:t>
      </w:r>
      <w:r w:rsidR="00761968" w:rsidRPr="008F1DC0">
        <w:rPr>
          <w:szCs w:val="20"/>
        </w:rPr>
        <w:t>Review report</w:t>
      </w:r>
    </w:p>
    <w:p w:rsidR="00A02455" w:rsidRPr="008F1DC0" w:rsidRDefault="00A02455" w:rsidP="00A02455">
      <w:pPr>
        <w:pStyle w:val="Heading5"/>
        <w:rPr>
          <w:rFonts w:cs="Times New Roman"/>
          <w:lang w:val="en-US"/>
        </w:rPr>
      </w:pPr>
      <w:r w:rsidRPr="008F1DC0">
        <w:rPr>
          <w:rFonts w:cs="Times New Roman"/>
          <w:lang w:val="en-US"/>
        </w:rPr>
        <w:t>2.</w:t>
      </w:r>
      <w:ins w:id="1366" w:author="Link Pieces" w:date="2015-08-26T15:05:00Z">
        <w:r w:rsidR="00980773">
          <w:rPr>
            <w:rFonts w:cs="Times New Roman"/>
            <w:lang w:val="en-US"/>
          </w:rPr>
          <w:t>4</w:t>
        </w:r>
      </w:ins>
      <w:del w:id="1367" w:author="Link Pieces" w:date="2015-08-26T15:05:00Z">
        <w:r w:rsidRPr="008F1DC0" w:rsidDel="00980773">
          <w:rPr>
            <w:rFonts w:cs="Times New Roman"/>
            <w:lang w:val="en-US"/>
          </w:rPr>
          <w:delText>3</w:delText>
        </w:r>
      </w:del>
      <w:r w:rsidRPr="008F1DC0">
        <w:rPr>
          <w:rFonts w:cs="Times New Roman"/>
          <w:lang w:val="en-US"/>
        </w:rPr>
        <w:t>.5.2.3 Training</w:t>
      </w:r>
    </w:p>
    <w:p w:rsidR="00A02455" w:rsidRPr="008F1DC0" w:rsidRDefault="00A02455" w:rsidP="00A02455">
      <w:pPr>
        <w:pStyle w:val="BodyText"/>
        <w:rPr>
          <w:szCs w:val="20"/>
        </w:rPr>
      </w:pPr>
      <w:r w:rsidRPr="008F1DC0">
        <w:rPr>
          <w:szCs w:val="20"/>
        </w:rPr>
        <w:t>TL holds a meeting for training every member of project knows the structure of source code, how to code function, class… TL also has to hold meeting if there are some changes in requirement, issues &amp; solution…</w:t>
      </w:r>
    </w:p>
    <w:p w:rsidR="00A02455" w:rsidRPr="008F1DC0" w:rsidRDefault="00A02455" w:rsidP="00A02455">
      <w:pPr>
        <w:pStyle w:val="BodyText"/>
        <w:ind w:left="0" w:firstLine="576"/>
        <w:rPr>
          <w:szCs w:val="20"/>
        </w:rPr>
      </w:pPr>
      <w:r w:rsidRPr="008F1DC0">
        <w:rPr>
          <w:b/>
          <w:szCs w:val="20"/>
        </w:rPr>
        <w:t xml:space="preserve">Output: </w:t>
      </w:r>
      <w:r w:rsidRPr="008F1DC0">
        <w:rPr>
          <w:szCs w:val="20"/>
        </w:rPr>
        <w:t>Meeting report</w:t>
      </w:r>
    </w:p>
    <w:p w:rsidR="00A02455" w:rsidRPr="008F1DC0" w:rsidRDefault="00530FB1" w:rsidP="00A02455">
      <w:pPr>
        <w:pStyle w:val="Heading5"/>
        <w:rPr>
          <w:rFonts w:cs="Times New Roman"/>
          <w:lang w:val="en-US"/>
        </w:rPr>
      </w:pPr>
      <w:r w:rsidRPr="008F1DC0">
        <w:rPr>
          <w:rFonts w:cs="Times New Roman"/>
          <w:lang w:val="en-US"/>
        </w:rPr>
        <w:t>2.</w:t>
      </w:r>
      <w:ins w:id="1368" w:author="Link Pieces" w:date="2015-08-26T15:05:00Z">
        <w:r w:rsidR="00980773">
          <w:rPr>
            <w:rFonts w:cs="Times New Roman"/>
            <w:lang w:val="en-US"/>
          </w:rPr>
          <w:t>4</w:t>
        </w:r>
      </w:ins>
      <w:del w:id="1369" w:author="Link Pieces" w:date="2015-08-26T15:05:00Z">
        <w:r w:rsidRPr="008F1DC0" w:rsidDel="00980773">
          <w:rPr>
            <w:rFonts w:cs="Times New Roman"/>
            <w:lang w:val="en-US"/>
          </w:rPr>
          <w:delText>3</w:delText>
        </w:r>
      </w:del>
      <w:r w:rsidRPr="008F1DC0">
        <w:rPr>
          <w:rFonts w:cs="Times New Roman"/>
          <w:lang w:val="en-US"/>
        </w:rPr>
        <w:t>.5.2.4</w:t>
      </w:r>
      <w:r w:rsidR="00A02455" w:rsidRPr="008F1DC0">
        <w:rPr>
          <w:rFonts w:cs="Times New Roman"/>
          <w:lang w:val="en-US"/>
        </w:rPr>
        <w:t xml:space="preserve"> Unit Test</w:t>
      </w:r>
    </w:p>
    <w:p w:rsidR="00A02455" w:rsidRPr="008F1DC0" w:rsidRDefault="00A02455" w:rsidP="00A02455">
      <w:pPr>
        <w:pStyle w:val="Appendix"/>
        <w:ind w:left="720"/>
        <w:rPr>
          <w:b w:val="0"/>
          <w:sz w:val="24"/>
          <w:szCs w:val="20"/>
        </w:rPr>
      </w:pPr>
      <w:bookmarkStart w:id="1370" w:name="_Toc402386928"/>
      <w:bookmarkStart w:id="1371" w:name="_Toc402387150"/>
      <w:bookmarkStart w:id="1372" w:name="_Toc402823550"/>
      <w:r w:rsidRPr="008F1DC0">
        <w:rPr>
          <w:b w:val="0"/>
          <w:sz w:val="24"/>
          <w:szCs w:val="20"/>
        </w:rPr>
        <w:t>When coding complete one function, or class, each team member must write the unit test case for that function or class (Test script) to make sure it run correctly.</w:t>
      </w:r>
      <w:bookmarkEnd w:id="1370"/>
      <w:bookmarkEnd w:id="1371"/>
      <w:bookmarkEnd w:id="1372"/>
    </w:p>
    <w:p w:rsidR="00A02455" w:rsidRPr="008F1DC0" w:rsidRDefault="00A02455" w:rsidP="00A02455">
      <w:pPr>
        <w:pStyle w:val="Appendix"/>
        <w:ind w:left="720"/>
        <w:rPr>
          <w:b w:val="0"/>
          <w:sz w:val="24"/>
          <w:szCs w:val="20"/>
        </w:rPr>
      </w:pPr>
      <w:bookmarkStart w:id="1373" w:name="_Toc402386929"/>
      <w:bookmarkStart w:id="1374" w:name="_Toc402387151"/>
      <w:bookmarkStart w:id="1375" w:name="_Toc402823551"/>
      <w:r w:rsidRPr="008F1DC0">
        <w:rPr>
          <w:b w:val="0"/>
          <w:sz w:val="24"/>
          <w:szCs w:val="20"/>
        </w:rPr>
        <w:t>* UT case must cover all the line of code, cover all decision (when if-else statement)</w:t>
      </w:r>
      <w:bookmarkEnd w:id="1373"/>
      <w:bookmarkEnd w:id="1374"/>
      <w:bookmarkEnd w:id="1375"/>
    </w:p>
    <w:p w:rsidR="00264326" w:rsidRPr="008F1DC0" w:rsidRDefault="00A02455" w:rsidP="00A5614C">
      <w:pPr>
        <w:pStyle w:val="Appendix"/>
        <w:ind w:left="720"/>
        <w:rPr>
          <w:sz w:val="24"/>
          <w:szCs w:val="20"/>
        </w:rPr>
      </w:pPr>
      <w:bookmarkStart w:id="1376" w:name="_Toc402386930"/>
      <w:bookmarkStart w:id="1377" w:name="_Toc402387152"/>
      <w:bookmarkStart w:id="1378" w:name="_Toc402823552"/>
      <w:r w:rsidRPr="008F1DC0">
        <w:rPr>
          <w:sz w:val="24"/>
          <w:szCs w:val="20"/>
        </w:rPr>
        <w:t xml:space="preserve">Output: </w:t>
      </w:r>
      <w:bookmarkEnd w:id="1376"/>
      <w:bookmarkEnd w:id="1377"/>
      <w:bookmarkEnd w:id="1378"/>
      <w:r w:rsidRPr="008F1DC0">
        <w:rPr>
          <w:b w:val="0"/>
          <w:sz w:val="24"/>
          <w:szCs w:val="20"/>
        </w:rPr>
        <w:t>UT script, Coverage</w:t>
      </w:r>
      <w:bookmarkStart w:id="1379" w:name="_Toc396381141"/>
      <w:bookmarkStart w:id="1380" w:name="_Toc424438830"/>
    </w:p>
    <w:p w:rsidR="004A4585" w:rsidRPr="008F1DC0" w:rsidRDefault="004A4585">
      <w:pPr>
        <w:spacing w:after="160" w:line="259" w:lineRule="auto"/>
        <w:rPr>
          <w:rFonts w:ascii="Times New Roman" w:eastAsia="Times New Roman" w:hAnsi="Times New Roman"/>
          <w:b/>
          <w:szCs w:val="20"/>
          <w:lang w:val="en-US"/>
        </w:rPr>
      </w:pPr>
      <w:r w:rsidRPr="008F1DC0">
        <w:rPr>
          <w:rFonts w:ascii="Times New Roman" w:hAnsi="Times New Roman"/>
          <w:szCs w:val="20"/>
        </w:rPr>
        <w:br w:type="page"/>
      </w:r>
    </w:p>
    <w:p w:rsidR="00A02455" w:rsidRPr="008F1DC0" w:rsidRDefault="00A02455" w:rsidP="00A5614C">
      <w:pPr>
        <w:pStyle w:val="Heading3"/>
        <w:numPr>
          <w:ilvl w:val="0"/>
          <w:numId w:val="0"/>
        </w:numPr>
        <w:rPr>
          <w:rFonts w:ascii="Times New Roman" w:hAnsi="Times New Roman"/>
          <w:sz w:val="24"/>
          <w:szCs w:val="20"/>
        </w:rPr>
      </w:pPr>
      <w:bookmarkStart w:id="1381" w:name="_Toc428358804"/>
      <w:r w:rsidRPr="008F1DC0">
        <w:rPr>
          <w:rFonts w:ascii="Times New Roman" w:hAnsi="Times New Roman"/>
        </w:rPr>
        <w:lastRenderedPageBreak/>
        <w:t>2.</w:t>
      </w:r>
      <w:ins w:id="1382" w:author="Link Pieces" w:date="2015-08-26T15:05:00Z">
        <w:r w:rsidR="00980773">
          <w:rPr>
            <w:rFonts w:ascii="Times New Roman" w:hAnsi="Times New Roman"/>
          </w:rPr>
          <w:t>4</w:t>
        </w:r>
      </w:ins>
      <w:del w:id="1383" w:author="Link Pieces" w:date="2015-08-26T15:05:00Z">
        <w:r w:rsidRPr="008F1DC0" w:rsidDel="00980773">
          <w:rPr>
            <w:rFonts w:ascii="Times New Roman" w:hAnsi="Times New Roman"/>
          </w:rPr>
          <w:delText>3</w:delText>
        </w:r>
      </w:del>
      <w:r w:rsidRPr="008F1DC0">
        <w:rPr>
          <w:rFonts w:ascii="Times New Roman" w:hAnsi="Times New Roman"/>
        </w:rPr>
        <w:t>.6 Risk Management Plan</w:t>
      </w:r>
      <w:bookmarkEnd w:id="1379"/>
      <w:bookmarkEnd w:id="1380"/>
      <w:bookmarkEnd w:id="1381"/>
    </w:p>
    <w:p w:rsidR="00A02455" w:rsidRPr="008F1DC0" w:rsidRDefault="00A02455" w:rsidP="00A02455">
      <w:pPr>
        <w:rPr>
          <w:rFonts w:ascii="Times New Roman" w:hAnsi="Times New Roman"/>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
        <w:gridCol w:w="1545"/>
        <w:gridCol w:w="1175"/>
        <w:gridCol w:w="1080"/>
        <w:gridCol w:w="2514"/>
        <w:gridCol w:w="2070"/>
        <w:gridCol w:w="1153"/>
      </w:tblGrid>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shd w:val="clear" w:color="auto" w:fill="C6D9F1"/>
            <w:hideMark/>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No</w:t>
            </w:r>
          </w:p>
        </w:tc>
        <w:tc>
          <w:tcPr>
            <w:tcW w:w="1545" w:type="dxa"/>
            <w:tcBorders>
              <w:top w:val="single" w:sz="4" w:space="0" w:color="auto"/>
              <w:left w:val="single" w:sz="4" w:space="0" w:color="auto"/>
              <w:bottom w:val="single" w:sz="4" w:space="0" w:color="auto"/>
              <w:right w:val="single" w:sz="4" w:space="0" w:color="auto"/>
            </w:tcBorders>
            <w:shd w:val="clear" w:color="auto" w:fill="C6D9F1"/>
            <w:hideMark/>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Name</w:t>
            </w:r>
          </w:p>
        </w:tc>
        <w:tc>
          <w:tcPr>
            <w:tcW w:w="1175" w:type="dxa"/>
            <w:tcBorders>
              <w:top w:val="single" w:sz="4" w:space="0" w:color="auto"/>
              <w:left w:val="single" w:sz="4" w:space="0" w:color="auto"/>
              <w:bottom w:val="single" w:sz="4" w:space="0" w:color="auto"/>
              <w:right w:val="single" w:sz="4" w:space="0" w:color="auto"/>
            </w:tcBorders>
            <w:shd w:val="clear" w:color="auto" w:fill="C6D9F1"/>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Categories</w:t>
            </w:r>
          </w:p>
        </w:tc>
        <w:tc>
          <w:tcPr>
            <w:tcW w:w="1080" w:type="dxa"/>
            <w:tcBorders>
              <w:top w:val="single" w:sz="4" w:space="0" w:color="auto"/>
              <w:left w:val="single" w:sz="4" w:space="0" w:color="auto"/>
              <w:bottom w:val="single" w:sz="4" w:space="0" w:color="auto"/>
              <w:right w:val="single" w:sz="4" w:space="0" w:color="auto"/>
            </w:tcBorders>
            <w:shd w:val="clear" w:color="auto" w:fill="C6D9F1"/>
            <w:hideMark/>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Probability</w:t>
            </w:r>
          </w:p>
        </w:tc>
        <w:tc>
          <w:tcPr>
            <w:tcW w:w="2514" w:type="dxa"/>
            <w:tcBorders>
              <w:top w:val="single" w:sz="4" w:space="0" w:color="auto"/>
              <w:left w:val="single" w:sz="4" w:space="0" w:color="auto"/>
              <w:bottom w:val="single" w:sz="4" w:space="0" w:color="auto"/>
              <w:right w:val="single" w:sz="4" w:space="0" w:color="auto"/>
            </w:tcBorders>
            <w:shd w:val="clear" w:color="auto" w:fill="C6D9F1"/>
            <w:hideMark/>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Description</w:t>
            </w:r>
          </w:p>
        </w:tc>
        <w:tc>
          <w:tcPr>
            <w:tcW w:w="2070" w:type="dxa"/>
            <w:tcBorders>
              <w:top w:val="single" w:sz="4" w:space="0" w:color="auto"/>
              <w:left w:val="single" w:sz="4" w:space="0" w:color="auto"/>
              <w:bottom w:val="single" w:sz="4" w:space="0" w:color="auto"/>
              <w:right w:val="single" w:sz="4" w:space="0" w:color="auto"/>
            </w:tcBorders>
            <w:shd w:val="clear" w:color="auto" w:fill="C6D9F1"/>
            <w:hideMark/>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Potential Response</w:t>
            </w:r>
          </w:p>
        </w:tc>
        <w:tc>
          <w:tcPr>
            <w:tcW w:w="1153" w:type="dxa"/>
            <w:tcBorders>
              <w:top w:val="single" w:sz="4" w:space="0" w:color="auto"/>
              <w:left w:val="single" w:sz="4" w:space="0" w:color="auto"/>
              <w:bottom w:val="single" w:sz="4" w:space="0" w:color="auto"/>
              <w:right w:val="single" w:sz="4" w:space="0" w:color="auto"/>
            </w:tcBorders>
            <w:shd w:val="clear" w:color="auto" w:fill="C6D9F1"/>
            <w:hideMark/>
          </w:tcPr>
          <w:p w:rsidR="00A02455" w:rsidRPr="008F1DC0" w:rsidRDefault="00A02455" w:rsidP="00A02455">
            <w:pPr>
              <w:spacing w:after="0" w:line="256" w:lineRule="auto"/>
              <w:jc w:val="center"/>
              <w:rPr>
                <w:rFonts w:ascii="Times New Roman" w:hAnsi="Times New Roman"/>
                <w:b/>
              </w:rPr>
            </w:pPr>
            <w:r w:rsidRPr="008F1DC0">
              <w:rPr>
                <w:rFonts w:ascii="Times New Roman" w:hAnsi="Times New Roman"/>
                <w:b/>
              </w:rPr>
              <w:t>Impact</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R1</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Requirements change</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Requirement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Medium</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rPr>
              <w:t>Project requirement is changed during project development.</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A meeting should take place to discuss and confirm the change.</w:t>
            </w:r>
            <w:r w:rsidR="009E23CD" w:rsidRPr="008F1DC0">
              <w:rPr>
                <w:rFonts w:ascii="Times New Roman" w:hAnsi="Times New Roman"/>
              </w:rPr>
              <w:t xml:space="preserve"> Team chooses iterative model</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High</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R2</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Technical difficulties</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Technical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Medium</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rPr>
              <w:t>Team members are inexperienced and may encounter some technical complications while implementing the project.</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Consult supervisor and seek guidance from experienced seniors.</w:t>
            </w:r>
          </w:p>
          <w:p w:rsidR="00CE7925" w:rsidRPr="008F1DC0" w:rsidRDefault="00CE7925" w:rsidP="00A02455">
            <w:pPr>
              <w:spacing w:after="0" w:line="256" w:lineRule="auto"/>
              <w:rPr>
                <w:rFonts w:ascii="Times New Roman" w:hAnsi="Times New Roman"/>
              </w:rPr>
            </w:pPr>
            <w:r w:rsidRPr="008F1DC0">
              <w:rPr>
                <w:rFonts w:ascii="Times New Roman" w:hAnsi="Times New Roman"/>
              </w:rPr>
              <w:t xml:space="preserve">Example: </w:t>
            </w:r>
            <w:r w:rsidR="00AD4594" w:rsidRPr="008F1DC0">
              <w:rPr>
                <w:rFonts w:ascii="Times New Roman" w:hAnsi="Times New Roman"/>
              </w:rPr>
              <w:t>MongoDB, Lavavel</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Medium</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R3</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Design flaws</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Structure/process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High</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rPr>
              <w:t>The design is the core of the project’s development. Incorrect design will seriously affect the implementation of the project.</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All team members should gather and fix the problem. All tasks related to the design flaw should be paused until a solution is found.</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High</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R4</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Unrealistic time estimates</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Estimate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Medium</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rPr>
              <w:t>Workload underestimation and schedule miscalculation may lead to time shortage and eventually, project failure.</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PM should carefully analyse the tasks’ workload and completion time, then assign them to suitable members.</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Very high</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R5</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Absence of team members</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People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Low</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rPr>
              <w:t>Some team members may be unavailable in certain times due to sickness or personal affairs.</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Members should warn PM of their absence if possible. PM must be able to find replacement for the absent member.</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Medium</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lastRenderedPageBreak/>
              <w:t>R6</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Team members contradict each other</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People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High</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rPr>
              <w:t>Team members contradict each other about problems in the capstone project</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Through open talk, communication team members understand each other better. So that finds out the root cause of the conflict and resolve them. All for the success of the project</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Serious</w:t>
            </w:r>
          </w:p>
        </w:tc>
      </w:tr>
      <w:tr w:rsidR="00A02455" w:rsidRPr="008F1DC0" w:rsidTr="00A5614C">
        <w:trPr>
          <w:trHeight w:val="219"/>
        </w:trPr>
        <w:tc>
          <w:tcPr>
            <w:tcW w:w="54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R7</w:t>
            </w:r>
          </w:p>
        </w:tc>
        <w:tc>
          <w:tcPr>
            <w:tcW w:w="154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b/>
              </w:rPr>
            </w:pPr>
            <w:r w:rsidRPr="008F1DC0">
              <w:rPr>
                <w:rFonts w:ascii="Times New Roman" w:hAnsi="Times New Roman"/>
                <w:b/>
              </w:rPr>
              <w:t>Software that used to develop the system are not free, beta version, path up…</w:t>
            </w:r>
          </w:p>
        </w:tc>
        <w:tc>
          <w:tcPr>
            <w:tcW w:w="1175"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Technology risk</w:t>
            </w:r>
          </w:p>
        </w:tc>
        <w:tc>
          <w:tcPr>
            <w:tcW w:w="108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Moderate</w:t>
            </w:r>
          </w:p>
        </w:tc>
        <w:tc>
          <w:tcPr>
            <w:tcW w:w="2514"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pStyle w:val="ListParagraph"/>
              <w:ind w:left="0"/>
              <w:rPr>
                <w:rFonts w:ascii="Times New Roman" w:hAnsi="Times New Roman"/>
              </w:rPr>
            </w:pPr>
            <w:r w:rsidRPr="008F1DC0">
              <w:rPr>
                <w:rFonts w:ascii="Times New Roman" w:hAnsi="Times New Roman"/>
                <w:b/>
              </w:rPr>
              <w:t>Software that used to develop the system are not free, beta version, path up…</w:t>
            </w:r>
          </w:p>
        </w:tc>
        <w:tc>
          <w:tcPr>
            <w:tcW w:w="2070"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rPr>
                <w:rFonts w:ascii="Times New Roman" w:hAnsi="Times New Roman"/>
              </w:rPr>
            </w:pPr>
            <w:r w:rsidRPr="008F1DC0">
              <w:rPr>
                <w:rFonts w:ascii="Times New Roman" w:hAnsi="Times New Roman"/>
              </w:rPr>
              <w:t>Use open source software, ultimate version and support by manufacturers or community</w:t>
            </w:r>
          </w:p>
        </w:tc>
        <w:tc>
          <w:tcPr>
            <w:tcW w:w="1153" w:type="dxa"/>
            <w:tcBorders>
              <w:top w:val="single" w:sz="4" w:space="0" w:color="auto"/>
              <w:left w:val="single" w:sz="4" w:space="0" w:color="auto"/>
              <w:bottom w:val="single" w:sz="4" w:space="0" w:color="auto"/>
              <w:right w:val="single" w:sz="4" w:space="0" w:color="auto"/>
            </w:tcBorders>
          </w:tcPr>
          <w:p w:rsidR="00A02455" w:rsidRPr="008F1DC0" w:rsidRDefault="00A02455" w:rsidP="00A02455">
            <w:pPr>
              <w:spacing w:after="0" w:line="256" w:lineRule="auto"/>
              <w:jc w:val="center"/>
              <w:rPr>
                <w:rFonts w:ascii="Times New Roman" w:hAnsi="Times New Roman"/>
              </w:rPr>
            </w:pPr>
            <w:r w:rsidRPr="008F1DC0">
              <w:rPr>
                <w:rFonts w:ascii="Times New Roman" w:hAnsi="Times New Roman"/>
              </w:rPr>
              <w:t>Tolerable</w:t>
            </w:r>
          </w:p>
        </w:tc>
      </w:tr>
    </w:tbl>
    <w:p w:rsidR="00A02455" w:rsidRPr="008F1DC0" w:rsidRDefault="00F45E3D" w:rsidP="00A5614C">
      <w:pPr>
        <w:tabs>
          <w:tab w:val="center" w:pos="4680"/>
        </w:tabs>
        <w:rPr>
          <w:rFonts w:ascii="Times New Roman" w:hAnsi="Times New Roman"/>
          <w:i/>
        </w:rPr>
      </w:pPr>
      <w:r w:rsidRPr="008F1DC0">
        <w:rPr>
          <w:rFonts w:ascii="Times New Roman" w:hAnsi="Times New Roman"/>
          <w:i/>
        </w:rPr>
        <w:tab/>
      </w:r>
      <w:r w:rsidR="00A02455" w:rsidRPr="008F1DC0">
        <w:rPr>
          <w:rFonts w:ascii="Times New Roman" w:hAnsi="Times New Roman"/>
          <w:i/>
        </w:rPr>
        <w:t>Table 2-4: Risk Management</w:t>
      </w:r>
    </w:p>
    <w:p w:rsidR="00A02455" w:rsidRPr="008F1DC0" w:rsidRDefault="00A02455" w:rsidP="00A5614C">
      <w:pPr>
        <w:pStyle w:val="Heading3"/>
        <w:numPr>
          <w:ilvl w:val="0"/>
          <w:numId w:val="0"/>
        </w:numPr>
        <w:rPr>
          <w:rFonts w:ascii="Times New Roman" w:hAnsi="Times New Roman"/>
        </w:rPr>
      </w:pPr>
      <w:bookmarkStart w:id="1384" w:name="_Toc424438831"/>
      <w:bookmarkStart w:id="1385" w:name="_Toc428358805"/>
      <w:r w:rsidRPr="008F1DC0">
        <w:rPr>
          <w:rFonts w:ascii="Times New Roman" w:hAnsi="Times New Roman"/>
        </w:rPr>
        <w:t>2.</w:t>
      </w:r>
      <w:ins w:id="1386" w:author="Link Pieces" w:date="2015-08-26T15:05:00Z">
        <w:r w:rsidR="00980773">
          <w:rPr>
            <w:rFonts w:ascii="Times New Roman" w:hAnsi="Times New Roman"/>
          </w:rPr>
          <w:t>4</w:t>
        </w:r>
      </w:ins>
      <w:del w:id="1387" w:author="Link Pieces" w:date="2015-08-26T15:05:00Z">
        <w:r w:rsidRPr="008F1DC0" w:rsidDel="00980773">
          <w:rPr>
            <w:rFonts w:ascii="Times New Roman" w:hAnsi="Times New Roman"/>
          </w:rPr>
          <w:delText>3</w:delText>
        </w:r>
      </w:del>
      <w:r w:rsidRPr="008F1DC0">
        <w:rPr>
          <w:rFonts w:ascii="Times New Roman" w:hAnsi="Times New Roman"/>
        </w:rPr>
        <w:t>.7 Communication Plan</w:t>
      </w:r>
      <w:bookmarkEnd w:id="1384"/>
      <w:bookmarkEnd w:id="1385"/>
    </w:p>
    <w:p w:rsidR="00A02455" w:rsidRPr="008F1DC0" w:rsidRDefault="00A02455" w:rsidP="00A02455">
      <w:pPr>
        <w:pStyle w:val="Heading4"/>
        <w:rPr>
          <w:rFonts w:ascii="Times New Roman" w:hAnsi="Times New Roman" w:cs="Times New Roman"/>
        </w:rPr>
      </w:pPr>
      <w:r w:rsidRPr="008F1DC0">
        <w:rPr>
          <w:rFonts w:ascii="Times New Roman" w:hAnsi="Times New Roman" w:cs="Times New Roman"/>
        </w:rPr>
        <w:t>2.</w:t>
      </w:r>
      <w:ins w:id="1388" w:author="Link Pieces" w:date="2015-08-26T15:05:00Z">
        <w:r w:rsidR="00980773">
          <w:rPr>
            <w:rFonts w:ascii="Times New Roman" w:hAnsi="Times New Roman" w:cs="Times New Roman"/>
          </w:rPr>
          <w:t>4</w:t>
        </w:r>
      </w:ins>
      <w:del w:id="1389" w:author="Link Pieces" w:date="2015-08-26T15:05:00Z">
        <w:r w:rsidRPr="008F1DC0" w:rsidDel="00980773">
          <w:rPr>
            <w:rFonts w:ascii="Times New Roman" w:hAnsi="Times New Roman" w:cs="Times New Roman"/>
          </w:rPr>
          <w:delText>3</w:delText>
        </w:r>
      </w:del>
      <w:r w:rsidRPr="008F1DC0">
        <w:rPr>
          <w:rFonts w:ascii="Times New Roman" w:hAnsi="Times New Roman" w:cs="Times New Roman"/>
        </w:rPr>
        <w:t>.7.1 Stakeholder Identification</w:t>
      </w:r>
    </w:p>
    <w:p w:rsidR="00A02455" w:rsidRPr="008F1DC0" w:rsidRDefault="00A02455" w:rsidP="00A02455">
      <w:pPr>
        <w:rPr>
          <w:rFonts w:ascii="Times New Roman" w:hAnsi="Times New Roman"/>
        </w:rPr>
      </w:pPr>
    </w:p>
    <w:tbl>
      <w:tblPr>
        <w:tblStyle w:val="TableGrid"/>
        <w:tblW w:w="10255" w:type="dxa"/>
        <w:tblLook w:val="04A0" w:firstRow="1" w:lastRow="0" w:firstColumn="1" w:lastColumn="0" w:noHBand="0" w:noVBand="1"/>
      </w:tblPr>
      <w:tblGrid>
        <w:gridCol w:w="1250"/>
        <w:gridCol w:w="1535"/>
        <w:gridCol w:w="1620"/>
        <w:gridCol w:w="1055"/>
        <w:gridCol w:w="1555"/>
        <w:gridCol w:w="3240"/>
      </w:tblGrid>
      <w:tr w:rsidR="00A02455" w:rsidRPr="008F1DC0" w:rsidTr="00A02455">
        <w:tc>
          <w:tcPr>
            <w:tcW w:w="1250" w:type="dxa"/>
            <w:shd w:val="clear" w:color="auto" w:fill="BDD6EE" w:themeFill="accent1" w:themeFillTint="66"/>
          </w:tcPr>
          <w:p w:rsidR="00A02455" w:rsidRPr="008F1DC0" w:rsidRDefault="00A02455" w:rsidP="00A02455">
            <w:pPr>
              <w:rPr>
                <w:rFonts w:ascii="Times New Roman" w:hAnsi="Times New Roman"/>
                <w:b/>
              </w:rPr>
            </w:pPr>
            <w:r w:rsidRPr="008F1DC0">
              <w:rPr>
                <w:rFonts w:ascii="Times New Roman" w:hAnsi="Times New Roman"/>
                <w:b/>
              </w:rPr>
              <w:t>Role</w:t>
            </w:r>
          </w:p>
        </w:tc>
        <w:tc>
          <w:tcPr>
            <w:tcW w:w="1535" w:type="dxa"/>
            <w:shd w:val="clear" w:color="auto" w:fill="BDD6EE" w:themeFill="accent1" w:themeFillTint="66"/>
          </w:tcPr>
          <w:p w:rsidR="00A02455" w:rsidRPr="008F1DC0" w:rsidRDefault="00A02455" w:rsidP="00A02455">
            <w:pPr>
              <w:rPr>
                <w:rFonts w:ascii="Times New Roman" w:hAnsi="Times New Roman"/>
                <w:b/>
              </w:rPr>
            </w:pPr>
            <w:r w:rsidRPr="008F1DC0">
              <w:rPr>
                <w:rFonts w:ascii="Times New Roman" w:hAnsi="Times New Roman"/>
                <w:b/>
              </w:rPr>
              <w:t>Name</w:t>
            </w:r>
          </w:p>
        </w:tc>
        <w:tc>
          <w:tcPr>
            <w:tcW w:w="1620" w:type="dxa"/>
            <w:shd w:val="clear" w:color="auto" w:fill="BDD6EE" w:themeFill="accent1" w:themeFillTint="66"/>
          </w:tcPr>
          <w:p w:rsidR="00A02455" w:rsidRPr="008F1DC0" w:rsidRDefault="00A02455" w:rsidP="00A02455">
            <w:pPr>
              <w:rPr>
                <w:rFonts w:ascii="Times New Roman" w:hAnsi="Times New Roman"/>
                <w:b/>
              </w:rPr>
            </w:pPr>
            <w:r w:rsidRPr="008F1DC0">
              <w:rPr>
                <w:rFonts w:ascii="Times New Roman" w:hAnsi="Times New Roman"/>
                <w:b/>
              </w:rPr>
              <w:t>Responsibility</w:t>
            </w:r>
          </w:p>
        </w:tc>
        <w:tc>
          <w:tcPr>
            <w:tcW w:w="1055" w:type="dxa"/>
            <w:shd w:val="clear" w:color="auto" w:fill="BDD6EE" w:themeFill="accent1" w:themeFillTint="66"/>
          </w:tcPr>
          <w:p w:rsidR="00A02455" w:rsidRPr="008F1DC0" w:rsidRDefault="00A02455" w:rsidP="00A02455">
            <w:pPr>
              <w:rPr>
                <w:rFonts w:ascii="Times New Roman" w:hAnsi="Times New Roman"/>
                <w:b/>
              </w:rPr>
            </w:pPr>
            <w:r w:rsidRPr="008F1DC0">
              <w:rPr>
                <w:rFonts w:ascii="Times New Roman" w:hAnsi="Times New Roman"/>
                <w:b/>
              </w:rPr>
              <w:t>Address</w:t>
            </w:r>
          </w:p>
        </w:tc>
        <w:tc>
          <w:tcPr>
            <w:tcW w:w="1555" w:type="dxa"/>
            <w:shd w:val="clear" w:color="auto" w:fill="BDD6EE" w:themeFill="accent1" w:themeFillTint="66"/>
          </w:tcPr>
          <w:p w:rsidR="00A02455" w:rsidRPr="008F1DC0" w:rsidRDefault="00A02455" w:rsidP="00A02455">
            <w:pPr>
              <w:rPr>
                <w:rFonts w:ascii="Times New Roman" w:hAnsi="Times New Roman"/>
                <w:b/>
              </w:rPr>
            </w:pPr>
            <w:r w:rsidRPr="008F1DC0">
              <w:rPr>
                <w:rFonts w:ascii="Times New Roman" w:hAnsi="Times New Roman"/>
                <w:b/>
              </w:rPr>
              <w:t>Phone</w:t>
            </w:r>
          </w:p>
        </w:tc>
        <w:tc>
          <w:tcPr>
            <w:tcW w:w="3240" w:type="dxa"/>
            <w:shd w:val="clear" w:color="auto" w:fill="BDD6EE" w:themeFill="accent1" w:themeFillTint="66"/>
          </w:tcPr>
          <w:p w:rsidR="00A02455" w:rsidRPr="008F1DC0" w:rsidRDefault="00A02455" w:rsidP="00A02455">
            <w:pPr>
              <w:rPr>
                <w:rFonts w:ascii="Times New Roman" w:hAnsi="Times New Roman"/>
                <w:b/>
              </w:rPr>
            </w:pPr>
            <w:r w:rsidRPr="008F1DC0">
              <w:rPr>
                <w:rFonts w:ascii="Times New Roman" w:hAnsi="Times New Roman"/>
                <w:b/>
              </w:rPr>
              <w:t>Email</w:t>
            </w:r>
          </w:p>
        </w:tc>
      </w:tr>
      <w:tr w:rsidR="00A02455" w:rsidRPr="008F1DC0" w:rsidTr="00A02455">
        <w:tc>
          <w:tcPr>
            <w:tcW w:w="1250" w:type="dxa"/>
          </w:tcPr>
          <w:p w:rsidR="00A02455" w:rsidRPr="008F1DC0" w:rsidRDefault="00A02455" w:rsidP="00A02455">
            <w:pPr>
              <w:rPr>
                <w:rFonts w:ascii="Times New Roman" w:hAnsi="Times New Roman"/>
              </w:rPr>
            </w:pPr>
            <w:r w:rsidRPr="008F1DC0">
              <w:rPr>
                <w:rFonts w:ascii="Times New Roman" w:hAnsi="Times New Roman"/>
              </w:rPr>
              <w:t>Supervisor</w:t>
            </w:r>
          </w:p>
        </w:tc>
        <w:tc>
          <w:tcPr>
            <w:tcW w:w="1535" w:type="dxa"/>
          </w:tcPr>
          <w:p w:rsidR="00A02455" w:rsidRPr="008F1DC0" w:rsidRDefault="00A02455" w:rsidP="00A02455">
            <w:pPr>
              <w:rPr>
                <w:rFonts w:ascii="Times New Roman" w:hAnsi="Times New Roman"/>
              </w:rPr>
            </w:pPr>
            <w:r w:rsidRPr="008F1DC0">
              <w:rPr>
                <w:rFonts w:ascii="Times New Roman" w:hAnsi="Times New Roman"/>
              </w:rPr>
              <w:t>Bùi Ngọc Anh</w:t>
            </w:r>
          </w:p>
        </w:tc>
        <w:tc>
          <w:tcPr>
            <w:tcW w:w="1620" w:type="dxa"/>
          </w:tcPr>
          <w:p w:rsidR="00A02455" w:rsidRPr="008F1DC0" w:rsidRDefault="00A02455" w:rsidP="00A02455">
            <w:pPr>
              <w:rPr>
                <w:rFonts w:ascii="Times New Roman" w:hAnsi="Times New Roman"/>
              </w:rPr>
            </w:pPr>
            <w:r w:rsidRPr="008F1DC0">
              <w:rPr>
                <w:rFonts w:ascii="Times New Roman" w:hAnsi="Times New Roman"/>
              </w:rPr>
              <w:t>Lecturer</w:t>
            </w:r>
          </w:p>
        </w:tc>
        <w:tc>
          <w:tcPr>
            <w:tcW w:w="1055" w:type="dxa"/>
          </w:tcPr>
          <w:p w:rsidR="00A02455" w:rsidRPr="008F1DC0" w:rsidRDefault="00A02455" w:rsidP="00A02455">
            <w:pPr>
              <w:rPr>
                <w:rFonts w:ascii="Times New Roman" w:hAnsi="Times New Roman"/>
              </w:rPr>
            </w:pPr>
            <w:r w:rsidRPr="008F1DC0">
              <w:rPr>
                <w:rFonts w:ascii="Times New Roman" w:hAnsi="Times New Roman"/>
              </w:rPr>
              <w:t>Hanoi</w:t>
            </w:r>
          </w:p>
        </w:tc>
        <w:tc>
          <w:tcPr>
            <w:tcW w:w="1555" w:type="dxa"/>
          </w:tcPr>
          <w:p w:rsidR="00A02455" w:rsidRPr="008F1DC0" w:rsidRDefault="00A02455" w:rsidP="00A02455">
            <w:pPr>
              <w:rPr>
                <w:rFonts w:ascii="Times New Roman" w:hAnsi="Times New Roman"/>
              </w:rPr>
            </w:pPr>
            <w:r w:rsidRPr="008F1DC0">
              <w:rPr>
                <w:rFonts w:ascii="Times New Roman" w:hAnsi="Times New Roman"/>
              </w:rPr>
              <w:t>0915343020</w:t>
            </w:r>
          </w:p>
        </w:tc>
        <w:tc>
          <w:tcPr>
            <w:tcW w:w="3240" w:type="dxa"/>
          </w:tcPr>
          <w:p w:rsidR="00A02455" w:rsidRPr="008F1DC0" w:rsidRDefault="00EF7D63" w:rsidP="00A02455">
            <w:pPr>
              <w:rPr>
                <w:rFonts w:ascii="Times New Roman" w:hAnsi="Times New Roman"/>
              </w:rPr>
            </w:pPr>
            <w:r w:rsidRPr="008F1DC0">
              <w:rPr>
                <w:rFonts w:ascii="Times New Roman" w:hAnsi="Times New Roman"/>
                <w:sz w:val="24"/>
                <w:szCs w:val="24"/>
                <w:rPrChange w:id="1390" w:author="Link Pieces" w:date="2015-08-26T13:21:00Z">
                  <w:rPr>
                    <w:sz w:val="24"/>
                    <w:szCs w:val="24"/>
                  </w:rPr>
                </w:rPrChange>
              </w:rPr>
              <w:fldChar w:fldCharType="begin"/>
            </w:r>
            <w:r w:rsidRPr="008F1DC0">
              <w:rPr>
                <w:rFonts w:ascii="Times New Roman" w:hAnsi="Times New Roman"/>
                <w:rPrChange w:id="1391" w:author="Link Pieces" w:date="2015-08-26T13:21:00Z">
                  <w:rPr/>
                </w:rPrChange>
              </w:rPr>
              <w:instrText xml:space="preserve"> HYPERLINK "mailto:anhbn@fpt.edu.vn" </w:instrText>
            </w:r>
            <w:r w:rsidRPr="008F1DC0">
              <w:rPr>
                <w:rPrChange w:id="1392" w:author="Link Pieces" w:date="2015-08-26T13:21:00Z">
                  <w:rPr>
                    <w:rStyle w:val="Hyperlink"/>
                    <w:rFonts w:ascii="Times New Roman" w:hAnsi="Times New Roman"/>
                  </w:rPr>
                </w:rPrChange>
              </w:rPr>
              <w:fldChar w:fldCharType="separate"/>
            </w:r>
            <w:r w:rsidR="00A02455" w:rsidRPr="008F1DC0">
              <w:rPr>
                <w:rStyle w:val="Hyperlink"/>
                <w:rFonts w:ascii="Times New Roman" w:hAnsi="Times New Roman"/>
              </w:rPr>
              <w:t>anhbn@fpt.edu.vn</w:t>
            </w:r>
            <w:r w:rsidRPr="008F1DC0">
              <w:rPr>
                <w:rStyle w:val="Hyperlink"/>
                <w:rFonts w:ascii="Times New Roman" w:hAnsi="Times New Roman"/>
                <w:sz w:val="24"/>
                <w:szCs w:val="24"/>
                <w:rPrChange w:id="1393" w:author="Link Pieces" w:date="2015-08-26T13:21:00Z">
                  <w:rPr>
                    <w:rStyle w:val="Hyperlink"/>
                    <w:rFonts w:ascii="Times New Roman" w:hAnsi="Times New Roman"/>
                  </w:rPr>
                </w:rPrChange>
              </w:rPr>
              <w:fldChar w:fldCharType="end"/>
            </w:r>
          </w:p>
        </w:tc>
      </w:tr>
      <w:tr w:rsidR="00A02455" w:rsidRPr="008F1DC0" w:rsidTr="00A02455">
        <w:tc>
          <w:tcPr>
            <w:tcW w:w="1250" w:type="dxa"/>
          </w:tcPr>
          <w:p w:rsidR="00A02455" w:rsidRPr="008F1DC0" w:rsidRDefault="00A02455" w:rsidP="00A02455">
            <w:pPr>
              <w:rPr>
                <w:rFonts w:ascii="Times New Roman" w:hAnsi="Times New Roman"/>
              </w:rPr>
            </w:pPr>
            <w:r w:rsidRPr="008F1DC0">
              <w:rPr>
                <w:rFonts w:ascii="Times New Roman" w:hAnsi="Times New Roman"/>
              </w:rPr>
              <w:t>Project Manager</w:t>
            </w:r>
          </w:p>
        </w:tc>
        <w:tc>
          <w:tcPr>
            <w:tcW w:w="1535" w:type="dxa"/>
          </w:tcPr>
          <w:p w:rsidR="00A02455" w:rsidRPr="008F1DC0" w:rsidRDefault="00A02455" w:rsidP="00A02455">
            <w:pPr>
              <w:spacing w:line="256" w:lineRule="auto"/>
              <w:rPr>
                <w:rFonts w:ascii="Times New Roman" w:hAnsi="Times New Roman"/>
              </w:rPr>
            </w:pPr>
            <w:r w:rsidRPr="008F1DC0">
              <w:rPr>
                <w:rFonts w:ascii="Times New Roman" w:hAnsi="Times New Roman"/>
              </w:rPr>
              <w:t>Nguyễn Hải Đăng</w:t>
            </w:r>
          </w:p>
        </w:tc>
        <w:tc>
          <w:tcPr>
            <w:tcW w:w="1620" w:type="dxa"/>
          </w:tcPr>
          <w:p w:rsidR="00A02455" w:rsidRPr="008F1DC0" w:rsidRDefault="00A02455" w:rsidP="00A02455">
            <w:pPr>
              <w:rPr>
                <w:rFonts w:ascii="Times New Roman" w:hAnsi="Times New Roman"/>
              </w:rPr>
            </w:pPr>
            <w:r w:rsidRPr="008F1DC0">
              <w:rPr>
                <w:rFonts w:ascii="Times New Roman" w:hAnsi="Times New Roman"/>
              </w:rPr>
              <w:t>PM</w:t>
            </w:r>
          </w:p>
        </w:tc>
        <w:tc>
          <w:tcPr>
            <w:tcW w:w="1055" w:type="dxa"/>
          </w:tcPr>
          <w:p w:rsidR="00A02455" w:rsidRPr="008F1DC0" w:rsidRDefault="00A02455" w:rsidP="00A02455">
            <w:pPr>
              <w:rPr>
                <w:rFonts w:ascii="Times New Roman" w:hAnsi="Times New Roman"/>
              </w:rPr>
            </w:pPr>
            <w:r w:rsidRPr="008F1DC0">
              <w:rPr>
                <w:rFonts w:ascii="Times New Roman" w:hAnsi="Times New Roman"/>
              </w:rPr>
              <w:t>FU Hoa Lac</w:t>
            </w:r>
          </w:p>
        </w:tc>
        <w:tc>
          <w:tcPr>
            <w:tcW w:w="1555" w:type="dxa"/>
          </w:tcPr>
          <w:p w:rsidR="00A02455" w:rsidRPr="008F1DC0" w:rsidRDefault="00A02455" w:rsidP="00A02455">
            <w:pPr>
              <w:rPr>
                <w:rFonts w:ascii="Times New Roman" w:hAnsi="Times New Roman"/>
              </w:rPr>
            </w:pPr>
            <w:r w:rsidRPr="008F1DC0">
              <w:rPr>
                <w:rFonts w:ascii="Times New Roman" w:hAnsi="Times New Roman"/>
              </w:rPr>
              <w:t>0966682238</w:t>
            </w:r>
          </w:p>
        </w:tc>
        <w:tc>
          <w:tcPr>
            <w:tcW w:w="3240" w:type="dxa"/>
          </w:tcPr>
          <w:p w:rsidR="00A02455" w:rsidRPr="008F1DC0" w:rsidRDefault="00EF7D63" w:rsidP="00A02455">
            <w:pPr>
              <w:rPr>
                <w:rFonts w:ascii="Times New Roman" w:hAnsi="Times New Roman"/>
              </w:rPr>
            </w:pPr>
            <w:r w:rsidRPr="008F1DC0">
              <w:rPr>
                <w:rFonts w:ascii="Times New Roman" w:hAnsi="Times New Roman"/>
                <w:sz w:val="24"/>
                <w:szCs w:val="24"/>
                <w:rPrChange w:id="1394" w:author="Link Pieces" w:date="2015-08-26T13:21:00Z">
                  <w:rPr>
                    <w:sz w:val="24"/>
                    <w:szCs w:val="24"/>
                  </w:rPr>
                </w:rPrChange>
              </w:rPr>
              <w:fldChar w:fldCharType="begin"/>
            </w:r>
            <w:r w:rsidRPr="008F1DC0">
              <w:rPr>
                <w:rFonts w:ascii="Times New Roman" w:hAnsi="Times New Roman"/>
                <w:rPrChange w:id="1395" w:author="Link Pieces" w:date="2015-08-26T13:21:00Z">
                  <w:rPr/>
                </w:rPrChange>
              </w:rPr>
              <w:instrText xml:space="preserve"> HYPERLINK "mailto:DangNHSE02930@fpt.edu.vn" </w:instrText>
            </w:r>
            <w:r w:rsidRPr="008F1DC0">
              <w:rPr>
                <w:rPrChange w:id="1396" w:author="Link Pieces" w:date="2015-08-26T13:21:00Z">
                  <w:rPr>
                    <w:rStyle w:val="Hyperlink"/>
                    <w:rFonts w:ascii="Times New Roman" w:hAnsi="Times New Roman"/>
                  </w:rPr>
                </w:rPrChange>
              </w:rPr>
              <w:fldChar w:fldCharType="separate"/>
            </w:r>
            <w:r w:rsidR="00A02455" w:rsidRPr="008F1DC0">
              <w:rPr>
                <w:rStyle w:val="Hyperlink"/>
                <w:rFonts w:ascii="Times New Roman" w:hAnsi="Times New Roman"/>
              </w:rPr>
              <w:t>DangNHSE02930@fpt.edu.vn</w:t>
            </w:r>
            <w:r w:rsidRPr="008F1DC0">
              <w:rPr>
                <w:rStyle w:val="Hyperlink"/>
                <w:rFonts w:ascii="Times New Roman" w:hAnsi="Times New Roman"/>
                <w:sz w:val="24"/>
                <w:szCs w:val="24"/>
                <w:rPrChange w:id="1397" w:author="Link Pieces" w:date="2015-08-26T13:21:00Z">
                  <w:rPr>
                    <w:rStyle w:val="Hyperlink"/>
                    <w:rFonts w:ascii="Times New Roman" w:hAnsi="Times New Roman"/>
                  </w:rPr>
                </w:rPrChange>
              </w:rPr>
              <w:fldChar w:fldCharType="end"/>
            </w:r>
            <w:r w:rsidRPr="008F1DC0">
              <w:rPr>
                <w:rFonts w:ascii="Times New Roman" w:hAnsi="Times New Roman"/>
                <w:sz w:val="24"/>
                <w:szCs w:val="24"/>
                <w:rPrChange w:id="1398" w:author="Link Pieces" w:date="2015-08-26T13:21:00Z">
                  <w:rPr>
                    <w:sz w:val="24"/>
                    <w:szCs w:val="24"/>
                  </w:rPr>
                </w:rPrChange>
              </w:rPr>
              <w:fldChar w:fldCharType="begin"/>
            </w:r>
            <w:r w:rsidRPr="008F1DC0">
              <w:rPr>
                <w:rFonts w:ascii="Times New Roman" w:hAnsi="Times New Roman"/>
                <w:rPrChange w:id="1399" w:author="Link Pieces" w:date="2015-08-26T13:21:00Z">
                  <w:rPr/>
                </w:rPrChange>
              </w:rPr>
              <w:instrText xml:space="preserve"> HYPERLINK "mailto:DangNHSE02930@fpt.edu.vn" \h </w:instrText>
            </w:r>
            <w:r w:rsidRPr="008F1DC0">
              <w:rPr>
                <w:rFonts w:ascii="Times New Roman" w:hAnsi="Times New Roman"/>
                <w:sz w:val="24"/>
                <w:szCs w:val="24"/>
                <w:rPrChange w:id="1400" w:author="Link Pieces" w:date="2015-08-26T13:21:00Z">
                  <w:rPr/>
                </w:rPrChange>
              </w:rPr>
              <w:fldChar w:fldCharType="end"/>
            </w:r>
          </w:p>
        </w:tc>
      </w:tr>
      <w:tr w:rsidR="00A02455" w:rsidRPr="008F1DC0" w:rsidTr="00A02455">
        <w:tc>
          <w:tcPr>
            <w:tcW w:w="1250" w:type="dxa"/>
          </w:tcPr>
          <w:p w:rsidR="00A02455" w:rsidRPr="008F1DC0" w:rsidRDefault="00A02455" w:rsidP="00A02455">
            <w:pPr>
              <w:rPr>
                <w:rFonts w:ascii="Times New Roman" w:hAnsi="Times New Roman"/>
              </w:rPr>
            </w:pPr>
            <w:bookmarkStart w:id="1401" w:name="OLE_LINK8"/>
            <w:bookmarkStart w:id="1402" w:name="OLE_LINK9"/>
            <w:r w:rsidRPr="008F1DC0">
              <w:rPr>
                <w:rFonts w:ascii="Times New Roman" w:hAnsi="Times New Roman"/>
              </w:rPr>
              <w:t>Team Member</w:t>
            </w:r>
            <w:bookmarkEnd w:id="1401"/>
            <w:bookmarkEnd w:id="1402"/>
          </w:p>
        </w:tc>
        <w:tc>
          <w:tcPr>
            <w:tcW w:w="1535" w:type="dxa"/>
          </w:tcPr>
          <w:p w:rsidR="00A02455" w:rsidRPr="008F1DC0" w:rsidRDefault="00A02455" w:rsidP="00A02455">
            <w:pPr>
              <w:spacing w:line="256" w:lineRule="auto"/>
              <w:rPr>
                <w:rFonts w:ascii="Times New Roman" w:hAnsi="Times New Roman"/>
              </w:rPr>
            </w:pPr>
            <w:r w:rsidRPr="008F1DC0">
              <w:rPr>
                <w:rFonts w:ascii="Times New Roman" w:hAnsi="Times New Roman"/>
              </w:rPr>
              <w:t>Nguyễn Văn Linh</w:t>
            </w:r>
          </w:p>
        </w:tc>
        <w:tc>
          <w:tcPr>
            <w:tcW w:w="1620" w:type="dxa"/>
          </w:tcPr>
          <w:p w:rsidR="00A02455" w:rsidRPr="008F1DC0" w:rsidRDefault="00A02455" w:rsidP="00A02455">
            <w:pPr>
              <w:rPr>
                <w:rFonts w:ascii="Times New Roman" w:hAnsi="Times New Roman"/>
              </w:rPr>
            </w:pPr>
            <w:r w:rsidRPr="008F1DC0">
              <w:rPr>
                <w:rFonts w:ascii="Times New Roman" w:hAnsi="Times New Roman"/>
              </w:rPr>
              <w:t>Tester</w:t>
            </w:r>
          </w:p>
        </w:tc>
        <w:tc>
          <w:tcPr>
            <w:tcW w:w="1055" w:type="dxa"/>
          </w:tcPr>
          <w:p w:rsidR="00A02455" w:rsidRPr="008F1DC0" w:rsidRDefault="00A02455" w:rsidP="00A02455">
            <w:pPr>
              <w:rPr>
                <w:rFonts w:ascii="Times New Roman" w:hAnsi="Times New Roman"/>
              </w:rPr>
            </w:pPr>
            <w:r w:rsidRPr="008F1DC0">
              <w:rPr>
                <w:rFonts w:ascii="Times New Roman" w:hAnsi="Times New Roman"/>
              </w:rPr>
              <w:t>FU Hoa Lac</w:t>
            </w:r>
          </w:p>
        </w:tc>
        <w:tc>
          <w:tcPr>
            <w:tcW w:w="1555" w:type="dxa"/>
          </w:tcPr>
          <w:p w:rsidR="00A02455" w:rsidRPr="008F1DC0" w:rsidRDefault="00A02455" w:rsidP="00A02455">
            <w:pPr>
              <w:rPr>
                <w:rFonts w:ascii="Times New Roman" w:hAnsi="Times New Roman"/>
              </w:rPr>
            </w:pPr>
            <w:r w:rsidRPr="008F1DC0">
              <w:rPr>
                <w:rFonts w:ascii="Times New Roman" w:hAnsi="Times New Roman"/>
              </w:rPr>
              <w:t>0978200292</w:t>
            </w:r>
          </w:p>
        </w:tc>
        <w:tc>
          <w:tcPr>
            <w:tcW w:w="3240" w:type="dxa"/>
          </w:tcPr>
          <w:p w:rsidR="00A02455" w:rsidRPr="008F1DC0" w:rsidRDefault="00EF7D63" w:rsidP="00A02455">
            <w:pPr>
              <w:rPr>
                <w:rFonts w:ascii="Times New Roman" w:hAnsi="Times New Roman"/>
                <w:color w:val="0563C1"/>
                <w:u w:val="single"/>
              </w:rPr>
            </w:pPr>
            <w:r w:rsidRPr="008F1DC0">
              <w:rPr>
                <w:rFonts w:ascii="Times New Roman" w:hAnsi="Times New Roman"/>
                <w:sz w:val="24"/>
                <w:szCs w:val="24"/>
                <w:rPrChange w:id="1403" w:author="Link Pieces" w:date="2015-08-26T13:21:00Z">
                  <w:rPr>
                    <w:sz w:val="24"/>
                    <w:szCs w:val="24"/>
                  </w:rPr>
                </w:rPrChange>
              </w:rPr>
              <w:fldChar w:fldCharType="begin"/>
            </w:r>
            <w:r w:rsidRPr="008F1DC0">
              <w:rPr>
                <w:rFonts w:ascii="Times New Roman" w:hAnsi="Times New Roman"/>
                <w:rPrChange w:id="1404" w:author="Link Pieces" w:date="2015-08-26T13:21:00Z">
                  <w:rPr/>
                </w:rPrChange>
              </w:rPr>
              <w:instrText xml:space="preserve"> HYPERLINK "mailto:LinhNVSE02958@fpt.edu.vn" </w:instrText>
            </w:r>
            <w:r w:rsidRPr="008F1DC0">
              <w:rPr>
                <w:rPrChange w:id="1405" w:author="Link Pieces" w:date="2015-08-26T13:21:00Z">
                  <w:rPr>
                    <w:rStyle w:val="Hyperlink"/>
                    <w:rFonts w:ascii="Times New Roman" w:hAnsi="Times New Roman"/>
                  </w:rPr>
                </w:rPrChange>
              </w:rPr>
              <w:fldChar w:fldCharType="separate"/>
            </w:r>
            <w:r w:rsidR="00A02455" w:rsidRPr="008F1DC0">
              <w:rPr>
                <w:rStyle w:val="Hyperlink"/>
                <w:rFonts w:ascii="Times New Roman" w:hAnsi="Times New Roman"/>
              </w:rPr>
              <w:t>LinhNVSE02958@fpt.edu.vn</w:t>
            </w:r>
            <w:r w:rsidRPr="008F1DC0">
              <w:rPr>
                <w:rStyle w:val="Hyperlink"/>
                <w:rFonts w:ascii="Times New Roman" w:hAnsi="Times New Roman"/>
                <w:sz w:val="24"/>
                <w:szCs w:val="24"/>
                <w:rPrChange w:id="1406" w:author="Link Pieces" w:date="2015-08-26T13:21:00Z">
                  <w:rPr>
                    <w:rStyle w:val="Hyperlink"/>
                    <w:rFonts w:ascii="Times New Roman" w:hAnsi="Times New Roman"/>
                  </w:rPr>
                </w:rPrChange>
              </w:rPr>
              <w:fldChar w:fldCharType="end"/>
            </w:r>
          </w:p>
        </w:tc>
      </w:tr>
      <w:tr w:rsidR="00A02455" w:rsidRPr="008F1DC0" w:rsidTr="00A02455">
        <w:tc>
          <w:tcPr>
            <w:tcW w:w="1250" w:type="dxa"/>
          </w:tcPr>
          <w:p w:rsidR="00A02455" w:rsidRPr="008F1DC0" w:rsidRDefault="00A02455" w:rsidP="00A02455">
            <w:pPr>
              <w:rPr>
                <w:rFonts w:ascii="Times New Roman" w:hAnsi="Times New Roman"/>
              </w:rPr>
            </w:pPr>
            <w:r w:rsidRPr="008F1DC0">
              <w:rPr>
                <w:rFonts w:ascii="Times New Roman" w:hAnsi="Times New Roman"/>
              </w:rPr>
              <w:t>Team Member</w:t>
            </w:r>
          </w:p>
        </w:tc>
        <w:tc>
          <w:tcPr>
            <w:tcW w:w="1535" w:type="dxa"/>
          </w:tcPr>
          <w:p w:rsidR="00A02455" w:rsidRPr="008F1DC0" w:rsidRDefault="00A02455" w:rsidP="00A02455">
            <w:pPr>
              <w:spacing w:line="256" w:lineRule="auto"/>
              <w:rPr>
                <w:rFonts w:ascii="Times New Roman" w:hAnsi="Times New Roman"/>
              </w:rPr>
            </w:pPr>
            <w:r w:rsidRPr="008F1DC0">
              <w:rPr>
                <w:rFonts w:ascii="Times New Roman" w:hAnsi="Times New Roman"/>
              </w:rPr>
              <w:t>Nguyễn Bảo Văn</w:t>
            </w:r>
          </w:p>
        </w:tc>
        <w:tc>
          <w:tcPr>
            <w:tcW w:w="1620" w:type="dxa"/>
          </w:tcPr>
          <w:p w:rsidR="00A02455" w:rsidRPr="008F1DC0" w:rsidRDefault="00A02455" w:rsidP="00A02455">
            <w:pPr>
              <w:rPr>
                <w:rFonts w:ascii="Times New Roman" w:hAnsi="Times New Roman"/>
              </w:rPr>
            </w:pPr>
            <w:r w:rsidRPr="008F1DC0">
              <w:rPr>
                <w:rFonts w:ascii="Times New Roman" w:hAnsi="Times New Roman"/>
              </w:rPr>
              <w:t>Developer</w:t>
            </w:r>
          </w:p>
        </w:tc>
        <w:tc>
          <w:tcPr>
            <w:tcW w:w="1055" w:type="dxa"/>
          </w:tcPr>
          <w:p w:rsidR="00A02455" w:rsidRPr="008F1DC0" w:rsidRDefault="00A02455" w:rsidP="00A02455">
            <w:pPr>
              <w:rPr>
                <w:rFonts w:ascii="Times New Roman" w:hAnsi="Times New Roman"/>
              </w:rPr>
            </w:pPr>
            <w:r w:rsidRPr="008F1DC0">
              <w:rPr>
                <w:rFonts w:ascii="Times New Roman" w:hAnsi="Times New Roman"/>
              </w:rPr>
              <w:t>FU Hoa Lac</w:t>
            </w:r>
          </w:p>
        </w:tc>
        <w:tc>
          <w:tcPr>
            <w:tcW w:w="1555" w:type="dxa"/>
          </w:tcPr>
          <w:p w:rsidR="00A02455" w:rsidRPr="008F1DC0" w:rsidRDefault="00A02455" w:rsidP="00A02455">
            <w:pPr>
              <w:rPr>
                <w:rFonts w:ascii="Times New Roman" w:hAnsi="Times New Roman"/>
              </w:rPr>
            </w:pPr>
            <w:r w:rsidRPr="008F1DC0">
              <w:rPr>
                <w:rFonts w:ascii="Times New Roman" w:hAnsi="Times New Roman"/>
              </w:rPr>
              <w:t>01642970279</w:t>
            </w:r>
          </w:p>
        </w:tc>
        <w:tc>
          <w:tcPr>
            <w:tcW w:w="3240" w:type="dxa"/>
          </w:tcPr>
          <w:p w:rsidR="00A02455" w:rsidRPr="008F1DC0" w:rsidRDefault="00EF7D63" w:rsidP="00A02455">
            <w:pPr>
              <w:rPr>
                <w:rFonts w:ascii="Times New Roman" w:hAnsi="Times New Roman"/>
              </w:rPr>
            </w:pPr>
            <w:r w:rsidRPr="008F1DC0">
              <w:rPr>
                <w:rFonts w:ascii="Times New Roman" w:hAnsi="Times New Roman"/>
                <w:sz w:val="24"/>
                <w:szCs w:val="24"/>
                <w:rPrChange w:id="1407" w:author="Link Pieces" w:date="2015-08-26T13:21:00Z">
                  <w:rPr>
                    <w:sz w:val="24"/>
                    <w:szCs w:val="24"/>
                  </w:rPr>
                </w:rPrChange>
              </w:rPr>
              <w:fldChar w:fldCharType="begin"/>
            </w:r>
            <w:r w:rsidRPr="008F1DC0">
              <w:rPr>
                <w:rFonts w:ascii="Times New Roman" w:hAnsi="Times New Roman"/>
                <w:rPrChange w:id="1408" w:author="Link Pieces" w:date="2015-08-26T13:21:00Z">
                  <w:rPr/>
                </w:rPrChange>
              </w:rPr>
              <w:instrText xml:space="preserve"> HYPERLINK "mailto:VanNBSE02846@fpt.edu.vn" \h </w:instrText>
            </w:r>
            <w:r w:rsidRPr="008F1DC0">
              <w:rPr>
                <w:rFonts w:ascii="Times New Roman" w:hAnsi="Times New Roman"/>
                <w:sz w:val="24"/>
                <w:szCs w:val="24"/>
                <w:rPrChange w:id="1409" w:author="Link Pieces" w:date="2015-08-26T13:21:00Z">
                  <w:rPr>
                    <w:rFonts w:ascii="Times New Roman" w:hAnsi="Times New Roman"/>
                    <w:color w:val="0563C1"/>
                    <w:u w:val="single"/>
                  </w:rPr>
                </w:rPrChange>
              </w:rPr>
              <w:fldChar w:fldCharType="separate"/>
            </w:r>
            <w:r w:rsidR="00A02455" w:rsidRPr="008F1DC0">
              <w:rPr>
                <w:rFonts w:ascii="Times New Roman" w:hAnsi="Times New Roman"/>
                <w:color w:val="0563C1"/>
                <w:u w:val="single"/>
              </w:rPr>
              <w:t>VanNBSE02846@fpt.edu.vn</w:t>
            </w:r>
            <w:r w:rsidRPr="008F1DC0">
              <w:rPr>
                <w:rFonts w:ascii="Times New Roman" w:hAnsi="Times New Roman"/>
                <w:color w:val="0563C1"/>
                <w:sz w:val="24"/>
                <w:szCs w:val="24"/>
                <w:u w:val="single"/>
                <w:rPrChange w:id="1410" w:author="Link Pieces" w:date="2015-08-26T13:21:00Z">
                  <w:rPr>
                    <w:rFonts w:ascii="Times New Roman" w:hAnsi="Times New Roman"/>
                    <w:color w:val="0563C1"/>
                    <w:u w:val="single"/>
                  </w:rPr>
                </w:rPrChange>
              </w:rPr>
              <w:fldChar w:fldCharType="end"/>
            </w:r>
            <w:r w:rsidRPr="008F1DC0">
              <w:rPr>
                <w:rFonts w:ascii="Times New Roman" w:hAnsi="Times New Roman"/>
                <w:sz w:val="24"/>
                <w:szCs w:val="24"/>
                <w:rPrChange w:id="1411" w:author="Link Pieces" w:date="2015-08-26T13:21:00Z">
                  <w:rPr>
                    <w:sz w:val="24"/>
                    <w:szCs w:val="24"/>
                  </w:rPr>
                </w:rPrChange>
              </w:rPr>
              <w:fldChar w:fldCharType="begin"/>
            </w:r>
            <w:r w:rsidRPr="008F1DC0">
              <w:rPr>
                <w:rFonts w:ascii="Times New Roman" w:hAnsi="Times New Roman"/>
                <w:rPrChange w:id="1412" w:author="Link Pieces" w:date="2015-08-26T13:21:00Z">
                  <w:rPr/>
                </w:rPrChange>
              </w:rPr>
              <w:instrText xml:space="preserve"> HYPERLINK "mailto:VanNBSE02846@fpt.edu.vn" \h </w:instrText>
            </w:r>
            <w:r w:rsidRPr="008F1DC0">
              <w:rPr>
                <w:rFonts w:ascii="Times New Roman" w:hAnsi="Times New Roman"/>
                <w:sz w:val="24"/>
                <w:szCs w:val="24"/>
                <w:rPrChange w:id="1413" w:author="Link Pieces" w:date="2015-08-26T13:21:00Z">
                  <w:rPr/>
                </w:rPrChange>
              </w:rPr>
              <w:fldChar w:fldCharType="end"/>
            </w:r>
          </w:p>
        </w:tc>
      </w:tr>
      <w:tr w:rsidR="00A02455" w:rsidRPr="008F1DC0" w:rsidTr="00A02455">
        <w:tc>
          <w:tcPr>
            <w:tcW w:w="1250" w:type="dxa"/>
          </w:tcPr>
          <w:p w:rsidR="00A02455" w:rsidRPr="008F1DC0" w:rsidRDefault="00A02455" w:rsidP="00A02455">
            <w:pPr>
              <w:rPr>
                <w:rFonts w:ascii="Times New Roman" w:hAnsi="Times New Roman"/>
              </w:rPr>
            </w:pPr>
            <w:r w:rsidRPr="008F1DC0">
              <w:rPr>
                <w:rFonts w:ascii="Times New Roman" w:hAnsi="Times New Roman"/>
              </w:rPr>
              <w:t>Team Member</w:t>
            </w:r>
          </w:p>
        </w:tc>
        <w:tc>
          <w:tcPr>
            <w:tcW w:w="1535" w:type="dxa"/>
          </w:tcPr>
          <w:p w:rsidR="00A02455" w:rsidRPr="008F1DC0" w:rsidRDefault="00A02455" w:rsidP="00A02455">
            <w:pPr>
              <w:spacing w:line="256" w:lineRule="auto"/>
              <w:rPr>
                <w:rFonts w:ascii="Times New Roman" w:hAnsi="Times New Roman"/>
              </w:rPr>
            </w:pPr>
            <w:r w:rsidRPr="008F1DC0">
              <w:rPr>
                <w:rFonts w:ascii="Times New Roman" w:hAnsi="Times New Roman"/>
              </w:rPr>
              <w:t>Cao Duy Khánh</w:t>
            </w:r>
          </w:p>
        </w:tc>
        <w:tc>
          <w:tcPr>
            <w:tcW w:w="1620" w:type="dxa"/>
          </w:tcPr>
          <w:p w:rsidR="00A02455" w:rsidRPr="008F1DC0" w:rsidRDefault="00A02455" w:rsidP="00A02455">
            <w:pPr>
              <w:rPr>
                <w:rFonts w:ascii="Times New Roman" w:hAnsi="Times New Roman"/>
              </w:rPr>
            </w:pPr>
            <w:r w:rsidRPr="008F1DC0">
              <w:rPr>
                <w:rFonts w:ascii="Times New Roman" w:hAnsi="Times New Roman"/>
              </w:rPr>
              <w:t>Developer</w:t>
            </w:r>
          </w:p>
        </w:tc>
        <w:tc>
          <w:tcPr>
            <w:tcW w:w="1055" w:type="dxa"/>
          </w:tcPr>
          <w:p w:rsidR="00A02455" w:rsidRPr="008F1DC0" w:rsidRDefault="00A02455" w:rsidP="00A02455">
            <w:pPr>
              <w:rPr>
                <w:rFonts w:ascii="Times New Roman" w:hAnsi="Times New Roman"/>
              </w:rPr>
            </w:pPr>
            <w:r w:rsidRPr="008F1DC0">
              <w:rPr>
                <w:rFonts w:ascii="Times New Roman" w:hAnsi="Times New Roman"/>
              </w:rPr>
              <w:t>FU Hoa Lac</w:t>
            </w:r>
          </w:p>
        </w:tc>
        <w:tc>
          <w:tcPr>
            <w:tcW w:w="1555" w:type="dxa"/>
          </w:tcPr>
          <w:p w:rsidR="00A02455" w:rsidRPr="008F1DC0" w:rsidRDefault="00A02455" w:rsidP="00A02455">
            <w:pPr>
              <w:rPr>
                <w:rFonts w:ascii="Times New Roman" w:hAnsi="Times New Roman"/>
              </w:rPr>
            </w:pPr>
            <w:r w:rsidRPr="008F1DC0">
              <w:rPr>
                <w:rFonts w:ascii="Times New Roman" w:hAnsi="Times New Roman"/>
              </w:rPr>
              <w:t>01266556473</w:t>
            </w:r>
          </w:p>
        </w:tc>
        <w:tc>
          <w:tcPr>
            <w:tcW w:w="3240" w:type="dxa"/>
          </w:tcPr>
          <w:p w:rsidR="00A02455" w:rsidRPr="008F1DC0" w:rsidRDefault="00EF7D63" w:rsidP="00A02455">
            <w:pPr>
              <w:rPr>
                <w:rFonts w:ascii="Times New Roman" w:hAnsi="Times New Roman"/>
              </w:rPr>
            </w:pPr>
            <w:r w:rsidRPr="008F1DC0">
              <w:rPr>
                <w:rFonts w:ascii="Times New Roman" w:hAnsi="Times New Roman"/>
                <w:sz w:val="24"/>
                <w:szCs w:val="24"/>
                <w:rPrChange w:id="1414" w:author="Link Pieces" w:date="2015-08-26T13:21:00Z">
                  <w:rPr>
                    <w:sz w:val="24"/>
                    <w:szCs w:val="24"/>
                  </w:rPr>
                </w:rPrChange>
              </w:rPr>
              <w:fldChar w:fldCharType="begin"/>
            </w:r>
            <w:r w:rsidRPr="008F1DC0">
              <w:rPr>
                <w:rFonts w:ascii="Times New Roman" w:hAnsi="Times New Roman"/>
                <w:rPrChange w:id="1415" w:author="Link Pieces" w:date="2015-08-26T13:21:00Z">
                  <w:rPr/>
                </w:rPrChange>
              </w:rPr>
              <w:instrText xml:space="preserve"> HYPERLINK "mailto:KhanhCDSE02302@fpt.edu.vn" </w:instrText>
            </w:r>
            <w:r w:rsidRPr="008F1DC0">
              <w:rPr>
                <w:rPrChange w:id="1416" w:author="Link Pieces" w:date="2015-08-26T13:21:00Z">
                  <w:rPr>
                    <w:rStyle w:val="Hyperlink"/>
                    <w:rFonts w:ascii="Times New Roman" w:hAnsi="Times New Roman"/>
                  </w:rPr>
                </w:rPrChange>
              </w:rPr>
              <w:fldChar w:fldCharType="separate"/>
            </w:r>
            <w:r w:rsidR="00A02455" w:rsidRPr="008F1DC0">
              <w:rPr>
                <w:rStyle w:val="Hyperlink"/>
                <w:rFonts w:ascii="Times New Roman" w:hAnsi="Times New Roman"/>
              </w:rPr>
              <w:t>KhanhCDSE02302@fpt.edu.vn</w:t>
            </w:r>
            <w:r w:rsidRPr="008F1DC0">
              <w:rPr>
                <w:rStyle w:val="Hyperlink"/>
                <w:rFonts w:ascii="Times New Roman" w:hAnsi="Times New Roman"/>
                <w:sz w:val="24"/>
                <w:szCs w:val="24"/>
                <w:rPrChange w:id="1417" w:author="Link Pieces" w:date="2015-08-26T13:21:00Z">
                  <w:rPr>
                    <w:rStyle w:val="Hyperlink"/>
                    <w:rFonts w:ascii="Times New Roman" w:hAnsi="Times New Roman"/>
                  </w:rPr>
                </w:rPrChange>
              </w:rPr>
              <w:fldChar w:fldCharType="end"/>
            </w:r>
          </w:p>
        </w:tc>
      </w:tr>
      <w:tr w:rsidR="00A02455" w:rsidRPr="008F1DC0" w:rsidTr="00A02455">
        <w:tc>
          <w:tcPr>
            <w:tcW w:w="1250" w:type="dxa"/>
          </w:tcPr>
          <w:p w:rsidR="00A02455" w:rsidRPr="008F1DC0" w:rsidRDefault="00A02455" w:rsidP="00A02455">
            <w:pPr>
              <w:rPr>
                <w:rFonts w:ascii="Times New Roman" w:hAnsi="Times New Roman"/>
              </w:rPr>
            </w:pPr>
            <w:r w:rsidRPr="008F1DC0">
              <w:rPr>
                <w:rFonts w:ascii="Times New Roman" w:hAnsi="Times New Roman"/>
              </w:rPr>
              <w:t>Team Member</w:t>
            </w:r>
          </w:p>
        </w:tc>
        <w:tc>
          <w:tcPr>
            <w:tcW w:w="1535" w:type="dxa"/>
          </w:tcPr>
          <w:p w:rsidR="00A02455" w:rsidRPr="008F1DC0" w:rsidRDefault="00A02455" w:rsidP="00A02455">
            <w:pPr>
              <w:spacing w:line="256" w:lineRule="auto"/>
              <w:rPr>
                <w:rFonts w:ascii="Times New Roman" w:hAnsi="Times New Roman"/>
              </w:rPr>
            </w:pPr>
            <w:r w:rsidRPr="008F1DC0">
              <w:rPr>
                <w:rFonts w:ascii="Times New Roman" w:hAnsi="Times New Roman"/>
              </w:rPr>
              <w:t>Nguyễn Danh Nam</w:t>
            </w:r>
          </w:p>
        </w:tc>
        <w:tc>
          <w:tcPr>
            <w:tcW w:w="1620" w:type="dxa"/>
          </w:tcPr>
          <w:p w:rsidR="00A02455" w:rsidRPr="008F1DC0" w:rsidRDefault="00A02455" w:rsidP="00A02455">
            <w:pPr>
              <w:rPr>
                <w:rFonts w:ascii="Times New Roman" w:hAnsi="Times New Roman"/>
              </w:rPr>
            </w:pPr>
            <w:r w:rsidRPr="008F1DC0">
              <w:rPr>
                <w:rFonts w:ascii="Times New Roman" w:hAnsi="Times New Roman"/>
              </w:rPr>
              <w:t>Developer</w:t>
            </w:r>
          </w:p>
        </w:tc>
        <w:tc>
          <w:tcPr>
            <w:tcW w:w="1055" w:type="dxa"/>
          </w:tcPr>
          <w:p w:rsidR="00A02455" w:rsidRPr="008F1DC0" w:rsidRDefault="00A02455" w:rsidP="00A02455">
            <w:pPr>
              <w:rPr>
                <w:rFonts w:ascii="Times New Roman" w:hAnsi="Times New Roman"/>
              </w:rPr>
            </w:pPr>
            <w:r w:rsidRPr="008F1DC0">
              <w:rPr>
                <w:rFonts w:ascii="Times New Roman" w:hAnsi="Times New Roman"/>
              </w:rPr>
              <w:t>FU Hoa Lac</w:t>
            </w:r>
          </w:p>
        </w:tc>
        <w:tc>
          <w:tcPr>
            <w:tcW w:w="1555" w:type="dxa"/>
          </w:tcPr>
          <w:p w:rsidR="00A02455" w:rsidRPr="008F1DC0" w:rsidRDefault="00A02455" w:rsidP="00A02455">
            <w:pPr>
              <w:rPr>
                <w:rFonts w:ascii="Times New Roman" w:hAnsi="Times New Roman"/>
              </w:rPr>
            </w:pPr>
            <w:r w:rsidRPr="008F1DC0">
              <w:rPr>
                <w:rFonts w:ascii="Times New Roman" w:hAnsi="Times New Roman"/>
              </w:rPr>
              <w:t>01693884524</w:t>
            </w:r>
          </w:p>
        </w:tc>
        <w:tc>
          <w:tcPr>
            <w:tcW w:w="3240" w:type="dxa"/>
          </w:tcPr>
          <w:p w:rsidR="00A02455" w:rsidRPr="008F1DC0" w:rsidRDefault="00EF7D63" w:rsidP="00A02455">
            <w:pPr>
              <w:rPr>
                <w:rFonts w:ascii="Times New Roman" w:hAnsi="Times New Roman"/>
              </w:rPr>
            </w:pPr>
            <w:r w:rsidRPr="008F1DC0">
              <w:rPr>
                <w:rFonts w:ascii="Times New Roman" w:hAnsi="Times New Roman"/>
                <w:sz w:val="24"/>
                <w:szCs w:val="24"/>
                <w:rPrChange w:id="1418" w:author="Link Pieces" w:date="2015-08-26T13:21:00Z">
                  <w:rPr>
                    <w:sz w:val="24"/>
                    <w:szCs w:val="24"/>
                  </w:rPr>
                </w:rPrChange>
              </w:rPr>
              <w:fldChar w:fldCharType="begin"/>
            </w:r>
            <w:r w:rsidRPr="008F1DC0">
              <w:rPr>
                <w:rFonts w:ascii="Times New Roman" w:hAnsi="Times New Roman"/>
                <w:rPrChange w:id="1419" w:author="Link Pieces" w:date="2015-08-26T13:21:00Z">
                  <w:rPr/>
                </w:rPrChange>
              </w:rPr>
              <w:instrText xml:space="preserve"> HYPERLINK "mailto:NamNDSE02484@fpt.edu.vn" \h </w:instrText>
            </w:r>
            <w:r w:rsidRPr="008F1DC0">
              <w:rPr>
                <w:rFonts w:ascii="Times New Roman" w:hAnsi="Times New Roman"/>
                <w:sz w:val="24"/>
                <w:szCs w:val="24"/>
                <w:rPrChange w:id="1420" w:author="Link Pieces" w:date="2015-08-26T13:21:00Z">
                  <w:rPr>
                    <w:rFonts w:ascii="Times New Roman" w:hAnsi="Times New Roman"/>
                    <w:color w:val="0563C1"/>
                    <w:u w:val="single"/>
                  </w:rPr>
                </w:rPrChange>
              </w:rPr>
              <w:fldChar w:fldCharType="separate"/>
            </w:r>
            <w:r w:rsidR="00A02455" w:rsidRPr="008F1DC0">
              <w:rPr>
                <w:rFonts w:ascii="Times New Roman" w:hAnsi="Times New Roman"/>
                <w:color w:val="0563C1"/>
                <w:u w:val="single"/>
              </w:rPr>
              <w:t>NamNDSE02484@fpt.edu.vn</w:t>
            </w:r>
            <w:r w:rsidRPr="008F1DC0">
              <w:rPr>
                <w:rFonts w:ascii="Times New Roman" w:hAnsi="Times New Roman"/>
                <w:color w:val="0563C1"/>
                <w:sz w:val="24"/>
                <w:szCs w:val="24"/>
                <w:u w:val="single"/>
                <w:rPrChange w:id="1421" w:author="Link Pieces" w:date="2015-08-26T13:21:00Z">
                  <w:rPr>
                    <w:rFonts w:ascii="Times New Roman" w:hAnsi="Times New Roman"/>
                    <w:color w:val="0563C1"/>
                    <w:u w:val="single"/>
                  </w:rPr>
                </w:rPrChange>
              </w:rPr>
              <w:fldChar w:fldCharType="end"/>
            </w:r>
            <w:r w:rsidRPr="008F1DC0">
              <w:rPr>
                <w:rFonts w:ascii="Times New Roman" w:hAnsi="Times New Roman"/>
                <w:sz w:val="24"/>
                <w:szCs w:val="24"/>
                <w:rPrChange w:id="1422" w:author="Link Pieces" w:date="2015-08-26T13:21:00Z">
                  <w:rPr>
                    <w:sz w:val="24"/>
                    <w:szCs w:val="24"/>
                  </w:rPr>
                </w:rPrChange>
              </w:rPr>
              <w:fldChar w:fldCharType="begin"/>
            </w:r>
            <w:r w:rsidRPr="008F1DC0">
              <w:rPr>
                <w:rFonts w:ascii="Times New Roman" w:hAnsi="Times New Roman"/>
                <w:rPrChange w:id="1423" w:author="Link Pieces" w:date="2015-08-26T13:21:00Z">
                  <w:rPr/>
                </w:rPrChange>
              </w:rPr>
              <w:instrText xml:space="preserve"> HYPERLINK "mailto:NamNDSE02484@fpt.edu.vn" \h </w:instrText>
            </w:r>
            <w:r w:rsidRPr="008F1DC0">
              <w:rPr>
                <w:rFonts w:ascii="Times New Roman" w:hAnsi="Times New Roman"/>
                <w:sz w:val="24"/>
                <w:szCs w:val="24"/>
                <w:rPrChange w:id="1424" w:author="Link Pieces" w:date="2015-08-26T13:21:00Z">
                  <w:rPr/>
                </w:rPrChange>
              </w:rPr>
              <w:fldChar w:fldCharType="end"/>
            </w:r>
          </w:p>
        </w:tc>
      </w:tr>
    </w:tbl>
    <w:p w:rsidR="009C7BA6" w:rsidRPr="008F1DC0" w:rsidRDefault="009C7BA6">
      <w:pPr>
        <w:spacing w:after="160" w:line="259" w:lineRule="auto"/>
        <w:rPr>
          <w:rFonts w:ascii="Times New Roman" w:hAnsi="Times New Roman"/>
        </w:rPr>
      </w:pPr>
    </w:p>
    <w:p w:rsidR="00A02455" w:rsidRPr="008F1DC0" w:rsidRDefault="00A02455" w:rsidP="00A5614C">
      <w:pPr>
        <w:spacing w:after="160" w:line="259" w:lineRule="auto"/>
        <w:rPr>
          <w:rFonts w:ascii="Times New Roman" w:hAnsi="Times New Roman"/>
        </w:rPr>
      </w:pPr>
    </w:p>
    <w:p w:rsidR="00A02455" w:rsidRPr="008F1DC0" w:rsidRDefault="00A02455" w:rsidP="00A02455">
      <w:pPr>
        <w:pStyle w:val="Heading4"/>
        <w:rPr>
          <w:rFonts w:ascii="Times New Roman" w:hAnsi="Times New Roman" w:cs="Times New Roman"/>
        </w:rPr>
      </w:pPr>
      <w:r w:rsidRPr="008F1DC0">
        <w:rPr>
          <w:rFonts w:ascii="Times New Roman" w:hAnsi="Times New Roman" w:cs="Times New Roman"/>
        </w:rPr>
        <w:lastRenderedPageBreak/>
        <w:t>2.</w:t>
      </w:r>
      <w:ins w:id="1425" w:author="Link Pieces" w:date="2015-08-26T15:06:00Z">
        <w:r w:rsidR="00980773">
          <w:rPr>
            <w:rFonts w:ascii="Times New Roman" w:hAnsi="Times New Roman" w:cs="Times New Roman"/>
          </w:rPr>
          <w:t>4</w:t>
        </w:r>
      </w:ins>
      <w:del w:id="1426" w:author="Link Pieces" w:date="2015-08-26T15:06:00Z">
        <w:r w:rsidRPr="008F1DC0" w:rsidDel="00980773">
          <w:rPr>
            <w:rFonts w:ascii="Times New Roman" w:hAnsi="Times New Roman" w:cs="Times New Roman"/>
          </w:rPr>
          <w:delText>3</w:delText>
        </w:r>
      </w:del>
      <w:r w:rsidRPr="008F1DC0">
        <w:rPr>
          <w:rFonts w:ascii="Times New Roman" w:hAnsi="Times New Roman" w:cs="Times New Roman"/>
        </w:rPr>
        <w:t>.7.2 Stakeholder Communication</w:t>
      </w:r>
    </w:p>
    <w:p w:rsidR="00A02455" w:rsidRPr="008F1DC0" w:rsidRDefault="00A02455" w:rsidP="00A02455">
      <w:pPr>
        <w:pStyle w:val="Heading5"/>
        <w:rPr>
          <w:rFonts w:cs="Times New Roman"/>
        </w:rPr>
      </w:pPr>
      <w:r w:rsidRPr="008F1DC0">
        <w:rPr>
          <w:rFonts w:cs="Times New Roman"/>
        </w:rPr>
        <w:t>2.</w:t>
      </w:r>
      <w:ins w:id="1427" w:author="Link Pieces" w:date="2015-08-26T15:06:00Z">
        <w:r w:rsidR="00980773">
          <w:rPr>
            <w:rFonts w:cs="Times New Roman"/>
          </w:rPr>
          <w:t>4</w:t>
        </w:r>
      </w:ins>
      <w:del w:id="1428" w:author="Link Pieces" w:date="2015-08-26T15:06:00Z">
        <w:r w:rsidRPr="008F1DC0" w:rsidDel="00980773">
          <w:rPr>
            <w:rFonts w:cs="Times New Roman"/>
          </w:rPr>
          <w:delText>3</w:delText>
        </w:r>
      </w:del>
      <w:r w:rsidRPr="008F1DC0">
        <w:rPr>
          <w:rFonts w:cs="Times New Roman"/>
        </w:rPr>
        <w:t>.7.2.1 Stakeholder Communication Requirement</w:t>
      </w:r>
    </w:p>
    <w:p w:rsidR="00A02455" w:rsidRPr="008F1DC0" w:rsidRDefault="00A02455" w:rsidP="00A02455">
      <w:pPr>
        <w:rPr>
          <w:rFonts w:ascii="Times New Roman" w:hAnsi="Times New Roman"/>
        </w:rPr>
      </w:pPr>
      <w:bookmarkStart w:id="1429" w:name="OLE_LINK24"/>
      <w:bookmarkStart w:id="1430" w:name="OLE_LINK25"/>
      <w:r w:rsidRPr="008F1DC0">
        <w:rPr>
          <w:rFonts w:ascii="Times New Roman" w:hAnsi="Times New Roman"/>
          <w:color w:val="000000"/>
          <w:shd w:val="clear" w:color="auto" w:fill="FFFFFF"/>
        </w:rPr>
        <w:t>The following table identifies the communications requirements for this project</w:t>
      </w:r>
      <w:bookmarkEnd w:id="1429"/>
      <w:bookmarkEnd w:id="1430"/>
    </w:p>
    <w:tbl>
      <w:tblPr>
        <w:tblStyle w:val="GridTable4-Accent5"/>
        <w:tblW w:w="9805" w:type="dxa"/>
        <w:tblLayout w:type="fixed"/>
        <w:tblLook w:val="04A0" w:firstRow="1" w:lastRow="0" w:firstColumn="1" w:lastColumn="0" w:noHBand="0" w:noVBand="1"/>
      </w:tblPr>
      <w:tblGrid>
        <w:gridCol w:w="1890"/>
        <w:gridCol w:w="1890"/>
        <w:gridCol w:w="1080"/>
        <w:gridCol w:w="1075"/>
        <w:gridCol w:w="1350"/>
        <w:gridCol w:w="1080"/>
        <w:gridCol w:w="1440"/>
      </w:tblGrid>
      <w:tr w:rsidR="00A02455" w:rsidRPr="008F1DC0" w:rsidTr="00A02455">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890" w:type="dxa"/>
          </w:tcPr>
          <w:p w:rsidR="00A02455" w:rsidRPr="008F1DC0" w:rsidRDefault="00A02455" w:rsidP="00A02455">
            <w:pPr>
              <w:spacing w:after="0"/>
              <w:jc w:val="center"/>
              <w:rPr>
                <w:rFonts w:ascii="Times New Roman" w:eastAsia="Times New Roman" w:hAnsi="Times New Roman"/>
                <w:szCs w:val="20"/>
                <w:lang w:val="en-US"/>
              </w:rPr>
            </w:pPr>
            <w:r w:rsidRPr="008F1DC0">
              <w:rPr>
                <w:rFonts w:ascii="Times New Roman" w:eastAsia="Times New Roman" w:hAnsi="Times New Roman"/>
                <w:szCs w:val="20"/>
                <w:lang w:val="en-US"/>
              </w:rPr>
              <w:t>Communication type</w:t>
            </w:r>
          </w:p>
        </w:tc>
        <w:tc>
          <w:tcPr>
            <w:tcW w:w="1890" w:type="dxa"/>
          </w:tcPr>
          <w:p w:rsidR="00A02455" w:rsidRPr="008F1DC0" w:rsidRDefault="00A02455" w:rsidP="00A02455">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Cs w:val="20"/>
                <w:lang w:val="en-US"/>
              </w:rPr>
            </w:pPr>
            <w:r w:rsidRPr="008F1DC0">
              <w:rPr>
                <w:rFonts w:ascii="Times New Roman" w:eastAsia="Times New Roman" w:hAnsi="Times New Roman"/>
                <w:szCs w:val="20"/>
                <w:lang w:val="en-US"/>
              </w:rPr>
              <w:t>Objective of communication</w:t>
            </w:r>
          </w:p>
        </w:tc>
        <w:tc>
          <w:tcPr>
            <w:tcW w:w="1080" w:type="dxa"/>
          </w:tcPr>
          <w:p w:rsidR="00A02455" w:rsidRPr="008F1DC0" w:rsidRDefault="00A02455" w:rsidP="00A02455">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Cs w:val="20"/>
                <w:lang w:val="en-US"/>
              </w:rPr>
            </w:pPr>
            <w:r w:rsidRPr="008F1DC0">
              <w:rPr>
                <w:rFonts w:ascii="Times New Roman" w:eastAsia="Times New Roman" w:hAnsi="Times New Roman"/>
                <w:szCs w:val="20"/>
                <w:lang w:val="en-US"/>
              </w:rPr>
              <w:t>Medium</w:t>
            </w:r>
          </w:p>
        </w:tc>
        <w:tc>
          <w:tcPr>
            <w:tcW w:w="1075" w:type="dxa"/>
          </w:tcPr>
          <w:p w:rsidR="00A02455" w:rsidRPr="008F1DC0" w:rsidRDefault="00A02455" w:rsidP="00A02455">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Cs w:val="20"/>
                <w:lang w:val="en-US"/>
              </w:rPr>
            </w:pPr>
            <w:r w:rsidRPr="008F1DC0">
              <w:rPr>
                <w:rFonts w:ascii="Times New Roman" w:eastAsia="Times New Roman" w:hAnsi="Times New Roman"/>
                <w:szCs w:val="20"/>
                <w:lang w:val="en-US"/>
              </w:rPr>
              <w:t>Frequency</w:t>
            </w:r>
          </w:p>
        </w:tc>
        <w:tc>
          <w:tcPr>
            <w:tcW w:w="1350" w:type="dxa"/>
          </w:tcPr>
          <w:p w:rsidR="00A02455" w:rsidRPr="008F1DC0" w:rsidRDefault="00A02455" w:rsidP="00A02455">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Cs w:val="20"/>
                <w:lang w:val="en-US"/>
              </w:rPr>
            </w:pPr>
            <w:r w:rsidRPr="008F1DC0">
              <w:rPr>
                <w:rFonts w:ascii="Times New Roman" w:eastAsia="Times New Roman" w:hAnsi="Times New Roman"/>
                <w:szCs w:val="20"/>
                <w:lang w:val="en-US"/>
              </w:rPr>
              <w:t>Audience</w:t>
            </w:r>
          </w:p>
        </w:tc>
        <w:tc>
          <w:tcPr>
            <w:tcW w:w="1080" w:type="dxa"/>
          </w:tcPr>
          <w:p w:rsidR="00A02455" w:rsidRPr="008F1DC0" w:rsidRDefault="00A02455" w:rsidP="00A02455">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Cs w:val="20"/>
                <w:lang w:val="en-US"/>
              </w:rPr>
            </w:pPr>
            <w:r w:rsidRPr="008F1DC0">
              <w:rPr>
                <w:rFonts w:ascii="Times New Roman" w:eastAsia="Times New Roman" w:hAnsi="Times New Roman"/>
                <w:szCs w:val="20"/>
                <w:lang w:val="en-US"/>
              </w:rPr>
              <w:t>Owner</w:t>
            </w:r>
          </w:p>
        </w:tc>
        <w:tc>
          <w:tcPr>
            <w:tcW w:w="1440" w:type="dxa"/>
          </w:tcPr>
          <w:p w:rsidR="00A02455" w:rsidRPr="008F1DC0" w:rsidRDefault="00A02455" w:rsidP="00A02455">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Cs w:val="20"/>
                <w:lang w:val="en-US"/>
              </w:rPr>
            </w:pPr>
            <w:r w:rsidRPr="008F1DC0">
              <w:rPr>
                <w:rFonts w:ascii="Times New Roman" w:eastAsia="Times New Roman" w:hAnsi="Times New Roman"/>
                <w:szCs w:val="20"/>
                <w:lang w:val="en-US"/>
              </w:rPr>
              <w:t>Deliverable</w:t>
            </w:r>
          </w:p>
        </w:tc>
      </w:tr>
      <w:tr w:rsidR="00A02455" w:rsidRPr="008F1DC0" w:rsidTr="00A02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A02455" w:rsidRPr="008F1DC0" w:rsidRDefault="00A02455" w:rsidP="00A02455">
            <w:pPr>
              <w:spacing w:line="276" w:lineRule="auto"/>
              <w:contextualSpacing/>
              <w:rPr>
                <w:rFonts w:ascii="Times New Roman" w:eastAsia="MS Mincho" w:hAnsi="Times New Roman"/>
                <w:lang w:val="en-US"/>
              </w:rPr>
            </w:pPr>
            <w:r w:rsidRPr="008F1DC0">
              <w:rPr>
                <w:rFonts w:ascii="Times New Roman" w:eastAsia="MS Mincho" w:hAnsi="Times New Roman"/>
                <w:lang w:val="en-US"/>
              </w:rPr>
              <w:t>Kickoff Meeting</w:t>
            </w:r>
          </w:p>
        </w:tc>
        <w:tc>
          <w:tcPr>
            <w:tcW w:w="189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color w:val="000000"/>
                <w:lang w:val="en-US"/>
              </w:rPr>
              <w:t>Introduce the project team and the project. Review project objectives and management approach.</w:t>
            </w:r>
          </w:p>
        </w:tc>
        <w:tc>
          <w:tcPr>
            <w:tcW w:w="108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Face to Face</w:t>
            </w:r>
          </w:p>
        </w:tc>
        <w:tc>
          <w:tcPr>
            <w:tcW w:w="1075"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Once</w:t>
            </w:r>
          </w:p>
        </w:tc>
        <w:tc>
          <w:tcPr>
            <w:tcW w:w="1350" w:type="dxa"/>
          </w:tcPr>
          <w:p w:rsidR="00A02455" w:rsidRPr="008F1DC0" w:rsidRDefault="00A02455" w:rsidP="00A02455">
            <w:pPr>
              <w:spacing w:before="60" w:after="6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n-US"/>
              </w:rPr>
            </w:pPr>
            <w:bookmarkStart w:id="1431" w:name="OLE_LINK36"/>
            <w:bookmarkStart w:id="1432" w:name="OLE_LINK37"/>
            <w:r w:rsidRPr="008F1DC0">
              <w:rPr>
                <w:rFonts w:ascii="Times New Roman" w:eastAsia="Times New Roman" w:hAnsi="Times New Roman"/>
                <w:lang w:val="en-US"/>
              </w:rPr>
              <w:t>Project team</w:t>
            </w:r>
            <w:bookmarkEnd w:id="1431"/>
            <w:bookmarkEnd w:id="1432"/>
            <w:r w:rsidRPr="008F1DC0">
              <w:rPr>
                <w:rFonts w:ascii="Times New Roman" w:eastAsia="Times New Roman" w:hAnsi="Times New Roman"/>
                <w:lang w:val="en-US"/>
              </w:rPr>
              <w:t xml:space="preserve">, </w:t>
            </w:r>
            <w:bookmarkStart w:id="1433" w:name="OLE_LINK38"/>
            <w:bookmarkStart w:id="1434" w:name="OLE_LINK39"/>
            <w:r w:rsidRPr="008F1DC0">
              <w:rPr>
                <w:rFonts w:ascii="Times New Roman" w:eastAsia="Times New Roman" w:hAnsi="Times New Roman"/>
                <w:lang w:val="en-US"/>
              </w:rPr>
              <w:t>Supervisor</w:t>
            </w:r>
            <w:bookmarkEnd w:id="1433"/>
            <w:bookmarkEnd w:id="1434"/>
          </w:p>
        </w:tc>
        <w:tc>
          <w:tcPr>
            <w:tcW w:w="108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Times New Roman" w:hAnsi="Times New Roman"/>
                <w:lang w:val="en-US"/>
              </w:rPr>
              <w:t>Supervisor</w:t>
            </w:r>
          </w:p>
        </w:tc>
        <w:tc>
          <w:tcPr>
            <w:tcW w:w="144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bookmarkStart w:id="1435" w:name="OLE_LINK34"/>
            <w:bookmarkStart w:id="1436" w:name="OLE_LINK35"/>
            <w:r w:rsidRPr="008F1DC0">
              <w:rPr>
                <w:rFonts w:ascii="Times New Roman" w:eastAsia="MS Mincho" w:hAnsi="Times New Roman"/>
                <w:lang w:val="en-US"/>
              </w:rPr>
              <w:t>Meeting Minutes</w:t>
            </w:r>
            <w:bookmarkEnd w:id="1435"/>
            <w:bookmarkEnd w:id="1436"/>
          </w:p>
        </w:tc>
      </w:tr>
      <w:tr w:rsidR="00A02455" w:rsidRPr="008F1DC0" w:rsidTr="00A02455">
        <w:tc>
          <w:tcPr>
            <w:cnfStyle w:val="001000000000" w:firstRow="0" w:lastRow="0" w:firstColumn="1" w:lastColumn="0" w:oddVBand="0" w:evenVBand="0" w:oddHBand="0" w:evenHBand="0" w:firstRowFirstColumn="0" w:firstRowLastColumn="0" w:lastRowFirstColumn="0" w:lastRowLastColumn="0"/>
            <w:tcW w:w="1890" w:type="dxa"/>
          </w:tcPr>
          <w:p w:rsidR="00A02455" w:rsidRPr="008F1DC0" w:rsidRDefault="00A02455" w:rsidP="00A02455">
            <w:pPr>
              <w:spacing w:line="276" w:lineRule="auto"/>
              <w:contextualSpacing/>
              <w:rPr>
                <w:rFonts w:ascii="Times New Roman" w:eastAsia="MS Mincho" w:hAnsi="Times New Roman"/>
                <w:lang w:val="en-US"/>
              </w:rPr>
            </w:pPr>
            <w:bookmarkStart w:id="1437" w:name="_Hlk419937803"/>
            <w:r w:rsidRPr="008F1DC0">
              <w:rPr>
                <w:rFonts w:ascii="Times New Roman" w:eastAsia="MS Mincho" w:hAnsi="Times New Roman"/>
                <w:lang w:val="en-US"/>
              </w:rPr>
              <w:t>Project Team meetings</w:t>
            </w:r>
          </w:p>
        </w:tc>
        <w:tc>
          <w:tcPr>
            <w:tcW w:w="189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color w:val="000000"/>
                <w:lang w:val="en-US"/>
              </w:rPr>
              <w:t>Review status of the project with the team.</w:t>
            </w:r>
          </w:p>
        </w:tc>
        <w:tc>
          <w:tcPr>
            <w:tcW w:w="1080" w:type="dxa"/>
          </w:tcPr>
          <w:p w:rsidR="00A02455" w:rsidRPr="008F1DC0" w:rsidRDefault="00A02455" w:rsidP="00A02455">
            <w:pPr>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rPr>
            </w:pPr>
            <w:r w:rsidRPr="008F1DC0">
              <w:rPr>
                <w:rFonts w:ascii="Times New Roman" w:eastAsia="MS Mincho" w:hAnsi="Times New Roman"/>
              </w:rPr>
              <w:t>Face to Face, Conference Call</w:t>
            </w:r>
          </w:p>
        </w:tc>
        <w:tc>
          <w:tcPr>
            <w:tcW w:w="1075"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Weekly</w:t>
            </w:r>
          </w:p>
        </w:tc>
        <w:tc>
          <w:tcPr>
            <w:tcW w:w="135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Project team</w:t>
            </w:r>
          </w:p>
        </w:tc>
        <w:tc>
          <w:tcPr>
            <w:tcW w:w="108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Project</w:t>
            </w:r>
          </w:p>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Manager</w:t>
            </w:r>
          </w:p>
        </w:tc>
        <w:tc>
          <w:tcPr>
            <w:tcW w:w="144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Meeting Minutes,</w:t>
            </w:r>
          </w:p>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Project Schedule</w:t>
            </w:r>
          </w:p>
        </w:tc>
      </w:tr>
      <w:bookmarkEnd w:id="1437"/>
      <w:tr w:rsidR="00A02455" w:rsidRPr="008F1DC0" w:rsidTr="00A02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A02455" w:rsidRPr="008F1DC0" w:rsidRDefault="00A02455" w:rsidP="00A02455">
            <w:pPr>
              <w:spacing w:line="276" w:lineRule="auto"/>
              <w:contextualSpacing/>
              <w:rPr>
                <w:rFonts w:ascii="Times New Roman" w:eastAsia="MS Mincho" w:hAnsi="Times New Roman"/>
                <w:lang w:val="en-US"/>
              </w:rPr>
            </w:pPr>
            <w:r w:rsidRPr="008F1DC0">
              <w:rPr>
                <w:rFonts w:ascii="Times New Roman" w:eastAsia="MS Mincho" w:hAnsi="Times New Roman"/>
                <w:lang w:val="en-US"/>
              </w:rPr>
              <w:t>Technical Design Meetings</w:t>
            </w:r>
          </w:p>
        </w:tc>
        <w:tc>
          <w:tcPr>
            <w:tcW w:w="189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olor w:val="000000"/>
                <w:lang w:val="en-US"/>
              </w:rPr>
            </w:pPr>
            <w:r w:rsidRPr="008F1DC0">
              <w:rPr>
                <w:rFonts w:ascii="Times New Roman" w:eastAsia="MS Mincho" w:hAnsi="Times New Roman"/>
                <w:color w:val="000000"/>
                <w:lang w:val="en-US"/>
              </w:rPr>
              <w:t>Discuss and develop technical design solution for project</w:t>
            </w:r>
          </w:p>
        </w:tc>
        <w:tc>
          <w:tcPr>
            <w:tcW w:w="108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Face to Face, Conference Call</w:t>
            </w:r>
          </w:p>
        </w:tc>
        <w:tc>
          <w:tcPr>
            <w:tcW w:w="1075"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As Needed</w:t>
            </w:r>
          </w:p>
        </w:tc>
        <w:tc>
          <w:tcPr>
            <w:tcW w:w="135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Times New Roman" w:hAnsi="Times New Roman"/>
                <w:lang w:val="en-US"/>
              </w:rPr>
              <w:t>Project team</w:t>
            </w:r>
          </w:p>
        </w:tc>
        <w:tc>
          <w:tcPr>
            <w:tcW w:w="108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Technical Leader</w:t>
            </w:r>
          </w:p>
        </w:tc>
        <w:tc>
          <w:tcPr>
            <w:tcW w:w="144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Meeting Minutes</w:t>
            </w:r>
          </w:p>
        </w:tc>
      </w:tr>
      <w:tr w:rsidR="00A02455" w:rsidRPr="008F1DC0" w:rsidTr="00A02455">
        <w:tc>
          <w:tcPr>
            <w:cnfStyle w:val="001000000000" w:firstRow="0" w:lastRow="0" w:firstColumn="1" w:lastColumn="0" w:oddVBand="0" w:evenVBand="0" w:oddHBand="0" w:evenHBand="0" w:firstRowFirstColumn="0" w:firstRowLastColumn="0" w:lastRowFirstColumn="0" w:lastRowLastColumn="0"/>
            <w:tcW w:w="1890" w:type="dxa"/>
          </w:tcPr>
          <w:p w:rsidR="00A02455" w:rsidRPr="008F1DC0" w:rsidRDefault="00A02455" w:rsidP="00A02455">
            <w:pPr>
              <w:spacing w:line="276" w:lineRule="auto"/>
              <w:contextualSpacing/>
              <w:rPr>
                <w:rFonts w:ascii="Times New Roman" w:eastAsia="MS Mincho" w:hAnsi="Times New Roman"/>
                <w:lang w:val="en-US"/>
              </w:rPr>
            </w:pPr>
            <w:r w:rsidRPr="008F1DC0">
              <w:rPr>
                <w:rFonts w:ascii="Times New Roman" w:eastAsia="MS Mincho" w:hAnsi="Times New Roman"/>
                <w:lang w:val="en-US"/>
              </w:rPr>
              <w:t>Monthly project status meetings</w:t>
            </w:r>
          </w:p>
        </w:tc>
        <w:tc>
          <w:tcPr>
            <w:tcW w:w="189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olor w:val="000000"/>
                <w:lang w:val="en-US"/>
              </w:rPr>
            </w:pPr>
            <w:r w:rsidRPr="008F1DC0">
              <w:rPr>
                <w:rFonts w:ascii="Times New Roman" w:eastAsia="MS Mincho" w:hAnsi="Times New Roman"/>
                <w:color w:val="000000"/>
                <w:lang w:val="en-US"/>
              </w:rPr>
              <w:t>Report on the status of project to management</w:t>
            </w:r>
          </w:p>
        </w:tc>
        <w:tc>
          <w:tcPr>
            <w:tcW w:w="108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Face to Face, Email</w:t>
            </w:r>
          </w:p>
        </w:tc>
        <w:tc>
          <w:tcPr>
            <w:tcW w:w="1075"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Monthly</w:t>
            </w:r>
          </w:p>
        </w:tc>
        <w:tc>
          <w:tcPr>
            <w:tcW w:w="135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lang w:val="en-US"/>
              </w:rPr>
            </w:pPr>
            <w:bookmarkStart w:id="1438" w:name="OLE_LINK40"/>
            <w:bookmarkStart w:id="1439" w:name="OLE_LINK41"/>
            <w:r w:rsidRPr="008F1DC0">
              <w:rPr>
                <w:rFonts w:ascii="Times New Roman" w:eastAsia="Times New Roman" w:hAnsi="Times New Roman"/>
                <w:lang w:val="en-US"/>
              </w:rPr>
              <w:t>Supervisor,</w:t>
            </w:r>
          </w:p>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Times New Roman" w:hAnsi="Times New Roman"/>
                <w:lang w:val="en-US"/>
              </w:rPr>
              <w:t>Project team</w:t>
            </w:r>
            <w:bookmarkEnd w:id="1438"/>
            <w:bookmarkEnd w:id="1439"/>
          </w:p>
        </w:tc>
        <w:tc>
          <w:tcPr>
            <w:tcW w:w="108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Times New Roman" w:hAnsi="Times New Roman"/>
                <w:lang w:val="en-US"/>
              </w:rPr>
              <w:t>Supervisor</w:t>
            </w:r>
          </w:p>
        </w:tc>
        <w:tc>
          <w:tcPr>
            <w:tcW w:w="1440" w:type="dxa"/>
          </w:tcPr>
          <w:p w:rsidR="00A02455" w:rsidRPr="008F1DC0" w:rsidRDefault="00A02455" w:rsidP="00A02455">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Project Schedule</w:t>
            </w:r>
          </w:p>
        </w:tc>
      </w:tr>
      <w:tr w:rsidR="00A02455" w:rsidRPr="008F1DC0" w:rsidTr="00A02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A02455" w:rsidRPr="008F1DC0" w:rsidRDefault="00A02455" w:rsidP="00A02455">
            <w:pPr>
              <w:spacing w:line="276" w:lineRule="auto"/>
              <w:contextualSpacing/>
              <w:rPr>
                <w:rFonts w:ascii="Times New Roman" w:eastAsia="MS Mincho" w:hAnsi="Times New Roman"/>
                <w:lang w:val="en-US"/>
              </w:rPr>
            </w:pPr>
            <w:r w:rsidRPr="008F1DC0">
              <w:rPr>
                <w:rFonts w:ascii="Times New Roman" w:eastAsia="MS Mincho" w:hAnsi="Times New Roman"/>
                <w:lang w:val="en-US"/>
              </w:rPr>
              <w:t>Project status report</w:t>
            </w:r>
          </w:p>
        </w:tc>
        <w:tc>
          <w:tcPr>
            <w:tcW w:w="189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olor w:val="000000"/>
                <w:lang w:val="en-US"/>
              </w:rPr>
            </w:pPr>
            <w:r w:rsidRPr="008F1DC0">
              <w:rPr>
                <w:rFonts w:ascii="Times New Roman" w:eastAsia="MS Mincho" w:hAnsi="Times New Roman"/>
                <w:color w:val="000000"/>
                <w:lang w:val="en-US"/>
              </w:rPr>
              <w:t xml:space="preserve">Report about project include: activities, progress, cost, and issue, perform... </w:t>
            </w:r>
          </w:p>
        </w:tc>
        <w:tc>
          <w:tcPr>
            <w:tcW w:w="108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Email</w:t>
            </w:r>
          </w:p>
        </w:tc>
        <w:tc>
          <w:tcPr>
            <w:tcW w:w="1075"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Monthly</w:t>
            </w:r>
          </w:p>
        </w:tc>
        <w:tc>
          <w:tcPr>
            <w:tcW w:w="1350" w:type="dxa"/>
          </w:tcPr>
          <w:p w:rsidR="00A02455" w:rsidRPr="008F1DC0" w:rsidRDefault="00A02455" w:rsidP="00A024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n-US"/>
              </w:rPr>
            </w:pPr>
            <w:r w:rsidRPr="008F1DC0">
              <w:rPr>
                <w:rFonts w:ascii="Times New Roman" w:eastAsia="Times New Roman" w:hAnsi="Times New Roman"/>
                <w:lang w:val="en-US"/>
              </w:rPr>
              <w:t>Supervisor,</w:t>
            </w:r>
          </w:p>
          <w:p w:rsidR="00A02455" w:rsidRPr="008F1DC0" w:rsidRDefault="00A02455" w:rsidP="00A024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lang w:val="en-US"/>
              </w:rPr>
            </w:pPr>
            <w:r w:rsidRPr="008F1DC0">
              <w:rPr>
                <w:rFonts w:ascii="Times New Roman" w:eastAsia="Times New Roman" w:hAnsi="Times New Roman"/>
                <w:lang w:val="en-US"/>
              </w:rPr>
              <w:t>Project team</w:t>
            </w:r>
          </w:p>
        </w:tc>
        <w:tc>
          <w:tcPr>
            <w:tcW w:w="108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Project Manager</w:t>
            </w:r>
          </w:p>
        </w:tc>
        <w:tc>
          <w:tcPr>
            <w:tcW w:w="1440" w:type="dxa"/>
          </w:tcPr>
          <w:p w:rsidR="00A02455" w:rsidRPr="008F1DC0" w:rsidRDefault="00A02455" w:rsidP="00A02455">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lang w:val="en-US"/>
              </w:rPr>
            </w:pPr>
            <w:r w:rsidRPr="008F1DC0">
              <w:rPr>
                <w:rFonts w:ascii="Times New Roman" w:eastAsia="MS Mincho" w:hAnsi="Times New Roman"/>
                <w:lang w:val="en-US"/>
              </w:rPr>
              <w:t>Project Status Report, Project Schedule</w:t>
            </w:r>
          </w:p>
        </w:tc>
      </w:tr>
    </w:tbl>
    <w:p w:rsidR="00A02455" w:rsidRPr="008F1DC0" w:rsidRDefault="00A02455" w:rsidP="00A02455">
      <w:pPr>
        <w:rPr>
          <w:rFonts w:ascii="Times New Roman" w:hAnsi="Times New Roman"/>
        </w:rPr>
      </w:pPr>
    </w:p>
    <w:p w:rsidR="00264326" w:rsidRPr="008F1DC0" w:rsidRDefault="00264326" w:rsidP="00A02455">
      <w:pPr>
        <w:rPr>
          <w:rFonts w:ascii="Times New Roman" w:hAnsi="Times New Roman"/>
        </w:rPr>
      </w:pPr>
    </w:p>
    <w:p w:rsidR="00264326" w:rsidRPr="008F1DC0" w:rsidRDefault="00264326" w:rsidP="00A02455">
      <w:pPr>
        <w:rPr>
          <w:rFonts w:ascii="Times New Roman" w:hAnsi="Times New Roman"/>
        </w:rPr>
      </w:pPr>
    </w:p>
    <w:p w:rsidR="00264326" w:rsidRPr="008F1DC0" w:rsidRDefault="00CE52D9" w:rsidP="00A5614C">
      <w:pPr>
        <w:spacing w:after="160" w:line="259" w:lineRule="auto"/>
        <w:rPr>
          <w:rFonts w:ascii="Times New Roman" w:hAnsi="Times New Roman"/>
        </w:rPr>
      </w:pPr>
      <w:r w:rsidRPr="008F1DC0">
        <w:rPr>
          <w:rFonts w:ascii="Times New Roman" w:hAnsi="Times New Roman"/>
        </w:rPr>
        <w:br w:type="page"/>
      </w:r>
    </w:p>
    <w:p w:rsidR="00A02455" w:rsidRPr="008F1DC0" w:rsidRDefault="00A02455" w:rsidP="00A02455">
      <w:pPr>
        <w:pStyle w:val="Heading5"/>
        <w:rPr>
          <w:rFonts w:cs="Times New Roman"/>
        </w:rPr>
      </w:pPr>
      <w:r w:rsidRPr="008F1DC0">
        <w:rPr>
          <w:rFonts w:cs="Times New Roman"/>
        </w:rPr>
        <w:lastRenderedPageBreak/>
        <w:t>2.</w:t>
      </w:r>
      <w:ins w:id="1440" w:author="Link Pieces" w:date="2015-08-26T15:06:00Z">
        <w:r w:rsidR="00980773">
          <w:rPr>
            <w:rFonts w:cs="Times New Roman"/>
          </w:rPr>
          <w:t>4</w:t>
        </w:r>
      </w:ins>
      <w:del w:id="1441" w:author="Link Pieces" w:date="2015-08-26T15:06:00Z">
        <w:r w:rsidRPr="008F1DC0" w:rsidDel="00980773">
          <w:rPr>
            <w:rFonts w:cs="Times New Roman"/>
          </w:rPr>
          <w:delText>3</w:delText>
        </w:r>
      </w:del>
      <w:r w:rsidRPr="008F1DC0">
        <w:rPr>
          <w:rFonts w:cs="Times New Roman"/>
        </w:rPr>
        <w:t>.7.2.2 Stakeholder Communication Follow Process</w:t>
      </w:r>
    </w:p>
    <w:p w:rsidR="00A02455" w:rsidRPr="008F1DC0" w:rsidRDefault="00A02455" w:rsidP="00A02455">
      <w:pPr>
        <w:pStyle w:val="ListParagraph"/>
        <w:ind w:left="0"/>
        <w:rPr>
          <w:rFonts w:ascii="Times New Roman" w:hAnsi="Times New Roman"/>
          <w:color w:val="000000"/>
          <w:shd w:val="clear" w:color="auto" w:fill="FFFFFF"/>
        </w:rPr>
      </w:pPr>
      <w:r w:rsidRPr="008F1DC0">
        <w:rPr>
          <w:rFonts w:ascii="Times New Roman" w:hAnsi="Times New Roman"/>
          <w:color w:val="000000"/>
          <w:shd w:val="clear" w:color="auto" w:fill="FFFFFF"/>
        </w:rPr>
        <w:t xml:space="preserve">The following table identifies the communications tasks for this project. </w:t>
      </w:r>
    </w:p>
    <w:tbl>
      <w:tblPr>
        <w:tblW w:w="999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2160"/>
        <w:gridCol w:w="1350"/>
        <w:gridCol w:w="1890"/>
        <w:gridCol w:w="1980"/>
        <w:gridCol w:w="1980"/>
      </w:tblGrid>
      <w:tr w:rsidR="00A02455" w:rsidRPr="008F1DC0" w:rsidTr="00A5614C">
        <w:tc>
          <w:tcPr>
            <w:tcW w:w="630" w:type="dxa"/>
            <w:shd w:val="clear" w:color="auto" w:fill="5B9BD5" w:themeFill="accent1"/>
          </w:tcPr>
          <w:p w:rsidR="00A02455" w:rsidRPr="008F1DC0" w:rsidRDefault="00A02455" w:rsidP="00A5614C">
            <w:pPr>
              <w:pStyle w:val="BodyText"/>
              <w:spacing w:before="0"/>
              <w:ind w:left="0"/>
              <w:jc w:val="center"/>
              <w:rPr>
                <w:b/>
              </w:rPr>
            </w:pPr>
            <w:r w:rsidRPr="008F1DC0">
              <w:rPr>
                <w:b/>
                <w:sz w:val="22"/>
                <w:szCs w:val="22"/>
              </w:rPr>
              <w:t>No</w:t>
            </w:r>
          </w:p>
        </w:tc>
        <w:tc>
          <w:tcPr>
            <w:tcW w:w="2160" w:type="dxa"/>
            <w:shd w:val="clear" w:color="auto" w:fill="5B9BD5" w:themeFill="accent1"/>
          </w:tcPr>
          <w:p w:rsidR="00A02455" w:rsidRPr="008F1DC0" w:rsidRDefault="00A02455" w:rsidP="00A5614C">
            <w:pPr>
              <w:pStyle w:val="BodyText"/>
              <w:spacing w:before="0"/>
              <w:ind w:left="0"/>
              <w:jc w:val="center"/>
              <w:rPr>
                <w:b/>
              </w:rPr>
            </w:pPr>
            <w:r w:rsidRPr="008F1DC0">
              <w:rPr>
                <w:b/>
                <w:sz w:val="22"/>
                <w:szCs w:val="22"/>
              </w:rPr>
              <w:t>Type</w:t>
            </w:r>
          </w:p>
        </w:tc>
        <w:tc>
          <w:tcPr>
            <w:tcW w:w="1350" w:type="dxa"/>
            <w:shd w:val="clear" w:color="auto" w:fill="5B9BD5" w:themeFill="accent1"/>
          </w:tcPr>
          <w:p w:rsidR="00A02455" w:rsidRPr="008F1DC0" w:rsidRDefault="00A02455" w:rsidP="00A5614C">
            <w:pPr>
              <w:pStyle w:val="BodyText"/>
              <w:spacing w:before="0"/>
              <w:ind w:left="0"/>
              <w:jc w:val="center"/>
              <w:rPr>
                <w:b/>
              </w:rPr>
            </w:pPr>
            <w:r w:rsidRPr="008F1DC0">
              <w:rPr>
                <w:b/>
                <w:sz w:val="22"/>
                <w:szCs w:val="22"/>
              </w:rPr>
              <w:t>Method Tool</w:t>
            </w:r>
          </w:p>
        </w:tc>
        <w:tc>
          <w:tcPr>
            <w:tcW w:w="1890" w:type="dxa"/>
            <w:shd w:val="clear" w:color="auto" w:fill="5B9BD5" w:themeFill="accent1"/>
          </w:tcPr>
          <w:p w:rsidR="00A02455" w:rsidRPr="008F1DC0" w:rsidRDefault="00A02455" w:rsidP="00A5614C">
            <w:pPr>
              <w:pStyle w:val="BodyText"/>
              <w:spacing w:before="0"/>
              <w:ind w:left="0"/>
              <w:jc w:val="center"/>
              <w:rPr>
                <w:b/>
              </w:rPr>
            </w:pPr>
            <w:r w:rsidRPr="008F1DC0">
              <w:rPr>
                <w:b/>
                <w:sz w:val="22"/>
                <w:szCs w:val="22"/>
              </w:rPr>
              <w:t>When</w:t>
            </w:r>
          </w:p>
        </w:tc>
        <w:tc>
          <w:tcPr>
            <w:tcW w:w="1980" w:type="dxa"/>
            <w:shd w:val="clear" w:color="auto" w:fill="5B9BD5" w:themeFill="accent1"/>
          </w:tcPr>
          <w:p w:rsidR="00A02455" w:rsidRPr="008F1DC0" w:rsidRDefault="00A02455" w:rsidP="00A5614C">
            <w:pPr>
              <w:pStyle w:val="BodyText"/>
              <w:spacing w:before="0"/>
              <w:ind w:left="0"/>
              <w:jc w:val="center"/>
              <w:rPr>
                <w:b/>
              </w:rPr>
            </w:pPr>
            <w:r w:rsidRPr="008F1DC0">
              <w:rPr>
                <w:b/>
                <w:sz w:val="22"/>
                <w:szCs w:val="22"/>
              </w:rPr>
              <w:t>Content</w:t>
            </w:r>
          </w:p>
        </w:tc>
        <w:tc>
          <w:tcPr>
            <w:tcW w:w="1980" w:type="dxa"/>
            <w:shd w:val="clear" w:color="auto" w:fill="5B9BD5" w:themeFill="accent1"/>
          </w:tcPr>
          <w:p w:rsidR="00A02455" w:rsidRPr="008F1DC0" w:rsidRDefault="00A02455" w:rsidP="00A5614C">
            <w:pPr>
              <w:pStyle w:val="BodyText"/>
              <w:spacing w:before="0"/>
              <w:ind w:left="0"/>
              <w:jc w:val="left"/>
              <w:rPr>
                <w:b/>
              </w:rPr>
            </w:pPr>
            <w:r w:rsidRPr="008F1DC0">
              <w:rPr>
                <w:b/>
                <w:sz w:val="22"/>
                <w:szCs w:val="22"/>
              </w:rPr>
              <w:t>Responsibilities</w:t>
            </w:r>
          </w:p>
        </w:tc>
      </w:tr>
      <w:tr w:rsidR="00A02455" w:rsidRPr="008F1DC0" w:rsidTr="00A02455">
        <w:trPr>
          <w:trHeight w:val="395"/>
        </w:trPr>
        <w:tc>
          <w:tcPr>
            <w:tcW w:w="9990" w:type="dxa"/>
            <w:gridSpan w:val="6"/>
            <w:shd w:val="clear" w:color="auto" w:fill="C9C9C9" w:themeFill="accent3" w:themeFillTint="99"/>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Project Task Tracking</w:t>
            </w:r>
          </w:p>
        </w:tc>
      </w:tr>
      <w:tr w:rsidR="00A02455" w:rsidRPr="008F1DC0" w:rsidTr="00A5614C">
        <w:tc>
          <w:tcPr>
            <w:tcW w:w="630" w:type="dxa"/>
            <w:tcBorders>
              <w:bottom w:val="nil"/>
            </w:tcBorders>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1</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Task scheduling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MS Project</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At the beginning of every stage and weekly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Rescheduling when necessary</w:t>
            </w:r>
          </w:p>
        </w:tc>
        <w:tc>
          <w:tcPr>
            <w:tcW w:w="1980" w:type="dxa"/>
            <w:shd w:val="clear" w:color="auto" w:fill="auto"/>
          </w:tcPr>
          <w:p w:rsidR="00A02455" w:rsidRPr="008F1DC0" w:rsidRDefault="00A02455" w:rsidP="00A5614C">
            <w:pPr>
              <w:spacing w:after="120"/>
              <w:rPr>
                <w:rFonts w:ascii="Times New Roman" w:hAnsi="Times New Roman"/>
              </w:rPr>
            </w:pP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Project Manager</w:t>
            </w:r>
          </w:p>
        </w:tc>
      </w:tr>
      <w:tr w:rsidR="00A02455" w:rsidRPr="008F1DC0" w:rsidTr="00A5614C">
        <w:tc>
          <w:tcPr>
            <w:tcW w:w="630" w:type="dxa"/>
            <w:tcBorders>
              <w:top w:val="nil"/>
            </w:tcBorders>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2</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Task assignment </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MS Project</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Before every new stage</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Weekly</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Reassign when necessary</w:t>
            </w:r>
          </w:p>
        </w:tc>
        <w:tc>
          <w:tcPr>
            <w:tcW w:w="1980" w:type="dxa"/>
            <w:shd w:val="clear" w:color="auto" w:fill="auto"/>
          </w:tcPr>
          <w:p w:rsidR="00A02455" w:rsidRPr="008F1DC0" w:rsidRDefault="00A02455" w:rsidP="00A5614C">
            <w:pPr>
              <w:spacing w:after="120"/>
              <w:rPr>
                <w:rFonts w:ascii="Times New Roman" w:hAnsi="Times New Roman"/>
              </w:rPr>
            </w:pP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Project Manager, Technical Leader</w:t>
            </w:r>
          </w:p>
          <w:p w:rsidR="00A02455" w:rsidRPr="008F1DC0" w:rsidRDefault="00A02455" w:rsidP="00A5614C">
            <w:pPr>
              <w:spacing w:after="120"/>
              <w:rPr>
                <w:rFonts w:ascii="Times New Roman" w:hAnsi="Times New Roman"/>
              </w:rPr>
            </w:pPr>
          </w:p>
        </w:tc>
      </w:tr>
      <w:tr w:rsidR="00A02455" w:rsidRPr="008F1DC0" w:rsidTr="00A5614C">
        <w:tc>
          <w:tcPr>
            <w:tcW w:w="630" w:type="dxa"/>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3</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Task progress reporting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Email</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Before 23:30</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Friday (Weekly)</w:t>
            </w:r>
          </w:p>
        </w:tc>
        <w:tc>
          <w:tcPr>
            <w:tcW w:w="1980" w:type="dxa"/>
            <w:shd w:val="clear" w:color="auto" w:fill="auto"/>
          </w:tcPr>
          <w:p w:rsidR="00A02455" w:rsidRPr="008F1DC0" w:rsidRDefault="00A02455" w:rsidP="00A5614C">
            <w:pPr>
              <w:spacing w:after="120"/>
              <w:rPr>
                <w:rFonts w:ascii="Times New Roman" w:hAnsi="Times New Roman"/>
              </w:rPr>
            </w:pP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Project Team Member</w:t>
            </w:r>
          </w:p>
        </w:tc>
      </w:tr>
      <w:tr w:rsidR="00A02455" w:rsidRPr="008F1DC0" w:rsidTr="00A02455">
        <w:tc>
          <w:tcPr>
            <w:tcW w:w="9990" w:type="dxa"/>
            <w:gridSpan w:val="6"/>
            <w:shd w:val="clear" w:color="auto" w:fill="C9C9C9" w:themeFill="accent3" w:themeFillTint="99"/>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Project Meeting</w:t>
            </w:r>
          </w:p>
        </w:tc>
      </w:tr>
      <w:tr w:rsidR="00A02455" w:rsidRPr="008F1DC0" w:rsidTr="00A5614C">
        <w:tc>
          <w:tcPr>
            <w:tcW w:w="630" w:type="dxa"/>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4</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Kick-off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meeting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Face to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Initiation stage</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introduction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Risk identification</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Feasible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identification</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Manager, Project Team Members,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Supervisor</w:t>
            </w:r>
          </w:p>
        </w:tc>
      </w:tr>
      <w:tr w:rsidR="00A02455" w:rsidRPr="008F1DC0" w:rsidTr="00A5614C">
        <w:trPr>
          <w:trHeight w:val="1637"/>
        </w:trPr>
        <w:tc>
          <w:tcPr>
            <w:tcW w:w="630" w:type="dxa"/>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5</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progress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review meeting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Face to</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Depends on the time arranged by the supervisor</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Report 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status</w:t>
            </w:r>
            <w:r w:rsidRPr="008F1DC0">
              <w:rPr>
                <w:rFonts w:ascii="Times New Roman" w:hAnsi="Times New Roman"/>
              </w:rPr>
              <w:t xml:space="preserve">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Raise issues</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Resolve any open issues, risks and changes</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Discuss any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suggestion and</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improvement</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Manager, Project Team Members,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Supervisor</w:t>
            </w:r>
          </w:p>
        </w:tc>
      </w:tr>
      <w:tr w:rsidR="00A02455" w:rsidRPr="008F1DC0" w:rsidTr="00A5614C">
        <w:tc>
          <w:tcPr>
            <w:tcW w:w="630" w:type="dxa"/>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6</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Milestone meeting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Face to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After each milestone</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Review 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objective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Evaluate 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performance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lastRenderedPageBreak/>
              <w:t xml:space="preserve">Update 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plan for next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stage</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lastRenderedPageBreak/>
              <w:t xml:space="preserve">Project Manager, 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Team Members,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Supervisor</w:t>
            </w:r>
          </w:p>
        </w:tc>
      </w:tr>
      <w:tr w:rsidR="00A02455" w:rsidRPr="008F1DC0" w:rsidTr="00A5614C">
        <w:tc>
          <w:tcPr>
            <w:tcW w:w="630" w:type="dxa"/>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lastRenderedPageBreak/>
              <w:t>7</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Weekly team meeting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Face to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At the afternoon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of Tuesday and Thursday </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Change request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review &amp;</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discussion</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Manager, Project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Team Members</w:t>
            </w:r>
          </w:p>
        </w:tc>
      </w:tr>
      <w:tr w:rsidR="00A02455" w:rsidRPr="008F1DC0" w:rsidTr="00A5614C">
        <w:tc>
          <w:tcPr>
            <w:tcW w:w="630" w:type="dxa"/>
            <w:shd w:val="clear" w:color="auto" w:fill="auto"/>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8</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Change review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meeting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Face to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When available</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Change request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review &amp;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discussion</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Project Manager, Technical Leader, Supervisor</w:t>
            </w:r>
          </w:p>
        </w:tc>
      </w:tr>
      <w:tr w:rsidR="00A02455" w:rsidRPr="008F1DC0" w:rsidTr="00A02455">
        <w:tc>
          <w:tcPr>
            <w:tcW w:w="9990" w:type="dxa"/>
            <w:gridSpan w:val="6"/>
            <w:shd w:val="clear" w:color="auto" w:fill="C9C9C9" w:themeFill="accent3" w:themeFillTint="99"/>
          </w:tcPr>
          <w:p w:rsidR="00A02455" w:rsidRPr="008F1DC0" w:rsidRDefault="00A02455" w:rsidP="00A5614C">
            <w:pPr>
              <w:spacing w:after="120"/>
              <w:rPr>
                <w:rFonts w:ascii="Times New Roman" w:hAnsi="Times New Roman"/>
                <w:b/>
              </w:rPr>
            </w:pPr>
            <w:r w:rsidRPr="008F1DC0">
              <w:rPr>
                <w:rFonts w:ascii="Times New Roman" w:hAnsi="Times New Roman"/>
                <w:b/>
                <w:sz w:val="22"/>
                <w:szCs w:val="22"/>
              </w:rPr>
              <w:t>Others</w:t>
            </w:r>
          </w:p>
        </w:tc>
      </w:tr>
      <w:tr w:rsidR="00A02455" w:rsidRPr="008F1DC0" w:rsidTr="00A5614C">
        <w:trPr>
          <w:trHeight w:val="1799"/>
        </w:trPr>
        <w:tc>
          <w:tcPr>
            <w:tcW w:w="630" w:type="dxa"/>
            <w:shd w:val="clear" w:color="auto" w:fill="auto"/>
          </w:tcPr>
          <w:p w:rsidR="00A02455" w:rsidRPr="008F1DC0" w:rsidRDefault="005E4209" w:rsidP="00A5614C">
            <w:pPr>
              <w:spacing w:after="120"/>
              <w:rPr>
                <w:rFonts w:ascii="Times New Roman" w:hAnsi="Times New Roman"/>
                <w:b/>
              </w:rPr>
            </w:pPr>
            <w:r w:rsidRPr="008F1DC0">
              <w:rPr>
                <w:rFonts w:ascii="Times New Roman" w:hAnsi="Times New Roman"/>
                <w:b/>
                <w:sz w:val="22"/>
                <w:szCs w:val="22"/>
              </w:rPr>
              <w:t>9</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Raise issue request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support</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Email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Phone</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Skype</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 to</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Upon request</w:t>
            </w:r>
          </w:p>
        </w:tc>
        <w:tc>
          <w:tcPr>
            <w:tcW w:w="1980" w:type="dxa"/>
            <w:shd w:val="clear" w:color="auto" w:fill="auto"/>
          </w:tcPr>
          <w:p w:rsidR="00A02455" w:rsidRPr="008F1DC0" w:rsidRDefault="00A02455" w:rsidP="00A5614C">
            <w:pPr>
              <w:spacing w:after="120"/>
              <w:rPr>
                <w:rFonts w:ascii="Times New Roman" w:hAnsi="Times New Roman"/>
              </w:rPr>
            </w:pP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Team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Members</w:t>
            </w:r>
          </w:p>
        </w:tc>
      </w:tr>
      <w:tr w:rsidR="00A02455" w:rsidRPr="008F1DC0" w:rsidTr="00A5614C">
        <w:tc>
          <w:tcPr>
            <w:tcW w:w="630" w:type="dxa"/>
            <w:shd w:val="clear" w:color="auto" w:fill="auto"/>
          </w:tcPr>
          <w:p w:rsidR="00A02455" w:rsidRPr="008F1DC0" w:rsidRDefault="005E4209" w:rsidP="00A5614C">
            <w:pPr>
              <w:spacing w:after="120"/>
              <w:rPr>
                <w:rFonts w:ascii="Times New Roman" w:hAnsi="Times New Roman"/>
                <w:b/>
              </w:rPr>
            </w:pPr>
            <w:r w:rsidRPr="008F1DC0">
              <w:rPr>
                <w:rFonts w:ascii="Times New Roman" w:hAnsi="Times New Roman"/>
                <w:b/>
                <w:sz w:val="22"/>
                <w:szCs w:val="22"/>
              </w:rPr>
              <w:t>10</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Seminar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technical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training</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Face to</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face</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When available</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Technical or knowledge training</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Project Manager, Project Team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Members</w:t>
            </w:r>
          </w:p>
        </w:tc>
      </w:tr>
      <w:tr w:rsidR="00A02455" w:rsidRPr="008F1DC0" w:rsidTr="00A5614C">
        <w:tc>
          <w:tcPr>
            <w:tcW w:w="630" w:type="dxa"/>
            <w:shd w:val="clear" w:color="auto" w:fill="auto"/>
          </w:tcPr>
          <w:p w:rsidR="00A02455" w:rsidRPr="008F1DC0" w:rsidRDefault="005E4209" w:rsidP="00A5614C">
            <w:pPr>
              <w:spacing w:after="120"/>
              <w:rPr>
                <w:rFonts w:ascii="Times New Roman" w:hAnsi="Times New Roman"/>
                <w:b/>
              </w:rPr>
            </w:pPr>
            <w:r w:rsidRPr="008F1DC0">
              <w:rPr>
                <w:rFonts w:ascii="Times New Roman" w:hAnsi="Times New Roman"/>
                <w:b/>
                <w:sz w:val="22"/>
                <w:szCs w:val="22"/>
              </w:rPr>
              <w:t>11</w:t>
            </w:r>
          </w:p>
        </w:tc>
        <w:tc>
          <w:tcPr>
            <w:tcW w:w="216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Weekly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report to the</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Supervisor</w:t>
            </w:r>
          </w:p>
        </w:tc>
        <w:tc>
          <w:tcPr>
            <w:tcW w:w="135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Face to face </w:t>
            </w:r>
          </w:p>
        </w:tc>
        <w:tc>
          <w:tcPr>
            <w:tcW w:w="189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Depends on the time arranged by the supervisor</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Report what was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done in the week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and what to do in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the next week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Request face to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 xml:space="preserve">face meeting </w:t>
            </w:r>
          </w:p>
          <w:p w:rsidR="00A02455" w:rsidRPr="008F1DC0" w:rsidRDefault="00A02455" w:rsidP="00A5614C">
            <w:pPr>
              <w:spacing w:after="120"/>
              <w:rPr>
                <w:rFonts w:ascii="Times New Roman" w:hAnsi="Times New Roman"/>
              </w:rPr>
            </w:pPr>
            <w:r w:rsidRPr="008F1DC0">
              <w:rPr>
                <w:rFonts w:ascii="Times New Roman" w:hAnsi="Times New Roman"/>
                <w:sz w:val="22"/>
                <w:szCs w:val="22"/>
              </w:rPr>
              <w:t>Raise issues if any</w:t>
            </w:r>
          </w:p>
        </w:tc>
        <w:tc>
          <w:tcPr>
            <w:tcW w:w="1980" w:type="dxa"/>
            <w:shd w:val="clear" w:color="auto" w:fill="auto"/>
          </w:tcPr>
          <w:p w:rsidR="00A02455" w:rsidRPr="008F1DC0" w:rsidRDefault="00A02455" w:rsidP="00A5614C">
            <w:pPr>
              <w:spacing w:after="120"/>
              <w:rPr>
                <w:rFonts w:ascii="Times New Roman" w:hAnsi="Times New Roman"/>
              </w:rPr>
            </w:pPr>
            <w:r w:rsidRPr="008F1DC0">
              <w:rPr>
                <w:rFonts w:ascii="Times New Roman" w:hAnsi="Times New Roman"/>
                <w:sz w:val="22"/>
                <w:szCs w:val="22"/>
              </w:rPr>
              <w:t>Project Manager, Supervisor</w:t>
            </w:r>
          </w:p>
        </w:tc>
      </w:tr>
    </w:tbl>
    <w:p w:rsidR="00A02455" w:rsidRPr="008F1DC0" w:rsidRDefault="00A02455" w:rsidP="00A02455">
      <w:pPr>
        <w:rPr>
          <w:rFonts w:ascii="Times New Roman" w:hAnsi="Times New Roman"/>
        </w:rPr>
      </w:pPr>
    </w:p>
    <w:p w:rsidR="00A02455" w:rsidRPr="008F1DC0" w:rsidRDefault="003F3239" w:rsidP="00A02455">
      <w:pPr>
        <w:pStyle w:val="Heading5"/>
        <w:rPr>
          <w:rFonts w:cs="Times New Roman"/>
        </w:rPr>
      </w:pPr>
      <w:r w:rsidRPr="008F1DC0">
        <w:rPr>
          <w:rFonts w:cs="Times New Roman"/>
        </w:rPr>
        <w:t>2.</w:t>
      </w:r>
      <w:ins w:id="1442" w:author="Link Pieces" w:date="2015-08-26T15:06:00Z">
        <w:r w:rsidR="00980773">
          <w:rPr>
            <w:rFonts w:cs="Times New Roman"/>
          </w:rPr>
          <w:t>4</w:t>
        </w:r>
      </w:ins>
      <w:del w:id="1443" w:author="Link Pieces" w:date="2015-08-26T15:06:00Z">
        <w:r w:rsidRPr="008F1DC0" w:rsidDel="00980773">
          <w:rPr>
            <w:rFonts w:cs="Times New Roman"/>
          </w:rPr>
          <w:delText>3</w:delText>
        </w:r>
      </w:del>
      <w:r w:rsidRPr="008F1DC0">
        <w:rPr>
          <w:rFonts w:cs="Times New Roman"/>
        </w:rPr>
        <w:t>.7.2.3</w:t>
      </w:r>
      <w:r w:rsidR="00A02455" w:rsidRPr="008F1DC0">
        <w:rPr>
          <w:rFonts w:cs="Times New Roman"/>
        </w:rPr>
        <w:t xml:space="preserve"> Communication between Team Members</w:t>
      </w:r>
    </w:p>
    <w:p w:rsidR="00A02455" w:rsidRPr="008F1DC0" w:rsidRDefault="00A02455" w:rsidP="00A02455">
      <w:pPr>
        <w:pStyle w:val="ListParagraph"/>
        <w:numPr>
          <w:ilvl w:val="0"/>
          <w:numId w:val="33"/>
        </w:numPr>
        <w:spacing w:before="60" w:after="60" w:line="276" w:lineRule="auto"/>
        <w:rPr>
          <w:rFonts w:ascii="Times New Roman" w:hAnsi="Times New Roman"/>
        </w:rPr>
      </w:pPr>
      <w:r w:rsidRPr="008F1DC0">
        <w:rPr>
          <w:rFonts w:ascii="Times New Roman" w:hAnsi="Times New Roman"/>
          <w:b/>
        </w:rPr>
        <w:t>Face-to-face meeting</w:t>
      </w:r>
      <w:r w:rsidRPr="008F1DC0">
        <w:rPr>
          <w:rFonts w:ascii="Times New Roman" w:hAnsi="Times New Roman"/>
        </w:rPr>
        <w:t xml:space="preserve">:  at least twice per week, Monday and Friday. This is the most effective way to communicate, and we can solve problems easily. </w:t>
      </w:r>
    </w:p>
    <w:p w:rsidR="00A02455" w:rsidRPr="008F1DC0" w:rsidRDefault="00A02455" w:rsidP="00A02455">
      <w:pPr>
        <w:pStyle w:val="ListParagraph"/>
        <w:numPr>
          <w:ilvl w:val="0"/>
          <w:numId w:val="33"/>
        </w:numPr>
        <w:spacing w:before="60" w:after="60" w:line="276" w:lineRule="auto"/>
        <w:rPr>
          <w:rFonts w:ascii="Times New Roman" w:hAnsi="Times New Roman"/>
        </w:rPr>
      </w:pPr>
      <w:r w:rsidRPr="008F1DC0">
        <w:rPr>
          <w:rFonts w:ascii="Times New Roman" w:hAnsi="Times New Roman"/>
          <w:b/>
        </w:rPr>
        <w:t>Email and message</w:t>
      </w:r>
      <w:r w:rsidRPr="008F1DC0">
        <w:rPr>
          <w:rFonts w:ascii="Times New Roman" w:hAnsi="Times New Roman"/>
        </w:rPr>
        <w:t xml:space="preserve">: Gmail, Skype and Facebook are used to communicate online. It helps us to keep track of team’s progress. </w:t>
      </w:r>
    </w:p>
    <w:p w:rsidR="0006297C" w:rsidRPr="008F1DC0" w:rsidRDefault="00A02455" w:rsidP="00A5614C">
      <w:pPr>
        <w:pStyle w:val="ListParagraph"/>
        <w:numPr>
          <w:ilvl w:val="0"/>
          <w:numId w:val="33"/>
        </w:numPr>
        <w:spacing w:before="60" w:after="60" w:line="276" w:lineRule="auto"/>
        <w:rPr>
          <w:rFonts w:ascii="Times New Roman" w:hAnsi="Times New Roman"/>
        </w:rPr>
      </w:pPr>
      <w:r w:rsidRPr="008F1DC0">
        <w:rPr>
          <w:rFonts w:ascii="Times New Roman" w:hAnsi="Times New Roman"/>
          <w:b/>
        </w:rPr>
        <w:t>Mobile phone</w:t>
      </w:r>
      <w:r w:rsidRPr="008F1DC0">
        <w:rPr>
          <w:rFonts w:ascii="Times New Roman" w:hAnsi="Times New Roman"/>
        </w:rPr>
        <w:t>: In an emergency situation, we use mobile phone to contact directly with other members.</w:t>
      </w:r>
      <w:r w:rsidR="00264326" w:rsidRPr="008F1DC0">
        <w:rPr>
          <w:rFonts w:ascii="Times New Roman" w:hAnsi="Times New Roman"/>
        </w:rPr>
        <w:br w:type="page"/>
      </w:r>
    </w:p>
    <w:p w:rsidR="0006297C" w:rsidRPr="008F1DC0" w:rsidRDefault="0006297C" w:rsidP="0006297C">
      <w:pPr>
        <w:pStyle w:val="Heading1"/>
        <w:rPr>
          <w:rFonts w:ascii="Times New Roman" w:hAnsi="Times New Roman" w:cs="Times New Roman"/>
          <w:b/>
          <w:color w:val="auto"/>
        </w:rPr>
      </w:pPr>
      <w:bookmarkStart w:id="1444" w:name="_Toc424685139"/>
      <w:bookmarkStart w:id="1445" w:name="_Toc428358806"/>
      <w:r w:rsidRPr="008F1DC0">
        <w:rPr>
          <w:rFonts w:ascii="Times New Roman" w:hAnsi="Times New Roman" w:cs="Times New Roman"/>
          <w:b/>
          <w:color w:val="auto"/>
        </w:rPr>
        <w:lastRenderedPageBreak/>
        <w:t>CHAPTER 3: SOFTWARE REQUIREMENT SPECIFICATION</w:t>
      </w:r>
      <w:bookmarkEnd w:id="1444"/>
      <w:bookmarkEnd w:id="1445"/>
    </w:p>
    <w:p w:rsidR="009216E4" w:rsidRPr="008F1DC0" w:rsidRDefault="009216E4" w:rsidP="009216E4">
      <w:pPr>
        <w:pStyle w:val="Heading2"/>
        <w:numPr>
          <w:ilvl w:val="0"/>
          <w:numId w:val="0"/>
        </w:numPr>
        <w:rPr>
          <w:rFonts w:ascii="Times New Roman" w:hAnsi="Times New Roman"/>
        </w:rPr>
      </w:pPr>
      <w:bookmarkStart w:id="1446" w:name="_Toc428358807"/>
      <w:r w:rsidRPr="008F1DC0">
        <w:rPr>
          <w:rFonts w:ascii="Times New Roman" w:hAnsi="Times New Roman"/>
        </w:rPr>
        <w:t>3.1 Purpose</w:t>
      </w:r>
      <w:bookmarkEnd w:id="1446"/>
    </w:p>
    <w:p w:rsidR="007C3C9C" w:rsidRPr="008F1DC0" w:rsidRDefault="007C3C9C" w:rsidP="00A5614C">
      <w:pPr>
        <w:jc w:val="both"/>
        <w:rPr>
          <w:rFonts w:ascii="Times New Roman" w:hAnsi="Times New Roman"/>
          <w:rPrChange w:id="1447" w:author="Link Pieces" w:date="2015-08-26T13:21:00Z">
            <w:rPr/>
          </w:rPrChange>
        </w:rPr>
      </w:pPr>
      <w:r w:rsidRPr="008F1DC0">
        <w:rPr>
          <w:rFonts w:ascii="Times New Roman" w:hAnsi="Times New Roman"/>
          <w:rPrChange w:id="1448" w:author="Link Pieces" w:date="2015-08-26T13:21:00Z">
            <w:rPr/>
          </w:rPrChange>
        </w:rPr>
        <w:t>This chapter outlines functional and non-functional requirements of our website. It also provides some format constraints in common requirements and project success criteria. All members will work (design, code, test) based on the information provided in this chapter.</w:t>
      </w:r>
    </w:p>
    <w:p w:rsidR="0006297C" w:rsidRPr="008F1DC0" w:rsidRDefault="0006297C" w:rsidP="00A5614C">
      <w:pPr>
        <w:pStyle w:val="Heading2"/>
        <w:numPr>
          <w:ilvl w:val="0"/>
          <w:numId w:val="0"/>
        </w:numPr>
        <w:rPr>
          <w:rFonts w:ascii="Times New Roman" w:hAnsi="Times New Roman"/>
        </w:rPr>
      </w:pPr>
      <w:bookmarkStart w:id="1449" w:name="_Toc385462677"/>
      <w:bookmarkStart w:id="1450" w:name="_Toc396385598"/>
      <w:bookmarkStart w:id="1451" w:name="_Toc424685140"/>
      <w:bookmarkStart w:id="1452" w:name="_Toc428358808"/>
      <w:bookmarkStart w:id="1453" w:name="OLE_LINK272"/>
      <w:bookmarkStart w:id="1454" w:name="OLE_LINK273"/>
      <w:r w:rsidRPr="008F1DC0">
        <w:rPr>
          <w:rFonts w:ascii="Times New Roman" w:hAnsi="Times New Roman"/>
        </w:rPr>
        <w:t>3.</w:t>
      </w:r>
      <w:r w:rsidR="009216E4" w:rsidRPr="008F1DC0">
        <w:rPr>
          <w:rFonts w:ascii="Times New Roman" w:hAnsi="Times New Roman"/>
        </w:rPr>
        <w:t>2</w:t>
      </w:r>
      <w:r w:rsidRPr="008F1DC0">
        <w:rPr>
          <w:rFonts w:ascii="Times New Roman" w:hAnsi="Times New Roman"/>
        </w:rPr>
        <w:t xml:space="preserve"> </w:t>
      </w:r>
      <w:bookmarkStart w:id="1455" w:name="OLE_LINK270"/>
      <w:bookmarkStart w:id="1456" w:name="OLE_LINK271"/>
      <w:bookmarkEnd w:id="1449"/>
      <w:bookmarkEnd w:id="1450"/>
      <w:r w:rsidRPr="008F1DC0">
        <w:rPr>
          <w:rFonts w:ascii="Times New Roman" w:hAnsi="Times New Roman"/>
        </w:rPr>
        <w:t>User Requirement Specification</w:t>
      </w:r>
      <w:bookmarkEnd w:id="1451"/>
      <w:bookmarkEnd w:id="1452"/>
      <w:bookmarkEnd w:id="1455"/>
      <w:bookmarkEnd w:id="1456"/>
    </w:p>
    <w:p w:rsidR="000D7383" w:rsidRPr="008F1DC0" w:rsidRDefault="000D7383" w:rsidP="000D7383">
      <w:pPr>
        <w:rPr>
          <w:rFonts w:ascii="Times New Roman" w:hAnsi="Times New Roman"/>
        </w:rPr>
      </w:pPr>
      <w:r w:rsidRPr="008F1DC0">
        <w:rPr>
          <w:rFonts w:ascii="Times New Roman" w:hAnsi="Times New Roman"/>
        </w:rPr>
        <w:t xml:space="preserve">Bespoke </w:t>
      </w:r>
      <w:r w:rsidR="00237176" w:rsidRPr="008F1DC0">
        <w:rPr>
          <w:rFonts w:ascii="Times New Roman" w:hAnsi="Times New Roman"/>
        </w:rPr>
        <w:t xml:space="preserve">system </w:t>
      </w:r>
      <w:r w:rsidRPr="008F1DC0">
        <w:rPr>
          <w:rFonts w:ascii="Times New Roman" w:hAnsi="Times New Roman"/>
        </w:rPr>
        <w:t xml:space="preserve">has 2 </w:t>
      </w:r>
      <w:r w:rsidR="00237176" w:rsidRPr="008F1DC0">
        <w:rPr>
          <w:rFonts w:ascii="Times New Roman" w:hAnsi="Times New Roman"/>
        </w:rPr>
        <w:t>separate database</w:t>
      </w:r>
      <w:ins w:id="1457" w:author="Khánh Cao Duy" w:date="2015-08-26T11:18:00Z">
        <w:r w:rsidR="0098018E" w:rsidRPr="008F1DC0">
          <w:rPr>
            <w:rFonts w:ascii="Times New Roman" w:hAnsi="Times New Roman"/>
          </w:rPr>
          <w:t xml:space="preserve"> schemas</w:t>
        </w:r>
      </w:ins>
      <w:ins w:id="1458" w:author="Khánh Cao Duy" w:date="2015-08-26T11:19:00Z">
        <w:r w:rsidR="0098018E" w:rsidRPr="008F1DC0">
          <w:rPr>
            <w:rFonts w:ascii="Times New Roman" w:hAnsi="Times New Roman"/>
          </w:rPr>
          <w:t>:</w:t>
        </w:r>
      </w:ins>
      <w:del w:id="1459" w:author="Khánh Cao Duy" w:date="2015-08-26T11:18:00Z">
        <w:r w:rsidR="00237176" w:rsidRPr="008F1DC0" w:rsidDel="0098018E">
          <w:rPr>
            <w:rFonts w:ascii="Times New Roman" w:hAnsi="Times New Roman"/>
          </w:rPr>
          <w:delText>s:</w:delText>
        </w:r>
      </w:del>
    </w:p>
    <w:p w:rsidR="000D7383" w:rsidRPr="008F1DC0" w:rsidRDefault="000D7383" w:rsidP="000D7383">
      <w:pPr>
        <w:rPr>
          <w:rFonts w:ascii="Times New Roman" w:hAnsi="Times New Roman"/>
        </w:rPr>
      </w:pPr>
      <w:r w:rsidRPr="008F1DC0">
        <w:rPr>
          <w:rFonts w:ascii="Times New Roman" w:hAnsi="Times New Roman"/>
        </w:rPr>
        <w:t xml:space="preserve">+ </w:t>
      </w:r>
      <w:del w:id="1460" w:author="Khánh Cao Duy" w:date="2015-08-26T11:21:00Z">
        <w:r w:rsidRPr="008F1DC0" w:rsidDel="0098018E">
          <w:rPr>
            <w:rFonts w:ascii="Times New Roman" w:hAnsi="Times New Roman"/>
          </w:rPr>
          <w:delText>Store</w:delText>
        </w:r>
      </w:del>
      <w:ins w:id="1461" w:author="Khánh Cao Duy" w:date="2015-08-26T11:21:00Z">
        <w:r w:rsidR="0098018E" w:rsidRPr="008F1DC0">
          <w:rPr>
            <w:rFonts w:ascii="Times New Roman" w:hAnsi="Times New Roman"/>
          </w:rPr>
          <w:t xml:space="preserve">Bespoke </w:t>
        </w:r>
      </w:ins>
      <w:del w:id="1462" w:author="Khánh Cao Duy" w:date="2015-08-26T11:18:00Z">
        <w:r w:rsidRPr="008F1DC0" w:rsidDel="0098018E">
          <w:rPr>
            <w:rFonts w:ascii="Times New Roman" w:hAnsi="Times New Roman"/>
          </w:rPr>
          <w:delText>front</w:delText>
        </w:r>
      </w:del>
      <w:r w:rsidRPr="008F1DC0">
        <w:rPr>
          <w:rFonts w:ascii="Times New Roman" w:hAnsi="Times New Roman"/>
        </w:rPr>
        <w:t xml:space="preserve">: </w:t>
      </w:r>
      <w:del w:id="1463" w:author="Khánh Cao Duy" w:date="2015-08-26T11:19:00Z">
        <w:r w:rsidRPr="008F1DC0" w:rsidDel="0098018E">
          <w:rPr>
            <w:rFonts w:ascii="Times New Roman" w:hAnsi="Times New Roman"/>
          </w:rPr>
          <w:delText xml:space="preserve">Is </w:delText>
        </w:r>
      </w:del>
      <w:r w:rsidRPr="008F1DC0">
        <w:rPr>
          <w:rFonts w:ascii="Times New Roman" w:hAnsi="Times New Roman"/>
        </w:rPr>
        <w:t>database of Bespoke manage user and store of user</w:t>
      </w:r>
    </w:p>
    <w:p w:rsidR="000D7383" w:rsidRPr="008F1DC0" w:rsidRDefault="000D7383" w:rsidP="00A5614C">
      <w:pPr>
        <w:rPr>
          <w:rFonts w:ascii="Times New Roman" w:hAnsi="Times New Roman"/>
        </w:rPr>
      </w:pPr>
      <w:r w:rsidRPr="008F1DC0">
        <w:rPr>
          <w:rFonts w:ascii="Times New Roman" w:hAnsi="Times New Roman"/>
        </w:rPr>
        <w:t xml:space="preserve">+ Store: </w:t>
      </w:r>
      <w:del w:id="1464" w:author="Khánh Cao Duy" w:date="2015-08-26T11:19:00Z">
        <w:r w:rsidRPr="008F1DC0" w:rsidDel="0098018E">
          <w:rPr>
            <w:rFonts w:ascii="Times New Roman" w:hAnsi="Times New Roman"/>
          </w:rPr>
          <w:delText xml:space="preserve">Is </w:delText>
        </w:r>
      </w:del>
      <w:r w:rsidRPr="008F1DC0">
        <w:rPr>
          <w:rFonts w:ascii="Times New Roman" w:hAnsi="Times New Roman"/>
        </w:rPr>
        <w:t xml:space="preserve">database for shop page </w:t>
      </w:r>
    </w:p>
    <w:p w:rsidR="006E20C8" w:rsidRPr="008F1DC0" w:rsidRDefault="006E20C8" w:rsidP="00A5614C">
      <w:pPr>
        <w:rPr>
          <w:rFonts w:ascii="Times New Roman" w:hAnsi="Times New Roman"/>
        </w:rPr>
      </w:pPr>
      <w:r w:rsidRPr="008F1DC0">
        <w:rPr>
          <w:rFonts w:ascii="Times New Roman" w:hAnsi="Times New Roman"/>
        </w:rPr>
        <w:t>There are 2 main module</w:t>
      </w:r>
      <w:ins w:id="1465" w:author="Khánh Cao Duy" w:date="2015-08-26T11:19:00Z">
        <w:r w:rsidR="0098018E" w:rsidRPr="008F1DC0">
          <w:rPr>
            <w:rFonts w:ascii="Times New Roman" w:hAnsi="Times New Roman"/>
          </w:rPr>
          <w:t>s</w:t>
        </w:r>
      </w:ins>
      <w:r w:rsidRPr="008F1DC0">
        <w:rPr>
          <w:rFonts w:ascii="Times New Roman" w:hAnsi="Times New Roman"/>
        </w:rPr>
        <w:t xml:space="preserve"> in Bespoke system</w:t>
      </w:r>
      <w:del w:id="1466" w:author="Khánh Cao Duy" w:date="2015-08-26T11:19:00Z">
        <w:r w:rsidRPr="008F1DC0" w:rsidDel="0098018E">
          <w:rPr>
            <w:rFonts w:ascii="Times New Roman" w:hAnsi="Times New Roman"/>
          </w:rPr>
          <w:delText xml:space="preserve"> as</w:delText>
        </w:r>
      </w:del>
      <w:r w:rsidRPr="008F1DC0">
        <w:rPr>
          <w:rFonts w:ascii="Times New Roman" w:hAnsi="Times New Roman"/>
        </w:rPr>
        <w:t>:</w:t>
      </w:r>
    </w:p>
    <w:p w:rsidR="006E20C8" w:rsidRPr="008F1DC0" w:rsidRDefault="006E20C8" w:rsidP="00A5614C">
      <w:pPr>
        <w:rPr>
          <w:rFonts w:ascii="Times New Roman" w:hAnsi="Times New Roman"/>
        </w:rPr>
      </w:pPr>
      <w:r w:rsidRPr="008F1DC0">
        <w:rPr>
          <w:rFonts w:ascii="Times New Roman" w:hAnsi="Times New Roman"/>
        </w:rPr>
        <w:t>+ Web Applciation</w:t>
      </w:r>
    </w:p>
    <w:p w:rsidR="006E20C8" w:rsidRPr="008F1DC0" w:rsidRDefault="006E20C8" w:rsidP="00A5614C">
      <w:pPr>
        <w:pStyle w:val="ListParagraph"/>
        <w:numPr>
          <w:ilvl w:val="0"/>
          <w:numId w:val="34"/>
        </w:numPr>
        <w:rPr>
          <w:rFonts w:ascii="Times New Roman" w:hAnsi="Times New Roman"/>
        </w:rPr>
      </w:pPr>
      <w:r w:rsidRPr="008F1DC0">
        <w:rPr>
          <w:rFonts w:ascii="Times New Roman" w:hAnsi="Times New Roman"/>
        </w:rPr>
        <w:t>Authentication</w:t>
      </w:r>
    </w:p>
    <w:p w:rsidR="006E20C8" w:rsidRPr="008F1DC0" w:rsidRDefault="006E20C8" w:rsidP="00A5614C">
      <w:pPr>
        <w:pStyle w:val="ListParagraph"/>
        <w:numPr>
          <w:ilvl w:val="0"/>
          <w:numId w:val="34"/>
        </w:numPr>
        <w:rPr>
          <w:rFonts w:ascii="Times New Roman" w:hAnsi="Times New Roman"/>
        </w:rPr>
      </w:pPr>
      <w:r w:rsidRPr="008F1DC0">
        <w:rPr>
          <w:rFonts w:ascii="Times New Roman" w:hAnsi="Times New Roman"/>
        </w:rPr>
        <w:t xml:space="preserve">Bespoke </w:t>
      </w:r>
      <w:del w:id="1467" w:author="Khánh Cao Duy" w:date="2015-08-26T11:20:00Z">
        <w:r w:rsidRPr="008F1DC0" w:rsidDel="0098018E">
          <w:rPr>
            <w:rFonts w:ascii="Times New Roman" w:hAnsi="Times New Roman"/>
          </w:rPr>
          <w:delText xml:space="preserve">administrator </w:delText>
        </w:r>
      </w:del>
      <w:ins w:id="1468" w:author="Khánh Cao Duy" w:date="2015-08-26T11:20:00Z">
        <w:r w:rsidR="0098018E" w:rsidRPr="008F1DC0">
          <w:rPr>
            <w:rFonts w:ascii="Times New Roman" w:hAnsi="Times New Roman"/>
          </w:rPr>
          <w:t xml:space="preserve">administration </w:t>
        </w:r>
      </w:ins>
      <w:r w:rsidRPr="008F1DC0">
        <w:rPr>
          <w:rFonts w:ascii="Times New Roman" w:hAnsi="Times New Roman"/>
        </w:rPr>
        <w:t>web</w:t>
      </w:r>
    </w:p>
    <w:p w:rsidR="006E20C8" w:rsidRPr="008F1DC0" w:rsidRDefault="006E20C8" w:rsidP="00A5614C">
      <w:pPr>
        <w:pStyle w:val="ListParagraph"/>
        <w:numPr>
          <w:ilvl w:val="0"/>
          <w:numId w:val="34"/>
        </w:numPr>
        <w:rPr>
          <w:rFonts w:ascii="Times New Roman" w:hAnsi="Times New Roman"/>
        </w:rPr>
      </w:pPr>
      <w:r w:rsidRPr="008F1DC0">
        <w:rPr>
          <w:rFonts w:ascii="Times New Roman" w:hAnsi="Times New Roman"/>
        </w:rPr>
        <w:t>Store administrat</w:t>
      </w:r>
      <w:del w:id="1469" w:author="Khánh Cao Duy" w:date="2015-08-26T11:20:00Z">
        <w:r w:rsidRPr="008F1DC0" w:rsidDel="0098018E">
          <w:rPr>
            <w:rFonts w:ascii="Times New Roman" w:hAnsi="Times New Roman"/>
          </w:rPr>
          <w:delText>o</w:delText>
        </w:r>
      </w:del>
      <w:ins w:id="1470" w:author="Khánh Cao Duy" w:date="2015-08-26T11:20:00Z">
        <w:r w:rsidR="0098018E" w:rsidRPr="008F1DC0">
          <w:rPr>
            <w:rFonts w:ascii="Times New Roman" w:hAnsi="Times New Roman"/>
          </w:rPr>
          <w:t>ion</w:t>
        </w:r>
      </w:ins>
      <w:del w:id="1471" w:author="Khánh Cao Duy" w:date="2015-08-26T11:20:00Z">
        <w:r w:rsidRPr="008F1DC0" w:rsidDel="0098018E">
          <w:rPr>
            <w:rFonts w:ascii="Times New Roman" w:hAnsi="Times New Roman"/>
          </w:rPr>
          <w:delText>r</w:delText>
        </w:r>
      </w:del>
      <w:r w:rsidRPr="008F1DC0">
        <w:rPr>
          <w:rFonts w:ascii="Times New Roman" w:hAnsi="Times New Roman"/>
        </w:rPr>
        <w:t xml:space="preserve"> web</w:t>
      </w:r>
    </w:p>
    <w:p w:rsidR="006E20C8" w:rsidRPr="008F1DC0" w:rsidRDefault="006E20C8" w:rsidP="00A5614C">
      <w:pPr>
        <w:pStyle w:val="ListParagraph"/>
        <w:numPr>
          <w:ilvl w:val="0"/>
          <w:numId w:val="34"/>
        </w:numPr>
        <w:rPr>
          <w:rFonts w:ascii="Times New Roman" w:hAnsi="Times New Roman"/>
        </w:rPr>
      </w:pPr>
      <w:r w:rsidRPr="008F1DC0">
        <w:rPr>
          <w:rFonts w:ascii="Times New Roman" w:hAnsi="Times New Roman"/>
        </w:rPr>
        <w:t>Store f</w:t>
      </w:r>
      <w:ins w:id="1472" w:author="Khánh Cao Duy" w:date="2015-08-26T11:20:00Z">
        <w:r w:rsidR="0098018E" w:rsidRPr="008F1DC0">
          <w:rPr>
            <w:rFonts w:ascii="Times New Roman" w:hAnsi="Times New Roman"/>
          </w:rPr>
          <w:t>r</w:t>
        </w:r>
      </w:ins>
      <w:r w:rsidRPr="008F1DC0">
        <w:rPr>
          <w:rFonts w:ascii="Times New Roman" w:hAnsi="Times New Roman"/>
        </w:rPr>
        <w:t>ont page</w:t>
      </w:r>
    </w:p>
    <w:p w:rsidR="006E20C8" w:rsidRPr="008F1DC0" w:rsidRDefault="006E20C8" w:rsidP="00A5614C">
      <w:pPr>
        <w:pStyle w:val="ListParagraph"/>
        <w:numPr>
          <w:ilvl w:val="0"/>
          <w:numId w:val="34"/>
        </w:numPr>
        <w:rPr>
          <w:rFonts w:ascii="Times New Roman" w:hAnsi="Times New Roman"/>
        </w:rPr>
      </w:pPr>
      <w:r w:rsidRPr="008F1DC0">
        <w:rPr>
          <w:rFonts w:ascii="Times New Roman" w:hAnsi="Times New Roman"/>
        </w:rPr>
        <w:t>Bespoke f</w:t>
      </w:r>
      <w:ins w:id="1473" w:author="Khánh Cao Duy" w:date="2015-08-26T11:20:00Z">
        <w:r w:rsidR="0098018E" w:rsidRPr="008F1DC0">
          <w:rPr>
            <w:rFonts w:ascii="Times New Roman" w:hAnsi="Times New Roman"/>
          </w:rPr>
          <w:t>r</w:t>
        </w:r>
      </w:ins>
      <w:r w:rsidRPr="008F1DC0">
        <w:rPr>
          <w:rFonts w:ascii="Times New Roman" w:hAnsi="Times New Roman"/>
        </w:rPr>
        <w:t>ont page</w:t>
      </w:r>
    </w:p>
    <w:p w:rsidR="006E20C8" w:rsidRPr="008F1DC0" w:rsidRDefault="006E20C8" w:rsidP="00A5614C">
      <w:pPr>
        <w:rPr>
          <w:rFonts w:ascii="Times New Roman" w:hAnsi="Times New Roman"/>
        </w:rPr>
      </w:pPr>
      <w:r w:rsidRPr="008F1DC0">
        <w:rPr>
          <w:rFonts w:ascii="Times New Roman" w:hAnsi="Times New Roman"/>
        </w:rPr>
        <w:t>+ Mobile Application</w:t>
      </w:r>
    </w:p>
    <w:p w:rsidR="0006297C" w:rsidRPr="008F1DC0" w:rsidRDefault="0006297C" w:rsidP="00A5614C">
      <w:pPr>
        <w:pStyle w:val="Heading3"/>
        <w:numPr>
          <w:ilvl w:val="0"/>
          <w:numId w:val="0"/>
        </w:numPr>
        <w:rPr>
          <w:rFonts w:ascii="Times New Roman" w:hAnsi="Times New Roman"/>
        </w:rPr>
      </w:pPr>
      <w:bookmarkStart w:id="1474" w:name="_Toc424685141"/>
      <w:bookmarkStart w:id="1475" w:name="_Toc428358809"/>
      <w:r w:rsidRPr="008F1DC0">
        <w:rPr>
          <w:rFonts w:ascii="Times New Roman" w:hAnsi="Times New Roman"/>
        </w:rPr>
        <w:t>3.</w:t>
      </w:r>
      <w:ins w:id="1476" w:author="Link Pieces" w:date="2015-08-26T15:06:00Z">
        <w:r w:rsidR="00980773">
          <w:rPr>
            <w:rFonts w:ascii="Times New Roman" w:hAnsi="Times New Roman"/>
          </w:rPr>
          <w:t>2</w:t>
        </w:r>
      </w:ins>
      <w:del w:id="1477" w:author="Link Pieces" w:date="2015-08-26T15:06:00Z">
        <w:r w:rsidRPr="008F1DC0" w:rsidDel="00980773">
          <w:rPr>
            <w:rFonts w:ascii="Times New Roman" w:hAnsi="Times New Roman"/>
          </w:rPr>
          <w:delText>1</w:delText>
        </w:r>
      </w:del>
      <w:r w:rsidRPr="008F1DC0">
        <w:rPr>
          <w:rFonts w:ascii="Times New Roman" w:hAnsi="Times New Roman"/>
        </w:rPr>
        <w:t xml:space="preserve">.1 Bespoke </w:t>
      </w:r>
      <w:del w:id="1478" w:author="Khánh Cao Duy" w:date="2015-08-26T11:54:00Z">
        <w:r w:rsidRPr="008F1DC0" w:rsidDel="00382830">
          <w:rPr>
            <w:rFonts w:ascii="Times New Roman" w:hAnsi="Times New Roman"/>
          </w:rPr>
          <w:delText xml:space="preserve">owner </w:delText>
        </w:r>
      </w:del>
      <w:ins w:id="1479" w:author="Khánh Cao Duy" w:date="2015-08-26T11:54:00Z">
        <w:r w:rsidR="00382830" w:rsidRPr="008F1DC0">
          <w:rPr>
            <w:rFonts w:ascii="Times New Roman" w:hAnsi="Times New Roman"/>
          </w:rPr>
          <w:t xml:space="preserve">admin </w:t>
        </w:r>
      </w:ins>
      <w:r w:rsidRPr="008F1DC0">
        <w:rPr>
          <w:rFonts w:ascii="Times New Roman" w:hAnsi="Times New Roman"/>
        </w:rPr>
        <w:t>requirement</w:t>
      </w:r>
      <w:bookmarkEnd w:id="1474"/>
      <w:bookmarkEnd w:id="1475"/>
    </w:p>
    <w:p w:rsidR="0006297C" w:rsidRPr="008F1DC0" w:rsidRDefault="0006297C" w:rsidP="0006297C">
      <w:pPr>
        <w:rPr>
          <w:rFonts w:ascii="Times New Roman" w:hAnsi="Times New Roman"/>
          <w:b/>
        </w:rPr>
      </w:pPr>
      <w:r w:rsidRPr="008F1DC0">
        <w:rPr>
          <w:rFonts w:ascii="Times New Roman" w:hAnsi="Times New Roman"/>
          <w:b/>
        </w:rPr>
        <w:t xml:space="preserve">Bespoke </w:t>
      </w:r>
      <w:del w:id="1480" w:author="Khánh Cao Duy" w:date="2015-08-26T11:54:00Z">
        <w:r w:rsidRPr="008F1DC0" w:rsidDel="00382830">
          <w:rPr>
            <w:rFonts w:ascii="Times New Roman" w:hAnsi="Times New Roman"/>
            <w:b/>
          </w:rPr>
          <w:delText>owner</w:delText>
        </w:r>
      </w:del>
      <w:ins w:id="1481" w:author="Khánh Cao Duy" w:date="2015-08-26T11:54:00Z">
        <w:r w:rsidR="00382830" w:rsidRPr="008F1DC0">
          <w:rPr>
            <w:rFonts w:ascii="Times New Roman" w:hAnsi="Times New Roman"/>
            <w:b/>
          </w:rPr>
          <w:t>admin</w:t>
        </w:r>
      </w:ins>
      <w:r w:rsidRPr="008F1DC0">
        <w:rPr>
          <w:rFonts w:ascii="Times New Roman" w:hAnsi="Times New Roman"/>
          <w:b/>
        </w:rPr>
        <w:t>: a person who manages the entire Bespoke system. Bespoke system provides online store service for shop owners</w:t>
      </w:r>
    </w:p>
    <w:p w:rsidR="0006297C" w:rsidRPr="008F1DC0" w:rsidRDefault="0006297C" w:rsidP="0006297C">
      <w:pPr>
        <w:pStyle w:val="ListParagraph"/>
        <w:numPr>
          <w:ilvl w:val="0"/>
          <w:numId w:val="55"/>
        </w:numPr>
        <w:rPr>
          <w:rFonts w:ascii="Times New Roman" w:hAnsi="Times New Roman"/>
        </w:rPr>
      </w:pPr>
      <w:r w:rsidRPr="008F1DC0">
        <w:rPr>
          <w:rFonts w:ascii="Times New Roman" w:hAnsi="Times New Roman"/>
        </w:rPr>
        <w:t>User can login, log out system</w:t>
      </w:r>
    </w:p>
    <w:p w:rsidR="0006297C" w:rsidRPr="008F1DC0" w:rsidRDefault="0006297C" w:rsidP="0006297C">
      <w:pPr>
        <w:pStyle w:val="ListParagraph"/>
        <w:numPr>
          <w:ilvl w:val="0"/>
          <w:numId w:val="55"/>
        </w:numPr>
        <w:rPr>
          <w:rFonts w:ascii="Times New Roman" w:hAnsi="Times New Roman"/>
        </w:rPr>
      </w:pPr>
      <w:r w:rsidRPr="008F1DC0">
        <w:rPr>
          <w:rFonts w:ascii="Times New Roman" w:hAnsi="Times New Roman"/>
        </w:rPr>
        <w:t>User can manage stores: edit store information, lock stores, view store</w:t>
      </w:r>
    </w:p>
    <w:p w:rsidR="0006297C" w:rsidRPr="008F1DC0" w:rsidRDefault="0006297C" w:rsidP="0006297C">
      <w:pPr>
        <w:pStyle w:val="ListParagraph"/>
        <w:numPr>
          <w:ilvl w:val="0"/>
          <w:numId w:val="55"/>
        </w:numPr>
        <w:rPr>
          <w:rFonts w:ascii="Times New Roman" w:hAnsi="Times New Roman"/>
        </w:rPr>
      </w:pPr>
      <w:r w:rsidRPr="008F1DC0">
        <w:rPr>
          <w:rFonts w:ascii="Times New Roman" w:hAnsi="Times New Roman"/>
        </w:rPr>
        <w:t>User can view statistics of Bespoke system</w:t>
      </w:r>
    </w:p>
    <w:p w:rsidR="0006297C" w:rsidRPr="008F1DC0" w:rsidRDefault="0006297C" w:rsidP="0006297C">
      <w:pPr>
        <w:pStyle w:val="ListParagraph"/>
        <w:numPr>
          <w:ilvl w:val="0"/>
          <w:numId w:val="55"/>
        </w:numPr>
        <w:rPr>
          <w:rFonts w:ascii="Times New Roman" w:hAnsi="Times New Roman"/>
        </w:rPr>
      </w:pPr>
      <w:r w:rsidRPr="008F1DC0">
        <w:rPr>
          <w:rFonts w:ascii="Times New Roman" w:hAnsi="Times New Roman"/>
        </w:rPr>
        <w:t>User can change password</w:t>
      </w:r>
    </w:p>
    <w:p w:rsidR="0006297C" w:rsidRPr="008F1DC0" w:rsidRDefault="0006297C" w:rsidP="00A5614C">
      <w:pPr>
        <w:pStyle w:val="Heading3"/>
        <w:numPr>
          <w:ilvl w:val="0"/>
          <w:numId w:val="0"/>
        </w:numPr>
        <w:rPr>
          <w:rFonts w:ascii="Times New Roman" w:hAnsi="Times New Roman"/>
        </w:rPr>
      </w:pPr>
      <w:bookmarkStart w:id="1482" w:name="_Toc424685142"/>
      <w:bookmarkStart w:id="1483" w:name="_Toc428358810"/>
      <w:r w:rsidRPr="008F1DC0">
        <w:rPr>
          <w:rFonts w:ascii="Times New Roman" w:hAnsi="Times New Roman"/>
        </w:rPr>
        <w:t>3.</w:t>
      </w:r>
      <w:ins w:id="1484" w:author="Link Pieces" w:date="2015-08-26T15:06:00Z">
        <w:r w:rsidR="00980773">
          <w:rPr>
            <w:rFonts w:ascii="Times New Roman" w:hAnsi="Times New Roman"/>
          </w:rPr>
          <w:t>2</w:t>
        </w:r>
      </w:ins>
      <w:del w:id="1485" w:author="Link Pieces" w:date="2015-08-26T15:06:00Z">
        <w:r w:rsidRPr="008F1DC0" w:rsidDel="00980773">
          <w:rPr>
            <w:rFonts w:ascii="Times New Roman" w:hAnsi="Times New Roman"/>
          </w:rPr>
          <w:delText>1</w:delText>
        </w:r>
      </w:del>
      <w:r w:rsidRPr="008F1DC0">
        <w:rPr>
          <w:rFonts w:ascii="Times New Roman" w:hAnsi="Times New Roman"/>
        </w:rPr>
        <w:t>.2 Shop owner requirement</w:t>
      </w:r>
      <w:bookmarkEnd w:id="1482"/>
      <w:bookmarkEnd w:id="1483"/>
    </w:p>
    <w:p w:rsidR="00382830" w:rsidRPr="008F1DC0" w:rsidRDefault="0006297C" w:rsidP="0006297C">
      <w:pPr>
        <w:rPr>
          <w:ins w:id="1486" w:author="Khánh Cao Duy" w:date="2015-08-26T11:54:00Z"/>
          <w:rFonts w:ascii="Times New Roman" w:hAnsi="Times New Roman"/>
          <w:b/>
        </w:rPr>
      </w:pPr>
      <w:r w:rsidRPr="008F1DC0">
        <w:rPr>
          <w:rFonts w:ascii="Times New Roman" w:hAnsi="Times New Roman"/>
          <w:b/>
        </w:rPr>
        <w:t>Shop owner: is Bespoke’s customer, who manages own shop provided by Bespoke. Bespoke system sends an account for shop owner to login administration system of website.</w:t>
      </w:r>
    </w:p>
    <w:p w:rsidR="0006297C" w:rsidRPr="008F1DC0" w:rsidRDefault="00382830">
      <w:pPr>
        <w:spacing w:after="160" w:line="259" w:lineRule="auto"/>
        <w:rPr>
          <w:rFonts w:ascii="Times New Roman" w:hAnsi="Times New Roman"/>
          <w:b/>
        </w:rPr>
        <w:pPrChange w:id="1487" w:author="Khánh Cao Duy" w:date="2015-08-26T11:54:00Z">
          <w:pPr/>
        </w:pPrChange>
      </w:pPr>
      <w:ins w:id="1488" w:author="Khánh Cao Duy" w:date="2015-08-26T11:54:00Z">
        <w:r w:rsidRPr="008F1DC0">
          <w:rPr>
            <w:rFonts w:ascii="Times New Roman" w:hAnsi="Times New Roman"/>
            <w:b/>
          </w:rPr>
          <w:br w:type="page"/>
        </w:r>
      </w:ins>
    </w:p>
    <w:p w:rsidR="0006297C" w:rsidRPr="008F1DC0" w:rsidRDefault="0006297C" w:rsidP="0006297C">
      <w:pPr>
        <w:pStyle w:val="ListParagraph"/>
        <w:numPr>
          <w:ilvl w:val="0"/>
          <w:numId w:val="60"/>
        </w:numPr>
        <w:rPr>
          <w:rFonts w:ascii="Times New Roman" w:hAnsi="Times New Roman"/>
        </w:rPr>
      </w:pPr>
      <w:r w:rsidRPr="008F1DC0">
        <w:rPr>
          <w:rFonts w:ascii="Times New Roman" w:hAnsi="Times New Roman"/>
          <w:b/>
        </w:rPr>
        <w:lastRenderedPageBreak/>
        <w:t>Web application</w:t>
      </w:r>
      <w:r w:rsidRPr="008F1DC0">
        <w:rPr>
          <w:rFonts w:ascii="Times New Roman" w:hAnsi="Times New Roman"/>
        </w:rPr>
        <w:t>:</w:t>
      </w:r>
    </w:p>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User can login, log out account</w:t>
      </w:r>
    </w:p>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User can register store on Bespoke website</w:t>
      </w:r>
    </w:p>
    <w:p w:rsidR="0006297C" w:rsidRPr="008F1DC0" w:rsidRDefault="0006297C" w:rsidP="0006297C">
      <w:pPr>
        <w:pStyle w:val="ListParagraph"/>
        <w:numPr>
          <w:ilvl w:val="0"/>
          <w:numId w:val="62"/>
        </w:numPr>
        <w:rPr>
          <w:rFonts w:ascii="Times New Roman" w:hAnsi="Times New Roman"/>
        </w:rPr>
      </w:pPr>
      <w:bookmarkStart w:id="1489" w:name="OLE_LINK178"/>
      <w:bookmarkStart w:id="1490" w:name="OLE_LINK179"/>
      <w:r w:rsidRPr="008F1DC0">
        <w:rPr>
          <w:rFonts w:ascii="Times New Roman" w:hAnsi="Times New Roman"/>
        </w:rPr>
        <w:t>User can manage products with add, edit , delete product, view all products, set highlight product</w:t>
      </w:r>
    </w:p>
    <w:p w:rsidR="0006297C" w:rsidRPr="008F1DC0" w:rsidRDefault="0006297C" w:rsidP="0006297C">
      <w:pPr>
        <w:pStyle w:val="ListParagraph"/>
        <w:numPr>
          <w:ilvl w:val="0"/>
          <w:numId w:val="62"/>
        </w:numPr>
        <w:rPr>
          <w:rFonts w:ascii="Times New Roman" w:hAnsi="Times New Roman"/>
        </w:rPr>
      </w:pPr>
      <w:bookmarkStart w:id="1491" w:name="OLE_LINK162"/>
      <w:bookmarkStart w:id="1492" w:name="OLE_LINK163"/>
      <w:bookmarkEnd w:id="1489"/>
      <w:bookmarkEnd w:id="1490"/>
      <w:r w:rsidRPr="008F1DC0">
        <w:rPr>
          <w:rFonts w:ascii="Times New Roman" w:hAnsi="Times New Roman"/>
        </w:rPr>
        <w:t>User can manage categories with add, edit, delete category, view all categories</w:t>
      </w:r>
    </w:p>
    <w:bookmarkEnd w:id="1491"/>
    <w:bookmarkEnd w:id="1492"/>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User can manage suppliers with add, edit, delete supplier, view all suppliers</w:t>
      </w:r>
    </w:p>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User can manage orders with add, edit</w:t>
      </w:r>
      <w:r w:rsidR="00110A4B" w:rsidRPr="008F1DC0">
        <w:rPr>
          <w:rFonts w:ascii="Times New Roman" w:hAnsi="Times New Roman"/>
        </w:rPr>
        <w:t xml:space="preserve"> </w:t>
      </w:r>
      <w:r w:rsidRPr="008F1DC0">
        <w:rPr>
          <w:rFonts w:ascii="Times New Roman" w:hAnsi="Times New Roman"/>
        </w:rPr>
        <w:t>order, view all order, view order detail</w:t>
      </w:r>
    </w:p>
    <w:p w:rsidR="0006297C" w:rsidRPr="008F1DC0" w:rsidDel="00F61CB3" w:rsidRDefault="0006297C" w:rsidP="00F61CB3">
      <w:pPr>
        <w:pStyle w:val="ListParagraph"/>
        <w:numPr>
          <w:ilvl w:val="0"/>
          <w:numId w:val="62"/>
        </w:numPr>
        <w:rPr>
          <w:del w:id="1493" w:author="Khánh Cao Duy" w:date="2015-08-26T11:11:00Z"/>
          <w:rFonts w:ascii="Times New Roman" w:hAnsi="Times New Roman"/>
        </w:rPr>
      </w:pPr>
      <w:bookmarkStart w:id="1494" w:name="OLE_LINK180"/>
      <w:bookmarkStart w:id="1495" w:name="OLE_LINK181"/>
      <w:r w:rsidRPr="008F1DC0">
        <w:rPr>
          <w:rFonts w:ascii="Times New Roman" w:hAnsi="Times New Roman"/>
        </w:rPr>
        <w:t>User can manage customers with add, edit</w:t>
      </w:r>
      <w:r w:rsidR="00E63CE3" w:rsidRPr="008F1DC0">
        <w:rPr>
          <w:rFonts w:ascii="Times New Roman" w:hAnsi="Times New Roman"/>
        </w:rPr>
        <w:t xml:space="preserve"> </w:t>
      </w:r>
      <w:r w:rsidRPr="008F1DC0">
        <w:rPr>
          <w:rFonts w:ascii="Times New Roman" w:hAnsi="Times New Roman"/>
        </w:rPr>
        <w:t>customers, view all customers, view customer detail</w:t>
      </w:r>
      <w:ins w:id="1496" w:author="Khánh Cao Duy" w:date="2015-08-26T11:11:00Z">
        <w:r w:rsidR="00F61CB3" w:rsidRPr="008F1DC0">
          <w:rPr>
            <w:rFonts w:ascii="Times New Roman" w:hAnsi="Times New Roman"/>
          </w:rPr>
          <w:t>.</w:t>
        </w:r>
      </w:ins>
      <w:del w:id="1497" w:author="Khánh Cao Duy" w:date="2015-08-26T11:11:00Z">
        <w:r w:rsidRPr="008F1DC0" w:rsidDel="00F61CB3">
          <w:rPr>
            <w:rFonts w:ascii="Times New Roman" w:hAnsi="Times New Roman"/>
          </w:rPr>
          <w:delText>, import /export information of customers</w:delText>
        </w:r>
      </w:del>
    </w:p>
    <w:bookmarkEnd w:id="1494"/>
    <w:bookmarkEnd w:id="1495"/>
    <w:p w:rsidR="0006297C" w:rsidRPr="008F1DC0" w:rsidRDefault="0006297C" w:rsidP="00F61CB3">
      <w:pPr>
        <w:pStyle w:val="ListParagraph"/>
        <w:numPr>
          <w:ilvl w:val="0"/>
          <w:numId w:val="62"/>
        </w:numPr>
        <w:rPr>
          <w:rFonts w:ascii="Times New Roman" w:hAnsi="Times New Roman"/>
        </w:rPr>
      </w:pPr>
      <w:r w:rsidRPr="008F1DC0">
        <w:rPr>
          <w:rFonts w:ascii="Times New Roman" w:hAnsi="Times New Roman"/>
        </w:rPr>
        <w:t>User can manage staffs with add, edit</w:t>
      </w:r>
      <w:r w:rsidR="00E63CE3" w:rsidRPr="008F1DC0">
        <w:rPr>
          <w:rFonts w:ascii="Times New Roman" w:hAnsi="Times New Roman"/>
        </w:rPr>
        <w:t xml:space="preserve"> </w:t>
      </w:r>
      <w:r w:rsidRPr="008F1DC0">
        <w:rPr>
          <w:rFonts w:ascii="Times New Roman" w:hAnsi="Times New Roman"/>
        </w:rPr>
        <w:t xml:space="preserve"> staff and set account permission</w:t>
      </w:r>
    </w:p>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User can manage store settings with add new domain, edit information of store</w:t>
      </w:r>
    </w:p>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User can manage GUI of website by choosing another template , edit banner &amp; logo</w:t>
      </w:r>
    </w:p>
    <w:p w:rsidR="0006297C" w:rsidRPr="008F1DC0" w:rsidRDefault="0006297C" w:rsidP="0006297C">
      <w:pPr>
        <w:pStyle w:val="ListParagraph"/>
        <w:numPr>
          <w:ilvl w:val="0"/>
          <w:numId w:val="62"/>
        </w:numPr>
        <w:rPr>
          <w:rFonts w:ascii="Times New Roman" w:hAnsi="Times New Roman"/>
        </w:rPr>
      </w:pPr>
      <w:r w:rsidRPr="008F1DC0">
        <w:rPr>
          <w:rFonts w:ascii="Times New Roman" w:hAnsi="Times New Roman"/>
        </w:rPr>
        <w:t xml:space="preserve">User can view report about sales, products, customer   </w:t>
      </w:r>
    </w:p>
    <w:p w:rsidR="0006297C" w:rsidRPr="008F1DC0" w:rsidRDefault="0006297C" w:rsidP="0006297C">
      <w:pPr>
        <w:pStyle w:val="ListParagraph"/>
        <w:ind w:left="1080"/>
        <w:rPr>
          <w:rFonts w:ascii="Times New Roman" w:hAnsi="Times New Roman"/>
        </w:rPr>
      </w:pPr>
    </w:p>
    <w:p w:rsidR="0006297C" w:rsidRPr="008F1DC0" w:rsidRDefault="0006297C" w:rsidP="0006297C">
      <w:pPr>
        <w:pStyle w:val="ListParagraph"/>
        <w:numPr>
          <w:ilvl w:val="0"/>
          <w:numId w:val="61"/>
        </w:numPr>
        <w:rPr>
          <w:rFonts w:ascii="Times New Roman" w:hAnsi="Times New Roman"/>
        </w:rPr>
      </w:pPr>
      <w:r w:rsidRPr="008F1DC0">
        <w:rPr>
          <w:rFonts w:ascii="Times New Roman" w:hAnsi="Times New Roman"/>
          <w:b/>
        </w:rPr>
        <w:t>Mobile application</w:t>
      </w:r>
      <w:r w:rsidRPr="008F1DC0">
        <w:rPr>
          <w:rFonts w:ascii="Times New Roman" w:hAnsi="Times New Roman"/>
        </w:rPr>
        <w:t xml:space="preserve">: </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login, log out by registered account from website</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 xml:space="preserve">User can get password back if user forget it </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edit settings with set notification</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view list orders, view order detail</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view list products, view product detail</w:t>
      </w:r>
    </w:p>
    <w:p w:rsidR="002A6F16" w:rsidRPr="008F1DC0" w:rsidRDefault="002A6F16" w:rsidP="0006297C">
      <w:pPr>
        <w:pStyle w:val="ListParagraph"/>
        <w:numPr>
          <w:ilvl w:val="0"/>
          <w:numId w:val="63"/>
        </w:numPr>
        <w:rPr>
          <w:rFonts w:ascii="Times New Roman" w:hAnsi="Times New Roman"/>
        </w:rPr>
      </w:pPr>
      <w:r w:rsidRPr="008F1DC0">
        <w:rPr>
          <w:rFonts w:ascii="Times New Roman" w:hAnsi="Times New Roman"/>
        </w:rPr>
        <w:t>Call to customer, staff when needed</w:t>
      </w:r>
    </w:p>
    <w:p w:rsidR="00D54F51" w:rsidRPr="008F1DC0" w:rsidRDefault="00D54F51" w:rsidP="0006297C">
      <w:pPr>
        <w:pStyle w:val="ListParagraph"/>
        <w:numPr>
          <w:ilvl w:val="0"/>
          <w:numId w:val="63"/>
        </w:numPr>
        <w:rPr>
          <w:rFonts w:ascii="Times New Roman" w:hAnsi="Times New Roman"/>
        </w:rPr>
      </w:pPr>
      <w:r w:rsidRPr="008F1DC0">
        <w:rPr>
          <w:rFonts w:ascii="Times New Roman" w:hAnsi="Times New Roman"/>
        </w:rPr>
        <w:t>Email to customer, staff when needed</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Change status of product, order</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view statistic of shop</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search/filter order, product, staff</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view profile</w:t>
      </w:r>
    </w:p>
    <w:p w:rsidR="0006297C" w:rsidRPr="008F1DC0" w:rsidRDefault="0006297C" w:rsidP="0006297C">
      <w:pPr>
        <w:pStyle w:val="ListParagraph"/>
        <w:numPr>
          <w:ilvl w:val="0"/>
          <w:numId w:val="63"/>
        </w:numPr>
        <w:rPr>
          <w:rFonts w:ascii="Times New Roman" w:hAnsi="Times New Roman"/>
        </w:rPr>
      </w:pPr>
      <w:r w:rsidRPr="008F1DC0">
        <w:rPr>
          <w:rFonts w:ascii="Times New Roman" w:hAnsi="Times New Roman"/>
        </w:rPr>
        <w:t>User can change password</w:t>
      </w:r>
    </w:p>
    <w:p w:rsidR="0006297C" w:rsidRPr="008F1DC0" w:rsidRDefault="0006297C" w:rsidP="00A5614C">
      <w:pPr>
        <w:pStyle w:val="Heading3"/>
        <w:numPr>
          <w:ilvl w:val="0"/>
          <w:numId w:val="0"/>
        </w:numPr>
        <w:rPr>
          <w:rFonts w:ascii="Times New Roman" w:hAnsi="Times New Roman"/>
        </w:rPr>
      </w:pPr>
      <w:bookmarkStart w:id="1498" w:name="_Toc424685143"/>
      <w:bookmarkStart w:id="1499" w:name="_Toc428358811"/>
      <w:r w:rsidRPr="008F1DC0">
        <w:rPr>
          <w:rFonts w:ascii="Times New Roman" w:hAnsi="Times New Roman"/>
        </w:rPr>
        <w:t>3.</w:t>
      </w:r>
      <w:ins w:id="1500" w:author="Link Pieces" w:date="2015-08-26T15:06:00Z">
        <w:r w:rsidR="00980773">
          <w:rPr>
            <w:rFonts w:ascii="Times New Roman" w:hAnsi="Times New Roman"/>
          </w:rPr>
          <w:t>2</w:t>
        </w:r>
      </w:ins>
      <w:del w:id="1501" w:author="Link Pieces" w:date="2015-08-26T15:06:00Z">
        <w:r w:rsidRPr="008F1DC0" w:rsidDel="00980773">
          <w:rPr>
            <w:rFonts w:ascii="Times New Roman" w:hAnsi="Times New Roman"/>
          </w:rPr>
          <w:delText>1</w:delText>
        </w:r>
      </w:del>
      <w:r w:rsidRPr="008F1DC0">
        <w:rPr>
          <w:rFonts w:ascii="Times New Roman" w:hAnsi="Times New Roman"/>
        </w:rPr>
        <w:t>.3 Staff requirement</w:t>
      </w:r>
      <w:bookmarkEnd w:id="1498"/>
      <w:bookmarkEnd w:id="1499"/>
    </w:p>
    <w:p w:rsidR="0006297C" w:rsidRPr="008F1DC0" w:rsidRDefault="0006297C" w:rsidP="0006297C">
      <w:pPr>
        <w:rPr>
          <w:rFonts w:ascii="Times New Roman" w:hAnsi="Times New Roman"/>
          <w:b/>
        </w:rPr>
      </w:pPr>
      <w:r w:rsidRPr="008F1DC0">
        <w:rPr>
          <w:rFonts w:ascii="Times New Roman" w:hAnsi="Times New Roman"/>
          <w:b/>
        </w:rPr>
        <w:t>Staff: a person who works for shop owner. They have an account is provided by shop owner to login administration system of website with responsibilities was assigned</w:t>
      </w:r>
    </w:p>
    <w:p w:rsidR="0006297C" w:rsidRPr="008F1DC0" w:rsidRDefault="0006297C" w:rsidP="0006297C">
      <w:pPr>
        <w:pStyle w:val="ListParagraph"/>
        <w:numPr>
          <w:ilvl w:val="0"/>
          <w:numId w:val="64"/>
        </w:numPr>
        <w:rPr>
          <w:rFonts w:ascii="Times New Roman" w:hAnsi="Times New Roman"/>
        </w:rPr>
      </w:pPr>
      <w:r w:rsidRPr="008F1DC0">
        <w:rPr>
          <w:rFonts w:ascii="Times New Roman" w:hAnsi="Times New Roman"/>
        </w:rPr>
        <w:t xml:space="preserve">User can login, log out </w:t>
      </w:r>
    </w:p>
    <w:p w:rsidR="0006297C" w:rsidRPr="008F1DC0" w:rsidRDefault="0006297C" w:rsidP="0006297C">
      <w:pPr>
        <w:pStyle w:val="ListParagraph"/>
        <w:numPr>
          <w:ilvl w:val="0"/>
          <w:numId w:val="64"/>
        </w:numPr>
        <w:rPr>
          <w:rFonts w:ascii="Times New Roman" w:hAnsi="Times New Roman"/>
        </w:rPr>
      </w:pPr>
      <w:r w:rsidRPr="008F1DC0">
        <w:rPr>
          <w:rFonts w:ascii="Times New Roman" w:hAnsi="Times New Roman"/>
        </w:rPr>
        <w:t>User can manage orders with add, edit</w:t>
      </w:r>
      <w:r w:rsidR="00E63CE3" w:rsidRPr="008F1DC0">
        <w:rPr>
          <w:rFonts w:ascii="Times New Roman" w:hAnsi="Times New Roman"/>
        </w:rPr>
        <w:t xml:space="preserve"> </w:t>
      </w:r>
      <w:r w:rsidRPr="008F1DC0">
        <w:rPr>
          <w:rFonts w:ascii="Times New Roman" w:hAnsi="Times New Roman"/>
        </w:rPr>
        <w:t>order, view all order, view order detail</w:t>
      </w:r>
    </w:p>
    <w:p w:rsidR="00647B42" w:rsidRPr="008F1DC0" w:rsidRDefault="00647B42" w:rsidP="00647B42">
      <w:pPr>
        <w:pStyle w:val="ListParagraph"/>
        <w:numPr>
          <w:ilvl w:val="0"/>
          <w:numId w:val="64"/>
        </w:numPr>
        <w:rPr>
          <w:rFonts w:ascii="Times New Roman" w:hAnsi="Times New Roman"/>
        </w:rPr>
      </w:pPr>
      <w:bookmarkStart w:id="1502" w:name="_Toc424685144"/>
      <w:r w:rsidRPr="008F1DC0">
        <w:rPr>
          <w:rFonts w:ascii="Times New Roman" w:hAnsi="Times New Roman"/>
        </w:rPr>
        <w:t>User can manage categories with add, edit, delete category, view all categories</w:t>
      </w:r>
    </w:p>
    <w:p w:rsidR="00647B42" w:rsidRPr="008F1DC0" w:rsidRDefault="00647B42" w:rsidP="00647B42">
      <w:pPr>
        <w:pStyle w:val="ListParagraph"/>
        <w:numPr>
          <w:ilvl w:val="0"/>
          <w:numId w:val="64"/>
        </w:numPr>
        <w:rPr>
          <w:rFonts w:ascii="Times New Roman" w:hAnsi="Times New Roman"/>
        </w:rPr>
      </w:pPr>
      <w:r w:rsidRPr="008F1DC0">
        <w:rPr>
          <w:rFonts w:ascii="Times New Roman" w:hAnsi="Times New Roman"/>
        </w:rPr>
        <w:t>User can manage products with add, edit , delete product, view all products, set highlight product</w:t>
      </w:r>
    </w:p>
    <w:p w:rsidR="00382830" w:rsidRPr="008F1DC0" w:rsidRDefault="001E0242">
      <w:pPr>
        <w:pStyle w:val="ListParagraph"/>
        <w:numPr>
          <w:ilvl w:val="0"/>
          <w:numId w:val="64"/>
        </w:numPr>
        <w:rPr>
          <w:ins w:id="1503" w:author="Khánh Cao Duy" w:date="2015-08-26T11:55:00Z"/>
          <w:rFonts w:ascii="Times New Roman" w:hAnsi="Times New Roman"/>
        </w:rPr>
      </w:pPr>
      <w:r w:rsidRPr="008F1DC0">
        <w:rPr>
          <w:rFonts w:ascii="Times New Roman" w:hAnsi="Times New Roman"/>
        </w:rPr>
        <w:t>User can manage suppliers with add, edit, delete supplier, view all suppliers</w:t>
      </w:r>
    </w:p>
    <w:p w:rsidR="001E0242" w:rsidRPr="008F1DC0" w:rsidRDefault="00382830">
      <w:pPr>
        <w:spacing w:after="160" w:line="259" w:lineRule="auto"/>
        <w:rPr>
          <w:rFonts w:ascii="Times New Roman" w:hAnsi="Times New Roman"/>
          <w:rPrChange w:id="1504" w:author="Link Pieces" w:date="2015-08-26T13:21:00Z">
            <w:rPr/>
          </w:rPrChange>
        </w:rPr>
        <w:pPrChange w:id="1505" w:author="Khánh Cao Duy" w:date="2015-08-26T11:55:00Z">
          <w:pPr>
            <w:pStyle w:val="ListParagraph"/>
            <w:numPr>
              <w:numId w:val="64"/>
            </w:numPr>
            <w:ind w:hanging="360"/>
          </w:pPr>
        </w:pPrChange>
      </w:pPr>
      <w:ins w:id="1506" w:author="Khánh Cao Duy" w:date="2015-08-26T11:55:00Z">
        <w:r w:rsidRPr="008F1DC0">
          <w:rPr>
            <w:rFonts w:ascii="Times New Roman" w:hAnsi="Times New Roman"/>
          </w:rPr>
          <w:br w:type="page"/>
        </w:r>
      </w:ins>
    </w:p>
    <w:p w:rsidR="0006297C" w:rsidRPr="008F1DC0" w:rsidRDefault="0006297C" w:rsidP="00A5614C">
      <w:pPr>
        <w:pStyle w:val="Heading3"/>
        <w:numPr>
          <w:ilvl w:val="0"/>
          <w:numId w:val="0"/>
        </w:numPr>
        <w:rPr>
          <w:rFonts w:ascii="Times New Roman" w:hAnsi="Times New Roman"/>
        </w:rPr>
      </w:pPr>
      <w:bookmarkStart w:id="1507" w:name="_Toc428358812"/>
      <w:r w:rsidRPr="008F1DC0">
        <w:rPr>
          <w:rFonts w:ascii="Times New Roman" w:hAnsi="Times New Roman"/>
        </w:rPr>
        <w:lastRenderedPageBreak/>
        <w:t>3.</w:t>
      </w:r>
      <w:ins w:id="1508" w:author="Link Pieces" w:date="2015-08-26T15:06:00Z">
        <w:r w:rsidR="00980773">
          <w:rPr>
            <w:rFonts w:ascii="Times New Roman" w:hAnsi="Times New Roman"/>
          </w:rPr>
          <w:t>2</w:t>
        </w:r>
      </w:ins>
      <w:del w:id="1509" w:author="Link Pieces" w:date="2015-08-26T15:06:00Z">
        <w:r w:rsidRPr="008F1DC0" w:rsidDel="00980773">
          <w:rPr>
            <w:rFonts w:ascii="Times New Roman" w:hAnsi="Times New Roman"/>
          </w:rPr>
          <w:delText>1</w:delText>
        </w:r>
      </w:del>
      <w:r w:rsidRPr="008F1DC0">
        <w:rPr>
          <w:rFonts w:ascii="Times New Roman" w:hAnsi="Times New Roman"/>
        </w:rPr>
        <w:t>.4 Customer requirement</w:t>
      </w:r>
      <w:bookmarkEnd w:id="1502"/>
      <w:bookmarkEnd w:id="1507"/>
    </w:p>
    <w:p w:rsidR="0006297C" w:rsidRPr="008F1DC0" w:rsidRDefault="0006297C" w:rsidP="0006297C">
      <w:pPr>
        <w:jc w:val="both"/>
        <w:rPr>
          <w:rFonts w:ascii="Times New Roman" w:hAnsi="Times New Roman"/>
          <w:b/>
        </w:rPr>
      </w:pPr>
      <w:r w:rsidRPr="008F1DC0">
        <w:rPr>
          <w:rFonts w:ascii="Times New Roman" w:hAnsi="Times New Roman"/>
          <w:b/>
        </w:rPr>
        <w:t>Customer: a person who will buy products on website of shop owner. They can use a registered account to login website to manage own orders</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login with Facebook or registered account</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register account</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manage profile</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find products</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add product to cart</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place order</w:t>
      </w:r>
    </w:p>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make payment via PayPal, Bao Kim</w:t>
      </w:r>
    </w:p>
    <w:p w:rsidR="0006297C" w:rsidRPr="008F1DC0" w:rsidRDefault="0006297C" w:rsidP="0006297C">
      <w:pPr>
        <w:pStyle w:val="ListParagraph"/>
        <w:numPr>
          <w:ilvl w:val="0"/>
          <w:numId w:val="65"/>
        </w:numPr>
        <w:rPr>
          <w:rFonts w:ascii="Times New Roman" w:hAnsi="Times New Roman"/>
        </w:rPr>
      </w:pPr>
      <w:bookmarkStart w:id="1510" w:name="OLE_LINK3"/>
      <w:bookmarkStart w:id="1511" w:name="OLE_LINK4"/>
      <w:r w:rsidRPr="008F1DC0">
        <w:rPr>
          <w:rFonts w:ascii="Times New Roman" w:hAnsi="Times New Roman"/>
        </w:rPr>
        <w:t>User can comment with Facebook plugin</w:t>
      </w:r>
    </w:p>
    <w:bookmarkEnd w:id="1510"/>
    <w:bookmarkEnd w:id="1511"/>
    <w:p w:rsidR="0006297C" w:rsidRPr="008F1DC0" w:rsidRDefault="0006297C" w:rsidP="0006297C">
      <w:pPr>
        <w:pStyle w:val="ListParagraph"/>
        <w:numPr>
          <w:ilvl w:val="0"/>
          <w:numId w:val="65"/>
        </w:numPr>
        <w:rPr>
          <w:rFonts w:ascii="Times New Roman" w:hAnsi="Times New Roman"/>
        </w:rPr>
      </w:pPr>
      <w:r w:rsidRPr="008F1DC0">
        <w:rPr>
          <w:rFonts w:ascii="Times New Roman" w:hAnsi="Times New Roman"/>
        </w:rPr>
        <w:t>User can rate product</w:t>
      </w:r>
    </w:p>
    <w:p w:rsidR="00CB1BA7" w:rsidRPr="008F1DC0" w:rsidRDefault="00CB1BA7" w:rsidP="0006297C">
      <w:pPr>
        <w:pStyle w:val="ListParagraph"/>
        <w:numPr>
          <w:ilvl w:val="0"/>
          <w:numId w:val="65"/>
        </w:numPr>
        <w:rPr>
          <w:rFonts w:ascii="Times New Roman" w:hAnsi="Times New Roman"/>
        </w:rPr>
      </w:pPr>
      <w:r w:rsidRPr="008F1DC0">
        <w:rPr>
          <w:rFonts w:ascii="Times New Roman" w:hAnsi="Times New Roman"/>
        </w:rPr>
        <w:t>User can view/track placed orders</w:t>
      </w:r>
    </w:p>
    <w:p w:rsidR="0006297C" w:rsidRPr="008F1DC0" w:rsidRDefault="009A0F80" w:rsidP="00A5614C">
      <w:pPr>
        <w:pStyle w:val="Heading3"/>
        <w:numPr>
          <w:ilvl w:val="0"/>
          <w:numId w:val="0"/>
        </w:numPr>
        <w:rPr>
          <w:rFonts w:ascii="Times New Roman" w:hAnsi="Times New Roman"/>
        </w:rPr>
      </w:pPr>
      <w:bookmarkStart w:id="1512" w:name="_Toc424685145"/>
      <w:bookmarkStart w:id="1513" w:name="_Toc428358813"/>
      <w:r w:rsidRPr="008F1DC0">
        <w:rPr>
          <w:rFonts w:ascii="Times New Roman" w:hAnsi="Times New Roman"/>
        </w:rPr>
        <w:t>3.</w:t>
      </w:r>
      <w:ins w:id="1514" w:author="Link Pieces" w:date="2015-08-26T15:06:00Z">
        <w:r w:rsidR="00980773">
          <w:rPr>
            <w:rFonts w:ascii="Times New Roman" w:hAnsi="Times New Roman"/>
          </w:rPr>
          <w:t>2</w:t>
        </w:r>
      </w:ins>
      <w:del w:id="1515" w:author="Link Pieces" w:date="2015-08-26T15:06:00Z">
        <w:r w:rsidRPr="008F1DC0" w:rsidDel="00980773">
          <w:rPr>
            <w:rFonts w:ascii="Times New Roman" w:hAnsi="Times New Roman"/>
          </w:rPr>
          <w:delText>1</w:delText>
        </w:r>
      </w:del>
      <w:r w:rsidR="0006297C" w:rsidRPr="008F1DC0">
        <w:rPr>
          <w:rFonts w:ascii="Times New Roman" w:hAnsi="Times New Roman"/>
        </w:rPr>
        <w:t>.5 Visitor requirement</w:t>
      </w:r>
      <w:bookmarkEnd w:id="1512"/>
      <w:bookmarkEnd w:id="1513"/>
    </w:p>
    <w:p w:rsidR="0006297C" w:rsidRPr="008F1DC0" w:rsidRDefault="0006297C" w:rsidP="0006297C">
      <w:pPr>
        <w:pStyle w:val="ListParagraph"/>
        <w:numPr>
          <w:ilvl w:val="0"/>
          <w:numId w:val="57"/>
        </w:numPr>
        <w:rPr>
          <w:rFonts w:ascii="Times New Roman" w:hAnsi="Times New Roman"/>
          <w:b/>
        </w:rPr>
      </w:pPr>
      <w:r w:rsidRPr="008F1DC0">
        <w:rPr>
          <w:rFonts w:ascii="Times New Roman" w:hAnsi="Times New Roman"/>
          <w:b/>
        </w:rPr>
        <w:t>Guest of Bespoke: a person who visits website of Bespoke owner</w:t>
      </w:r>
    </w:p>
    <w:p w:rsidR="0006297C" w:rsidRPr="008F1DC0" w:rsidRDefault="0006297C" w:rsidP="0006297C">
      <w:pPr>
        <w:pStyle w:val="ListParagraph"/>
        <w:numPr>
          <w:ilvl w:val="0"/>
          <w:numId w:val="66"/>
        </w:numPr>
        <w:rPr>
          <w:rFonts w:ascii="Times New Roman" w:hAnsi="Times New Roman"/>
        </w:rPr>
      </w:pPr>
      <w:r w:rsidRPr="008F1DC0">
        <w:rPr>
          <w:rFonts w:ascii="Times New Roman" w:hAnsi="Times New Roman"/>
        </w:rPr>
        <w:t>View Bespoke page</w:t>
      </w:r>
    </w:p>
    <w:p w:rsidR="0006297C" w:rsidRPr="008F1DC0" w:rsidRDefault="0006297C" w:rsidP="0006297C">
      <w:pPr>
        <w:pStyle w:val="ListParagraph"/>
        <w:numPr>
          <w:ilvl w:val="0"/>
          <w:numId w:val="66"/>
        </w:numPr>
        <w:rPr>
          <w:rFonts w:ascii="Times New Roman" w:hAnsi="Times New Roman"/>
        </w:rPr>
      </w:pPr>
      <w:r w:rsidRPr="008F1DC0">
        <w:rPr>
          <w:rFonts w:ascii="Times New Roman" w:hAnsi="Times New Roman"/>
        </w:rPr>
        <w:t>Register store</w:t>
      </w:r>
    </w:p>
    <w:p w:rsidR="0006297C" w:rsidRPr="008F1DC0" w:rsidRDefault="0006297C" w:rsidP="0006297C">
      <w:pPr>
        <w:pStyle w:val="ListParagraph"/>
        <w:numPr>
          <w:ilvl w:val="0"/>
          <w:numId w:val="56"/>
        </w:numPr>
        <w:rPr>
          <w:rFonts w:ascii="Times New Roman" w:hAnsi="Times New Roman"/>
          <w:b/>
        </w:rPr>
      </w:pPr>
      <w:r w:rsidRPr="008F1DC0">
        <w:rPr>
          <w:rFonts w:ascii="Times New Roman" w:hAnsi="Times New Roman"/>
          <w:b/>
        </w:rPr>
        <w:t>Guest of shop: a person who visits website of shop owner</w:t>
      </w:r>
    </w:p>
    <w:p w:rsidR="0006297C" w:rsidRPr="008F1DC0" w:rsidRDefault="0006297C" w:rsidP="0006297C">
      <w:pPr>
        <w:pStyle w:val="ListParagraph"/>
        <w:numPr>
          <w:ilvl w:val="0"/>
          <w:numId w:val="68"/>
        </w:numPr>
        <w:rPr>
          <w:rFonts w:ascii="Times New Roman" w:hAnsi="Times New Roman"/>
        </w:rPr>
      </w:pPr>
      <w:r w:rsidRPr="008F1DC0">
        <w:rPr>
          <w:rFonts w:ascii="Times New Roman" w:hAnsi="Times New Roman"/>
        </w:rPr>
        <w:t>View website of shop owner</w:t>
      </w:r>
    </w:p>
    <w:p w:rsidR="0006297C" w:rsidRPr="008F1DC0" w:rsidRDefault="0006297C" w:rsidP="0006297C">
      <w:pPr>
        <w:pStyle w:val="ListParagraph"/>
        <w:numPr>
          <w:ilvl w:val="0"/>
          <w:numId w:val="68"/>
        </w:numPr>
        <w:rPr>
          <w:rFonts w:ascii="Times New Roman" w:hAnsi="Times New Roman"/>
        </w:rPr>
      </w:pPr>
      <w:r w:rsidRPr="008F1DC0">
        <w:rPr>
          <w:rFonts w:ascii="Times New Roman" w:hAnsi="Times New Roman"/>
        </w:rPr>
        <w:t>Find products</w:t>
      </w:r>
    </w:p>
    <w:p w:rsidR="0006297C" w:rsidRPr="008F1DC0" w:rsidRDefault="0006297C" w:rsidP="0006297C">
      <w:pPr>
        <w:pStyle w:val="ListParagraph"/>
        <w:numPr>
          <w:ilvl w:val="0"/>
          <w:numId w:val="68"/>
        </w:numPr>
        <w:rPr>
          <w:rFonts w:ascii="Times New Roman" w:hAnsi="Times New Roman"/>
        </w:rPr>
      </w:pPr>
      <w:r w:rsidRPr="008F1DC0">
        <w:rPr>
          <w:rFonts w:ascii="Times New Roman" w:hAnsi="Times New Roman"/>
        </w:rPr>
        <w:t>Add product to cart</w:t>
      </w:r>
    </w:p>
    <w:p w:rsidR="0006297C" w:rsidRPr="008F1DC0" w:rsidRDefault="0006297C" w:rsidP="0006297C">
      <w:pPr>
        <w:pStyle w:val="ListParagraph"/>
        <w:numPr>
          <w:ilvl w:val="0"/>
          <w:numId w:val="68"/>
        </w:numPr>
        <w:rPr>
          <w:rFonts w:ascii="Times New Roman" w:hAnsi="Times New Roman"/>
        </w:rPr>
      </w:pPr>
      <w:r w:rsidRPr="008F1DC0">
        <w:rPr>
          <w:rFonts w:ascii="Times New Roman" w:hAnsi="Times New Roman"/>
        </w:rPr>
        <w:t>Place orders</w:t>
      </w:r>
    </w:p>
    <w:p w:rsidR="0006297C" w:rsidRPr="008F1DC0" w:rsidRDefault="0006297C" w:rsidP="0006297C">
      <w:pPr>
        <w:pStyle w:val="ListParagraph"/>
        <w:numPr>
          <w:ilvl w:val="0"/>
          <w:numId w:val="68"/>
        </w:numPr>
        <w:rPr>
          <w:rFonts w:ascii="Times New Roman" w:hAnsi="Times New Roman"/>
        </w:rPr>
      </w:pPr>
      <w:r w:rsidRPr="008F1DC0">
        <w:rPr>
          <w:rFonts w:ascii="Times New Roman" w:hAnsi="Times New Roman"/>
        </w:rPr>
        <w:t>Make payment via PayPal, Bao Kim</w:t>
      </w:r>
    </w:p>
    <w:p w:rsidR="0006297C" w:rsidRPr="008F1DC0" w:rsidRDefault="0006297C" w:rsidP="0006297C">
      <w:pPr>
        <w:pStyle w:val="ListParagraph"/>
        <w:numPr>
          <w:ilvl w:val="0"/>
          <w:numId w:val="68"/>
        </w:numPr>
        <w:rPr>
          <w:rFonts w:ascii="Times New Roman" w:hAnsi="Times New Roman"/>
        </w:rPr>
      </w:pPr>
      <w:r w:rsidRPr="008F1DC0">
        <w:rPr>
          <w:rFonts w:ascii="Times New Roman" w:hAnsi="Times New Roman"/>
        </w:rPr>
        <w:t>Register account</w:t>
      </w:r>
    </w:p>
    <w:p w:rsidR="00205650" w:rsidRPr="008F1DC0" w:rsidRDefault="0006297C">
      <w:pPr>
        <w:pStyle w:val="ListParagraph"/>
        <w:numPr>
          <w:ilvl w:val="0"/>
          <w:numId w:val="68"/>
        </w:numPr>
        <w:rPr>
          <w:rFonts w:ascii="Times New Roman" w:hAnsi="Times New Roman"/>
        </w:rPr>
      </w:pPr>
      <w:r w:rsidRPr="008F1DC0">
        <w:rPr>
          <w:rFonts w:ascii="Times New Roman" w:hAnsi="Times New Roman"/>
        </w:rPr>
        <w:t>Comment with Facebook plugin</w:t>
      </w:r>
    </w:p>
    <w:p w:rsidR="0006297C" w:rsidRPr="008F1DC0" w:rsidRDefault="00205650" w:rsidP="00A5614C">
      <w:pPr>
        <w:spacing w:after="160" w:line="259" w:lineRule="auto"/>
        <w:rPr>
          <w:rFonts w:ascii="Times New Roman" w:hAnsi="Times New Roman"/>
        </w:rPr>
      </w:pPr>
      <w:r w:rsidRPr="008F1DC0">
        <w:rPr>
          <w:rFonts w:ascii="Times New Roman" w:hAnsi="Times New Roman"/>
        </w:rPr>
        <w:br w:type="page"/>
      </w:r>
    </w:p>
    <w:p w:rsidR="0006297C" w:rsidRPr="008F1DC0" w:rsidRDefault="0006297C" w:rsidP="00A5614C">
      <w:pPr>
        <w:pStyle w:val="Heading2"/>
        <w:numPr>
          <w:ilvl w:val="0"/>
          <w:numId w:val="0"/>
        </w:numPr>
        <w:rPr>
          <w:rFonts w:ascii="Times New Roman" w:hAnsi="Times New Roman"/>
        </w:rPr>
      </w:pPr>
      <w:bookmarkStart w:id="1516" w:name="_Toc424685146"/>
      <w:bookmarkStart w:id="1517" w:name="_Toc428358814"/>
      <w:bookmarkEnd w:id="1453"/>
      <w:bookmarkEnd w:id="1454"/>
      <w:r w:rsidRPr="008F1DC0">
        <w:rPr>
          <w:rFonts w:ascii="Times New Roman" w:hAnsi="Times New Roman"/>
        </w:rPr>
        <w:lastRenderedPageBreak/>
        <w:t>3.</w:t>
      </w:r>
      <w:r w:rsidR="009216E4" w:rsidRPr="008F1DC0">
        <w:rPr>
          <w:rFonts w:ascii="Times New Roman" w:hAnsi="Times New Roman"/>
        </w:rPr>
        <w:t>3</w:t>
      </w:r>
      <w:r w:rsidRPr="008F1DC0">
        <w:rPr>
          <w:rFonts w:ascii="Times New Roman" w:hAnsi="Times New Roman"/>
        </w:rPr>
        <w:t xml:space="preserve"> System Requirement Specification</w:t>
      </w:r>
      <w:bookmarkEnd w:id="1516"/>
      <w:bookmarkEnd w:id="1517"/>
    </w:p>
    <w:p w:rsidR="0006297C" w:rsidRPr="008F1DC0" w:rsidRDefault="0006297C" w:rsidP="00A5614C">
      <w:pPr>
        <w:pStyle w:val="Heading3"/>
        <w:numPr>
          <w:ilvl w:val="0"/>
          <w:numId w:val="0"/>
        </w:numPr>
        <w:rPr>
          <w:rFonts w:ascii="Times New Roman" w:hAnsi="Times New Roman"/>
        </w:rPr>
      </w:pPr>
      <w:bookmarkStart w:id="1518" w:name="_Toc424685147"/>
      <w:bookmarkStart w:id="1519" w:name="_Toc428358815"/>
      <w:r w:rsidRPr="008F1DC0">
        <w:rPr>
          <w:rFonts w:ascii="Times New Roman" w:hAnsi="Times New Roman"/>
        </w:rPr>
        <w:t>3.</w:t>
      </w:r>
      <w:r w:rsidR="009216E4" w:rsidRPr="008F1DC0">
        <w:rPr>
          <w:rFonts w:ascii="Times New Roman" w:hAnsi="Times New Roman"/>
        </w:rPr>
        <w:t>3</w:t>
      </w:r>
      <w:r w:rsidRPr="008F1DC0">
        <w:rPr>
          <w:rFonts w:ascii="Times New Roman" w:hAnsi="Times New Roman"/>
        </w:rPr>
        <w:t>.1 External Interface Requirements</w:t>
      </w:r>
      <w:bookmarkEnd w:id="1518"/>
      <w:bookmarkEnd w:id="1519"/>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w:t>
      </w:r>
      <w:r w:rsidR="009216E4" w:rsidRPr="008F1DC0">
        <w:rPr>
          <w:rFonts w:ascii="Times New Roman" w:hAnsi="Times New Roman" w:cs="Times New Roman"/>
          <w:i w:val="0"/>
        </w:rPr>
        <w:t>3</w:t>
      </w:r>
      <w:r w:rsidRPr="008F1DC0">
        <w:rPr>
          <w:rFonts w:ascii="Times New Roman" w:hAnsi="Times New Roman" w:cs="Times New Roman"/>
          <w:i w:val="0"/>
        </w:rPr>
        <w:t>.1.1 User interfaces</w:t>
      </w:r>
    </w:p>
    <w:p w:rsidR="0006297C" w:rsidRPr="008F1DC0" w:rsidRDefault="0006297C" w:rsidP="0006297C">
      <w:pPr>
        <w:jc w:val="both"/>
        <w:rPr>
          <w:rFonts w:ascii="Times New Roman" w:hAnsi="Times New Roman"/>
        </w:rPr>
      </w:pPr>
      <w:r w:rsidRPr="008F1DC0">
        <w:rPr>
          <w:rFonts w:ascii="Times New Roman" w:hAnsi="Times New Roman"/>
        </w:rPr>
        <w:t>A graphic user interface will be available in all workflow scenario to allow easy access to all features of the system. The navigation options in every screen will be similar in order to help user can reduce time learning and using system. All error occurring and exceptions handling will be catch and display for user with friendly message.</w:t>
      </w:r>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w:t>
      </w:r>
      <w:r w:rsidR="009216E4" w:rsidRPr="008F1DC0">
        <w:rPr>
          <w:rFonts w:ascii="Times New Roman" w:hAnsi="Times New Roman" w:cs="Times New Roman"/>
          <w:i w:val="0"/>
        </w:rPr>
        <w:t>3</w:t>
      </w:r>
      <w:r w:rsidRPr="008F1DC0">
        <w:rPr>
          <w:rFonts w:ascii="Times New Roman" w:hAnsi="Times New Roman" w:cs="Times New Roman"/>
          <w:i w:val="0"/>
        </w:rPr>
        <w:t>.1.2 Hardware interfaces</w:t>
      </w:r>
    </w:p>
    <w:p w:rsidR="0006297C" w:rsidRPr="008F1DC0" w:rsidRDefault="0006297C" w:rsidP="0006297C">
      <w:pPr>
        <w:rPr>
          <w:rFonts w:ascii="Times New Roman" w:hAnsi="Times New Roman"/>
          <w:b/>
        </w:rPr>
      </w:pPr>
      <w:bookmarkStart w:id="1520" w:name="OLE_LINK240"/>
      <w:bookmarkStart w:id="1521" w:name="OLE_LINK241"/>
      <w:r w:rsidRPr="008F1DC0">
        <w:rPr>
          <w:rFonts w:ascii="Times New Roman" w:hAnsi="Times New Roman"/>
          <w:b/>
        </w:rPr>
        <w:t>Common peripheral devices</w:t>
      </w:r>
    </w:p>
    <w:p w:rsidR="0006297C" w:rsidRPr="008F1DC0" w:rsidRDefault="0006297C" w:rsidP="0006297C">
      <w:pPr>
        <w:pStyle w:val="ListParagraph"/>
        <w:numPr>
          <w:ilvl w:val="0"/>
          <w:numId w:val="40"/>
        </w:numPr>
        <w:rPr>
          <w:rFonts w:ascii="Times New Roman" w:hAnsi="Times New Roman"/>
        </w:rPr>
      </w:pPr>
      <w:r w:rsidRPr="008F1DC0">
        <w:rPr>
          <w:rFonts w:ascii="Times New Roman" w:hAnsi="Times New Roman"/>
        </w:rPr>
        <w:t>Wireless modem</w:t>
      </w:r>
    </w:p>
    <w:p w:rsidR="0006297C" w:rsidRPr="008F1DC0" w:rsidRDefault="0006297C" w:rsidP="0006297C">
      <w:pPr>
        <w:pStyle w:val="ListParagraph"/>
        <w:numPr>
          <w:ilvl w:val="0"/>
          <w:numId w:val="40"/>
        </w:numPr>
        <w:rPr>
          <w:rFonts w:ascii="Times New Roman" w:hAnsi="Times New Roman"/>
        </w:rPr>
      </w:pPr>
      <w:r w:rsidRPr="008F1DC0">
        <w:rPr>
          <w:rFonts w:ascii="Times New Roman" w:hAnsi="Times New Roman"/>
        </w:rPr>
        <w:t>Internet cable</w:t>
      </w:r>
    </w:p>
    <w:p w:rsidR="0006297C" w:rsidRPr="008F1DC0" w:rsidRDefault="0006297C" w:rsidP="0006297C">
      <w:pPr>
        <w:pStyle w:val="ListParagraph"/>
        <w:numPr>
          <w:ilvl w:val="0"/>
          <w:numId w:val="40"/>
        </w:numPr>
        <w:rPr>
          <w:rFonts w:ascii="Times New Roman" w:hAnsi="Times New Roman"/>
        </w:rPr>
      </w:pPr>
      <w:r w:rsidRPr="008F1DC0">
        <w:rPr>
          <w:rFonts w:ascii="Times New Roman" w:hAnsi="Times New Roman"/>
        </w:rPr>
        <w:t>Mouse</w:t>
      </w:r>
    </w:p>
    <w:p w:rsidR="0006297C" w:rsidRPr="008F1DC0" w:rsidRDefault="0006297C" w:rsidP="00A5614C">
      <w:pPr>
        <w:pStyle w:val="ListParagraph"/>
        <w:numPr>
          <w:ilvl w:val="0"/>
          <w:numId w:val="40"/>
        </w:numPr>
        <w:rPr>
          <w:rFonts w:ascii="Times New Roman" w:hAnsi="Times New Roman"/>
          <w:rPrChange w:id="1522" w:author="Link Pieces" w:date="2015-08-26T13:21:00Z">
            <w:rPr/>
          </w:rPrChange>
        </w:rPr>
      </w:pPr>
      <w:r w:rsidRPr="008F1DC0">
        <w:rPr>
          <w:rFonts w:ascii="Times New Roman" w:hAnsi="Times New Roman"/>
        </w:rPr>
        <w:t>Keyboard</w:t>
      </w:r>
      <w:bookmarkEnd w:id="1520"/>
      <w:bookmarkEnd w:id="1521"/>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w:t>
      </w:r>
      <w:r w:rsidR="009216E4" w:rsidRPr="008F1DC0">
        <w:rPr>
          <w:rFonts w:ascii="Times New Roman" w:hAnsi="Times New Roman" w:cs="Times New Roman"/>
          <w:i w:val="0"/>
        </w:rPr>
        <w:t>3</w:t>
      </w:r>
      <w:r w:rsidRPr="008F1DC0">
        <w:rPr>
          <w:rFonts w:ascii="Times New Roman" w:hAnsi="Times New Roman" w:cs="Times New Roman"/>
          <w:i w:val="0"/>
        </w:rPr>
        <w:t>.1.3 Software interfaces</w:t>
      </w:r>
    </w:p>
    <w:p w:rsidR="0006297C" w:rsidRPr="008F1DC0" w:rsidRDefault="0006297C" w:rsidP="0006297C">
      <w:pPr>
        <w:rPr>
          <w:rFonts w:ascii="Times New Roman" w:hAnsi="Times New Roman"/>
          <w:b/>
        </w:rPr>
      </w:pPr>
      <w:r w:rsidRPr="008F1DC0">
        <w:rPr>
          <w:rFonts w:ascii="Times New Roman" w:hAnsi="Times New Roman"/>
          <w:b/>
        </w:rPr>
        <w:t xml:space="preserve">Web client: </w:t>
      </w:r>
    </w:p>
    <w:p w:rsidR="0006297C" w:rsidRPr="008F1DC0" w:rsidRDefault="0006297C" w:rsidP="0006297C">
      <w:pPr>
        <w:ind w:left="720"/>
        <w:rPr>
          <w:rFonts w:ascii="Times New Roman" w:hAnsi="Times New Roman"/>
        </w:rPr>
      </w:pPr>
      <w:r w:rsidRPr="008F1DC0">
        <w:rPr>
          <w:rFonts w:ascii="Times New Roman" w:hAnsi="Times New Roman"/>
        </w:rPr>
        <w:t>The system run on any platform/operating system (include Windows, MacOS, and Linux) that support the browsers listed below:</w:t>
      </w:r>
    </w:p>
    <w:p w:rsidR="0006297C" w:rsidRPr="008F1DC0" w:rsidRDefault="0006297C" w:rsidP="0006297C">
      <w:pPr>
        <w:pStyle w:val="ListParagraph"/>
        <w:numPr>
          <w:ilvl w:val="0"/>
          <w:numId w:val="54"/>
        </w:numPr>
        <w:rPr>
          <w:rFonts w:ascii="Times New Roman" w:hAnsi="Times New Roman"/>
        </w:rPr>
      </w:pPr>
      <w:r w:rsidRPr="008F1DC0">
        <w:rPr>
          <w:rFonts w:ascii="Times New Roman" w:hAnsi="Times New Roman"/>
        </w:rPr>
        <w:t>Firefox (version 25 or higher)</w:t>
      </w:r>
    </w:p>
    <w:p w:rsidR="0006297C" w:rsidRPr="008F1DC0" w:rsidRDefault="0006297C" w:rsidP="0006297C">
      <w:pPr>
        <w:pStyle w:val="ListParagraph"/>
        <w:numPr>
          <w:ilvl w:val="0"/>
          <w:numId w:val="54"/>
        </w:numPr>
        <w:rPr>
          <w:rFonts w:ascii="Times New Roman" w:hAnsi="Times New Roman"/>
        </w:rPr>
      </w:pPr>
      <w:r w:rsidRPr="008F1DC0">
        <w:rPr>
          <w:rFonts w:ascii="Times New Roman" w:hAnsi="Times New Roman"/>
        </w:rPr>
        <w:t>Google Chrome (version 40 or higher)</w:t>
      </w:r>
    </w:p>
    <w:p w:rsidR="0006297C" w:rsidRPr="008F1DC0" w:rsidRDefault="0006297C" w:rsidP="0006297C">
      <w:pPr>
        <w:rPr>
          <w:rFonts w:ascii="Times New Roman" w:hAnsi="Times New Roman"/>
          <w:b/>
        </w:rPr>
      </w:pPr>
      <w:r w:rsidRPr="008F1DC0">
        <w:rPr>
          <w:rFonts w:ascii="Times New Roman" w:hAnsi="Times New Roman"/>
          <w:b/>
        </w:rPr>
        <w:t>Mobile:</w:t>
      </w:r>
    </w:p>
    <w:p w:rsidR="0006297C" w:rsidRPr="008F1DC0" w:rsidRDefault="0006297C" w:rsidP="0006297C">
      <w:pPr>
        <w:rPr>
          <w:rFonts w:ascii="Times New Roman" w:hAnsi="Times New Roman"/>
        </w:rPr>
      </w:pPr>
      <w:r w:rsidRPr="008F1DC0">
        <w:rPr>
          <w:rFonts w:ascii="Times New Roman" w:hAnsi="Times New Roman"/>
        </w:rPr>
        <w:t xml:space="preserve"> </w:t>
      </w:r>
      <w:r w:rsidRPr="008F1DC0">
        <w:rPr>
          <w:rFonts w:ascii="Times New Roman" w:hAnsi="Times New Roman"/>
        </w:rPr>
        <w:tab/>
        <w:t>Mobile device: Android OS with version 4.1 or later</w:t>
      </w:r>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w:t>
      </w:r>
      <w:r w:rsidR="009216E4" w:rsidRPr="008F1DC0">
        <w:rPr>
          <w:rFonts w:ascii="Times New Roman" w:hAnsi="Times New Roman" w:cs="Times New Roman"/>
          <w:i w:val="0"/>
        </w:rPr>
        <w:t>3</w:t>
      </w:r>
      <w:r w:rsidRPr="008F1DC0">
        <w:rPr>
          <w:rFonts w:ascii="Times New Roman" w:hAnsi="Times New Roman" w:cs="Times New Roman"/>
          <w:i w:val="0"/>
        </w:rPr>
        <w:t>.1.4 Communication Protocol</w:t>
      </w:r>
    </w:p>
    <w:p w:rsidR="0006297C" w:rsidRPr="008F1DC0" w:rsidRDefault="0006297C" w:rsidP="0006297C">
      <w:pPr>
        <w:pStyle w:val="ListParagraph"/>
        <w:numPr>
          <w:ilvl w:val="0"/>
          <w:numId w:val="36"/>
        </w:numPr>
        <w:rPr>
          <w:rFonts w:ascii="Times New Roman" w:hAnsi="Times New Roman"/>
        </w:rPr>
      </w:pPr>
      <w:r w:rsidRPr="008F1DC0">
        <w:rPr>
          <w:rFonts w:ascii="Times New Roman" w:hAnsi="Times New Roman"/>
        </w:rPr>
        <w:t>System implemented on the browser, using standard protocols to communicate between users and server</w:t>
      </w:r>
    </w:p>
    <w:p w:rsidR="0006297C" w:rsidRPr="008F1DC0" w:rsidRDefault="0006297C" w:rsidP="0006297C">
      <w:pPr>
        <w:pStyle w:val="ListParagraph"/>
        <w:numPr>
          <w:ilvl w:val="0"/>
          <w:numId w:val="36"/>
        </w:numPr>
        <w:rPr>
          <w:rFonts w:ascii="Times New Roman" w:hAnsi="Times New Roman"/>
        </w:rPr>
      </w:pPr>
      <w:r w:rsidRPr="008F1DC0">
        <w:rPr>
          <w:rFonts w:ascii="Times New Roman" w:hAnsi="Times New Roman"/>
        </w:rPr>
        <w:t>In the process of communication, some important information of the user sy</w:t>
      </w:r>
      <w:r w:rsidR="0019212A" w:rsidRPr="008F1DC0">
        <w:rPr>
          <w:rFonts w:ascii="Times New Roman" w:hAnsi="Times New Roman"/>
        </w:rPr>
        <w:t xml:space="preserve">stem will use the protocol </w:t>
      </w:r>
      <w:r w:rsidR="00AD4594" w:rsidRPr="008F1DC0">
        <w:rPr>
          <w:rFonts w:ascii="Times New Roman" w:hAnsi="Times New Roman"/>
        </w:rPr>
        <w:t>HTTP</w:t>
      </w:r>
      <w:r w:rsidRPr="008F1DC0">
        <w:rPr>
          <w:rFonts w:ascii="Times New Roman" w:hAnsi="Times New Roman"/>
        </w:rPr>
        <w:t xml:space="preserve"> to transfer data</w:t>
      </w:r>
    </w:p>
    <w:p w:rsidR="0006297C" w:rsidRPr="008F1DC0" w:rsidRDefault="0006297C" w:rsidP="0006297C">
      <w:pPr>
        <w:pStyle w:val="ListParagraph"/>
        <w:numPr>
          <w:ilvl w:val="0"/>
          <w:numId w:val="36"/>
        </w:numPr>
        <w:rPr>
          <w:rFonts w:ascii="Times New Roman" w:hAnsi="Times New Roman"/>
        </w:rPr>
      </w:pPr>
      <w:r w:rsidRPr="008F1DC0">
        <w:rPr>
          <w:rFonts w:ascii="Times New Roman" w:hAnsi="Times New Roman"/>
        </w:rPr>
        <w:t>The system uses the protocol</w:t>
      </w:r>
      <w:r w:rsidR="0019212A" w:rsidRPr="008F1DC0">
        <w:rPr>
          <w:rFonts w:ascii="Times New Roman" w:hAnsi="Times New Roman"/>
        </w:rPr>
        <w:t xml:space="preserve">s http </w:t>
      </w:r>
      <w:r w:rsidRPr="008F1DC0">
        <w:rPr>
          <w:rFonts w:ascii="Times New Roman" w:hAnsi="Times New Roman"/>
        </w:rPr>
        <w:t>to call service from third parties such as: Google, Facebook to authenticate users.</w:t>
      </w:r>
    </w:p>
    <w:p w:rsidR="0006297C" w:rsidRPr="008F1DC0" w:rsidRDefault="0006297C" w:rsidP="00A5614C">
      <w:pPr>
        <w:pStyle w:val="Heading3"/>
        <w:numPr>
          <w:ilvl w:val="0"/>
          <w:numId w:val="0"/>
        </w:numPr>
        <w:rPr>
          <w:rFonts w:ascii="Times New Roman" w:hAnsi="Times New Roman"/>
        </w:rPr>
      </w:pPr>
      <w:bookmarkStart w:id="1523" w:name="_Toc424685148"/>
      <w:bookmarkStart w:id="1524" w:name="_Toc428358816"/>
      <w:r w:rsidRPr="008F1DC0">
        <w:rPr>
          <w:rFonts w:ascii="Times New Roman" w:hAnsi="Times New Roman"/>
        </w:rPr>
        <w:t>3.</w:t>
      </w:r>
      <w:r w:rsidR="009216E4" w:rsidRPr="008F1DC0">
        <w:rPr>
          <w:rFonts w:ascii="Times New Roman" w:hAnsi="Times New Roman"/>
        </w:rPr>
        <w:t>3</w:t>
      </w:r>
      <w:r w:rsidRPr="008F1DC0">
        <w:rPr>
          <w:rFonts w:ascii="Times New Roman" w:hAnsi="Times New Roman"/>
        </w:rPr>
        <w:t>.2 Function Requirements</w:t>
      </w:r>
      <w:bookmarkEnd w:id="1523"/>
      <w:bookmarkEnd w:id="1524"/>
    </w:p>
    <w:p w:rsidR="0006297C" w:rsidRPr="008F1DC0" w:rsidRDefault="0006297C" w:rsidP="0006297C">
      <w:pPr>
        <w:pStyle w:val="Heading4"/>
        <w:rPr>
          <w:rFonts w:ascii="Times New Roman" w:hAnsi="Times New Roman" w:cs="Times New Roman"/>
          <w:b/>
          <w:i w:val="0"/>
          <w:sz w:val="26"/>
          <w:szCs w:val="26"/>
        </w:rPr>
      </w:pPr>
      <w:r w:rsidRPr="008F1DC0">
        <w:rPr>
          <w:rFonts w:ascii="Times New Roman" w:hAnsi="Times New Roman" w:cs="Times New Roman"/>
          <w:b/>
          <w:i w:val="0"/>
          <w:sz w:val="26"/>
          <w:szCs w:val="26"/>
        </w:rPr>
        <w:lastRenderedPageBreak/>
        <w:t>3.</w:t>
      </w:r>
      <w:r w:rsidR="007C3C9C" w:rsidRPr="008F1DC0">
        <w:rPr>
          <w:rFonts w:ascii="Times New Roman" w:hAnsi="Times New Roman" w:cs="Times New Roman"/>
          <w:b/>
          <w:i w:val="0"/>
          <w:sz w:val="26"/>
          <w:szCs w:val="26"/>
        </w:rPr>
        <w:t>3</w:t>
      </w:r>
      <w:r w:rsidRPr="008F1DC0">
        <w:rPr>
          <w:rFonts w:ascii="Times New Roman" w:hAnsi="Times New Roman" w:cs="Times New Roman"/>
          <w:b/>
          <w:i w:val="0"/>
          <w:sz w:val="26"/>
          <w:szCs w:val="26"/>
        </w:rPr>
        <w:t>.2.1 Use case diagram</w:t>
      </w: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.2.1.1 Web application</w:t>
      </w:r>
    </w:p>
    <w:p w:rsidR="0006297C" w:rsidRPr="008F1DC0" w:rsidRDefault="00400164" w:rsidP="0006297C">
      <w:pPr>
        <w:rPr>
          <w:rFonts w:ascii="Times New Roman" w:hAnsi="Times New Roman"/>
        </w:rPr>
      </w:pPr>
      <w:del w:id="1525" w:author="Khánh Cao Duy" w:date="2015-08-26T11:51:00Z">
        <w:r w:rsidRPr="008F1DC0" w:rsidDel="00C31D3C">
          <w:rPr>
            <w:rFonts w:ascii="Times New Roman" w:hAnsi="Times New Roman"/>
            <w:noProof/>
            <w:lang w:val="en-US" w:eastAsia="ja-JP"/>
            <w:rPrChange w:id="1526" w:author="Link Pieces" w:date="2015-08-26T13:21:00Z">
              <w:rPr>
                <w:noProof/>
                <w:lang w:val="en-US" w:eastAsia="ja-JP"/>
              </w:rPr>
            </w:rPrChange>
          </w:rPr>
          <w:drawing>
            <wp:inline distT="0" distB="0" distL="0" distR="0" wp14:anchorId="314EB1FD" wp14:editId="330F0908">
              <wp:extent cx="5934075" cy="5419725"/>
              <wp:effectExtent l="0" t="0" r="0" b="0"/>
              <wp:docPr id="27" name="Picture 27" descr="C:\Users\Khanh\Desktop\Bespoke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Bespoke 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419725"/>
                      </a:xfrm>
                      <a:prstGeom prst="rect">
                        <a:avLst/>
                      </a:prstGeom>
                      <a:noFill/>
                      <a:ln>
                        <a:noFill/>
                      </a:ln>
                    </pic:spPr>
                  </pic:pic>
                </a:graphicData>
              </a:graphic>
            </wp:inline>
          </w:drawing>
        </w:r>
      </w:del>
      <w:ins w:id="1527" w:author="Khánh Cao Duy" w:date="2015-08-26T11:51:00Z">
        <w:r w:rsidR="00C31D3C" w:rsidRPr="008F1DC0">
          <w:rPr>
            <w:rFonts w:ascii="Times New Roman" w:hAnsi="Times New Roman"/>
            <w:noProof/>
            <w:lang w:val="en-US" w:eastAsia="ja-JP"/>
            <w:rPrChange w:id="1528" w:author="Link Pieces" w:date="2015-08-26T13:21:00Z">
              <w:rPr>
                <w:noProof/>
                <w:lang w:val="en-US" w:eastAsia="ja-JP"/>
              </w:rPr>
            </w:rPrChange>
          </w:rPr>
          <w:drawing>
            <wp:inline distT="0" distB="0" distL="0" distR="0">
              <wp:extent cx="5943600" cy="5437505"/>
              <wp:effectExtent l="0" t="0" r="0" b="0"/>
              <wp:docPr id="23" name="Picture 23" descr="C:\Users\Khanh\Desktop\1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1234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437505"/>
                      </a:xfrm>
                      <a:prstGeom prst="rect">
                        <a:avLst/>
                      </a:prstGeom>
                      <a:noFill/>
                      <a:ln>
                        <a:noFill/>
                      </a:ln>
                    </pic:spPr>
                  </pic:pic>
                </a:graphicData>
              </a:graphic>
            </wp:inline>
          </w:drawing>
        </w:r>
      </w:ins>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b/>
        </w:rPr>
        <w:t xml:space="preserve">Figure 3.1 Use case diagram of </w:t>
      </w:r>
      <w:r w:rsidR="00400164" w:rsidRPr="008F1DC0">
        <w:rPr>
          <w:rFonts w:ascii="Times New Roman" w:hAnsi="Times New Roman"/>
          <w:b/>
        </w:rPr>
        <w:t>Bespoke</w:t>
      </w:r>
      <w:r w:rsidRPr="008F1DC0">
        <w:rPr>
          <w:rFonts w:ascii="Times New Roman" w:hAnsi="Times New Roman"/>
          <w:b/>
        </w:rPr>
        <w:t xml:space="preserve"> system – Web application</w:t>
      </w:r>
    </w:p>
    <w:p w:rsidR="0006297C" w:rsidRPr="008F1DC0" w:rsidRDefault="004835BE" w:rsidP="0006297C">
      <w:pPr>
        <w:rPr>
          <w:rFonts w:ascii="Times New Roman" w:hAnsi="Times New Roman"/>
        </w:rPr>
      </w:pPr>
      <w:r w:rsidRPr="008F1DC0">
        <w:rPr>
          <w:rFonts w:ascii="Times New Roman" w:hAnsi="Times New Roman"/>
          <w:noProof/>
          <w:lang w:val="en-US" w:eastAsia="ja-JP"/>
          <w:rPrChange w:id="1529" w:author="Link Pieces" w:date="2015-08-26T13:21:00Z">
            <w:rPr>
              <w:rFonts w:ascii="Times New Roman" w:hAnsi="Times New Roman"/>
              <w:noProof/>
              <w:lang w:val="en-US" w:eastAsia="ja-JP"/>
            </w:rPr>
          </w:rPrChange>
        </w:rPr>
        <w:lastRenderedPageBreak/>
        <w:drawing>
          <wp:inline distT="0" distB="0" distL="0" distR="0" wp14:anchorId="62DA54BE" wp14:editId="6CF1D8E2">
            <wp:extent cx="5305245" cy="7858724"/>
            <wp:effectExtent l="0" t="0" r="0" b="0"/>
            <wp:docPr id="7358" name="Picture 7358" descr="C:\Users\Khanh\Desktop\update image\Show own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update image\Show owner syste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749" cy="7862434"/>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b/>
        </w:rPr>
        <w:t>Figure 3.2 Use case diagram of shop owner system – Web application</w:t>
      </w:r>
    </w:p>
    <w:p w:rsidR="0006297C" w:rsidRPr="008F1DC0" w:rsidRDefault="0006297C" w:rsidP="00A5614C">
      <w:pPr>
        <w:jc w:val="center"/>
        <w:rPr>
          <w:rFonts w:ascii="Times New Roman" w:hAnsi="Times New Roman"/>
        </w:rPr>
      </w:pPr>
      <w:r w:rsidRPr="008F1DC0">
        <w:rPr>
          <w:rFonts w:ascii="Times New Roman" w:hAnsi="Times New Roman"/>
          <w:noProof/>
          <w:lang w:val="en-US" w:eastAsia="ja-JP"/>
          <w:rPrChange w:id="1530" w:author="Link Pieces" w:date="2015-08-26T13:21:00Z">
            <w:rPr>
              <w:rFonts w:ascii="Times New Roman" w:hAnsi="Times New Roman"/>
              <w:noProof/>
              <w:lang w:val="en-US" w:eastAsia="ja-JP"/>
            </w:rPr>
          </w:rPrChange>
        </w:rPr>
        <w:lastRenderedPageBreak/>
        <w:drawing>
          <wp:inline distT="0" distB="0" distL="0" distR="0" wp14:anchorId="33F96B43" wp14:editId="0294C4FB">
            <wp:extent cx="4541168" cy="7910423"/>
            <wp:effectExtent l="0" t="0" r="0" b="0"/>
            <wp:docPr id="18" name="Picture 18" descr="C:\Users\Khanh\Desktop\Diagram\Bu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Diagram\Buy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4611" cy="7933840"/>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b/>
        </w:rPr>
        <w:t>Figure 3.3 Use case diagram of buying product system – Web application</w:t>
      </w:r>
    </w:p>
    <w:p w:rsidR="0006297C" w:rsidRPr="008F1DC0" w:rsidRDefault="0006297C" w:rsidP="0006297C">
      <w:pPr>
        <w:pStyle w:val="Heading5"/>
        <w:rPr>
          <w:rFonts w:cs="Times New Roman"/>
          <w:sz w:val="26"/>
          <w:szCs w:val="26"/>
        </w:rPr>
      </w:pPr>
      <w:r w:rsidRPr="008F1DC0">
        <w:rPr>
          <w:rFonts w:cs="Times New Roman"/>
          <w:sz w:val="26"/>
          <w:szCs w:val="26"/>
        </w:rPr>
        <w:lastRenderedPageBreak/>
        <w:t>3.</w:t>
      </w:r>
      <w:r w:rsidR="007C3C9C" w:rsidRPr="008F1DC0">
        <w:rPr>
          <w:rFonts w:cs="Times New Roman"/>
          <w:sz w:val="26"/>
          <w:szCs w:val="26"/>
        </w:rPr>
        <w:t>3</w:t>
      </w:r>
      <w:r w:rsidRPr="008F1DC0">
        <w:rPr>
          <w:rFonts w:cs="Times New Roman"/>
          <w:sz w:val="26"/>
          <w:szCs w:val="26"/>
        </w:rPr>
        <w:t>.2.1.2 Mobile application</w:t>
      </w:r>
    </w:p>
    <w:p w:rsidR="0006297C" w:rsidRPr="008F1DC0" w:rsidRDefault="00C610F3" w:rsidP="0006297C">
      <w:pPr>
        <w:rPr>
          <w:rFonts w:ascii="Times New Roman" w:hAnsi="Times New Roman"/>
        </w:rPr>
      </w:pPr>
      <w:r w:rsidRPr="008F1DC0">
        <w:rPr>
          <w:rFonts w:ascii="Times New Roman" w:hAnsi="Times New Roman"/>
          <w:noProof/>
          <w:lang w:val="en-US" w:eastAsia="ja-JP"/>
          <w:rPrChange w:id="1531" w:author="Link Pieces" w:date="2015-08-26T13:21:00Z">
            <w:rPr>
              <w:rFonts w:ascii="Times New Roman" w:hAnsi="Times New Roman"/>
              <w:noProof/>
              <w:lang w:val="en-US" w:eastAsia="ja-JP"/>
            </w:rPr>
          </w:rPrChange>
        </w:rPr>
        <w:drawing>
          <wp:inline distT="0" distB="0" distL="0" distR="0" wp14:anchorId="71A2975E" wp14:editId="0595D269">
            <wp:extent cx="5943600" cy="7703185"/>
            <wp:effectExtent l="0" t="0" r="0" b="0"/>
            <wp:docPr id="7357" name="Picture 7357" descr="C:\Users\Khanh\Desktop\update image\Seller Mobile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update image\Seller Mobile Ap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703185"/>
                    </a:xfrm>
                    <a:prstGeom prst="rect">
                      <a:avLst/>
                    </a:prstGeom>
                    <a:noFill/>
                    <a:ln>
                      <a:noFill/>
                    </a:ln>
                  </pic:spPr>
                </pic:pic>
              </a:graphicData>
            </a:graphic>
          </wp:inline>
        </w:drawing>
      </w:r>
    </w:p>
    <w:p w:rsidR="0006297C" w:rsidRPr="008F1DC0" w:rsidRDefault="0006297C" w:rsidP="0006297C">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b/>
        </w:rPr>
        <w:t>Figure 3.4 Use case diagram – Mobile application</w:t>
      </w:r>
      <w:r w:rsidR="002850BD" w:rsidRPr="008F1DC0">
        <w:rPr>
          <w:rFonts w:ascii="Times New Roman" w:hAnsi="Times New Roman"/>
          <w:b/>
        </w:rPr>
        <w:t xml:space="preserve"> for shop owner</w:t>
      </w:r>
    </w:p>
    <w:p w:rsidR="0006297C" w:rsidRPr="008F1DC0" w:rsidRDefault="0006297C" w:rsidP="0006297C">
      <w:pPr>
        <w:pStyle w:val="Heading4"/>
        <w:rPr>
          <w:rFonts w:ascii="Times New Roman" w:hAnsi="Times New Roman" w:cs="Times New Roman"/>
          <w:b/>
          <w:i w:val="0"/>
          <w:sz w:val="26"/>
          <w:szCs w:val="26"/>
        </w:rPr>
      </w:pPr>
      <w:r w:rsidRPr="008F1DC0">
        <w:rPr>
          <w:rFonts w:ascii="Times New Roman" w:hAnsi="Times New Roman" w:cs="Times New Roman"/>
          <w:b/>
          <w:i w:val="0"/>
          <w:sz w:val="26"/>
          <w:szCs w:val="26"/>
        </w:rPr>
        <w:lastRenderedPageBreak/>
        <w:t>3.</w:t>
      </w:r>
      <w:r w:rsidR="007C3C9C" w:rsidRPr="008F1DC0">
        <w:rPr>
          <w:rFonts w:ascii="Times New Roman" w:hAnsi="Times New Roman" w:cs="Times New Roman"/>
          <w:b/>
          <w:i w:val="0"/>
          <w:sz w:val="26"/>
          <w:szCs w:val="26"/>
        </w:rPr>
        <w:t>3</w:t>
      </w:r>
      <w:r w:rsidRPr="008F1DC0">
        <w:rPr>
          <w:rFonts w:ascii="Times New Roman" w:hAnsi="Times New Roman" w:cs="Times New Roman"/>
          <w:b/>
          <w:i w:val="0"/>
          <w:sz w:val="26"/>
          <w:szCs w:val="26"/>
        </w:rPr>
        <w:t>.2.2 Use case list</w:t>
      </w: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.2.2.1 Web application</w:t>
      </w: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1790"/>
        <w:gridCol w:w="4521"/>
        <w:gridCol w:w="2151"/>
      </w:tblGrid>
      <w:tr w:rsidR="0006297C" w:rsidRPr="008F1DC0" w:rsidTr="00F321B1">
        <w:trPr>
          <w:tblHeader/>
          <w:jc w:val="center"/>
        </w:trPr>
        <w:tc>
          <w:tcPr>
            <w:tcW w:w="1343" w:type="dxa"/>
            <w:shd w:val="clear" w:color="auto" w:fill="8EAADB"/>
          </w:tcPr>
          <w:p w:rsidR="0006297C" w:rsidRPr="008F1DC0" w:rsidRDefault="0006297C" w:rsidP="006137EB">
            <w:pPr>
              <w:jc w:val="center"/>
              <w:rPr>
                <w:rFonts w:ascii="Times New Roman" w:hAnsi="Times New Roman"/>
                <w:sz w:val="26"/>
                <w:szCs w:val="26"/>
              </w:rPr>
            </w:pPr>
            <w:bookmarkStart w:id="1532" w:name="OLE_LINK205"/>
            <w:bookmarkStart w:id="1533" w:name="OLE_LINK206"/>
            <w:r w:rsidRPr="008F1DC0">
              <w:rPr>
                <w:rFonts w:ascii="Times New Roman" w:hAnsi="Times New Roman"/>
                <w:sz w:val="26"/>
                <w:szCs w:val="26"/>
              </w:rPr>
              <w:br w:type="page"/>
              <w:t>Use Case No.</w:t>
            </w:r>
          </w:p>
        </w:tc>
        <w:tc>
          <w:tcPr>
            <w:tcW w:w="1790"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Group of functions</w:t>
            </w:r>
          </w:p>
        </w:tc>
        <w:tc>
          <w:tcPr>
            <w:tcW w:w="4521"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Functions</w:t>
            </w:r>
          </w:p>
        </w:tc>
        <w:tc>
          <w:tcPr>
            <w:tcW w:w="2151"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Actor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General</w:t>
            </w:r>
            <w:r w:rsidR="00CF2758" w:rsidRPr="008F1DC0">
              <w:rPr>
                <w:rFonts w:ascii="Times New Roman" w:hAnsi="Times New Roman"/>
                <w:color w:val="000000"/>
                <w:sz w:val="26"/>
                <w:szCs w:val="26"/>
              </w:rPr>
              <w:t xml:space="preserve"> functions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Login</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Bespoke owner, Shop owner, Customer, Staff</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Log out</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Change password</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Forgot password</w:t>
            </w:r>
          </w:p>
        </w:tc>
        <w:tc>
          <w:tcPr>
            <w:tcW w:w="2151" w:type="dxa"/>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Shop owner, Customer, Staff</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Register store</w:t>
            </w:r>
          </w:p>
        </w:tc>
        <w:tc>
          <w:tcPr>
            <w:tcW w:w="2151" w:type="dxa"/>
            <w:vMerge w:val="restart"/>
            <w:shd w:val="clear" w:color="auto" w:fill="auto"/>
            <w:vAlign w:val="center"/>
          </w:tcPr>
          <w:p w:rsidR="0006297C" w:rsidRPr="008F1DC0" w:rsidRDefault="000A2652">
            <w:pPr>
              <w:jc w:val="center"/>
              <w:rPr>
                <w:rFonts w:ascii="Times New Roman" w:hAnsi="Times New Roman"/>
                <w:sz w:val="26"/>
                <w:szCs w:val="26"/>
              </w:rPr>
            </w:pPr>
            <w:r w:rsidRPr="008F1DC0">
              <w:rPr>
                <w:rFonts w:ascii="Times New Roman" w:hAnsi="Times New Roman"/>
                <w:sz w:val="26"/>
                <w:szCs w:val="26"/>
              </w:rPr>
              <w:t>Shop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UC001-06</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website of Bespoke owner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UC001-07</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Register account</w:t>
            </w:r>
          </w:p>
        </w:tc>
        <w:tc>
          <w:tcPr>
            <w:tcW w:w="2151" w:type="dxa"/>
            <w:vMerge w:val="restart"/>
            <w:shd w:val="clear" w:color="auto" w:fill="auto"/>
            <w:vAlign w:val="center"/>
          </w:tcPr>
          <w:p w:rsidR="0006297C" w:rsidRPr="008F1DC0" w:rsidRDefault="0006297C" w:rsidP="00A5614C">
            <w:pPr>
              <w:jc w:val="center"/>
              <w:rPr>
                <w:rFonts w:ascii="Times New Roman" w:hAnsi="Times New Roman"/>
                <w:sz w:val="26"/>
                <w:szCs w:val="26"/>
              </w:rPr>
            </w:pPr>
            <w:r w:rsidRPr="008F1DC0">
              <w:rPr>
                <w:rFonts w:ascii="Times New Roman" w:hAnsi="Times New Roman"/>
                <w:sz w:val="26"/>
                <w:szCs w:val="26"/>
              </w:rPr>
              <w:t>Guest of shop</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UC001-08</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website of Shop owner</w:t>
            </w:r>
          </w:p>
        </w:tc>
        <w:tc>
          <w:tcPr>
            <w:tcW w:w="2151" w:type="dxa"/>
            <w:vMerge/>
            <w:shd w:val="clear" w:color="auto" w:fill="auto"/>
            <w:vAlign w:val="center"/>
          </w:tcPr>
          <w:p w:rsidR="0006297C" w:rsidRPr="008F1DC0" w:rsidRDefault="0006297C" w:rsidP="00A5614C">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UC001-09</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67668A" w:rsidP="006137EB">
            <w:pPr>
              <w:rPr>
                <w:rFonts w:ascii="Times New Roman" w:hAnsi="Times New Roman"/>
                <w:color w:val="000000"/>
                <w:sz w:val="26"/>
                <w:szCs w:val="26"/>
              </w:rPr>
            </w:pPr>
            <w:bookmarkStart w:id="1534" w:name="OLE_LINK222"/>
            <w:bookmarkStart w:id="1535" w:name="OLE_LINK223"/>
            <w:r w:rsidRPr="008F1DC0">
              <w:rPr>
                <w:rFonts w:ascii="Times New Roman" w:hAnsi="Times New Roman"/>
                <w:color w:val="000000"/>
                <w:sz w:val="26"/>
                <w:szCs w:val="26"/>
              </w:rPr>
              <w:t>View statistic about new stores, revenue of Bespoke system</w:t>
            </w:r>
            <w:bookmarkEnd w:id="1534"/>
            <w:bookmarkEnd w:id="1535"/>
          </w:p>
        </w:tc>
        <w:tc>
          <w:tcPr>
            <w:tcW w:w="2151" w:type="dxa"/>
            <w:shd w:val="clear" w:color="auto" w:fill="auto"/>
            <w:vAlign w:val="center"/>
          </w:tcPr>
          <w:p w:rsidR="0006297C" w:rsidRPr="008F1DC0" w:rsidRDefault="0006297C" w:rsidP="00A5614C">
            <w:pPr>
              <w:jc w:val="center"/>
              <w:rPr>
                <w:rFonts w:ascii="Times New Roman" w:hAnsi="Times New Roman"/>
                <w:sz w:val="26"/>
                <w:szCs w:val="26"/>
              </w:rPr>
            </w:pPr>
            <w:r w:rsidRPr="008F1DC0">
              <w:rPr>
                <w:rFonts w:ascii="Times New Roman" w:hAnsi="Times New Roman"/>
                <w:sz w:val="26"/>
                <w:szCs w:val="26"/>
              </w:rPr>
              <w:t>Bespoke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UC002-01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stores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store information</w:t>
            </w:r>
          </w:p>
        </w:tc>
        <w:tc>
          <w:tcPr>
            <w:tcW w:w="2151" w:type="dxa"/>
            <w:vMerge w:val="restart"/>
            <w:shd w:val="clear" w:color="auto" w:fill="auto"/>
            <w:vAlign w:val="center"/>
          </w:tcPr>
          <w:p w:rsidR="0006297C" w:rsidRPr="008F1DC0" w:rsidRDefault="0006297C">
            <w:pPr>
              <w:jc w:val="center"/>
              <w:rPr>
                <w:rFonts w:ascii="Times New Roman" w:hAnsi="Times New Roman"/>
                <w:sz w:val="26"/>
                <w:szCs w:val="26"/>
              </w:rPr>
            </w:pPr>
            <w:r w:rsidRPr="008F1DC0">
              <w:rPr>
                <w:rFonts w:ascii="Times New Roman" w:hAnsi="Times New Roman"/>
                <w:sz w:val="26"/>
                <w:szCs w:val="26"/>
              </w:rPr>
              <w:t>Bespoke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UC002-02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Lock store</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UC002-03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statistic of store</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UC003-01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products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new product</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 xml:space="preserve">Shop </w:t>
            </w:r>
            <w:r w:rsidR="0098794F" w:rsidRPr="008F1DC0">
              <w:rPr>
                <w:rFonts w:ascii="Times New Roman" w:hAnsi="Times New Roman"/>
                <w:sz w:val="26"/>
                <w:szCs w:val="26"/>
              </w:rPr>
              <w:t>owner, Staff</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UC003-02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product</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UC003-03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Delete product</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UC003-04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Set highlight products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6442D0" w:rsidRPr="008F1DC0" w:rsidTr="00F321B1">
        <w:trPr>
          <w:trHeight w:val="161"/>
          <w:jc w:val="center"/>
        </w:trPr>
        <w:tc>
          <w:tcPr>
            <w:tcW w:w="1343" w:type="dxa"/>
            <w:shd w:val="clear" w:color="auto" w:fill="auto"/>
          </w:tcPr>
          <w:p w:rsidR="006442D0" w:rsidRPr="008F1DC0" w:rsidRDefault="006442D0" w:rsidP="006137EB">
            <w:pPr>
              <w:rPr>
                <w:rFonts w:ascii="Times New Roman" w:hAnsi="Times New Roman"/>
                <w:sz w:val="26"/>
                <w:szCs w:val="26"/>
              </w:rPr>
            </w:pPr>
            <w:r w:rsidRPr="008F1DC0">
              <w:rPr>
                <w:rFonts w:ascii="Times New Roman" w:hAnsi="Times New Roman"/>
                <w:sz w:val="26"/>
                <w:szCs w:val="26"/>
              </w:rPr>
              <w:t>UC003-05</w:t>
            </w:r>
          </w:p>
        </w:tc>
        <w:tc>
          <w:tcPr>
            <w:tcW w:w="1790" w:type="dxa"/>
            <w:vMerge/>
          </w:tcPr>
          <w:p w:rsidR="006442D0" w:rsidRPr="008F1DC0" w:rsidRDefault="006442D0" w:rsidP="006137EB">
            <w:pPr>
              <w:rPr>
                <w:rFonts w:ascii="Times New Roman" w:hAnsi="Times New Roman"/>
                <w:color w:val="000000"/>
                <w:sz w:val="26"/>
                <w:szCs w:val="26"/>
              </w:rPr>
            </w:pPr>
          </w:p>
        </w:tc>
        <w:tc>
          <w:tcPr>
            <w:tcW w:w="4521" w:type="dxa"/>
            <w:shd w:val="clear" w:color="auto" w:fill="auto"/>
            <w:vAlign w:val="bottom"/>
          </w:tcPr>
          <w:p w:rsidR="006442D0" w:rsidRPr="008F1DC0" w:rsidRDefault="006442D0" w:rsidP="006137EB">
            <w:pPr>
              <w:rPr>
                <w:rFonts w:ascii="Times New Roman" w:hAnsi="Times New Roman"/>
                <w:color w:val="000000"/>
                <w:sz w:val="26"/>
                <w:szCs w:val="26"/>
              </w:rPr>
            </w:pPr>
            <w:bookmarkStart w:id="1536" w:name="OLE_LINK20"/>
            <w:bookmarkStart w:id="1537" w:name="OLE_LINK21"/>
            <w:r w:rsidRPr="008F1DC0">
              <w:rPr>
                <w:rFonts w:ascii="Times New Roman" w:hAnsi="Times New Roman"/>
                <w:color w:val="000000"/>
                <w:sz w:val="26"/>
                <w:szCs w:val="26"/>
              </w:rPr>
              <w:t>Filter product</w:t>
            </w:r>
            <w:bookmarkEnd w:id="1536"/>
            <w:bookmarkEnd w:id="1537"/>
          </w:p>
        </w:tc>
        <w:tc>
          <w:tcPr>
            <w:tcW w:w="2151" w:type="dxa"/>
            <w:vMerge/>
            <w:shd w:val="clear" w:color="auto" w:fill="auto"/>
            <w:vAlign w:val="center"/>
          </w:tcPr>
          <w:p w:rsidR="006442D0" w:rsidRPr="008F1DC0" w:rsidRDefault="006442D0" w:rsidP="006137EB">
            <w:pPr>
              <w:jc w:val="center"/>
              <w:rPr>
                <w:rFonts w:ascii="Times New Roman" w:hAnsi="Times New Roman"/>
                <w:sz w:val="26"/>
                <w:szCs w:val="26"/>
              </w:rPr>
            </w:pPr>
          </w:p>
        </w:tc>
      </w:tr>
      <w:tr w:rsidR="002C73AB" w:rsidRPr="008F1DC0" w:rsidTr="00F321B1">
        <w:trPr>
          <w:trHeight w:val="161"/>
          <w:jc w:val="center"/>
        </w:trPr>
        <w:tc>
          <w:tcPr>
            <w:tcW w:w="1343" w:type="dxa"/>
            <w:shd w:val="clear" w:color="auto" w:fill="auto"/>
          </w:tcPr>
          <w:p w:rsidR="002C73AB" w:rsidRPr="008F1DC0" w:rsidRDefault="002C73AB" w:rsidP="006137EB">
            <w:pPr>
              <w:rPr>
                <w:rFonts w:ascii="Times New Roman" w:hAnsi="Times New Roman"/>
                <w:sz w:val="26"/>
                <w:szCs w:val="26"/>
              </w:rPr>
            </w:pPr>
            <w:r w:rsidRPr="008F1DC0">
              <w:rPr>
                <w:rFonts w:ascii="Times New Roman" w:hAnsi="Times New Roman"/>
                <w:sz w:val="26"/>
                <w:szCs w:val="26"/>
              </w:rPr>
              <w:t>UC003-06</w:t>
            </w:r>
          </w:p>
        </w:tc>
        <w:tc>
          <w:tcPr>
            <w:tcW w:w="1790" w:type="dxa"/>
            <w:vMerge/>
          </w:tcPr>
          <w:p w:rsidR="002C73AB" w:rsidRPr="008F1DC0" w:rsidRDefault="002C73AB" w:rsidP="006137EB">
            <w:pPr>
              <w:rPr>
                <w:rFonts w:ascii="Times New Roman" w:hAnsi="Times New Roman"/>
                <w:color w:val="000000"/>
                <w:sz w:val="26"/>
                <w:szCs w:val="26"/>
              </w:rPr>
            </w:pPr>
          </w:p>
        </w:tc>
        <w:tc>
          <w:tcPr>
            <w:tcW w:w="4521" w:type="dxa"/>
            <w:shd w:val="clear" w:color="auto" w:fill="auto"/>
            <w:vAlign w:val="bottom"/>
          </w:tcPr>
          <w:p w:rsidR="002C73AB" w:rsidRPr="008F1DC0" w:rsidRDefault="002C73AB" w:rsidP="006137EB">
            <w:pPr>
              <w:rPr>
                <w:rFonts w:ascii="Times New Roman" w:hAnsi="Times New Roman"/>
                <w:color w:val="000000"/>
                <w:sz w:val="26"/>
                <w:szCs w:val="26"/>
              </w:rPr>
            </w:pPr>
            <w:r w:rsidRPr="008F1DC0">
              <w:rPr>
                <w:rFonts w:ascii="Times New Roman" w:hAnsi="Times New Roman"/>
                <w:color w:val="000000"/>
                <w:sz w:val="26"/>
                <w:szCs w:val="26"/>
              </w:rPr>
              <w:t>Change status of product</w:t>
            </w:r>
          </w:p>
        </w:tc>
        <w:tc>
          <w:tcPr>
            <w:tcW w:w="2151" w:type="dxa"/>
            <w:vMerge/>
            <w:shd w:val="clear" w:color="auto" w:fill="auto"/>
            <w:vAlign w:val="center"/>
          </w:tcPr>
          <w:p w:rsidR="002C73AB" w:rsidRPr="008F1DC0" w:rsidRDefault="002C73AB"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2C73AB" w:rsidP="006137EB">
            <w:pPr>
              <w:rPr>
                <w:rFonts w:ascii="Times New Roman" w:hAnsi="Times New Roman"/>
                <w:sz w:val="26"/>
                <w:szCs w:val="26"/>
              </w:rPr>
            </w:pPr>
            <w:r w:rsidRPr="008F1DC0">
              <w:rPr>
                <w:rFonts w:ascii="Times New Roman" w:hAnsi="Times New Roman"/>
                <w:sz w:val="26"/>
                <w:szCs w:val="26"/>
              </w:rPr>
              <w:t>UC003-07</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products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2C73AB" w:rsidP="006137EB">
            <w:pPr>
              <w:rPr>
                <w:rFonts w:ascii="Times New Roman" w:hAnsi="Times New Roman"/>
                <w:sz w:val="26"/>
                <w:szCs w:val="26"/>
              </w:rPr>
            </w:pPr>
            <w:r w:rsidRPr="008F1DC0">
              <w:rPr>
                <w:rFonts w:ascii="Times New Roman" w:hAnsi="Times New Roman"/>
                <w:sz w:val="26"/>
                <w:szCs w:val="26"/>
              </w:rPr>
              <w:t>UC003-08</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product detail</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UC004-01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 xml:space="preserve">Manage </w:t>
            </w:r>
            <w:r w:rsidRPr="008F1DC0">
              <w:rPr>
                <w:rFonts w:ascii="Times New Roman" w:hAnsi="Times New Roman"/>
                <w:color w:val="000000"/>
                <w:sz w:val="26"/>
                <w:szCs w:val="26"/>
              </w:rPr>
              <w:lastRenderedPageBreak/>
              <w:t>categories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lastRenderedPageBreak/>
              <w:t>Add new category</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 xml:space="preserve">Shop </w:t>
            </w:r>
            <w:r w:rsidR="00C63305" w:rsidRPr="008F1DC0">
              <w:rPr>
                <w:rFonts w:ascii="Times New Roman" w:hAnsi="Times New Roman"/>
                <w:sz w:val="26"/>
                <w:szCs w:val="26"/>
              </w:rPr>
              <w:t>owner, Staff</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lastRenderedPageBreak/>
              <w:t>UC004-02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category</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lastRenderedPageBreak/>
              <w:t>UC004-03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Delete category</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UC004-04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categories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UC004-05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category detail</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UC005-01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suppliers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new supplier</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 xml:space="preserve">Shop </w:t>
            </w:r>
            <w:r w:rsidR="00C63305" w:rsidRPr="008F1DC0">
              <w:rPr>
                <w:rFonts w:ascii="Times New Roman" w:hAnsi="Times New Roman"/>
                <w:sz w:val="26"/>
                <w:szCs w:val="26"/>
              </w:rPr>
              <w:t>owner, Staff</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UC005-02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supplier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UC005-03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Delete supplier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UC005-04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suppliers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UC005-05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supplier detail</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UC006-01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orders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new order</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Shop owner, Staff</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UC006-02</w:t>
            </w:r>
          </w:p>
        </w:tc>
        <w:tc>
          <w:tcPr>
            <w:tcW w:w="1790" w:type="dxa"/>
            <w:vMerge/>
            <w:vAlign w:val="center"/>
          </w:tcPr>
          <w:p w:rsidR="0006297C" w:rsidRPr="008F1DC0" w:rsidRDefault="0006297C" w:rsidP="006137EB">
            <w:pPr>
              <w:jc w:val="cente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Search order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557"/>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UC006-03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order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EC1DF1" w:rsidRPr="008F1DC0" w:rsidTr="00F321B1">
        <w:trPr>
          <w:trHeight w:val="557"/>
          <w:jc w:val="center"/>
        </w:trPr>
        <w:tc>
          <w:tcPr>
            <w:tcW w:w="1343" w:type="dxa"/>
            <w:shd w:val="clear" w:color="auto" w:fill="auto"/>
          </w:tcPr>
          <w:p w:rsidR="00EC1DF1" w:rsidRPr="008F1DC0" w:rsidRDefault="00EC1DF1" w:rsidP="006137EB">
            <w:pPr>
              <w:rPr>
                <w:rFonts w:ascii="Times New Roman" w:hAnsi="Times New Roman"/>
                <w:sz w:val="26"/>
                <w:szCs w:val="26"/>
              </w:rPr>
            </w:pPr>
            <w:r w:rsidRPr="008F1DC0">
              <w:rPr>
                <w:rFonts w:ascii="Times New Roman" w:hAnsi="Times New Roman"/>
                <w:sz w:val="26"/>
                <w:szCs w:val="26"/>
              </w:rPr>
              <w:t>UC006-04</w:t>
            </w:r>
          </w:p>
        </w:tc>
        <w:tc>
          <w:tcPr>
            <w:tcW w:w="1790" w:type="dxa"/>
            <w:vMerge/>
          </w:tcPr>
          <w:p w:rsidR="00EC1DF1" w:rsidRPr="008F1DC0" w:rsidRDefault="00EC1DF1" w:rsidP="006137EB">
            <w:pPr>
              <w:rPr>
                <w:rFonts w:ascii="Times New Roman" w:hAnsi="Times New Roman"/>
                <w:color w:val="000000"/>
                <w:sz w:val="26"/>
                <w:szCs w:val="26"/>
              </w:rPr>
            </w:pPr>
          </w:p>
        </w:tc>
        <w:tc>
          <w:tcPr>
            <w:tcW w:w="4521" w:type="dxa"/>
            <w:shd w:val="clear" w:color="auto" w:fill="auto"/>
            <w:vAlign w:val="bottom"/>
          </w:tcPr>
          <w:p w:rsidR="00EC1DF1" w:rsidRPr="008F1DC0" w:rsidRDefault="00EC1DF1" w:rsidP="006137EB">
            <w:pPr>
              <w:rPr>
                <w:rFonts w:ascii="Times New Roman" w:hAnsi="Times New Roman"/>
                <w:color w:val="000000"/>
                <w:sz w:val="26"/>
                <w:szCs w:val="26"/>
              </w:rPr>
            </w:pPr>
            <w:r w:rsidRPr="008F1DC0">
              <w:rPr>
                <w:rFonts w:ascii="Times New Roman" w:hAnsi="Times New Roman"/>
                <w:color w:val="000000"/>
                <w:sz w:val="26"/>
                <w:szCs w:val="26"/>
              </w:rPr>
              <w:t>Change status of order</w:t>
            </w:r>
          </w:p>
        </w:tc>
        <w:tc>
          <w:tcPr>
            <w:tcW w:w="2151" w:type="dxa"/>
            <w:vMerge/>
            <w:shd w:val="clear" w:color="auto" w:fill="auto"/>
            <w:vAlign w:val="center"/>
          </w:tcPr>
          <w:p w:rsidR="00EC1DF1" w:rsidRPr="008F1DC0" w:rsidRDefault="00EC1DF1"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EC1DF1" w:rsidP="006137EB">
            <w:pPr>
              <w:rPr>
                <w:rFonts w:ascii="Times New Roman" w:hAnsi="Times New Roman"/>
                <w:sz w:val="26"/>
                <w:szCs w:val="26"/>
              </w:rPr>
            </w:pPr>
            <w:r w:rsidRPr="008F1DC0">
              <w:rPr>
                <w:rFonts w:ascii="Times New Roman" w:hAnsi="Times New Roman"/>
                <w:sz w:val="26"/>
                <w:szCs w:val="26"/>
              </w:rPr>
              <w:t>UC006-05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orders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EC1DF1" w:rsidP="006137EB">
            <w:pPr>
              <w:rPr>
                <w:rFonts w:ascii="Times New Roman" w:hAnsi="Times New Roman"/>
                <w:sz w:val="26"/>
                <w:szCs w:val="26"/>
              </w:rPr>
            </w:pPr>
            <w:r w:rsidRPr="008F1DC0">
              <w:rPr>
                <w:rFonts w:ascii="Times New Roman" w:hAnsi="Times New Roman"/>
                <w:sz w:val="26"/>
                <w:szCs w:val="26"/>
              </w:rPr>
              <w:t>UC006-06</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order detail</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UC007-01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customers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new customer</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Shop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UC007-02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customer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UC007-0</w:t>
            </w:r>
            <w:r w:rsidR="00FA25BC" w:rsidRPr="008F1DC0">
              <w:rPr>
                <w:rFonts w:ascii="Times New Roman" w:hAnsi="Times New Roman"/>
                <w:sz w:val="26"/>
                <w:szCs w:val="26"/>
              </w:rPr>
              <w:t>3</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customers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UC007-0</w:t>
            </w:r>
            <w:r w:rsidR="00FA25BC" w:rsidRPr="008F1DC0">
              <w:rPr>
                <w:rFonts w:ascii="Times New Roman" w:hAnsi="Times New Roman"/>
                <w:sz w:val="26"/>
                <w:szCs w:val="26"/>
              </w:rPr>
              <w:t>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customer detail</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UC007-0</w:t>
            </w:r>
            <w:r w:rsidR="00FA25BC" w:rsidRPr="008F1DC0">
              <w:rPr>
                <w:rFonts w:ascii="Times New Roman" w:hAnsi="Times New Roman"/>
                <w:sz w:val="26"/>
                <w:szCs w:val="26"/>
              </w:rPr>
              <w:t>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Import information of customers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bookmarkStart w:id="1538" w:name="OLE_LINK83"/>
            <w:bookmarkStart w:id="1539" w:name="OLE_LINK84"/>
            <w:r w:rsidRPr="008F1DC0">
              <w:rPr>
                <w:rFonts w:ascii="Times New Roman" w:hAnsi="Times New Roman"/>
                <w:sz w:val="26"/>
                <w:szCs w:val="26"/>
              </w:rPr>
              <w:t>UC007-0</w:t>
            </w:r>
            <w:r w:rsidR="00FA25BC" w:rsidRPr="008F1DC0">
              <w:rPr>
                <w:rFonts w:ascii="Times New Roman" w:hAnsi="Times New Roman"/>
                <w:sz w:val="26"/>
                <w:szCs w:val="26"/>
              </w:rPr>
              <w:t>6</w:t>
            </w:r>
            <w:bookmarkEnd w:id="1538"/>
            <w:bookmarkEnd w:id="1539"/>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Export information of customers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UC007-0</w:t>
            </w:r>
            <w:r w:rsidR="00FA25BC" w:rsidRPr="008F1DC0">
              <w:rPr>
                <w:rFonts w:ascii="Times New Roman" w:hAnsi="Times New Roman"/>
                <w:sz w:val="26"/>
                <w:szCs w:val="26"/>
              </w:rPr>
              <w:t>7</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Search customer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UC008-01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staffs</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new staff</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Shop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lastRenderedPageBreak/>
              <w:t>UC008-02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staff</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bookmarkStart w:id="1540" w:name="OLE_LINK7"/>
            <w:r w:rsidRPr="008F1DC0">
              <w:rPr>
                <w:rFonts w:ascii="Times New Roman" w:hAnsi="Times New Roman"/>
                <w:sz w:val="26"/>
                <w:szCs w:val="26"/>
              </w:rPr>
              <w:t>UC008-0</w:t>
            </w:r>
            <w:r w:rsidR="00082B7F" w:rsidRPr="008F1DC0">
              <w:rPr>
                <w:rFonts w:ascii="Times New Roman" w:hAnsi="Times New Roman"/>
                <w:sz w:val="26"/>
                <w:szCs w:val="26"/>
              </w:rPr>
              <w:t>3</w:t>
            </w:r>
            <w:bookmarkEnd w:id="1540"/>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staffs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UC008-0</w:t>
            </w:r>
            <w:r w:rsidR="00082B7F" w:rsidRPr="008F1DC0">
              <w:rPr>
                <w:rFonts w:ascii="Times New Roman" w:hAnsi="Times New Roman"/>
                <w:sz w:val="26"/>
                <w:szCs w:val="26"/>
              </w:rPr>
              <w:t>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bookmarkStart w:id="1541" w:name="OLE_LINK87"/>
            <w:r w:rsidRPr="008F1DC0">
              <w:rPr>
                <w:rFonts w:ascii="Times New Roman" w:hAnsi="Times New Roman"/>
                <w:color w:val="000000"/>
                <w:sz w:val="26"/>
                <w:szCs w:val="26"/>
              </w:rPr>
              <w:t>View staff detail</w:t>
            </w:r>
            <w:bookmarkEnd w:id="1541"/>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UC008-0</w:t>
            </w:r>
            <w:r w:rsidR="00082B7F" w:rsidRPr="008F1DC0">
              <w:rPr>
                <w:rFonts w:ascii="Times New Roman" w:hAnsi="Times New Roman"/>
                <w:sz w:val="26"/>
                <w:szCs w:val="26"/>
              </w:rPr>
              <w:t>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Set staff account permission</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E937C3" w:rsidRPr="008F1DC0" w:rsidTr="00F321B1">
        <w:trPr>
          <w:trHeight w:val="161"/>
          <w:jc w:val="center"/>
        </w:trPr>
        <w:tc>
          <w:tcPr>
            <w:tcW w:w="1343" w:type="dxa"/>
            <w:shd w:val="clear" w:color="auto" w:fill="auto"/>
          </w:tcPr>
          <w:p w:rsidR="00E937C3" w:rsidRPr="008F1DC0" w:rsidRDefault="00E937C3" w:rsidP="006137EB">
            <w:pPr>
              <w:rPr>
                <w:rFonts w:ascii="Times New Roman" w:hAnsi="Times New Roman"/>
                <w:sz w:val="26"/>
                <w:szCs w:val="26"/>
              </w:rPr>
            </w:pPr>
            <w:bookmarkStart w:id="1542" w:name="OLE_LINK257"/>
            <w:bookmarkStart w:id="1543" w:name="OLE_LINK258"/>
            <w:r w:rsidRPr="008F1DC0">
              <w:rPr>
                <w:rFonts w:ascii="Times New Roman" w:hAnsi="Times New Roman"/>
                <w:sz w:val="26"/>
                <w:szCs w:val="26"/>
              </w:rPr>
              <w:t>UC009-01</w:t>
            </w:r>
            <w:bookmarkEnd w:id="1542"/>
            <w:bookmarkEnd w:id="1543"/>
          </w:p>
        </w:tc>
        <w:tc>
          <w:tcPr>
            <w:tcW w:w="1790" w:type="dxa"/>
            <w:vMerge w:val="restart"/>
            <w:vAlign w:val="center"/>
          </w:tcPr>
          <w:p w:rsidR="00E937C3" w:rsidRPr="008F1DC0" w:rsidRDefault="00E937C3" w:rsidP="006137EB">
            <w:pPr>
              <w:jc w:val="center"/>
              <w:rPr>
                <w:rFonts w:ascii="Times New Roman" w:hAnsi="Times New Roman"/>
                <w:color w:val="000000"/>
                <w:sz w:val="26"/>
                <w:szCs w:val="26"/>
              </w:rPr>
            </w:pPr>
            <w:r w:rsidRPr="008F1DC0">
              <w:rPr>
                <w:rFonts w:ascii="Times New Roman" w:hAnsi="Times New Roman"/>
                <w:color w:val="000000"/>
                <w:sz w:val="26"/>
                <w:szCs w:val="26"/>
              </w:rPr>
              <w:t>Manage permission package</w:t>
            </w:r>
          </w:p>
        </w:tc>
        <w:tc>
          <w:tcPr>
            <w:tcW w:w="4521" w:type="dxa"/>
            <w:shd w:val="clear" w:color="auto" w:fill="auto"/>
            <w:vAlign w:val="bottom"/>
          </w:tcPr>
          <w:p w:rsidR="00E937C3" w:rsidRPr="008F1DC0" w:rsidDel="00691FCB" w:rsidRDefault="00E937C3" w:rsidP="006137EB">
            <w:pPr>
              <w:rPr>
                <w:rFonts w:ascii="Times New Roman" w:hAnsi="Times New Roman"/>
                <w:color w:val="000000"/>
                <w:sz w:val="26"/>
                <w:szCs w:val="26"/>
              </w:rPr>
            </w:pPr>
            <w:r w:rsidRPr="008F1DC0">
              <w:rPr>
                <w:rFonts w:ascii="Times New Roman" w:hAnsi="Times New Roman"/>
                <w:color w:val="000000"/>
                <w:sz w:val="26"/>
                <w:szCs w:val="26"/>
              </w:rPr>
              <w:t>Add new permission package</w:t>
            </w:r>
          </w:p>
        </w:tc>
        <w:tc>
          <w:tcPr>
            <w:tcW w:w="2151" w:type="dxa"/>
            <w:vMerge w:val="restart"/>
            <w:shd w:val="clear" w:color="auto" w:fill="auto"/>
            <w:vAlign w:val="center"/>
          </w:tcPr>
          <w:p w:rsidR="00E937C3" w:rsidRPr="008F1DC0" w:rsidRDefault="00E937C3" w:rsidP="006137EB">
            <w:pPr>
              <w:jc w:val="center"/>
              <w:rPr>
                <w:rFonts w:ascii="Times New Roman" w:hAnsi="Times New Roman"/>
                <w:sz w:val="26"/>
                <w:szCs w:val="26"/>
              </w:rPr>
            </w:pPr>
            <w:r w:rsidRPr="008F1DC0">
              <w:rPr>
                <w:rFonts w:ascii="Times New Roman" w:hAnsi="Times New Roman"/>
                <w:sz w:val="26"/>
                <w:szCs w:val="26"/>
              </w:rPr>
              <w:t>Shop owner</w:t>
            </w:r>
          </w:p>
        </w:tc>
      </w:tr>
      <w:tr w:rsidR="00E937C3" w:rsidRPr="008F1DC0" w:rsidTr="00F321B1">
        <w:trPr>
          <w:trHeight w:val="161"/>
          <w:jc w:val="center"/>
        </w:trPr>
        <w:tc>
          <w:tcPr>
            <w:tcW w:w="1343" w:type="dxa"/>
            <w:shd w:val="clear" w:color="auto" w:fill="auto"/>
          </w:tcPr>
          <w:p w:rsidR="00E937C3" w:rsidRPr="008F1DC0" w:rsidRDefault="00E937C3" w:rsidP="006137EB">
            <w:pPr>
              <w:rPr>
                <w:rFonts w:ascii="Times New Roman" w:hAnsi="Times New Roman"/>
                <w:sz w:val="26"/>
                <w:szCs w:val="26"/>
              </w:rPr>
            </w:pPr>
            <w:r w:rsidRPr="008F1DC0">
              <w:rPr>
                <w:rFonts w:ascii="Times New Roman" w:hAnsi="Times New Roman"/>
                <w:sz w:val="26"/>
                <w:szCs w:val="26"/>
              </w:rPr>
              <w:t>UC009-02</w:t>
            </w:r>
          </w:p>
        </w:tc>
        <w:tc>
          <w:tcPr>
            <w:tcW w:w="1790" w:type="dxa"/>
            <w:vMerge/>
            <w:vAlign w:val="center"/>
          </w:tcPr>
          <w:p w:rsidR="00E937C3" w:rsidRPr="008F1DC0" w:rsidRDefault="00E937C3" w:rsidP="006137EB">
            <w:pPr>
              <w:jc w:val="center"/>
              <w:rPr>
                <w:rFonts w:ascii="Times New Roman" w:hAnsi="Times New Roman"/>
                <w:color w:val="000000"/>
                <w:sz w:val="26"/>
                <w:szCs w:val="26"/>
              </w:rPr>
            </w:pPr>
          </w:p>
        </w:tc>
        <w:tc>
          <w:tcPr>
            <w:tcW w:w="4521" w:type="dxa"/>
            <w:shd w:val="clear" w:color="auto" w:fill="auto"/>
            <w:vAlign w:val="bottom"/>
          </w:tcPr>
          <w:p w:rsidR="00E937C3" w:rsidRPr="008F1DC0" w:rsidDel="00691FCB" w:rsidRDefault="00E937C3" w:rsidP="006137EB">
            <w:pPr>
              <w:rPr>
                <w:rFonts w:ascii="Times New Roman" w:hAnsi="Times New Roman"/>
                <w:color w:val="000000"/>
                <w:sz w:val="26"/>
                <w:szCs w:val="26"/>
              </w:rPr>
            </w:pPr>
            <w:r w:rsidRPr="008F1DC0">
              <w:rPr>
                <w:rFonts w:ascii="Times New Roman" w:hAnsi="Times New Roman"/>
                <w:color w:val="000000"/>
                <w:sz w:val="26"/>
                <w:szCs w:val="26"/>
              </w:rPr>
              <w:t>Edit permission package</w:t>
            </w:r>
          </w:p>
        </w:tc>
        <w:tc>
          <w:tcPr>
            <w:tcW w:w="2151" w:type="dxa"/>
            <w:vMerge/>
            <w:shd w:val="clear" w:color="auto" w:fill="auto"/>
            <w:vAlign w:val="center"/>
          </w:tcPr>
          <w:p w:rsidR="00E937C3" w:rsidRPr="008F1DC0" w:rsidRDefault="00E937C3" w:rsidP="006137EB">
            <w:pPr>
              <w:jc w:val="center"/>
              <w:rPr>
                <w:rFonts w:ascii="Times New Roman" w:hAnsi="Times New Roman"/>
                <w:sz w:val="26"/>
                <w:szCs w:val="26"/>
              </w:rPr>
            </w:pPr>
          </w:p>
        </w:tc>
      </w:tr>
      <w:tr w:rsidR="00E937C3" w:rsidRPr="008F1DC0" w:rsidTr="00F321B1">
        <w:trPr>
          <w:trHeight w:val="161"/>
          <w:jc w:val="center"/>
        </w:trPr>
        <w:tc>
          <w:tcPr>
            <w:tcW w:w="1343" w:type="dxa"/>
            <w:shd w:val="clear" w:color="auto" w:fill="auto"/>
          </w:tcPr>
          <w:p w:rsidR="00E937C3" w:rsidRPr="008F1DC0" w:rsidRDefault="00E937C3" w:rsidP="006137EB">
            <w:pPr>
              <w:rPr>
                <w:rFonts w:ascii="Times New Roman" w:hAnsi="Times New Roman"/>
                <w:sz w:val="26"/>
                <w:szCs w:val="26"/>
              </w:rPr>
            </w:pPr>
            <w:bookmarkStart w:id="1544" w:name="OLE_LINK259"/>
            <w:bookmarkStart w:id="1545" w:name="OLE_LINK260"/>
            <w:r w:rsidRPr="008F1DC0">
              <w:rPr>
                <w:rFonts w:ascii="Times New Roman" w:hAnsi="Times New Roman"/>
                <w:sz w:val="26"/>
                <w:szCs w:val="26"/>
              </w:rPr>
              <w:t>UC009-03</w:t>
            </w:r>
            <w:bookmarkEnd w:id="1544"/>
            <w:bookmarkEnd w:id="1545"/>
          </w:p>
        </w:tc>
        <w:tc>
          <w:tcPr>
            <w:tcW w:w="1790" w:type="dxa"/>
            <w:vMerge/>
            <w:vAlign w:val="center"/>
          </w:tcPr>
          <w:p w:rsidR="00E937C3" w:rsidRPr="008F1DC0" w:rsidRDefault="00E937C3" w:rsidP="006137EB">
            <w:pPr>
              <w:jc w:val="center"/>
              <w:rPr>
                <w:rFonts w:ascii="Times New Roman" w:hAnsi="Times New Roman"/>
                <w:color w:val="000000"/>
                <w:sz w:val="26"/>
                <w:szCs w:val="26"/>
              </w:rPr>
            </w:pPr>
          </w:p>
        </w:tc>
        <w:tc>
          <w:tcPr>
            <w:tcW w:w="4521" w:type="dxa"/>
            <w:shd w:val="clear" w:color="auto" w:fill="auto"/>
            <w:vAlign w:val="bottom"/>
          </w:tcPr>
          <w:p w:rsidR="00E937C3" w:rsidRPr="008F1DC0" w:rsidDel="00691FCB" w:rsidRDefault="00E937C3" w:rsidP="006137EB">
            <w:pPr>
              <w:rPr>
                <w:rFonts w:ascii="Times New Roman" w:hAnsi="Times New Roman"/>
                <w:color w:val="000000"/>
                <w:sz w:val="26"/>
                <w:szCs w:val="26"/>
              </w:rPr>
            </w:pPr>
            <w:r w:rsidRPr="008F1DC0">
              <w:rPr>
                <w:rFonts w:ascii="Times New Roman" w:hAnsi="Times New Roman"/>
                <w:color w:val="000000"/>
                <w:sz w:val="26"/>
                <w:szCs w:val="26"/>
              </w:rPr>
              <w:t>Delete permissiom package</w:t>
            </w:r>
          </w:p>
        </w:tc>
        <w:tc>
          <w:tcPr>
            <w:tcW w:w="2151" w:type="dxa"/>
            <w:vMerge/>
            <w:shd w:val="clear" w:color="auto" w:fill="auto"/>
            <w:vAlign w:val="center"/>
          </w:tcPr>
          <w:p w:rsidR="00E937C3" w:rsidRPr="008F1DC0" w:rsidRDefault="00E937C3" w:rsidP="006137EB">
            <w:pPr>
              <w:jc w:val="center"/>
              <w:rPr>
                <w:rFonts w:ascii="Times New Roman" w:hAnsi="Times New Roman"/>
                <w:sz w:val="26"/>
                <w:szCs w:val="26"/>
              </w:rPr>
            </w:pPr>
          </w:p>
        </w:tc>
      </w:tr>
      <w:tr w:rsidR="00E937C3" w:rsidRPr="008F1DC0" w:rsidTr="00F321B1">
        <w:trPr>
          <w:trHeight w:val="161"/>
          <w:jc w:val="center"/>
        </w:trPr>
        <w:tc>
          <w:tcPr>
            <w:tcW w:w="1343" w:type="dxa"/>
            <w:shd w:val="clear" w:color="auto" w:fill="auto"/>
          </w:tcPr>
          <w:p w:rsidR="00E937C3" w:rsidRPr="008F1DC0" w:rsidRDefault="00E937C3" w:rsidP="006137EB">
            <w:pPr>
              <w:rPr>
                <w:rFonts w:ascii="Times New Roman" w:hAnsi="Times New Roman"/>
                <w:sz w:val="26"/>
                <w:szCs w:val="26"/>
              </w:rPr>
            </w:pPr>
            <w:r w:rsidRPr="008F1DC0">
              <w:rPr>
                <w:rFonts w:ascii="Times New Roman" w:hAnsi="Times New Roman"/>
                <w:sz w:val="26"/>
                <w:szCs w:val="26"/>
              </w:rPr>
              <w:t>UC009-04</w:t>
            </w:r>
          </w:p>
        </w:tc>
        <w:tc>
          <w:tcPr>
            <w:tcW w:w="1790" w:type="dxa"/>
            <w:vMerge/>
            <w:vAlign w:val="center"/>
          </w:tcPr>
          <w:p w:rsidR="00E937C3" w:rsidRPr="008F1DC0" w:rsidRDefault="00E937C3" w:rsidP="006137EB">
            <w:pPr>
              <w:jc w:val="center"/>
              <w:rPr>
                <w:rFonts w:ascii="Times New Roman" w:hAnsi="Times New Roman"/>
                <w:color w:val="000000"/>
                <w:sz w:val="26"/>
                <w:szCs w:val="26"/>
              </w:rPr>
            </w:pPr>
          </w:p>
        </w:tc>
        <w:tc>
          <w:tcPr>
            <w:tcW w:w="4521" w:type="dxa"/>
            <w:shd w:val="clear" w:color="auto" w:fill="auto"/>
            <w:vAlign w:val="bottom"/>
          </w:tcPr>
          <w:p w:rsidR="00E937C3" w:rsidRPr="008F1DC0" w:rsidDel="00691FCB" w:rsidRDefault="00E937C3" w:rsidP="006137EB">
            <w:pPr>
              <w:rPr>
                <w:rFonts w:ascii="Times New Roman" w:hAnsi="Times New Roman"/>
                <w:color w:val="000000"/>
                <w:sz w:val="26"/>
                <w:szCs w:val="26"/>
              </w:rPr>
            </w:pPr>
            <w:r w:rsidRPr="008F1DC0">
              <w:rPr>
                <w:rFonts w:ascii="Times New Roman" w:hAnsi="Times New Roman"/>
                <w:color w:val="000000"/>
                <w:sz w:val="26"/>
                <w:szCs w:val="26"/>
              </w:rPr>
              <w:t>View list permission package</w:t>
            </w:r>
          </w:p>
        </w:tc>
        <w:tc>
          <w:tcPr>
            <w:tcW w:w="2151" w:type="dxa"/>
            <w:vMerge/>
            <w:shd w:val="clear" w:color="auto" w:fill="auto"/>
            <w:vAlign w:val="center"/>
          </w:tcPr>
          <w:p w:rsidR="00E937C3" w:rsidRPr="008F1DC0" w:rsidRDefault="00E937C3" w:rsidP="006137EB">
            <w:pPr>
              <w:jc w:val="center"/>
              <w:rPr>
                <w:rFonts w:ascii="Times New Roman" w:hAnsi="Times New Roman"/>
                <w:sz w:val="26"/>
                <w:szCs w:val="26"/>
              </w:rPr>
            </w:pPr>
          </w:p>
        </w:tc>
      </w:tr>
      <w:tr w:rsidR="00BB2FAE" w:rsidRPr="008F1DC0" w:rsidTr="00F321B1">
        <w:trPr>
          <w:trHeight w:val="161"/>
          <w:jc w:val="center"/>
        </w:trPr>
        <w:tc>
          <w:tcPr>
            <w:tcW w:w="1343" w:type="dxa"/>
            <w:shd w:val="clear" w:color="auto" w:fill="auto"/>
          </w:tcPr>
          <w:p w:rsidR="00BB2FAE" w:rsidRPr="008F1DC0" w:rsidRDefault="00BB2FAE" w:rsidP="006137EB">
            <w:pPr>
              <w:rPr>
                <w:rFonts w:ascii="Times New Roman" w:hAnsi="Times New Roman"/>
                <w:sz w:val="26"/>
                <w:szCs w:val="26"/>
              </w:rPr>
            </w:pPr>
            <w:r w:rsidRPr="008F1DC0">
              <w:rPr>
                <w:rFonts w:ascii="Times New Roman" w:hAnsi="Times New Roman"/>
                <w:sz w:val="26"/>
                <w:szCs w:val="26"/>
              </w:rPr>
              <w:t>UC0</w:t>
            </w:r>
            <w:r w:rsidR="00E937C3" w:rsidRPr="008F1DC0">
              <w:rPr>
                <w:rFonts w:ascii="Times New Roman" w:hAnsi="Times New Roman"/>
                <w:sz w:val="26"/>
                <w:szCs w:val="26"/>
              </w:rPr>
              <w:t>10</w:t>
            </w:r>
            <w:r w:rsidRPr="008F1DC0">
              <w:rPr>
                <w:rFonts w:ascii="Times New Roman" w:hAnsi="Times New Roman"/>
                <w:sz w:val="26"/>
                <w:szCs w:val="26"/>
              </w:rPr>
              <w:t>-01</w:t>
            </w:r>
          </w:p>
        </w:tc>
        <w:tc>
          <w:tcPr>
            <w:tcW w:w="1790" w:type="dxa"/>
            <w:vMerge w:val="restart"/>
            <w:vAlign w:val="center"/>
          </w:tcPr>
          <w:p w:rsidR="00BB2FAE" w:rsidRPr="008F1DC0" w:rsidRDefault="00BB2FAE" w:rsidP="006137EB">
            <w:pPr>
              <w:jc w:val="center"/>
              <w:rPr>
                <w:rFonts w:ascii="Times New Roman" w:hAnsi="Times New Roman"/>
                <w:color w:val="000000"/>
                <w:sz w:val="26"/>
                <w:szCs w:val="26"/>
              </w:rPr>
            </w:pPr>
            <w:r w:rsidRPr="008F1DC0">
              <w:rPr>
                <w:rFonts w:ascii="Times New Roman" w:hAnsi="Times New Roman"/>
                <w:color w:val="000000"/>
                <w:sz w:val="26"/>
                <w:szCs w:val="26"/>
              </w:rPr>
              <w:t>Manager store settings</w:t>
            </w:r>
          </w:p>
        </w:tc>
        <w:tc>
          <w:tcPr>
            <w:tcW w:w="4521" w:type="dxa"/>
            <w:shd w:val="clear" w:color="auto" w:fill="auto"/>
            <w:vAlign w:val="bottom"/>
          </w:tcPr>
          <w:p w:rsidR="00BB2FAE" w:rsidRPr="008F1DC0" w:rsidRDefault="00BB2FAE" w:rsidP="006137EB">
            <w:pPr>
              <w:rPr>
                <w:rFonts w:ascii="Times New Roman" w:hAnsi="Times New Roman"/>
                <w:color w:val="000000"/>
                <w:sz w:val="26"/>
                <w:szCs w:val="26"/>
              </w:rPr>
            </w:pPr>
            <w:bookmarkStart w:id="1546" w:name="OLE_LINK242"/>
            <w:r w:rsidRPr="008F1DC0">
              <w:rPr>
                <w:rFonts w:ascii="Times New Roman" w:hAnsi="Times New Roman"/>
                <w:color w:val="000000"/>
                <w:sz w:val="26"/>
                <w:szCs w:val="26"/>
              </w:rPr>
              <w:t>Update information of store</w:t>
            </w:r>
            <w:bookmarkEnd w:id="1546"/>
          </w:p>
        </w:tc>
        <w:tc>
          <w:tcPr>
            <w:tcW w:w="2151" w:type="dxa"/>
            <w:vMerge w:val="restart"/>
            <w:shd w:val="clear" w:color="auto" w:fill="auto"/>
            <w:vAlign w:val="center"/>
          </w:tcPr>
          <w:p w:rsidR="00BB2FAE" w:rsidRPr="008F1DC0" w:rsidRDefault="00BB2FAE" w:rsidP="006137EB">
            <w:pPr>
              <w:jc w:val="center"/>
              <w:rPr>
                <w:rFonts w:ascii="Times New Roman" w:hAnsi="Times New Roman"/>
                <w:sz w:val="26"/>
                <w:szCs w:val="26"/>
              </w:rPr>
            </w:pPr>
            <w:r w:rsidRPr="008F1DC0">
              <w:rPr>
                <w:rFonts w:ascii="Times New Roman" w:hAnsi="Times New Roman"/>
                <w:sz w:val="26"/>
                <w:szCs w:val="26"/>
              </w:rPr>
              <w:t>Shop owner</w:t>
            </w:r>
          </w:p>
        </w:tc>
      </w:tr>
      <w:tr w:rsidR="00BB2FAE" w:rsidRPr="008F1DC0" w:rsidTr="00F321B1">
        <w:trPr>
          <w:trHeight w:val="161"/>
          <w:jc w:val="center"/>
        </w:trPr>
        <w:tc>
          <w:tcPr>
            <w:tcW w:w="1343" w:type="dxa"/>
            <w:shd w:val="clear" w:color="auto" w:fill="auto"/>
          </w:tcPr>
          <w:p w:rsidR="00BB2FAE" w:rsidRPr="008F1DC0" w:rsidRDefault="00BB2FAE" w:rsidP="006137EB">
            <w:pPr>
              <w:rPr>
                <w:rFonts w:ascii="Times New Roman" w:hAnsi="Times New Roman"/>
                <w:sz w:val="26"/>
                <w:szCs w:val="26"/>
              </w:rPr>
            </w:pPr>
            <w:r w:rsidRPr="008F1DC0">
              <w:rPr>
                <w:rFonts w:ascii="Times New Roman" w:hAnsi="Times New Roman"/>
                <w:sz w:val="26"/>
                <w:szCs w:val="26"/>
              </w:rPr>
              <w:t>UC0</w:t>
            </w:r>
            <w:r w:rsidR="00E937C3" w:rsidRPr="008F1DC0">
              <w:rPr>
                <w:rFonts w:ascii="Times New Roman" w:hAnsi="Times New Roman"/>
                <w:sz w:val="26"/>
                <w:szCs w:val="26"/>
              </w:rPr>
              <w:t>10</w:t>
            </w:r>
            <w:r w:rsidRPr="008F1DC0">
              <w:rPr>
                <w:rFonts w:ascii="Times New Roman" w:hAnsi="Times New Roman"/>
                <w:sz w:val="26"/>
                <w:szCs w:val="26"/>
              </w:rPr>
              <w:t>-02</w:t>
            </w:r>
          </w:p>
        </w:tc>
        <w:tc>
          <w:tcPr>
            <w:tcW w:w="1790" w:type="dxa"/>
            <w:vMerge/>
          </w:tcPr>
          <w:p w:rsidR="00BB2FAE" w:rsidRPr="008F1DC0" w:rsidRDefault="00BB2FAE" w:rsidP="006137EB">
            <w:pPr>
              <w:rPr>
                <w:rFonts w:ascii="Times New Roman" w:hAnsi="Times New Roman"/>
                <w:color w:val="000000"/>
                <w:sz w:val="26"/>
                <w:szCs w:val="26"/>
              </w:rPr>
            </w:pPr>
          </w:p>
        </w:tc>
        <w:tc>
          <w:tcPr>
            <w:tcW w:w="4521" w:type="dxa"/>
            <w:shd w:val="clear" w:color="auto" w:fill="auto"/>
            <w:vAlign w:val="bottom"/>
          </w:tcPr>
          <w:p w:rsidR="00BB2FAE" w:rsidRPr="008F1DC0" w:rsidRDefault="00BB2FAE" w:rsidP="006137EB">
            <w:pPr>
              <w:rPr>
                <w:rFonts w:ascii="Times New Roman" w:hAnsi="Times New Roman"/>
                <w:color w:val="000000"/>
                <w:sz w:val="26"/>
                <w:szCs w:val="26"/>
              </w:rPr>
            </w:pPr>
            <w:r w:rsidRPr="008F1DC0">
              <w:rPr>
                <w:rFonts w:ascii="Times New Roman" w:hAnsi="Times New Roman"/>
                <w:color w:val="000000"/>
                <w:sz w:val="26"/>
                <w:szCs w:val="26"/>
              </w:rPr>
              <w:t>Edit configuration of store</w:t>
            </w:r>
          </w:p>
        </w:tc>
        <w:tc>
          <w:tcPr>
            <w:tcW w:w="2151" w:type="dxa"/>
            <w:vMerge/>
            <w:shd w:val="clear" w:color="auto" w:fill="auto"/>
            <w:vAlign w:val="center"/>
          </w:tcPr>
          <w:p w:rsidR="00BB2FAE" w:rsidRPr="008F1DC0" w:rsidRDefault="00BB2FAE" w:rsidP="006137EB">
            <w:pPr>
              <w:jc w:val="center"/>
              <w:rPr>
                <w:rFonts w:ascii="Times New Roman" w:hAnsi="Times New Roman"/>
                <w:sz w:val="26"/>
                <w:szCs w:val="26"/>
              </w:rPr>
            </w:pPr>
          </w:p>
        </w:tc>
      </w:tr>
      <w:tr w:rsidR="00BB2FAE" w:rsidRPr="008F1DC0" w:rsidTr="00F321B1">
        <w:trPr>
          <w:trHeight w:val="161"/>
          <w:jc w:val="center"/>
        </w:trPr>
        <w:tc>
          <w:tcPr>
            <w:tcW w:w="1343" w:type="dxa"/>
            <w:shd w:val="clear" w:color="auto" w:fill="auto"/>
          </w:tcPr>
          <w:p w:rsidR="00BB2FAE" w:rsidRPr="008F1DC0" w:rsidRDefault="00E937C3" w:rsidP="006137EB">
            <w:pPr>
              <w:rPr>
                <w:rFonts w:ascii="Times New Roman" w:hAnsi="Times New Roman"/>
                <w:sz w:val="26"/>
                <w:szCs w:val="26"/>
              </w:rPr>
            </w:pPr>
            <w:r w:rsidRPr="008F1DC0">
              <w:rPr>
                <w:rFonts w:ascii="Times New Roman" w:hAnsi="Times New Roman"/>
                <w:sz w:val="26"/>
                <w:szCs w:val="26"/>
              </w:rPr>
              <w:t>UC010</w:t>
            </w:r>
            <w:r w:rsidR="00BB2FAE" w:rsidRPr="008F1DC0">
              <w:rPr>
                <w:rFonts w:ascii="Times New Roman" w:hAnsi="Times New Roman"/>
                <w:sz w:val="26"/>
                <w:szCs w:val="26"/>
              </w:rPr>
              <w:t>-03</w:t>
            </w:r>
          </w:p>
        </w:tc>
        <w:tc>
          <w:tcPr>
            <w:tcW w:w="1790" w:type="dxa"/>
            <w:vMerge/>
          </w:tcPr>
          <w:p w:rsidR="00BB2FAE" w:rsidRPr="008F1DC0" w:rsidRDefault="00BB2FAE" w:rsidP="006137EB">
            <w:pPr>
              <w:rPr>
                <w:rFonts w:ascii="Times New Roman" w:hAnsi="Times New Roman"/>
                <w:color w:val="000000"/>
                <w:sz w:val="26"/>
                <w:szCs w:val="26"/>
              </w:rPr>
            </w:pPr>
          </w:p>
        </w:tc>
        <w:tc>
          <w:tcPr>
            <w:tcW w:w="4521" w:type="dxa"/>
            <w:shd w:val="clear" w:color="auto" w:fill="auto"/>
            <w:vAlign w:val="bottom"/>
          </w:tcPr>
          <w:p w:rsidR="00BB2FAE" w:rsidRPr="008F1DC0" w:rsidRDefault="000868FA" w:rsidP="006137EB">
            <w:pPr>
              <w:rPr>
                <w:rFonts w:ascii="Times New Roman" w:hAnsi="Times New Roman"/>
                <w:color w:val="000000"/>
                <w:sz w:val="26"/>
                <w:szCs w:val="26"/>
              </w:rPr>
            </w:pPr>
            <w:r w:rsidRPr="008F1DC0">
              <w:rPr>
                <w:rFonts w:ascii="Times New Roman" w:hAnsi="Times New Roman"/>
                <w:color w:val="000000"/>
                <w:sz w:val="26"/>
                <w:szCs w:val="26"/>
              </w:rPr>
              <w:t>Set shipping fee</w:t>
            </w:r>
          </w:p>
        </w:tc>
        <w:tc>
          <w:tcPr>
            <w:tcW w:w="2151" w:type="dxa"/>
            <w:vMerge/>
            <w:shd w:val="clear" w:color="auto" w:fill="auto"/>
            <w:vAlign w:val="center"/>
          </w:tcPr>
          <w:p w:rsidR="00BB2FAE" w:rsidRPr="008F1DC0" w:rsidRDefault="00BB2FAE" w:rsidP="006137EB">
            <w:pPr>
              <w:jc w:val="center"/>
              <w:rPr>
                <w:rFonts w:ascii="Times New Roman" w:hAnsi="Times New Roman"/>
                <w:sz w:val="26"/>
                <w:szCs w:val="26"/>
              </w:rPr>
            </w:pPr>
          </w:p>
        </w:tc>
      </w:tr>
      <w:tr w:rsidR="0006297C" w:rsidRPr="008F1DC0" w:rsidTr="00A5614C">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w:t>
            </w:r>
            <w:r w:rsidR="00E937C3" w:rsidRPr="008F1DC0">
              <w:rPr>
                <w:rFonts w:ascii="Times New Roman" w:hAnsi="Times New Roman"/>
                <w:sz w:val="26"/>
                <w:szCs w:val="26"/>
              </w:rPr>
              <w:t>11</w:t>
            </w:r>
            <w:r w:rsidRPr="008F1DC0">
              <w:rPr>
                <w:rFonts w:ascii="Times New Roman" w:hAnsi="Times New Roman"/>
                <w:sz w:val="26"/>
                <w:szCs w:val="26"/>
              </w:rPr>
              <w:t>-01</w:t>
            </w:r>
          </w:p>
        </w:tc>
        <w:tc>
          <w:tcPr>
            <w:tcW w:w="1790" w:type="dxa"/>
            <w:vAlign w:val="center"/>
          </w:tcPr>
          <w:p w:rsidR="0006297C" w:rsidRPr="008F1DC0" w:rsidRDefault="0006297C">
            <w:pPr>
              <w:jc w:val="center"/>
              <w:rPr>
                <w:rFonts w:ascii="Times New Roman" w:hAnsi="Times New Roman"/>
                <w:color w:val="000000"/>
                <w:sz w:val="26"/>
                <w:szCs w:val="26"/>
              </w:rPr>
            </w:pPr>
            <w:r w:rsidRPr="008F1DC0">
              <w:rPr>
                <w:rFonts w:ascii="Times New Roman" w:hAnsi="Times New Roman"/>
                <w:color w:val="000000"/>
                <w:sz w:val="26"/>
                <w:szCs w:val="26"/>
              </w:rPr>
              <w:t xml:space="preserve">Manage </w:t>
            </w:r>
            <w:r w:rsidR="00F321B1" w:rsidRPr="008F1DC0">
              <w:rPr>
                <w:rFonts w:ascii="Times New Roman" w:hAnsi="Times New Roman"/>
                <w:color w:val="000000"/>
                <w:sz w:val="26"/>
                <w:szCs w:val="26"/>
              </w:rPr>
              <w:t>statistic</w:t>
            </w:r>
            <w:r w:rsidRPr="008F1DC0">
              <w:rPr>
                <w:rFonts w:ascii="Times New Roman" w:hAnsi="Times New Roman"/>
                <w:color w:val="000000"/>
                <w:sz w:val="26"/>
                <w:szCs w:val="26"/>
              </w:rPr>
              <w:t xml:space="preserve"> </w:t>
            </w:r>
          </w:p>
        </w:tc>
        <w:tc>
          <w:tcPr>
            <w:tcW w:w="4521" w:type="dxa"/>
            <w:shd w:val="clear" w:color="auto" w:fill="auto"/>
          </w:tcPr>
          <w:p w:rsidR="0006297C" w:rsidRPr="008F1DC0" w:rsidRDefault="00F321B1">
            <w:pPr>
              <w:rPr>
                <w:rFonts w:ascii="Times New Roman" w:hAnsi="Times New Roman"/>
                <w:color w:val="000000"/>
                <w:sz w:val="26"/>
                <w:szCs w:val="26"/>
              </w:rPr>
            </w:pPr>
            <w:bookmarkStart w:id="1547" w:name="OLE_LINK170"/>
            <w:bookmarkStart w:id="1548" w:name="OLE_LINK203"/>
            <w:bookmarkStart w:id="1549" w:name="OLE_LINK204"/>
            <w:r w:rsidRPr="008F1DC0">
              <w:rPr>
                <w:rFonts w:ascii="Times New Roman" w:hAnsi="Times New Roman"/>
                <w:color w:val="000000"/>
                <w:sz w:val="26"/>
                <w:szCs w:val="26"/>
              </w:rPr>
              <w:t xml:space="preserve">Statistic about order, revenue, </w:t>
            </w:r>
            <w:r w:rsidR="006C2326" w:rsidRPr="008F1DC0">
              <w:rPr>
                <w:rFonts w:ascii="Times New Roman" w:hAnsi="Times New Roman"/>
                <w:color w:val="000000"/>
                <w:sz w:val="26"/>
                <w:szCs w:val="26"/>
              </w:rPr>
              <w:t>best-selling product</w:t>
            </w:r>
            <w:bookmarkEnd w:id="1547"/>
            <w:bookmarkEnd w:id="1548"/>
            <w:bookmarkEnd w:id="1549"/>
          </w:p>
        </w:tc>
        <w:tc>
          <w:tcPr>
            <w:tcW w:w="2151" w:type="dxa"/>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Shop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2</w:t>
            </w:r>
            <w:r w:rsidRPr="008F1DC0">
              <w:rPr>
                <w:rFonts w:ascii="Times New Roman" w:hAnsi="Times New Roman"/>
                <w:sz w:val="26"/>
                <w:szCs w:val="26"/>
              </w:rPr>
              <w:t>-01</w:t>
            </w:r>
          </w:p>
        </w:tc>
        <w:tc>
          <w:tcPr>
            <w:tcW w:w="1790"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Manage profile</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Edit profile</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Customer, Shop owner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2</w:t>
            </w:r>
            <w:r w:rsidRPr="008F1DC0">
              <w:rPr>
                <w:rFonts w:ascii="Times New Roman" w:hAnsi="Times New Roman"/>
                <w:sz w:val="26"/>
                <w:szCs w:val="26"/>
              </w:rPr>
              <w:t>-02</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profile</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-01</w:t>
            </w:r>
          </w:p>
        </w:tc>
        <w:tc>
          <w:tcPr>
            <w:tcW w:w="1790" w:type="dxa"/>
            <w:vMerge w:val="restart"/>
            <w:vAlign w:val="center"/>
          </w:tcPr>
          <w:p w:rsidR="0006297C" w:rsidRPr="008F1DC0" w:rsidRDefault="0006297C">
            <w:pPr>
              <w:jc w:val="center"/>
              <w:rPr>
                <w:rFonts w:ascii="Times New Roman" w:hAnsi="Times New Roman"/>
                <w:color w:val="000000"/>
                <w:sz w:val="26"/>
                <w:szCs w:val="26"/>
              </w:rPr>
            </w:pPr>
            <w:r w:rsidRPr="008F1DC0">
              <w:rPr>
                <w:rFonts w:ascii="Times New Roman" w:hAnsi="Times New Roman"/>
                <w:color w:val="000000"/>
                <w:sz w:val="26"/>
                <w:szCs w:val="26"/>
              </w:rPr>
              <w:t xml:space="preserve">Buying </w:t>
            </w:r>
            <w:r w:rsidR="001F4654" w:rsidRPr="008F1DC0">
              <w:rPr>
                <w:rFonts w:ascii="Times New Roman" w:hAnsi="Times New Roman"/>
                <w:color w:val="000000"/>
                <w:sz w:val="26"/>
                <w:szCs w:val="26"/>
              </w:rPr>
              <w:t>product</w:t>
            </w:r>
            <w:r w:rsidRPr="008F1DC0">
              <w:rPr>
                <w:rFonts w:ascii="Times New Roman" w:hAnsi="Times New Roman"/>
                <w:color w:val="000000"/>
                <w:sz w:val="26"/>
                <w:szCs w:val="26"/>
              </w:rPr>
              <w:t xml:space="preserve"> management</w:t>
            </w: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Search product</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Customer, Guest of shop</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-02</w:t>
            </w:r>
          </w:p>
        </w:tc>
        <w:tc>
          <w:tcPr>
            <w:tcW w:w="1790" w:type="dxa"/>
            <w:vMerge/>
            <w:vAlign w:val="center"/>
          </w:tcPr>
          <w:p w:rsidR="0006297C" w:rsidRPr="008F1DC0" w:rsidRDefault="0006297C" w:rsidP="006137EB">
            <w:pPr>
              <w:jc w:val="cente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to cart</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-03</w:t>
            </w:r>
          </w:p>
        </w:tc>
        <w:tc>
          <w:tcPr>
            <w:tcW w:w="1790" w:type="dxa"/>
            <w:vMerge/>
            <w:vAlign w:val="center"/>
          </w:tcPr>
          <w:p w:rsidR="0006297C" w:rsidRPr="008F1DC0" w:rsidRDefault="0006297C" w:rsidP="006137EB">
            <w:pPr>
              <w:jc w:val="cente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Place order</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-04</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Make payment via PayPal, Bao Kim</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-05</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Comment with Facebook plugin</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-06</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Add product to wish list</w:t>
            </w:r>
          </w:p>
        </w:tc>
        <w:tc>
          <w:tcPr>
            <w:tcW w:w="215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Customer</w:t>
            </w: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-06</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Track placed orders</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F321B1">
        <w:trPr>
          <w:trHeight w:val="161"/>
          <w:jc w:val="center"/>
        </w:trPr>
        <w:tc>
          <w:tcPr>
            <w:tcW w:w="1343"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w:t>
            </w:r>
            <w:r w:rsidR="00E937C3" w:rsidRPr="008F1DC0">
              <w:rPr>
                <w:rFonts w:ascii="Times New Roman" w:hAnsi="Times New Roman"/>
                <w:sz w:val="26"/>
                <w:szCs w:val="26"/>
              </w:rPr>
              <w:t>3</w:t>
            </w:r>
            <w:r w:rsidRPr="008F1DC0">
              <w:rPr>
                <w:rFonts w:ascii="Times New Roman" w:hAnsi="Times New Roman"/>
                <w:sz w:val="26"/>
                <w:szCs w:val="26"/>
              </w:rPr>
              <w:t>-06</w:t>
            </w:r>
          </w:p>
        </w:tc>
        <w:tc>
          <w:tcPr>
            <w:tcW w:w="1790" w:type="dxa"/>
            <w:vMerge/>
          </w:tcPr>
          <w:p w:rsidR="0006297C" w:rsidRPr="008F1DC0" w:rsidRDefault="0006297C" w:rsidP="006137EB">
            <w:pPr>
              <w:rPr>
                <w:rFonts w:ascii="Times New Roman" w:hAnsi="Times New Roman"/>
                <w:color w:val="000000"/>
                <w:sz w:val="26"/>
                <w:szCs w:val="26"/>
              </w:rPr>
            </w:pPr>
          </w:p>
        </w:tc>
        <w:tc>
          <w:tcPr>
            <w:tcW w:w="4521"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Rate product</w:t>
            </w:r>
          </w:p>
        </w:tc>
        <w:tc>
          <w:tcPr>
            <w:tcW w:w="2151" w:type="dxa"/>
            <w:vMerge/>
            <w:shd w:val="clear" w:color="auto" w:fill="auto"/>
            <w:vAlign w:val="center"/>
          </w:tcPr>
          <w:p w:rsidR="0006297C" w:rsidRPr="008F1DC0" w:rsidRDefault="0006297C" w:rsidP="006137EB">
            <w:pPr>
              <w:jc w:val="center"/>
              <w:rPr>
                <w:rFonts w:ascii="Times New Roman" w:hAnsi="Times New Roman"/>
                <w:sz w:val="26"/>
                <w:szCs w:val="26"/>
              </w:rPr>
            </w:pPr>
          </w:p>
        </w:tc>
      </w:tr>
      <w:bookmarkEnd w:id="1532"/>
      <w:bookmarkEnd w:id="1533"/>
    </w:tbl>
    <w:p w:rsidR="0006297C" w:rsidRPr="008F1DC0" w:rsidRDefault="00790D2D" w:rsidP="00A5614C">
      <w:pPr>
        <w:spacing w:after="160" w:line="259" w:lineRule="auto"/>
        <w:rPr>
          <w:rFonts w:ascii="Times New Roman" w:hAnsi="Times New Roman"/>
          <w:rPrChange w:id="1550" w:author="Link Pieces" w:date="2015-08-26T13:21:00Z">
            <w:rPr/>
          </w:rPrChange>
        </w:rPr>
      </w:pPr>
      <w:r w:rsidRPr="008F1DC0">
        <w:rPr>
          <w:rFonts w:ascii="Times New Roman" w:hAnsi="Times New Roman"/>
        </w:rPr>
        <w:br w:type="page"/>
      </w:r>
      <w:r w:rsidR="0006297C" w:rsidRPr="008F1DC0">
        <w:rPr>
          <w:rFonts w:ascii="Times New Roman" w:hAnsi="Times New Roman"/>
          <w:rPrChange w:id="1551" w:author="Link Pieces" w:date="2015-08-26T13:21:00Z">
            <w:rPr/>
          </w:rPrChange>
        </w:rPr>
        <w:lastRenderedPageBreak/>
        <w:t>3.2.2.2.2 Mobile application</w:t>
      </w:r>
    </w:p>
    <w:tbl>
      <w:tblPr>
        <w:tblW w:w="9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9"/>
        <w:gridCol w:w="1399"/>
        <w:gridCol w:w="5506"/>
        <w:gridCol w:w="1391"/>
      </w:tblGrid>
      <w:tr w:rsidR="0006297C" w:rsidRPr="008F1DC0" w:rsidTr="006137EB">
        <w:trPr>
          <w:tblHeader/>
          <w:jc w:val="center"/>
        </w:trPr>
        <w:tc>
          <w:tcPr>
            <w:tcW w:w="1329"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br w:type="page"/>
              <w:t>Use Case No.</w:t>
            </w:r>
          </w:p>
        </w:tc>
        <w:tc>
          <w:tcPr>
            <w:tcW w:w="1399"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Group of functions</w:t>
            </w:r>
          </w:p>
        </w:tc>
        <w:tc>
          <w:tcPr>
            <w:tcW w:w="5506"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Functions</w:t>
            </w:r>
          </w:p>
        </w:tc>
        <w:tc>
          <w:tcPr>
            <w:tcW w:w="1391" w:type="dxa"/>
            <w:shd w:val="clear" w:color="auto" w:fill="8EAADB"/>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Actor</w:t>
            </w: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UC014-01</w:t>
            </w:r>
          </w:p>
        </w:tc>
        <w:tc>
          <w:tcPr>
            <w:tcW w:w="1399"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General</w:t>
            </w:r>
            <w:r w:rsidR="00CF2758" w:rsidRPr="008F1DC0">
              <w:rPr>
                <w:rFonts w:ascii="Times New Roman" w:hAnsi="Times New Roman"/>
                <w:color w:val="000000"/>
                <w:sz w:val="26"/>
                <w:szCs w:val="26"/>
              </w:rPr>
              <w:t xml:space="preserve"> functions</w:t>
            </w: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Login</w:t>
            </w:r>
          </w:p>
        </w:tc>
        <w:tc>
          <w:tcPr>
            <w:tcW w:w="1391" w:type="dxa"/>
            <w:vMerge w:val="restart"/>
            <w:shd w:val="clear" w:color="auto" w:fill="auto"/>
            <w:vAlign w:val="center"/>
          </w:tcPr>
          <w:p w:rsidR="0006297C" w:rsidRPr="008F1DC0" w:rsidRDefault="0006297C" w:rsidP="006137EB">
            <w:pPr>
              <w:jc w:val="center"/>
              <w:rPr>
                <w:rFonts w:ascii="Times New Roman" w:hAnsi="Times New Roman"/>
                <w:sz w:val="26"/>
                <w:szCs w:val="26"/>
              </w:rPr>
            </w:pPr>
            <w:r w:rsidRPr="008F1DC0">
              <w:rPr>
                <w:rFonts w:ascii="Times New Roman" w:hAnsi="Times New Roman"/>
                <w:sz w:val="26"/>
                <w:szCs w:val="26"/>
              </w:rPr>
              <w:t xml:space="preserve">Shop owner </w:t>
            </w: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UC014-02</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Log out</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UC014-03</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Forgot password</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UC014-04</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profile</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UC014-05</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Email to staff, customer</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UC014-06</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Change password</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UC014-07</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of orders</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bookmarkStart w:id="1552" w:name="OLE_LINK171"/>
            <w:bookmarkStart w:id="1553" w:name="OLE_LINK172"/>
            <w:r w:rsidRPr="008F1DC0">
              <w:rPr>
                <w:rFonts w:ascii="Times New Roman" w:hAnsi="Times New Roman"/>
                <w:sz w:val="26"/>
                <w:szCs w:val="26"/>
              </w:rPr>
              <w:t>UC014-08</w:t>
            </w:r>
            <w:bookmarkEnd w:id="1552"/>
            <w:bookmarkEnd w:id="1553"/>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order detail</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UC014-09</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Filter order</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CF2758" w:rsidRPr="008F1DC0" w:rsidTr="006137EB">
        <w:trPr>
          <w:trHeight w:val="161"/>
          <w:jc w:val="center"/>
        </w:trPr>
        <w:tc>
          <w:tcPr>
            <w:tcW w:w="1329" w:type="dxa"/>
            <w:shd w:val="clear" w:color="auto" w:fill="auto"/>
          </w:tcPr>
          <w:p w:rsidR="00CF2758" w:rsidRPr="008F1DC0" w:rsidRDefault="00CF2758" w:rsidP="006137EB">
            <w:pPr>
              <w:rPr>
                <w:rFonts w:ascii="Times New Roman" w:hAnsi="Times New Roman"/>
                <w:sz w:val="26"/>
                <w:szCs w:val="26"/>
              </w:rPr>
            </w:pPr>
            <w:r w:rsidRPr="008F1DC0">
              <w:rPr>
                <w:rFonts w:ascii="Times New Roman" w:hAnsi="Times New Roman"/>
                <w:sz w:val="26"/>
                <w:szCs w:val="26"/>
              </w:rPr>
              <w:t>UC014-10</w:t>
            </w:r>
          </w:p>
        </w:tc>
        <w:tc>
          <w:tcPr>
            <w:tcW w:w="1399" w:type="dxa"/>
            <w:vMerge/>
          </w:tcPr>
          <w:p w:rsidR="00CF2758" w:rsidRPr="008F1DC0" w:rsidRDefault="00CF2758" w:rsidP="006137EB">
            <w:pPr>
              <w:rPr>
                <w:rFonts w:ascii="Times New Roman" w:hAnsi="Times New Roman"/>
                <w:color w:val="000000"/>
                <w:sz w:val="26"/>
                <w:szCs w:val="26"/>
              </w:rPr>
            </w:pPr>
          </w:p>
        </w:tc>
        <w:tc>
          <w:tcPr>
            <w:tcW w:w="5506" w:type="dxa"/>
            <w:shd w:val="clear" w:color="auto" w:fill="auto"/>
            <w:vAlign w:val="bottom"/>
          </w:tcPr>
          <w:p w:rsidR="00CF2758" w:rsidRPr="008F1DC0" w:rsidRDefault="00CF2758" w:rsidP="006137EB">
            <w:pPr>
              <w:rPr>
                <w:rFonts w:ascii="Times New Roman" w:hAnsi="Times New Roman"/>
                <w:color w:val="000000"/>
                <w:sz w:val="26"/>
                <w:szCs w:val="26"/>
              </w:rPr>
            </w:pPr>
            <w:r w:rsidRPr="008F1DC0">
              <w:rPr>
                <w:rFonts w:ascii="Times New Roman" w:hAnsi="Times New Roman"/>
                <w:color w:val="000000"/>
                <w:sz w:val="26"/>
                <w:szCs w:val="26"/>
              </w:rPr>
              <w:t>Change order status</w:t>
            </w:r>
          </w:p>
        </w:tc>
        <w:tc>
          <w:tcPr>
            <w:tcW w:w="1391" w:type="dxa"/>
            <w:vMerge/>
            <w:shd w:val="clear" w:color="auto" w:fill="auto"/>
            <w:vAlign w:val="center"/>
          </w:tcPr>
          <w:p w:rsidR="00CF2758" w:rsidRPr="008F1DC0" w:rsidRDefault="00CF2758"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w:t>
            </w:r>
            <w:r w:rsidR="00CF2758" w:rsidRPr="008F1DC0">
              <w:rPr>
                <w:rFonts w:ascii="Times New Roman" w:hAnsi="Times New Roman"/>
                <w:sz w:val="26"/>
                <w:szCs w:val="26"/>
              </w:rPr>
              <w:t>1</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statistic of shop</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w:t>
            </w:r>
            <w:r w:rsidR="00CF2758" w:rsidRPr="008F1DC0">
              <w:rPr>
                <w:rFonts w:ascii="Times New Roman" w:hAnsi="Times New Roman"/>
                <w:sz w:val="26"/>
                <w:szCs w:val="26"/>
              </w:rPr>
              <w:t>2</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staff detail</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w:t>
            </w:r>
            <w:r w:rsidR="00CF2758" w:rsidRPr="008F1DC0">
              <w:rPr>
                <w:rFonts w:ascii="Times New Roman" w:hAnsi="Times New Roman"/>
                <w:sz w:val="26"/>
                <w:szCs w:val="26"/>
              </w:rPr>
              <w:t>3</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Call staff, customer by phone</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w:t>
            </w:r>
            <w:r w:rsidR="00CF2758" w:rsidRPr="008F1DC0">
              <w:rPr>
                <w:rFonts w:ascii="Times New Roman" w:hAnsi="Times New Roman"/>
                <w:sz w:val="26"/>
                <w:szCs w:val="26"/>
              </w:rPr>
              <w:t>4</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rat</w:t>
            </w:r>
            <w:r w:rsidR="00EA04FB" w:rsidRPr="008F1DC0">
              <w:rPr>
                <w:rFonts w:ascii="Times New Roman" w:hAnsi="Times New Roman"/>
                <w:color w:val="000000"/>
                <w:sz w:val="26"/>
                <w:szCs w:val="26"/>
              </w:rPr>
              <w:t>ing</w:t>
            </w:r>
            <w:r w:rsidRPr="008F1DC0">
              <w:rPr>
                <w:rFonts w:ascii="Times New Roman" w:hAnsi="Times New Roman"/>
                <w:color w:val="000000"/>
                <w:sz w:val="26"/>
                <w:szCs w:val="26"/>
              </w:rPr>
              <w:t xml:space="preserve"> product</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UC014-15</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staff</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UC014-16</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list product</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CF2758" w:rsidRPr="008F1DC0" w:rsidTr="006137EB">
        <w:trPr>
          <w:trHeight w:val="161"/>
          <w:jc w:val="center"/>
        </w:trPr>
        <w:tc>
          <w:tcPr>
            <w:tcW w:w="1329" w:type="dxa"/>
            <w:shd w:val="clear" w:color="auto" w:fill="auto"/>
          </w:tcPr>
          <w:p w:rsidR="00CF2758" w:rsidRPr="008F1DC0" w:rsidRDefault="00CF2758" w:rsidP="006137EB">
            <w:pPr>
              <w:rPr>
                <w:rFonts w:ascii="Times New Roman" w:hAnsi="Times New Roman"/>
                <w:sz w:val="26"/>
                <w:szCs w:val="26"/>
              </w:rPr>
            </w:pPr>
            <w:r w:rsidRPr="008F1DC0">
              <w:rPr>
                <w:rFonts w:ascii="Times New Roman" w:hAnsi="Times New Roman"/>
                <w:sz w:val="26"/>
                <w:szCs w:val="26"/>
              </w:rPr>
              <w:t>UC014-17</w:t>
            </w:r>
          </w:p>
        </w:tc>
        <w:tc>
          <w:tcPr>
            <w:tcW w:w="1399" w:type="dxa"/>
            <w:vMerge/>
          </w:tcPr>
          <w:p w:rsidR="00CF2758" w:rsidRPr="008F1DC0" w:rsidRDefault="00CF2758" w:rsidP="006137EB">
            <w:pPr>
              <w:rPr>
                <w:rFonts w:ascii="Times New Roman" w:hAnsi="Times New Roman"/>
                <w:color w:val="000000"/>
                <w:sz w:val="26"/>
                <w:szCs w:val="26"/>
              </w:rPr>
            </w:pPr>
          </w:p>
        </w:tc>
        <w:tc>
          <w:tcPr>
            <w:tcW w:w="5506" w:type="dxa"/>
            <w:shd w:val="clear" w:color="auto" w:fill="auto"/>
            <w:vAlign w:val="bottom"/>
          </w:tcPr>
          <w:p w:rsidR="00CF2758" w:rsidRPr="008F1DC0" w:rsidRDefault="00BA10AC" w:rsidP="006137EB">
            <w:pPr>
              <w:rPr>
                <w:rFonts w:ascii="Times New Roman" w:hAnsi="Times New Roman"/>
                <w:color w:val="000000"/>
                <w:sz w:val="26"/>
                <w:szCs w:val="26"/>
              </w:rPr>
            </w:pPr>
            <w:r w:rsidRPr="008F1DC0">
              <w:rPr>
                <w:rFonts w:ascii="Times New Roman" w:hAnsi="Times New Roman"/>
                <w:color w:val="000000"/>
                <w:sz w:val="26"/>
                <w:szCs w:val="26"/>
              </w:rPr>
              <w:t>Change product status</w:t>
            </w:r>
          </w:p>
        </w:tc>
        <w:tc>
          <w:tcPr>
            <w:tcW w:w="1391" w:type="dxa"/>
            <w:vMerge/>
            <w:shd w:val="clear" w:color="auto" w:fill="auto"/>
            <w:vAlign w:val="center"/>
          </w:tcPr>
          <w:p w:rsidR="00CF2758" w:rsidRPr="008F1DC0" w:rsidRDefault="00CF2758"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w:t>
            </w:r>
            <w:r w:rsidR="00CF2758" w:rsidRPr="008F1DC0">
              <w:rPr>
                <w:rFonts w:ascii="Times New Roman" w:hAnsi="Times New Roman"/>
                <w:sz w:val="26"/>
                <w:szCs w:val="26"/>
              </w:rPr>
              <w:t>8</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color w:val="000000"/>
                <w:sz w:val="26"/>
                <w:szCs w:val="26"/>
              </w:rPr>
              <w:t>View product detail</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UC014-1</w:t>
            </w:r>
            <w:r w:rsidR="00CF2758" w:rsidRPr="008F1DC0">
              <w:rPr>
                <w:rFonts w:ascii="Times New Roman" w:hAnsi="Times New Roman"/>
                <w:sz w:val="26"/>
                <w:szCs w:val="26"/>
              </w:rPr>
              <w:t>9</w:t>
            </w:r>
          </w:p>
        </w:tc>
        <w:tc>
          <w:tcPr>
            <w:tcW w:w="1399" w:type="dxa"/>
            <w:vMerge w:val="restart"/>
            <w:vAlign w:val="center"/>
          </w:tcPr>
          <w:p w:rsidR="0006297C" w:rsidRPr="008F1DC0" w:rsidRDefault="0006297C" w:rsidP="006137EB">
            <w:pPr>
              <w:jc w:val="center"/>
              <w:rPr>
                <w:rFonts w:ascii="Times New Roman" w:hAnsi="Times New Roman"/>
                <w:color w:val="000000"/>
                <w:sz w:val="26"/>
                <w:szCs w:val="26"/>
              </w:rPr>
            </w:pPr>
            <w:r w:rsidRPr="008F1DC0">
              <w:rPr>
                <w:rFonts w:ascii="Times New Roman" w:hAnsi="Times New Roman"/>
                <w:color w:val="000000"/>
                <w:sz w:val="26"/>
                <w:szCs w:val="26"/>
              </w:rPr>
              <w:t>Setting</w:t>
            </w:r>
          </w:p>
        </w:tc>
        <w:tc>
          <w:tcPr>
            <w:tcW w:w="5506" w:type="dxa"/>
            <w:shd w:val="clear" w:color="auto" w:fill="auto"/>
            <w:vAlign w:val="bottom"/>
          </w:tcPr>
          <w:p w:rsidR="0006297C" w:rsidRPr="008F1DC0" w:rsidRDefault="00495684">
            <w:pPr>
              <w:rPr>
                <w:rFonts w:ascii="Times New Roman" w:hAnsi="Times New Roman"/>
                <w:color w:val="000000"/>
                <w:sz w:val="26"/>
                <w:szCs w:val="26"/>
              </w:rPr>
            </w:pPr>
            <w:bookmarkStart w:id="1554" w:name="OLE_LINK238"/>
            <w:bookmarkStart w:id="1555" w:name="OLE_LINK239"/>
            <w:r w:rsidRPr="008F1DC0">
              <w:rPr>
                <w:rFonts w:ascii="Times New Roman" w:hAnsi="Times New Roman"/>
                <w:color w:val="000000"/>
                <w:sz w:val="26"/>
                <w:szCs w:val="26"/>
              </w:rPr>
              <w:t>Turn on/off alarm</w:t>
            </w:r>
            <w:bookmarkEnd w:id="1554"/>
            <w:bookmarkEnd w:id="1555"/>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w:t>
            </w:r>
            <w:r w:rsidR="00CF2758" w:rsidRPr="008F1DC0">
              <w:rPr>
                <w:rFonts w:ascii="Times New Roman" w:hAnsi="Times New Roman"/>
                <w:sz w:val="26"/>
                <w:szCs w:val="26"/>
              </w:rPr>
              <w:t>20</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495684">
            <w:pPr>
              <w:rPr>
                <w:rFonts w:ascii="Times New Roman" w:hAnsi="Times New Roman"/>
                <w:color w:val="000000"/>
                <w:sz w:val="26"/>
                <w:szCs w:val="26"/>
              </w:rPr>
            </w:pPr>
            <w:r w:rsidRPr="008F1DC0">
              <w:rPr>
                <w:rFonts w:ascii="Times New Roman" w:hAnsi="Times New Roman"/>
                <w:color w:val="000000"/>
                <w:sz w:val="26"/>
                <w:szCs w:val="26"/>
              </w:rPr>
              <w:t>Turn on/off vibrate</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r w:rsidR="0006297C" w:rsidRPr="008F1DC0" w:rsidTr="006137EB">
        <w:trPr>
          <w:trHeight w:val="161"/>
          <w:jc w:val="center"/>
        </w:trPr>
        <w:tc>
          <w:tcPr>
            <w:tcW w:w="1329" w:type="dxa"/>
            <w:shd w:val="clear" w:color="auto" w:fill="auto"/>
          </w:tcPr>
          <w:p w:rsidR="0006297C" w:rsidRPr="008F1DC0" w:rsidRDefault="0006297C" w:rsidP="006137EB">
            <w:pPr>
              <w:rPr>
                <w:rFonts w:ascii="Times New Roman" w:hAnsi="Times New Roman"/>
                <w:sz w:val="26"/>
                <w:szCs w:val="26"/>
              </w:rPr>
            </w:pPr>
            <w:r w:rsidRPr="008F1DC0">
              <w:rPr>
                <w:rFonts w:ascii="Times New Roman" w:hAnsi="Times New Roman"/>
                <w:sz w:val="26"/>
                <w:szCs w:val="26"/>
              </w:rPr>
              <w:t>UC014-2</w:t>
            </w:r>
            <w:r w:rsidR="00CF2758" w:rsidRPr="008F1DC0">
              <w:rPr>
                <w:rFonts w:ascii="Times New Roman" w:hAnsi="Times New Roman"/>
                <w:sz w:val="26"/>
                <w:szCs w:val="26"/>
              </w:rPr>
              <w:t>1</w:t>
            </w:r>
          </w:p>
        </w:tc>
        <w:tc>
          <w:tcPr>
            <w:tcW w:w="1399" w:type="dxa"/>
            <w:vMerge/>
          </w:tcPr>
          <w:p w:rsidR="0006297C" w:rsidRPr="008F1DC0" w:rsidRDefault="0006297C" w:rsidP="006137EB">
            <w:pPr>
              <w:rPr>
                <w:rFonts w:ascii="Times New Roman" w:hAnsi="Times New Roman"/>
                <w:color w:val="000000"/>
                <w:sz w:val="26"/>
                <w:szCs w:val="26"/>
              </w:rPr>
            </w:pPr>
          </w:p>
        </w:tc>
        <w:tc>
          <w:tcPr>
            <w:tcW w:w="5506" w:type="dxa"/>
            <w:shd w:val="clear" w:color="auto" w:fill="auto"/>
            <w:vAlign w:val="bottom"/>
          </w:tcPr>
          <w:p w:rsidR="0006297C" w:rsidRPr="008F1DC0" w:rsidRDefault="0006297C" w:rsidP="006137EB">
            <w:pPr>
              <w:rPr>
                <w:rFonts w:ascii="Times New Roman" w:hAnsi="Times New Roman"/>
                <w:color w:val="000000"/>
                <w:sz w:val="26"/>
                <w:szCs w:val="26"/>
              </w:rPr>
            </w:pPr>
            <w:r w:rsidRPr="008F1DC0">
              <w:rPr>
                <w:rFonts w:ascii="Times New Roman" w:hAnsi="Times New Roman"/>
                <w:sz w:val="26"/>
                <w:szCs w:val="26"/>
              </w:rPr>
              <w:t>Turn on/off notification</w:t>
            </w:r>
          </w:p>
        </w:tc>
        <w:tc>
          <w:tcPr>
            <w:tcW w:w="1391" w:type="dxa"/>
            <w:vMerge/>
            <w:shd w:val="clear" w:color="auto" w:fill="auto"/>
            <w:vAlign w:val="center"/>
          </w:tcPr>
          <w:p w:rsidR="0006297C" w:rsidRPr="008F1DC0" w:rsidRDefault="0006297C" w:rsidP="006137EB">
            <w:pPr>
              <w:jc w:val="center"/>
              <w:rPr>
                <w:rFonts w:ascii="Times New Roman"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4"/>
        <w:rPr>
          <w:rFonts w:ascii="Times New Roman" w:hAnsi="Times New Roman" w:cs="Times New Roman"/>
          <w:b/>
          <w:i w:val="0"/>
          <w:sz w:val="26"/>
          <w:szCs w:val="26"/>
        </w:rPr>
      </w:pPr>
      <w:r w:rsidRPr="008F1DC0">
        <w:rPr>
          <w:rFonts w:ascii="Times New Roman" w:hAnsi="Times New Roman" w:cs="Times New Roman"/>
          <w:b/>
          <w:i w:val="0"/>
          <w:sz w:val="26"/>
          <w:szCs w:val="26"/>
        </w:rPr>
        <w:lastRenderedPageBreak/>
        <w:t>3.</w:t>
      </w:r>
      <w:r w:rsidR="007C3C9C" w:rsidRPr="008F1DC0">
        <w:rPr>
          <w:rFonts w:ascii="Times New Roman" w:hAnsi="Times New Roman" w:cs="Times New Roman"/>
          <w:b/>
          <w:i w:val="0"/>
          <w:sz w:val="26"/>
          <w:szCs w:val="26"/>
        </w:rPr>
        <w:t>3</w:t>
      </w:r>
      <w:r w:rsidRPr="008F1DC0">
        <w:rPr>
          <w:rFonts w:ascii="Times New Roman" w:hAnsi="Times New Roman" w:cs="Times New Roman"/>
          <w:b/>
          <w:i w:val="0"/>
          <w:sz w:val="26"/>
          <w:szCs w:val="26"/>
        </w:rPr>
        <w:t>.2.3 Use case specification</w:t>
      </w: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 xml:space="preserve">.2.3.1 </w:t>
      </w:r>
      <w:r w:rsidR="00CF2758" w:rsidRPr="008F1DC0">
        <w:rPr>
          <w:rFonts w:cs="Times New Roman"/>
          <w:sz w:val="26"/>
          <w:szCs w:val="26"/>
        </w:rPr>
        <w:t>G</w:t>
      </w:r>
      <w:r w:rsidRPr="008F1DC0">
        <w:rPr>
          <w:rFonts w:cs="Times New Roman"/>
          <w:sz w:val="26"/>
          <w:szCs w:val="26"/>
        </w:rPr>
        <w:t>eneral</w:t>
      </w:r>
      <w:r w:rsidR="00CF2758" w:rsidRPr="008F1DC0">
        <w:rPr>
          <w:rFonts w:cs="Times New Roman"/>
          <w:sz w:val="26"/>
          <w:szCs w:val="26"/>
        </w:rPr>
        <w:t xml:space="preserve"> functions</w:t>
      </w:r>
    </w:p>
    <w:p w:rsidR="0006297C" w:rsidRPr="008F1DC0" w:rsidRDefault="00FE3747" w:rsidP="0006297C">
      <w:pPr>
        <w:rPr>
          <w:rFonts w:ascii="Times New Roman" w:hAnsi="Times New Roman"/>
        </w:rPr>
      </w:pPr>
      <w:r w:rsidRPr="008F1DC0">
        <w:rPr>
          <w:rFonts w:ascii="Times New Roman" w:hAnsi="Times New Roman"/>
          <w:noProof/>
          <w:lang w:val="en-US" w:eastAsia="ja-JP"/>
          <w:rPrChange w:id="1556" w:author="Link Pieces" w:date="2015-08-26T13:21:00Z">
            <w:rPr>
              <w:rFonts w:ascii="Times New Roman" w:hAnsi="Times New Roman"/>
              <w:noProof/>
              <w:lang w:val="en-US" w:eastAsia="ja-JP"/>
            </w:rPr>
          </w:rPrChange>
        </w:rPr>
        <w:drawing>
          <wp:inline distT="0" distB="0" distL="0" distR="0" wp14:anchorId="4646B266" wp14:editId="2136BC30">
            <wp:extent cx="5934710" cy="5356860"/>
            <wp:effectExtent l="0" t="0" r="0" b="0"/>
            <wp:docPr id="7361" name="Picture 7361" descr="C:\Users\Khanh\Desktop\update image\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anh\Desktop\update image\Gener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356860"/>
                    </a:xfrm>
                    <a:prstGeom prst="rect">
                      <a:avLst/>
                    </a:prstGeom>
                    <a:noFill/>
                    <a:ln>
                      <a:noFill/>
                    </a:ln>
                  </pic:spPr>
                </pic:pic>
              </a:graphicData>
            </a:graphic>
          </wp:inline>
        </w:drawing>
      </w:r>
    </w:p>
    <w:p w:rsidR="0018470C" w:rsidRPr="008F1DC0" w:rsidRDefault="00C63305"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00CF2758" w:rsidRPr="008F1DC0">
        <w:rPr>
          <w:rFonts w:ascii="Times New Roman" w:hAnsi="Times New Roman"/>
        </w:rPr>
        <w:tab/>
      </w:r>
      <w:r w:rsidR="0006297C" w:rsidRPr="008F1DC0">
        <w:rPr>
          <w:rFonts w:ascii="Times New Roman" w:hAnsi="Times New Roman"/>
          <w:b/>
        </w:rPr>
        <w:t xml:space="preserve">Figure 3.5 Use case of </w:t>
      </w:r>
      <w:r w:rsidR="004B7FD6" w:rsidRPr="008F1DC0">
        <w:rPr>
          <w:rFonts w:ascii="Times New Roman" w:hAnsi="Times New Roman"/>
          <w:b/>
        </w:rPr>
        <w:t xml:space="preserve">general </w:t>
      </w:r>
      <w:r w:rsidRPr="008F1DC0">
        <w:rPr>
          <w:rFonts w:ascii="Times New Roman" w:hAnsi="Times New Roman"/>
          <w:b/>
        </w:rPr>
        <w:t>functions</w:t>
      </w:r>
      <w:r w:rsidR="0006297C" w:rsidRPr="008F1DC0">
        <w:rPr>
          <w:rFonts w:ascii="Times New Roman" w:hAnsi="Times New Roman"/>
          <w:b/>
        </w:rPr>
        <w:t xml:space="preserve"> – Web application</w:t>
      </w:r>
    </w:p>
    <w:p w:rsidR="0006297C" w:rsidRPr="008F1DC0" w:rsidRDefault="0018470C" w:rsidP="00A5614C">
      <w:pPr>
        <w:spacing w:after="160" w:line="259" w:lineRule="auto"/>
        <w:rPr>
          <w:rFonts w:ascii="Times New Roman" w:hAnsi="Times New Roman"/>
          <w:b/>
        </w:rPr>
      </w:pPr>
      <w:r w:rsidRPr="008F1DC0">
        <w:rPr>
          <w:rFonts w:ascii="Times New Roman" w:hAnsi="Times New Roman"/>
          <w:b/>
        </w:rPr>
        <w:br w:type="page"/>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.2.3.1.1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UC001-01</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Bespoke owner, Shop owner, Customer,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function allows user to login to website or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Account must be valid. Using the correct username and password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Input username and password correctly in the right textbox then click “Đăng Nhập” button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Bespoke owner, Shop owner, Customer</w:t>
            </w:r>
            <w:r w:rsidR="00737EF5" w:rsidRPr="008F1DC0">
              <w:rPr>
                <w:rFonts w:ascii="Times New Roman" w:hAnsi="Times New Roman"/>
                <w:sz w:val="26"/>
                <w:szCs w:val="26"/>
              </w:rPr>
              <w:t>, Staff</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Enter website or management system</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the following fields:</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-Tên Đăng Nhập</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-Mật Khẩu</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-“Đăng Nhập” button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Bespoke owner, Shop owner, Customer</w:t>
            </w:r>
            <w:r w:rsidR="00737EF5" w:rsidRPr="008F1DC0">
              <w:rPr>
                <w:rFonts w:ascii="Times New Roman" w:hAnsi="Times New Roman"/>
                <w:sz w:val="26"/>
                <w:szCs w:val="26"/>
              </w:rPr>
              <w:t>, Staff</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Enter username and password into “Tên Đăng Nhập”, “Mật Khẩu” textbox then click “Đăng Nhập” button.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Validate username and password. If correct, login to system.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4 in main flows, if Login function fail to validate username and password</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message “Tên đăng nhập hoặc mật khẩu không đúng”</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4 in main flows, if user input no username</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message “Tên đăng nhập là b</w:t>
            </w:r>
            <w:r w:rsidR="004E7440" w:rsidRPr="008F1DC0">
              <w:rPr>
                <w:rFonts w:ascii="Times New Roman" w:hAnsi="Times New Roman"/>
                <w:sz w:val="26"/>
                <w:szCs w:val="26"/>
              </w:rPr>
              <w:t>ẳ</w:t>
            </w:r>
            <w:r w:rsidRPr="008F1DC0">
              <w:rPr>
                <w:rFonts w:ascii="Times New Roman" w:hAnsi="Times New Roman"/>
                <w:sz w:val="26"/>
                <w:szCs w:val="26"/>
              </w:rPr>
              <w:t>t buộc”</w:t>
            </w:r>
          </w:p>
        </w:tc>
      </w:tr>
      <w:tr w:rsidR="0006297C" w:rsidRPr="008F1DC0" w:rsidTr="006137EB">
        <w:tc>
          <w:tcPr>
            <w:tcW w:w="823" w:type="dxa"/>
            <w:tcBorders>
              <w:bottom w:val="single" w:sz="4" w:space="0" w:color="auto"/>
            </w:tcBorders>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AT3</w:t>
            </w:r>
          </w:p>
        </w:tc>
        <w:tc>
          <w:tcPr>
            <w:tcW w:w="8422" w:type="dxa"/>
            <w:gridSpan w:val="4"/>
            <w:tcBorders>
              <w:bottom w:val="single" w:sz="4" w:space="0" w:color="auto"/>
            </w:tcBorders>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4 in main flows, if user input no password</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message “Mật khẩu là bắt buộc”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lastRenderedPageBreak/>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bookmarkStart w:id="1557" w:name="_Hlk425953118"/>
            <w:r w:rsidRPr="008F1DC0">
              <w:rPr>
                <w:rFonts w:ascii="Times New Roman"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Username doesn’t have special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BR02</w:t>
            </w:r>
          </w:p>
        </w:tc>
        <w:tc>
          <w:tcPr>
            <w:tcW w:w="8422" w:type="dxa"/>
            <w:gridSpan w:val="4"/>
            <w:shd w:val="clear" w:color="auto" w:fill="auto"/>
          </w:tcPr>
          <w:p w:rsidR="0006297C" w:rsidRPr="008F1DC0" w:rsidRDefault="0006297C">
            <w:pPr>
              <w:spacing w:after="0"/>
              <w:rPr>
                <w:rFonts w:ascii="Times New Roman" w:hAnsi="Times New Roman"/>
                <w:sz w:val="26"/>
                <w:szCs w:val="26"/>
              </w:rPr>
            </w:pPr>
            <w:bookmarkStart w:id="1558" w:name="OLE_LINK127"/>
            <w:bookmarkStart w:id="1559" w:name="OLE_LINK128"/>
            <w:r w:rsidRPr="008F1DC0">
              <w:rPr>
                <w:rFonts w:ascii="Times New Roman" w:hAnsi="Times New Roman"/>
                <w:sz w:val="26"/>
                <w:szCs w:val="26"/>
              </w:rPr>
              <w:t xml:space="preserve">Password must be </w:t>
            </w:r>
            <w:r w:rsidR="00D71550" w:rsidRPr="008F1DC0">
              <w:rPr>
                <w:rFonts w:ascii="Times New Roman" w:hAnsi="Times New Roman"/>
                <w:sz w:val="26"/>
                <w:szCs w:val="26"/>
              </w:rPr>
              <w:t>at least 8 characters</w:t>
            </w:r>
            <w:bookmarkEnd w:id="1558"/>
            <w:bookmarkEnd w:id="1559"/>
          </w:p>
        </w:tc>
      </w:tr>
      <w:bookmarkEnd w:id="1557"/>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.2.3.1.2 Log 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UC001-02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Logout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560" w:name="OLE_LINK81"/>
            <w:bookmarkStart w:id="1561" w:name="OLE_LINK82"/>
            <w:r w:rsidRPr="008F1DC0">
              <w:rPr>
                <w:rFonts w:ascii="Times New Roman" w:hAnsi="Times New Roman"/>
                <w:sz w:val="26"/>
                <w:szCs w:val="26"/>
              </w:rPr>
              <w:t>Bespoke owner, Shop owner, Customer, Staff</w:t>
            </w:r>
            <w:bookmarkEnd w:id="1560"/>
            <w:bookmarkEnd w:id="1561"/>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User can logout website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User is logged in website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Logout successfully</w:t>
            </w:r>
            <w:r w:rsidR="00B22878" w:rsidRPr="008F1DC0">
              <w:rPr>
                <w:rFonts w:ascii="Times New Roman" w:eastAsia="Calibri" w:hAnsi="Times New Roman"/>
                <w:sz w:val="26"/>
                <w:szCs w:val="26"/>
              </w:rPr>
              <w:t xml:space="preserve"> and back to home page of website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B22878" w:rsidP="006137EB">
            <w:pPr>
              <w:spacing w:after="0"/>
              <w:rPr>
                <w:rFonts w:ascii="Times New Roman" w:eastAsia="Calibri" w:hAnsi="Times New Roman"/>
                <w:sz w:val="26"/>
                <w:szCs w:val="26"/>
              </w:rPr>
            </w:pPr>
            <w:r w:rsidRPr="008F1DC0">
              <w:rPr>
                <w:rFonts w:ascii="Times New Roman" w:hAnsi="Times New Roman"/>
                <w:sz w:val="26"/>
                <w:szCs w:val="26"/>
              </w:rPr>
              <w:t>Bespoke owner, Shop owner, Customer,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“Đăng xuất”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9C0720"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 </w:t>
            </w:r>
            <w:r w:rsidR="0006297C" w:rsidRPr="008F1DC0">
              <w:rPr>
                <w:rFonts w:ascii="Times New Roman" w:eastAsia="Calibri" w:hAnsi="Times New Roman"/>
                <w:sz w:val="26"/>
                <w:szCs w:val="26"/>
              </w:rPr>
              <w:t>Logout website and back to home page of website</w:t>
            </w:r>
          </w:p>
          <w:p w:rsidR="009C0720" w:rsidRPr="008F1DC0" w:rsidRDefault="009C0720" w:rsidP="006137EB">
            <w:pPr>
              <w:spacing w:after="0"/>
              <w:rPr>
                <w:rFonts w:ascii="Times New Roman" w:eastAsia="Calibri" w:hAnsi="Times New Roman"/>
                <w:sz w:val="26"/>
                <w:szCs w:val="26"/>
              </w:rPr>
            </w:pPr>
            <w:r w:rsidRPr="008F1DC0">
              <w:rPr>
                <w:rFonts w:ascii="Times New Roman" w:eastAsia="Calibri" w:hAnsi="Times New Roman"/>
                <w:sz w:val="26"/>
                <w:szCs w:val="26"/>
              </w:rPr>
              <w:t>- Clear session/cookies</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.2.3.1.3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798"/>
        <w:gridCol w:w="2951"/>
        <w:gridCol w:w="1838"/>
        <w:gridCol w:w="2156"/>
      </w:tblGrid>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bookmarkStart w:id="1562" w:name="OLE_LINK91"/>
            <w:bookmarkStart w:id="1563" w:name="OLE_LINK92"/>
            <w:r w:rsidRPr="008F1DC0">
              <w:rPr>
                <w:rFonts w:ascii="Times New Roman" w:eastAsia="Calibri" w:hAnsi="Times New Roman"/>
                <w:b/>
                <w:sz w:val="26"/>
                <w:szCs w:val="26"/>
              </w:rPr>
              <w:t>Use Case ID</w:t>
            </w:r>
          </w:p>
        </w:tc>
        <w:tc>
          <w:tcPr>
            <w:tcW w:w="2951"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UC001-03</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hAnsi="Times New Roman"/>
                <w:sz w:val="26"/>
                <w:szCs w:val="26"/>
              </w:rPr>
              <w:t>Change password</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bookmarkStart w:id="1564" w:name="OLE_LINK99"/>
            <w:bookmarkStart w:id="1565" w:name="OLE_LINK100"/>
            <w:r w:rsidRPr="008F1DC0">
              <w:rPr>
                <w:rFonts w:ascii="Times New Roman" w:hAnsi="Times New Roman"/>
                <w:sz w:val="26"/>
                <w:szCs w:val="26"/>
              </w:rPr>
              <w:t xml:space="preserve">Bespoke owner, Shop owner, </w:t>
            </w:r>
            <w:bookmarkEnd w:id="1564"/>
            <w:bookmarkEnd w:id="1565"/>
            <w:r w:rsidR="00DA5D91" w:rsidRPr="008F1DC0">
              <w:rPr>
                <w:rFonts w:ascii="Times New Roman" w:hAnsi="Times New Roman"/>
                <w:sz w:val="26"/>
                <w:szCs w:val="26"/>
              </w:rPr>
              <w:t>Customer, Staff</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User can change their password</w:t>
            </w:r>
            <w:r w:rsidRPr="008F1DC0">
              <w:rPr>
                <w:rFonts w:ascii="Times New Roman" w:hAnsi="Times New Roman"/>
                <w:sz w:val="26"/>
                <w:szCs w:val="26"/>
              </w:rPr>
              <w:t xml:space="preserve"> </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User is logged in website </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Input current password and new password correctly in right textbox</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lastRenderedPageBreak/>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Update new password successfully</w:t>
            </w:r>
          </w:p>
        </w:tc>
      </w:tr>
      <w:tr w:rsidR="0006297C" w:rsidRPr="008F1DC0" w:rsidTr="006137EB">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3760B5" w:rsidP="006137EB">
            <w:pPr>
              <w:spacing w:after="0" w:line="256" w:lineRule="auto"/>
              <w:rPr>
                <w:rFonts w:ascii="Times New Roman" w:eastAsia="Calibri" w:hAnsi="Times New Roman"/>
                <w:sz w:val="26"/>
                <w:szCs w:val="26"/>
              </w:rPr>
            </w:pPr>
            <w:r w:rsidRPr="008F1DC0">
              <w:rPr>
                <w:rFonts w:ascii="Times New Roman" w:hAnsi="Times New Roman"/>
                <w:sz w:val="26"/>
                <w:szCs w:val="26"/>
              </w:rPr>
              <w:t xml:space="preserve">Bespoke owner, Shop owner, </w:t>
            </w:r>
            <w:r w:rsidR="00DA5D91" w:rsidRPr="008F1DC0">
              <w:rPr>
                <w:rFonts w:ascii="Times New Roman" w:hAnsi="Times New Roman"/>
                <w:sz w:val="26"/>
                <w:szCs w:val="26"/>
              </w:rPr>
              <w:t>Customer, Staff</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Click on “Tài Khoản” and select “Đổi mật khẩu” button</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Display change password screen </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3760B5" w:rsidP="006137EB">
            <w:pPr>
              <w:spacing w:after="0" w:line="256" w:lineRule="auto"/>
              <w:rPr>
                <w:rFonts w:ascii="Times New Roman" w:eastAsia="Calibri" w:hAnsi="Times New Roman"/>
                <w:sz w:val="26"/>
                <w:szCs w:val="26"/>
              </w:rPr>
            </w:pPr>
            <w:r w:rsidRPr="008F1DC0">
              <w:rPr>
                <w:rFonts w:ascii="Times New Roman" w:hAnsi="Times New Roman"/>
                <w:sz w:val="26"/>
                <w:szCs w:val="26"/>
              </w:rPr>
              <w:t>Bespoke owner, Shop owner, Customer</w:t>
            </w:r>
            <w:r w:rsidR="00EA5B32" w:rsidRPr="008F1DC0">
              <w:rPr>
                <w:rFonts w:ascii="Times New Roman" w:hAnsi="Times New Roman"/>
                <w:sz w:val="26"/>
                <w:szCs w:val="26"/>
              </w:rPr>
              <w:t>,Staff</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Enter current password, new password and click “Đổi mật khẩu” button</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Validate password and update password into database</w:t>
            </w:r>
          </w:p>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Display message box as “Đổi mật khẩu thành công”</w:t>
            </w:r>
          </w:p>
        </w:tc>
      </w:tr>
      <w:tr w:rsidR="0006297C" w:rsidRPr="008F1DC0" w:rsidTr="006137EB">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FB7C0D" w:rsidRPr="008F1DC0" w:rsidTr="00A5614C">
        <w:tc>
          <w:tcPr>
            <w:tcW w:w="823" w:type="dxa"/>
            <w:tcBorders>
              <w:top w:val="single" w:sz="4" w:space="0" w:color="auto"/>
              <w:left w:val="single" w:sz="4" w:space="0" w:color="auto"/>
              <w:bottom w:val="single" w:sz="4" w:space="0" w:color="auto"/>
              <w:right w:val="single" w:sz="4" w:space="0" w:color="auto"/>
            </w:tcBorders>
          </w:tcPr>
          <w:p w:rsidR="00FB7C0D" w:rsidRPr="008F1DC0" w:rsidRDefault="00FB7C0D"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BR1</w:t>
            </w:r>
          </w:p>
        </w:tc>
        <w:tc>
          <w:tcPr>
            <w:tcW w:w="8422" w:type="dxa"/>
            <w:gridSpan w:val="4"/>
            <w:tcBorders>
              <w:top w:val="single" w:sz="4" w:space="0" w:color="auto"/>
              <w:left w:val="single" w:sz="4" w:space="0" w:color="auto"/>
              <w:bottom w:val="single" w:sz="4" w:space="0" w:color="auto"/>
              <w:right w:val="single" w:sz="4" w:space="0" w:color="auto"/>
            </w:tcBorders>
          </w:tcPr>
          <w:p w:rsidR="00FB7C0D" w:rsidRPr="008F1DC0" w:rsidRDefault="00FB7C0D" w:rsidP="00FB7C0D">
            <w:pPr>
              <w:spacing w:after="0" w:line="256" w:lineRule="auto"/>
              <w:rPr>
                <w:rFonts w:ascii="Times New Roman" w:eastAsia="Calibri" w:hAnsi="Times New Roman"/>
                <w:sz w:val="26"/>
                <w:szCs w:val="26"/>
              </w:rPr>
            </w:pPr>
            <w:r w:rsidRPr="008F1DC0">
              <w:rPr>
                <w:rFonts w:ascii="Times New Roman" w:hAnsi="Times New Roman"/>
                <w:sz w:val="26"/>
                <w:szCs w:val="26"/>
              </w:rPr>
              <w:t>Password must be at least 8 characters</w:t>
            </w:r>
          </w:p>
        </w:tc>
      </w:tr>
      <w:tr w:rsidR="00FB7C0D" w:rsidRPr="008F1DC0" w:rsidTr="00A5614C">
        <w:tc>
          <w:tcPr>
            <w:tcW w:w="823" w:type="dxa"/>
            <w:tcBorders>
              <w:top w:val="single" w:sz="4" w:space="0" w:color="auto"/>
              <w:left w:val="single" w:sz="4" w:space="0" w:color="auto"/>
              <w:bottom w:val="single" w:sz="4" w:space="0" w:color="auto"/>
              <w:right w:val="single" w:sz="4" w:space="0" w:color="auto"/>
            </w:tcBorders>
          </w:tcPr>
          <w:p w:rsidR="00FB7C0D" w:rsidRPr="008F1DC0" w:rsidRDefault="00FB7C0D"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BR2</w:t>
            </w:r>
          </w:p>
        </w:tc>
        <w:tc>
          <w:tcPr>
            <w:tcW w:w="8422" w:type="dxa"/>
            <w:gridSpan w:val="4"/>
            <w:tcBorders>
              <w:top w:val="single" w:sz="4" w:space="0" w:color="auto"/>
              <w:left w:val="single" w:sz="4" w:space="0" w:color="auto"/>
              <w:bottom w:val="single" w:sz="4" w:space="0" w:color="auto"/>
              <w:right w:val="single" w:sz="4" w:space="0" w:color="auto"/>
            </w:tcBorders>
          </w:tcPr>
          <w:p w:rsidR="00FB7C0D" w:rsidRPr="008F1DC0" w:rsidRDefault="00FB7C0D"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New password and confirm password are match</w:t>
            </w:r>
          </w:p>
        </w:tc>
      </w:tr>
      <w:bookmarkEnd w:id="1562"/>
      <w:bookmarkEnd w:id="1563"/>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.2.3.1.4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UC001-04</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hAnsi="Times New Roman"/>
                <w:sz w:val="26"/>
                <w:szCs w:val="26"/>
              </w:rPr>
              <w:t>Forgot password</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bookmarkStart w:id="1566" w:name="OLE_LINK175"/>
            <w:bookmarkStart w:id="1567" w:name="OLE_LINK176"/>
            <w:r w:rsidRPr="008F1DC0">
              <w:rPr>
                <w:rFonts w:ascii="Times New Roman" w:hAnsi="Times New Roman"/>
                <w:sz w:val="26"/>
                <w:szCs w:val="26"/>
              </w:rPr>
              <w:t>Shop owner, Customer, Staff</w:t>
            </w:r>
            <w:bookmarkEnd w:id="1566"/>
            <w:bookmarkEnd w:id="1567"/>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D4AE5" w:rsidP="006137EB">
            <w:pPr>
              <w:spacing w:after="0" w:line="256" w:lineRule="auto"/>
              <w:rPr>
                <w:rFonts w:ascii="Times New Roman" w:eastAsia="Calibri" w:hAnsi="Times New Roman"/>
                <w:sz w:val="26"/>
                <w:szCs w:val="26"/>
              </w:rPr>
            </w:pPr>
            <w:r w:rsidRPr="008F1DC0">
              <w:rPr>
                <w:rFonts w:ascii="Times New Roman" w:hAnsi="Times New Roman"/>
                <w:sz w:val="26"/>
                <w:szCs w:val="26"/>
              </w:rPr>
              <w:t>Actor</w:t>
            </w:r>
            <w:r w:rsidR="0006297C" w:rsidRPr="008F1DC0">
              <w:rPr>
                <w:rFonts w:ascii="Times New Roman" w:eastAsia="Calibri" w:hAnsi="Times New Roman"/>
                <w:sz w:val="26"/>
                <w:szCs w:val="26"/>
              </w:rPr>
              <w:t xml:space="preserve"> can change their password</w:t>
            </w:r>
            <w:r w:rsidR="0006297C" w:rsidRPr="008F1DC0">
              <w:rPr>
                <w:rFonts w:ascii="Times New Roman" w:hAnsi="Times New Roman"/>
                <w:sz w:val="26"/>
                <w:szCs w:val="26"/>
              </w:rPr>
              <w:t xml:space="preserve"> </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D4AE5"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Actor</w:t>
            </w:r>
            <w:r w:rsidR="0006297C" w:rsidRPr="008F1DC0">
              <w:rPr>
                <w:rFonts w:ascii="Times New Roman" w:eastAsia="Calibri" w:hAnsi="Times New Roman"/>
                <w:sz w:val="26"/>
                <w:szCs w:val="26"/>
              </w:rPr>
              <w:t xml:space="preserve"> is at login page</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Input email correctly in right textbox</w:t>
            </w:r>
          </w:p>
        </w:tc>
      </w:tr>
      <w:tr w:rsidR="0006297C" w:rsidRPr="008F1DC0" w:rsidTr="006137EB">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Update new password successfully</w:t>
            </w:r>
          </w:p>
        </w:tc>
      </w:tr>
      <w:tr w:rsidR="0006297C" w:rsidRPr="008F1DC0" w:rsidTr="006137EB">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0D4AE5" w:rsidP="006137EB">
            <w:pPr>
              <w:spacing w:after="0" w:line="256" w:lineRule="auto"/>
              <w:rPr>
                <w:rFonts w:ascii="Times New Roman" w:eastAsia="Calibri" w:hAnsi="Times New Roman"/>
                <w:sz w:val="26"/>
                <w:szCs w:val="26"/>
              </w:rPr>
            </w:pPr>
            <w:r w:rsidRPr="008F1DC0">
              <w:rPr>
                <w:rFonts w:ascii="Times New Roman" w:hAnsi="Times New Roman"/>
                <w:sz w:val="26"/>
                <w:szCs w:val="26"/>
              </w:rPr>
              <w:t>Shop owner, Customer, Staff</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Click “Quên mật khẩu” text </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Display Forgot password screen </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0D4AE5" w:rsidP="006137EB">
            <w:pPr>
              <w:spacing w:after="0" w:line="256" w:lineRule="auto"/>
              <w:rPr>
                <w:rFonts w:ascii="Times New Roman" w:eastAsia="Calibri" w:hAnsi="Times New Roman"/>
                <w:sz w:val="26"/>
                <w:szCs w:val="26"/>
              </w:rPr>
            </w:pPr>
            <w:r w:rsidRPr="008F1DC0">
              <w:rPr>
                <w:rFonts w:ascii="Times New Roman" w:hAnsi="Times New Roman"/>
                <w:sz w:val="26"/>
                <w:szCs w:val="26"/>
              </w:rPr>
              <w:t xml:space="preserve">Shop owner, Customer, </w:t>
            </w:r>
            <w:r w:rsidRPr="008F1DC0">
              <w:rPr>
                <w:rFonts w:ascii="Times New Roman" w:hAnsi="Times New Roman"/>
                <w:sz w:val="26"/>
                <w:szCs w:val="26"/>
              </w:rPr>
              <w:lastRenderedPageBreak/>
              <w:t>Staff</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lastRenderedPageBreak/>
              <w:t>Enter email click “Submit” button</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lastRenderedPageBreak/>
              <w:t>4</w:t>
            </w:r>
          </w:p>
        </w:tc>
        <w:tc>
          <w:tcPr>
            <w:tcW w:w="147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Validate email and sent new password to user ‘email</w:t>
            </w:r>
          </w:p>
        </w:tc>
      </w:tr>
      <w:tr w:rsidR="0006297C" w:rsidRPr="008F1DC0" w:rsidTr="006137EB">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A5614C">
        <w:tc>
          <w:tcPr>
            <w:tcW w:w="82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2B3EA3" w:rsidRPr="008F1DC0" w:rsidTr="00A5614C">
        <w:tc>
          <w:tcPr>
            <w:tcW w:w="823" w:type="dxa"/>
            <w:tcBorders>
              <w:top w:val="single" w:sz="4" w:space="0" w:color="auto"/>
              <w:left w:val="single" w:sz="4" w:space="0" w:color="auto"/>
              <w:bottom w:val="single" w:sz="4" w:space="0" w:color="auto"/>
              <w:right w:val="single" w:sz="4" w:space="0" w:color="auto"/>
            </w:tcBorders>
          </w:tcPr>
          <w:p w:rsidR="002B3EA3" w:rsidRPr="008F1DC0" w:rsidRDefault="002B3EA3"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BR1</w:t>
            </w:r>
          </w:p>
        </w:tc>
        <w:tc>
          <w:tcPr>
            <w:tcW w:w="8422" w:type="dxa"/>
            <w:gridSpan w:val="4"/>
            <w:tcBorders>
              <w:top w:val="single" w:sz="4" w:space="0" w:color="auto"/>
              <w:left w:val="single" w:sz="4" w:space="0" w:color="auto"/>
              <w:bottom w:val="single" w:sz="4" w:space="0" w:color="auto"/>
              <w:right w:val="single" w:sz="4" w:space="0" w:color="auto"/>
            </w:tcBorders>
          </w:tcPr>
          <w:p w:rsidR="002B3EA3" w:rsidRPr="008F1DC0" w:rsidRDefault="002B3EA3" w:rsidP="002B3EA3">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Email must match </w:t>
            </w:r>
            <w:r w:rsidR="00EF7D63" w:rsidRPr="008F1DC0">
              <w:rPr>
                <w:rFonts w:ascii="Times New Roman" w:hAnsi="Times New Roman"/>
                <w:rPrChange w:id="1568" w:author="Link Pieces" w:date="2015-08-26T13:21:00Z">
                  <w:rPr/>
                </w:rPrChange>
              </w:rPr>
              <w:fldChar w:fldCharType="begin"/>
            </w:r>
            <w:r w:rsidR="00EF7D63" w:rsidRPr="008F1DC0">
              <w:rPr>
                <w:rFonts w:ascii="Times New Roman" w:hAnsi="Times New Roman"/>
                <w:rPrChange w:id="1569" w:author="Link Pieces" w:date="2015-08-26T13:21:00Z">
                  <w:rPr/>
                </w:rPrChange>
              </w:rPr>
              <w:instrText xml:space="preserve"> HYPERLINK "file:///C:\\Users\\Khanh\\Desktop\\BeSpokeBMS\\Reports\\XXX@XXX.XXX%20" </w:instrText>
            </w:r>
            <w:r w:rsidR="00EF7D63" w:rsidRPr="008F1DC0">
              <w:rPr>
                <w:rPrChange w:id="1570"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571"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.2.3.1.5 Register store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8"/>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UC001-05</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Register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DA5D91">
            <w:pPr>
              <w:spacing w:after="0"/>
              <w:rPr>
                <w:rFonts w:ascii="Times New Roman" w:eastAsia="Calibri"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User can register store when access bespoke website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User access URL of Bespoke website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 in right textbox</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Register store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C84ECD" w:rsidP="006137EB">
            <w:pPr>
              <w:spacing w:after="0"/>
              <w:rPr>
                <w:rFonts w:ascii="Times New Roman" w:eastAsia="Calibri"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“Register”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register dialog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cửa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chủ cửa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-Ngành khinh doanh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 website</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-Mật khẩu</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C84ECD" w:rsidP="006137EB">
            <w:pPr>
              <w:spacing w:after="0"/>
              <w:rPr>
                <w:rFonts w:ascii="Times New Roman" w:eastAsia="Calibri"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Input name of store, name of shop owner, email, phone, address, address of website, password and select business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Click “Tôi đồng ý với các điều khoản và dịch vụ của website” checkbox</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Click “Tạo cửa hàng”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fields, create store and send email about information of store and account to shop owner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input name of store</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w:t>
            </w:r>
            <w:bookmarkStart w:id="1572" w:name="OLE_LINK95"/>
            <w:bookmarkStart w:id="1573" w:name="OLE_LINK96"/>
            <w:r w:rsidRPr="008F1DC0">
              <w:rPr>
                <w:rFonts w:ascii="Times New Roman" w:eastAsia="Calibri" w:hAnsi="Times New Roman"/>
                <w:sz w:val="26"/>
                <w:szCs w:val="26"/>
              </w:rPr>
              <w:t xml:space="preserve">dialog </w:t>
            </w:r>
            <w:bookmarkEnd w:id="1572"/>
            <w:bookmarkEnd w:id="1573"/>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nhập tên cửa hàng”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input name of shop owner</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3.2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dialog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“Xin hãy nhập tên của chủ cửa hàng”</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select business field</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nhập tên ngành kinh doanh”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AT4</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input email</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nhập Email”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AT5</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 xml:space="preserve">input phone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3.5</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nhập số điện thoại”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AT6</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input address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3.6</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“Xin hãy nhập địa chỉ”</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AT7</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bookmarkStart w:id="1574" w:name="OLE_LINK97"/>
            <w:bookmarkStart w:id="1575" w:name="OLE_LINK98"/>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input address of website</w:t>
            </w:r>
            <w:bookmarkEnd w:id="1574"/>
            <w:bookmarkEnd w:id="1575"/>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3.7</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nhập địa chỉ website”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AT8</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If </w:t>
            </w:r>
            <w:r w:rsidR="00C84ECD" w:rsidRPr="008F1DC0">
              <w:rPr>
                <w:rFonts w:ascii="Times New Roman" w:hAnsi="Times New Roman"/>
                <w:sz w:val="26"/>
                <w:szCs w:val="26"/>
              </w:rPr>
              <w:t>Shop owner</w:t>
            </w:r>
            <w:r w:rsidR="00C84ECD" w:rsidRPr="008F1DC0">
              <w:rPr>
                <w:rFonts w:ascii="Times New Roman" w:eastAsia="Calibri" w:hAnsi="Times New Roman"/>
                <w:sz w:val="26"/>
                <w:szCs w:val="26"/>
              </w:rPr>
              <w:t xml:space="preserve"> does not </w:t>
            </w:r>
            <w:r w:rsidRPr="008F1DC0">
              <w:rPr>
                <w:rFonts w:ascii="Times New Roman" w:eastAsia="Calibri" w:hAnsi="Times New Roman"/>
                <w:sz w:val="26"/>
                <w:szCs w:val="26"/>
              </w:rPr>
              <w:t>input password</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3.8</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“Xin hãy nhập mật khẩu”</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AT9</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If address of website is exist</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3.9</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“Domain đã tồn tại, Xin chọn domain khác”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AT10</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If user does not click checkbox</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3.10</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dialog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“Tôi không đồng ý với điều khoản và dịch vụ của website”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Name of store must be in range </w:t>
            </w:r>
            <w:bookmarkStart w:id="1576" w:name="OLE_LINK101"/>
            <w:bookmarkStart w:id="1577" w:name="OLE_LINK102"/>
            <w:r w:rsidRPr="008F1DC0">
              <w:rPr>
                <w:rFonts w:ascii="Times New Roman" w:eastAsia="Calibri" w:hAnsi="Times New Roman"/>
                <w:sz w:val="26"/>
                <w:szCs w:val="26"/>
              </w:rPr>
              <w:t>[1,50] characters</w:t>
            </w:r>
            <w:bookmarkEnd w:id="1576"/>
            <w:bookmarkEnd w:id="1577"/>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Name of shop owner must be in range [1,50] characters</w:t>
            </w:r>
          </w:p>
        </w:tc>
      </w:tr>
      <w:tr w:rsidR="00F770CB" w:rsidRPr="008F1DC0" w:rsidTr="006137EB">
        <w:tc>
          <w:tcPr>
            <w:tcW w:w="823" w:type="dxa"/>
            <w:shd w:val="clear" w:color="auto" w:fill="auto"/>
          </w:tcPr>
          <w:p w:rsidR="00F770CB" w:rsidRPr="008F1DC0" w:rsidRDefault="00F770CB"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F770CB" w:rsidRPr="008F1DC0" w:rsidRDefault="00F770CB" w:rsidP="006137EB">
            <w:pPr>
              <w:spacing w:after="0"/>
              <w:rPr>
                <w:rFonts w:ascii="Times New Roman" w:eastAsia="Calibri" w:hAnsi="Times New Roman"/>
                <w:sz w:val="26"/>
                <w:szCs w:val="26"/>
              </w:rPr>
            </w:pPr>
            <w:r w:rsidRPr="008F1DC0">
              <w:rPr>
                <w:rFonts w:ascii="Times New Roman" w:eastAsia="Calibri" w:hAnsi="Times New Roman"/>
                <w:sz w:val="26"/>
                <w:szCs w:val="26"/>
              </w:rPr>
              <w:t>Domain</w:t>
            </w:r>
            <w:r w:rsidR="00DC5831" w:rsidRPr="008F1DC0">
              <w:rPr>
                <w:rFonts w:ascii="Times New Roman" w:eastAsia="Calibri" w:hAnsi="Times New Roman"/>
                <w:sz w:val="26"/>
                <w:szCs w:val="26"/>
              </w:rPr>
              <w:t>s are</w:t>
            </w:r>
            <w:r w:rsidRPr="008F1DC0">
              <w:rPr>
                <w:rFonts w:ascii="Times New Roman" w:eastAsia="Calibri" w:hAnsi="Times New Roman"/>
                <w:sz w:val="26"/>
                <w:szCs w:val="26"/>
              </w:rPr>
              <w:t xml:space="preserve"> not match</w:t>
            </w:r>
          </w:p>
        </w:tc>
      </w:tr>
      <w:tr w:rsidR="0006297C" w:rsidRPr="008F1DC0" w:rsidTr="006137EB">
        <w:tc>
          <w:tcPr>
            <w:tcW w:w="823" w:type="dxa"/>
            <w:shd w:val="clear" w:color="auto" w:fill="auto"/>
          </w:tcPr>
          <w:p w:rsidR="0006297C" w:rsidRPr="008F1DC0" w:rsidRDefault="00F770CB" w:rsidP="006137EB">
            <w:pPr>
              <w:spacing w:after="0"/>
              <w:rPr>
                <w:rFonts w:ascii="Times New Roman" w:eastAsia="Calibri" w:hAnsi="Times New Roman"/>
                <w:sz w:val="26"/>
                <w:szCs w:val="26"/>
              </w:rPr>
            </w:pPr>
            <w:r w:rsidRPr="008F1DC0">
              <w:rPr>
                <w:rFonts w:ascii="Times New Roman" w:eastAsia="Calibri" w:hAnsi="Times New Roman"/>
                <w:sz w:val="26"/>
                <w:szCs w:val="26"/>
              </w:rPr>
              <w:t>BR04</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an integer</w:t>
            </w:r>
          </w:p>
        </w:tc>
      </w:tr>
      <w:tr w:rsidR="0006297C" w:rsidRPr="008F1DC0" w:rsidTr="006137EB">
        <w:tc>
          <w:tcPr>
            <w:tcW w:w="823" w:type="dxa"/>
            <w:shd w:val="clear" w:color="auto" w:fill="auto"/>
          </w:tcPr>
          <w:p w:rsidR="0006297C" w:rsidRPr="008F1DC0" w:rsidRDefault="00F770CB" w:rsidP="006137EB">
            <w:pPr>
              <w:spacing w:after="0"/>
              <w:rPr>
                <w:rFonts w:ascii="Times New Roman" w:eastAsia="Calibri" w:hAnsi="Times New Roman"/>
                <w:sz w:val="26"/>
                <w:szCs w:val="26"/>
              </w:rPr>
            </w:pPr>
            <w:r w:rsidRPr="008F1DC0">
              <w:rPr>
                <w:rFonts w:ascii="Times New Roman" w:eastAsia="Calibri" w:hAnsi="Times New Roman"/>
                <w:sz w:val="26"/>
                <w:szCs w:val="26"/>
              </w:rPr>
              <w:t>BR04</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bookmarkStart w:id="1578" w:name="OLE_LINK117"/>
            <w:bookmarkStart w:id="1579" w:name="OLE_LINK118"/>
            <w:bookmarkStart w:id="1580" w:name="OLE_LINK177"/>
            <w:r w:rsidRPr="008F1DC0">
              <w:rPr>
                <w:rFonts w:ascii="Times New Roman" w:eastAsia="Calibri" w:hAnsi="Times New Roman"/>
                <w:sz w:val="26"/>
                <w:szCs w:val="26"/>
              </w:rPr>
              <w:t xml:space="preserve">Email must match </w:t>
            </w:r>
            <w:r w:rsidR="00EF7D63" w:rsidRPr="008F1DC0">
              <w:rPr>
                <w:rFonts w:ascii="Times New Roman" w:hAnsi="Times New Roman"/>
                <w:rPrChange w:id="1581" w:author="Link Pieces" w:date="2015-08-26T13:21:00Z">
                  <w:rPr/>
                </w:rPrChange>
              </w:rPr>
              <w:fldChar w:fldCharType="begin"/>
            </w:r>
            <w:r w:rsidR="00EF7D63" w:rsidRPr="008F1DC0">
              <w:rPr>
                <w:rFonts w:ascii="Times New Roman" w:hAnsi="Times New Roman"/>
                <w:rPrChange w:id="1582" w:author="Link Pieces" w:date="2015-08-26T13:21:00Z">
                  <w:rPr/>
                </w:rPrChange>
              </w:rPr>
              <w:instrText xml:space="preserve"> HYPERLINK "XXX@XXX.XXX%20" </w:instrText>
            </w:r>
            <w:r w:rsidR="00EF7D63" w:rsidRPr="008F1DC0">
              <w:rPr>
                <w:rPrChange w:id="1583"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584"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bookmarkEnd w:id="1578"/>
            <w:bookmarkEnd w:id="1579"/>
            <w:bookmarkEnd w:id="1580"/>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.2.3.1.6 View website of Bespoke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UC001-06</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hAnsi="Times New Roman"/>
                <w:sz w:val="26"/>
                <w:szCs w:val="26"/>
              </w:rPr>
              <w:t xml:space="preserve">View website of Bespoke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F1C84">
            <w:pPr>
              <w:spacing w:after="0"/>
              <w:rPr>
                <w:rFonts w:ascii="Times New Roman" w:eastAsia="Calibri"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User can view information of Bespoke website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User access address of website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address of website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home page of Bespoke website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F1C84" w:rsidP="006137EB">
            <w:pPr>
              <w:spacing w:after="0"/>
              <w:rPr>
                <w:rFonts w:ascii="Times New Roman" w:eastAsia="Calibri"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Access link of bespoke website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home page of bespoke website</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.2.3.1.7 Register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5"/>
        <w:gridCol w:w="1462"/>
        <w:gridCol w:w="2951"/>
        <w:gridCol w:w="1838"/>
        <w:gridCol w:w="2156"/>
        <w:gridCol w:w="15"/>
      </w:tblGrid>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UC011-07</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Register account</w:t>
            </w:r>
          </w:p>
        </w:tc>
      </w:tr>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585" w:name="OLE_LINK105"/>
            <w:bookmarkStart w:id="1586" w:name="OLE_LINK106"/>
            <w:r w:rsidRPr="008F1DC0">
              <w:rPr>
                <w:rFonts w:ascii="Times New Roman" w:hAnsi="Times New Roman"/>
                <w:sz w:val="26"/>
                <w:szCs w:val="26"/>
              </w:rPr>
              <w:t>Guest of shop</w:t>
            </w:r>
            <w:bookmarkEnd w:id="1585"/>
            <w:bookmarkEnd w:id="1586"/>
          </w:p>
        </w:tc>
      </w:tr>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4D7E0A" w:rsidP="006137EB">
            <w:pPr>
              <w:spacing w:after="0"/>
              <w:rPr>
                <w:rFonts w:ascii="Times New Roman" w:eastAsia="Calibri" w:hAnsi="Times New Roman"/>
                <w:sz w:val="26"/>
                <w:szCs w:val="26"/>
              </w:rPr>
            </w:pPr>
            <w:r w:rsidRPr="008F1DC0">
              <w:rPr>
                <w:rFonts w:ascii="Times New Roman" w:hAnsi="Times New Roman"/>
                <w:sz w:val="26"/>
                <w:szCs w:val="26"/>
              </w:rPr>
              <w:t>Guest of shop</w:t>
            </w:r>
            <w:r w:rsidRPr="008F1DC0">
              <w:rPr>
                <w:rFonts w:ascii="Times New Roman" w:eastAsia="Calibri" w:hAnsi="Times New Roman"/>
                <w:sz w:val="26"/>
                <w:szCs w:val="26"/>
              </w:rPr>
              <w:t xml:space="preserve"> </w:t>
            </w:r>
            <w:r w:rsidR="0006297C" w:rsidRPr="008F1DC0">
              <w:rPr>
                <w:rFonts w:ascii="Times New Roman" w:eastAsia="Calibri" w:hAnsi="Times New Roman"/>
                <w:sz w:val="26"/>
                <w:szCs w:val="26"/>
              </w:rPr>
              <w:t xml:space="preserve">can </w:t>
            </w:r>
            <w:r w:rsidR="0006297C" w:rsidRPr="008F1DC0">
              <w:rPr>
                <w:rFonts w:ascii="Times New Roman" w:hAnsi="Times New Roman"/>
                <w:sz w:val="26"/>
                <w:szCs w:val="26"/>
              </w:rPr>
              <w:t>register an account on website of shop owner</w:t>
            </w:r>
          </w:p>
        </w:tc>
      </w:tr>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4D7E0A">
            <w:pPr>
              <w:spacing w:after="0"/>
              <w:rPr>
                <w:rFonts w:ascii="Times New Roman" w:eastAsia="Calibri" w:hAnsi="Times New Roman"/>
                <w:sz w:val="26"/>
                <w:szCs w:val="26"/>
              </w:rPr>
            </w:pPr>
            <w:r w:rsidRPr="008F1DC0">
              <w:rPr>
                <w:rFonts w:ascii="Times New Roman" w:hAnsi="Times New Roman"/>
                <w:sz w:val="26"/>
                <w:szCs w:val="26"/>
              </w:rPr>
              <w:t xml:space="preserve">Guest of shop </w:t>
            </w:r>
            <w:r w:rsidR="0006297C" w:rsidRPr="008F1DC0">
              <w:rPr>
                <w:rFonts w:ascii="Times New Roman" w:eastAsia="Calibri" w:hAnsi="Times New Roman"/>
                <w:sz w:val="26"/>
                <w:szCs w:val="26"/>
              </w:rPr>
              <w:t>access address of website of shop owner</w:t>
            </w:r>
          </w:p>
        </w:tc>
      </w:tr>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 in right textbox</w:t>
            </w:r>
          </w:p>
        </w:tc>
      </w:tr>
      <w:tr w:rsidR="0006297C" w:rsidRPr="008F1DC0" w:rsidTr="006137EB">
        <w:trPr>
          <w:gridAfter w:val="1"/>
          <w:wAfter w:w="15" w:type="dxa"/>
        </w:trPr>
        <w:tc>
          <w:tcPr>
            <w:tcW w:w="2300"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4D7E0A" w:rsidP="006137EB">
            <w:pPr>
              <w:spacing w:after="0"/>
              <w:rPr>
                <w:rFonts w:ascii="Times New Roman" w:eastAsia="Calibri" w:hAnsi="Times New Roman"/>
                <w:sz w:val="26"/>
                <w:szCs w:val="26"/>
              </w:rPr>
            </w:pPr>
            <w:r w:rsidRPr="008F1DC0">
              <w:rPr>
                <w:rFonts w:ascii="Times New Roman" w:hAnsi="Times New Roman"/>
                <w:sz w:val="26"/>
                <w:szCs w:val="26"/>
              </w:rPr>
              <w:t>Guest of shop</w:t>
            </w:r>
            <w:r w:rsidRPr="008F1DC0">
              <w:rPr>
                <w:rFonts w:ascii="Times New Roman" w:eastAsia="Calibri" w:hAnsi="Times New Roman"/>
                <w:sz w:val="26"/>
                <w:szCs w:val="26"/>
              </w:rPr>
              <w:t xml:space="preserve"> </w:t>
            </w:r>
            <w:r w:rsidR="0006297C" w:rsidRPr="008F1DC0">
              <w:rPr>
                <w:rFonts w:ascii="Times New Roman" w:eastAsia="Calibri" w:hAnsi="Times New Roman"/>
                <w:sz w:val="26"/>
                <w:szCs w:val="26"/>
              </w:rPr>
              <w:t>register an account successfully</w:t>
            </w:r>
          </w:p>
        </w:tc>
      </w:tr>
      <w:tr w:rsidR="0006297C" w:rsidRPr="008F1DC0" w:rsidTr="006137EB">
        <w:trPr>
          <w:gridAfter w:val="1"/>
          <w:wAfter w:w="15" w:type="dxa"/>
        </w:trPr>
        <w:tc>
          <w:tcPr>
            <w:tcW w:w="9245"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gridSpan w:val="2"/>
            <w:shd w:val="clear" w:color="auto" w:fill="auto"/>
          </w:tcPr>
          <w:p w:rsidR="0006297C" w:rsidRPr="008F1DC0" w:rsidRDefault="00D61685" w:rsidP="006137EB">
            <w:pPr>
              <w:spacing w:after="0"/>
              <w:rPr>
                <w:rFonts w:ascii="Times New Roman" w:eastAsia="Calibri" w:hAnsi="Times New Roman"/>
                <w:sz w:val="26"/>
                <w:szCs w:val="26"/>
              </w:rPr>
            </w:pPr>
            <w:r w:rsidRPr="008F1DC0">
              <w:rPr>
                <w:rFonts w:ascii="Times New Roman" w:hAnsi="Times New Roman"/>
                <w:sz w:val="26"/>
                <w:szCs w:val="26"/>
              </w:rPr>
              <w:t>Guest of shop</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“Đăng ký” button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register account screen following fields:</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Họ</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Ngày sinh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Thành phố</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lastRenderedPageBreak/>
              <w:t xml:space="preserve">Email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Mật khẩu</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Captcha</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3</w:t>
            </w:r>
          </w:p>
        </w:tc>
        <w:tc>
          <w:tcPr>
            <w:tcW w:w="1477" w:type="dxa"/>
            <w:gridSpan w:val="2"/>
            <w:shd w:val="clear" w:color="auto" w:fill="auto"/>
          </w:tcPr>
          <w:p w:rsidR="0006297C" w:rsidRPr="008F1DC0" w:rsidRDefault="00D61685" w:rsidP="006137EB">
            <w:pPr>
              <w:spacing w:after="0"/>
              <w:rPr>
                <w:rFonts w:ascii="Times New Roman" w:eastAsia="Calibri" w:hAnsi="Times New Roman"/>
                <w:sz w:val="26"/>
                <w:szCs w:val="26"/>
              </w:rPr>
            </w:pPr>
            <w:r w:rsidRPr="008F1DC0">
              <w:rPr>
                <w:rFonts w:ascii="Times New Roman" w:hAnsi="Times New Roman"/>
                <w:sz w:val="26"/>
                <w:szCs w:val="26"/>
              </w:rPr>
              <w:t>Guest of shop</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information of fields and click “Đăng ký” button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fields and add information of customer to database</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dialog “Đăng ký tài khoản thành công”</w:t>
            </w:r>
          </w:p>
        </w:tc>
      </w:tr>
      <w:tr w:rsidR="0006297C" w:rsidRPr="008F1DC0" w:rsidTr="006137EB">
        <w:trPr>
          <w:gridAfter w:val="1"/>
          <w:wAfter w:w="15" w:type="dxa"/>
        </w:trPr>
        <w:tc>
          <w:tcPr>
            <w:tcW w:w="9245"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D61685" w:rsidRPr="008F1DC0">
              <w:rPr>
                <w:rFonts w:ascii="Times New Roman" w:hAnsi="Times New Roman"/>
                <w:sz w:val="26"/>
                <w:szCs w:val="26"/>
              </w:rPr>
              <w:t>Guest of shop</w:t>
            </w:r>
            <w:r w:rsidR="00D61685" w:rsidRPr="008F1DC0">
              <w:rPr>
                <w:rFonts w:ascii="Times New Roman" w:eastAsia="Calibri" w:hAnsi="Times New Roman"/>
                <w:sz w:val="26"/>
                <w:szCs w:val="26"/>
              </w:rPr>
              <w:t xml:space="preserve"> </w:t>
            </w:r>
            <w:r w:rsidRPr="008F1DC0">
              <w:rPr>
                <w:rFonts w:ascii="Times New Roman" w:eastAsia="Calibri" w:hAnsi="Times New Roman"/>
                <w:sz w:val="26"/>
                <w:szCs w:val="26"/>
              </w:rPr>
              <w:t>does not enter email</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587" w:name="OLE_LINK107"/>
            <w:bookmarkStart w:id="1588" w:name="OLE_LINK108"/>
            <w:r w:rsidRPr="008F1DC0">
              <w:rPr>
                <w:rFonts w:ascii="Times New Roman" w:eastAsia="Calibri" w:hAnsi="Times New Roman"/>
                <w:sz w:val="26"/>
                <w:szCs w:val="26"/>
              </w:rPr>
              <w:t>Display message “Email là b</w:t>
            </w:r>
            <w:r w:rsidR="00156669" w:rsidRPr="008F1DC0">
              <w:rPr>
                <w:rFonts w:ascii="Times New Roman" w:eastAsia="Calibri" w:hAnsi="Times New Roman"/>
                <w:sz w:val="26"/>
                <w:szCs w:val="26"/>
              </w:rPr>
              <w:t>ắ</w:t>
            </w:r>
            <w:r w:rsidRPr="008F1DC0">
              <w:rPr>
                <w:rFonts w:ascii="Times New Roman" w:eastAsia="Calibri" w:hAnsi="Times New Roman"/>
                <w:sz w:val="26"/>
                <w:szCs w:val="26"/>
              </w:rPr>
              <w:t>t buộc” below “Email” textbox</w:t>
            </w:r>
            <w:bookmarkEnd w:id="1587"/>
            <w:bookmarkEnd w:id="1588"/>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D61685" w:rsidRPr="008F1DC0">
              <w:rPr>
                <w:rFonts w:ascii="Times New Roman" w:hAnsi="Times New Roman"/>
                <w:sz w:val="26"/>
                <w:szCs w:val="26"/>
              </w:rPr>
              <w:t>Guest of shop</w:t>
            </w:r>
            <w:r w:rsidR="00D61685" w:rsidRPr="008F1DC0">
              <w:rPr>
                <w:rFonts w:ascii="Times New Roman" w:eastAsia="Calibri" w:hAnsi="Times New Roman"/>
                <w:sz w:val="26"/>
                <w:szCs w:val="26"/>
              </w:rPr>
              <w:t xml:space="preserve"> </w:t>
            </w:r>
            <w:r w:rsidRPr="008F1DC0">
              <w:rPr>
                <w:rFonts w:ascii="Times New Roman" w:eastAsia="Calibri" w:hAnsi="Times New Roman"/>
                <w:sz w:val="26"/>
                <w:szCs w:val="26"/>
              </w:rPr>
              <w:t>does not enter password</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4.2</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“Mật khẩu là bắt buộc” below “Mật khẩu” textbox</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D61685" w:rsidRPr="008F1DC0">
              <w:rPr>
                <w:rFonts w:ascii="Times New Roman" w:hAnsi="Times New Roman"/>
                <w:sz w:val="26"/>
                <w:szCs w:val="26"/>
              </w:rPr>
              <w:t>Guest of shop</w:t>
            </w:r>
            <w:r w:rsidR="00D61685" w:rsidRPr="008F1DC0">
              <w:rPr>
                <w:rFonts w:ascii="Times New Roman" w:eastAsia="Calibri" w:hAnsi="Times New Roman"/>
                <w:sz w:val="26"/>
                <w:szCs w:val="26"/>
              </w:rPr>
              <w:t xml:space="preserve"> </w:t>
            </w:r>
            <w:r w:rsidRPr="008F1DC0">
              <w:rPr>
                <w:rFonts w:ascii="Times New Roman" w:eastAsia="Calibri" w:hAnsi="Times New Roman"/>
                <w:sz w:val="26"/>
                <w:szCs w:val="26"/>
              </w:rPr>
              <w:t>inputs password into confirm password textbox not match password textbox</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4.3</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“Mật khẩu không hợp lệ”</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AT4</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w:t>
            </w:r>
            <w:bookmarkStart w:id="1589" w:name="OLE_LINK109"/>
            <w:bookmarkStart w:id="1590" w:name="OLE_LINK110"/>
            <w:r w:rsidRPr="008F1DC0">
              <w:rPr>
                <w:rFonts w:ascii="Times New Roman" w:eastAsia="Calibri" w:hAnsi="Times New Roman"/>
                <w:sz w:val="26"/>
                <w:szCs w:val="26"/>
              </w:rPr>
              <w:t>, if user does not input first name</w:t>
            </w:r>
            <w:bookmarkEnd w:id="1589"/>
            <w:bookmarkEnd w:id="1590"/>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4.4</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591" w:name="OLE_LINK111"/>
            <w:bookmarkStart w:id="1592" w:name="OLE_LINK112"/>
            <w:r w:rsidRPr="008F1DC0">
              <w:rPr>
                <w:rFonts w:ascii="Times New Roman" w:eastAsia="Calibri" w:hAnsi="Times New Roman"/>
                <w:sz w:val="26"/>
                <w:szCs w:val="26"/>
              </w:rPr>
              <w:t xml:space="preserve">Display message “Xin hãy điền Tên” </w:t>
            </w:r>
            <w:bookmarkEnd w:id="1591"/>
            <w:bookmarkEnd w:id="1592"/>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AT5</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 if user does not input last name</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4.5</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họ”</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AT6</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user does not enter </w:t>
            </w:r>
            <w:bookmarkStart w:id="1593" w:name="OLE_LINK113"/>
            <w:bookmarkStart w:id="1594" w:name="OLE_LINK114"/>
            <w:r w:rsidRPr="008F1DC0">
              <w:rPr>
                <w:rFonts w:ascii="Times New Roman" w:eastAsia="Calibri" w:hAnsi="Times New Roman"/>
                <w:sz w:val="26"/>
                <w:szCs w:val="26"/>
              </w:rPr>
              <w:t>Captcha</w:t>
            </w:r>
            <w:bookmarkEnd w:id="1593"/>
            <w:bookmarkEnd w:id="1594"/>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4.6</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“Xin hãy điền </w:t>
            </w:r>
            <w:bookmarkStart w:id="1595" w:name="OLE_LINK115"/>
            <w:bookmarkStart w:id="1596" w:name="OLE_LINK116"/>
            <w:r w:rsidRPr="008F1DC0">
              <w:rPr>
                <w:rFonts w:ascii="Times New Roman" w:eastAsia="Calibri" w:hAnsi="Times New Roman"/>
                <w:sz w:val="26"/>
                <w:szCs w:val="26"/>
              </w:rPr>
              <w:t>Captcha</w:t>
            </w:r>
            <w:bookmarkEnd w:id="1595"/>
            <w:bookmarkEnd w:id="1596"/>
            <w:r w:rsidRPr="008F1DC0">
              <w:rPr>
                <w:rFonts w:ascii="Times New Roman" w:eastAsia="Calibri" w:hAnsi="Times New Roman"/>
                <w:sz w:val="26"/>
                <w:szCs w:val="26"/>
              </w:rPr>
              <w:t xml:space="preserve">” </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AT7</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user inputs Captcha is not match</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4.7</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“Captcha không đúng xin hãy kiểm tra lại” </w:t>
            </w:r>
          </w:p>
        </w:tc>
      </w:tr>
      <w:tr w:rsidR="0006297C" w:rsidRPr="008F1DC0" w:rsidTr="006137EB">
        <w:trPr>
          <w:gridAfter w:val="1"/>
          <w:wAfter w:w="15" w:type="dxa"/>
        </w:trPr>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rPr>
          <w:gridAfter w:val="1"/>
          <w:wAfter w:w="15" w:type="dxa"/>
        </w:trPr>
        <w:tc>
          <w:tcPr>
            <w:tcW w:w="9245" w:type="dxa"/>
            <w:gridSpan w:val="6"/>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rPr>
          <w:gridAfter w:val="1"/>
          <w:wAfter w:w="15" w:type="dxa"/>
        </w:trPr>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38"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must match </w:t>
            </w:r>
            <w:r w:rsidR="00EF7D63" w:rsidRPr="008F1DC0">
              <w:rPr>
                <w:rFonts w:ascii="Times New Roman" w:hAnsi="Times New Roman"/>
                <w:rPrChange w:id="1597" w:author="Link Pieces" w:date="2015-08-26T13:21:00Z">
                  <w:rPr/>
                </w:rPrChange>
              </w:rPr>
              <w:fldChar w:fldCharType="begin"/>
            </w:r>
            <w:r w:rsidR="00EF7D63" w:rsidRPr="008F1DC0">
              <w:rPr>
                <w:rFonts w:ascii="Times New Roman" w:hAnsi="Times New Roman"/>
                <w:rPrChange w:id="1598" w:author="Link Pieces" w:date="2015-08-26T13:21:00Z">
                  <w:rPr/>
                </w:rPrChange>
              </w:rPr>
              <w:instrText xml:space="preserve"> HYPERLINK "file:///C:\\Users\\Khanh\\Desktop\\Report\\XXX@XXX.XXX%20" </w:instrText>
            </w:r>
            <w:r w:rsidR="00EF7D63" w:rsidRPr="008F1DC0">
              <w:rPr>
                <w:rPrChange w:id="1599"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600"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p>
        </w:tc>
      </w:tr>
      <w:tr w:rsidR="0006297C" w:rsidRPr="008F1DC0" w:rsidTr="006137EB">
        <w:tc>
          <w:tcPr>
            <w:tcW w:w="838"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5"/>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Password must be </w:t>
            </w:r>
            <w:r w:rsidR="00004947" w:rsidRPr="008F1DC0">
              <w:rPr>
                <w:rFonts w:ascii="Times New Roman" w:eastAsia="Calibri" w:hAnsi="Times New Roman"/>
                <w:sz w:val="26"/>
                <w:szCs w:val="26"/>
              </w:rPr>
              <w:t>at least 8 characters</w:t>
            </w:r>
          </w:p>
        </w:tc>
      </w:tr>
      <w:tr w:rsidR="0006297C" w:rsidRPr="008F1DC0" w:rsidTr="006137EB">
        <w:tc>
          <w:tcPr>
            <w:tcW w:w="838"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 integer</w:t>
            </w:r>
          </w:p>
        </w:tc>
      </w:tr>
    </w:tbl>
    <w:p w:rsidR="00790D2D" w:rsidRPr="008F1DC0" w:rsidRDefault="00790D2D" w:rsidP="0006297C">
      <w:pPr>
        <w:rPr>
          <w:rFonts w:ascii="Times New Roman" w:hAnsi="Times New Roman"/>
        </w:rPr>
      </w:pPr>
    </w:p>
    <w:p w:rsidR="0006297C" w:rsidRPr="008F1DC0" w:rsidRDefault="00790D2D" w:rsidP="00A5614C">
      <w:pPr>
        <w:spacing w:after="160" w:line="259" w:lineRule="auto"/>
        <w:rPr>
          <w:rFonts w:ascii="Times New Roman" w:hAnsi="Times New Roman"/>
        </w:rPr>
      </w:pPr>
      <w:r w:rsidRPr="008F1DC0">
        <w:rPr>
          <w:rFonts w:ascii="Times New Roman" w:hAnsi="Times New Roman"/>
        </w:rPr>
        <w:br w:type="page"/>
      </w:r>
    </w:p>
    <w:p w:rsidR="0006297C" w:rsidRPr="008F1DC0" w:rsidRDefault="0006297C" w:rsidP="0006297C">
      <w:pPr>
        <w:pStyle w:val="Heading6"/>
        <w:rPr>
          <w:rFonts w:ascii="Times New Roman" w:hAnsi="Times New Roman" w:cs="Times New Roman"/>
        </w:rPr>
      </w:pPr>
      <w:bookmarkStart w:id="1601" w:name="OLE_LINK134"/>
      <w:bookmarkStart w:id="1602" w:name="OLE_LINK141"/>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.2.3.1.8 View website of Shop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bookmarkEnd w:id="1601"/>
          <w:bookmarkEnd w:id="1602"/>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bookmarkStart w:id="1603" w:name="OLE_LINK149"/>
            <w:bookmarkStart w:id="1604" w:name="OLE_LINK150"/>
            <w:r w:rsidRPr="008F1DC0">
              <w:rPr>
                <w:rFonts w:ascii="Times New Roman" w:eastAsia="Calibri" w:hAnsi="Times New Roman"/>
                <w:sz w:val="26"/>
                <w:szCs w:val="26"/>
              </w:rPr>
              <w:t>UC001-08</w:t>
            </w:r>
            <w:bookmarkEnd w:id="1603"/>
            <w:bookmarkEnd w:id="1604"/>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View website of 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Guest of shop</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D61685" w:rsidP="006137EB">
            <w:pPr>
              <w:spacing w:after="0"/>
              <w:rPr>
                <w:rFonts w:ascii="Times New Roman" w:eastAsia="Calibri" w:hAnsi="Times New Roman"/>
                <w:sz w:val="26"/>
                <w:szCs w:val="26"/>
              </w:rPr>
            </w:pPr>
            <w:r w:rsidRPr="008F1DC0">
              <w:rPr>
                <w:rFonts w:ascii="Times New Roman" w:hAnsi="Times New Roman"/>
                <w:sz w:val="26"/>
                <w:szCs w:val="26"/>
              </w:rPr>
              <w:t>Guest of shop</w:t>
            </w:r>
            <w:r w:rsidRPr="008F1DC0">
              <w:rPr>
                <w:rFonts w:ascii="Times New Roman" w:eastAsia="Calibri" w:hAnsi="Times New Roman"/>
                <w:sz w:val="26"/>
                <w:szCs w:val="26"/>
              </w:rPr>
              <w:t xml:space="preserve"> </w:t>
            </w:r>
            <w:r w:rsidR="0006297C" w:rsidRPr="008F1DC0">
              <w:rPr>
                <w:rFonts w:ascii="Times New Roman" w:eastAsia="Calibri" w:hAnsi="Times New Roman"/>
                <w:sz w:val="26"/>
                <w:szCs w:val="26"/>
              </w:rPr>
              <w:t>can view all information of website of 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D61685" w:rsidP="006137EB">
            <w:pPr>
              <w:spacing w:after="0"/>
              <w:rPr>
                <w:rFonts w:ascii="Times New Roman" w:eastAsia="Calibri" w:hAnsi="Times New Roman"/>
                <w:sz w:val="26"/>
                <w:szCs w:val="26"/>
              </w:rPr>
            </w:pPr>
            <w:r w:rsidRPr="008F1DC0">
              <w:rPr>
                <w:rFonts w:ascii="Times New Roman" w:hAnsi="Times New Roman"/>
                <w:sz w:val="26"/>
                <w:szCs w:val="26"/>
              </w:rPr>
              <w:t>Guest of shop</w:t>
            </w:r>
            <w:r w:rsidRPr="008F1DC0">
              <w:rPr>
                <w:rFonts w:ascii="Times New Roman" w:eastAsia="Calibri" w:hAnsi="Times New Roman"/>
                <w:sz w:val="26"/>
                <w:szCs w:val="26"/>
              </w:rPr>
              <w:t xml:space="preserve"> </w:t>
            </w:r>
            <w:r w:rsidR="0006297C" w:rsidRPr="008F1DC0">
              <w:rPr>
                <w:rFonts w:ascii="Times New Roman" w:eastAsia="Calibri" w:hAnsi="Times New Roman"/>
                <w:sz w:val="26"/>
                <w:szCs w:val="26"/>
              </w:rPr>
              <w:t>access URL of website of 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address of website of shop owner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home page of website of shop owner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D61685" w:rsidP="006137EB">
            <w:pPr>
              <w:spacing w:after="0"/>
              <w:rPr>
                <w:rFonts w:ascii="Times New Roman" w:eastAsia="Calibri" w:hAnsi="Times New Roman"/>
                <w:sz w:val="26"/>
                <w:szCs w:val="26"/>
              </w:rPr>
            </w:pPr>
            <w:r w:rsidRPr="008F1DC0">
              <w:rPr>
                <w:rFonts w:ascii="Times New Roman" w:hAnsi="Times New Roman"/>
                <w:sz w:val="26"/>
                <w:szCs w:val="26"/>
              </w:rPr>
              <w:t>Guest of shop</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Access link of shop owner website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home page of shop owner website</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 xml:space="preserve">.2.3.1.9 </w:t>
      </w:r>
      <w:r w:rsidR="00671BB7" w:rsidRPr="008F1DC0">
        <w:rPr>
          <w:rFonts w:ascii="Times New Roman" w:hAnsi="Times New Roman" w:cs="Times New Roman"/>
        </w:rPr>
        <w:t xml:space="preserve">View statistic </w:t>
      </w:r>
      <w:bookmarkStart w:id="1605" w:name="OLE_LINK224"/>
      <w:bookmarkStart w:id="1606" w:name="OLE_LINK225"/>
      <w:r w:rsidR="00671BB7" w:rsidRPr="008F1DC0">
        <w:rPr>
          <w:rFonts w:ascii="Times New Roman" w:hAnsi="Times New Roman" w:cs="Times New Roman"/>
        </w:rPr>
        <w:t>about new stores, revenue of Bespoke system</w:t>
      </w:r>
      <w:r w:rsidR="00671BB7" w:rsidRPr="008F1DC0" w:rsidDel="00671BB7">
        <w:rPr>
          <w:rFonts w:ascii="Times New Roman" w:hAnsi="Times New Roman" w:cs="Times New Roman"/>
        </w:rPr>
        <w:t xml:space="preserve"> </w:t>
      </w:r>
      <w:bookmarkEnd w:id="1605"/>
      <w:bookmarkEnd w:id="1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UC001-09</w:t>
            </w:r>
          </w:p>
        </w:tc>
        <w:tc>
          <w:tcPr>
            <w:tcW w:w="1834"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hAnsi="Times New Roman"/>
                <w:sz w:val="26"/>
                <w:szCs w:val="26"/>
              </w:rPr>
              <w:t>View statistic of Bespoke</w:t>
            </w:r>
            <w:r w:rsidR="00E83201" w:rsidRPr="008F1DC0">
              <w:rPr>
                <w:rFonts w:ascii="Times New Roman" w:hAnsi="Times New Roman"/>
                <w:sz w:val="26"/>
                <w:szCs w:val="26"/>
              </w:rPr>
              <w:t xml:space="preserve"> </w:t>
            </w:r>
            <w:bookmarkStart w:id="1607" w:name="OLE_LINK226"/>
            <w:bookmarkStart w:id="1608" w:name="OLE_LINK227"/>
            <w:r w:rsidR="00E83201" w:rsidRPr="008F1DC0">
              <w:rPr>
                <w:rFonts w:ascii="Times New Roman" w:hAnsi="Times New Roman"/>
                <w:sz w:val="26"/>
                <w:szCs w:val="26"/>
              </w:rPr>
              <w:t>about new stores, revenue of Bespoke system</w:t>
            </w:r>
            <w:bookmarkEnd w:id="1607"/>
            <w:bookmarkEnd w:id="1608"/>
          </w:p>
        </w:tc>
      </w:tr>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bookmarkStart w:id="1609" w:name="OLE_LINK142"/>
            <w:bookmarkStart w:id="1610" w:name="OLE_LINK153"/>
            <w:r w:rsidRPr="008F1DC0">
              <w:rPr>
                <w:rFonts w:ascii="Times New Roman" w:hAnsi="Times New Roman"/>
                <w:sz w:val="26"/>
                <w:szCs w:val="26"/>
              </w:rPr>
              <w:t>Bespoke owner</w:t>
            </w:r>
            <w:bookmarkEnd w:id="1609"/>
            <w:bookmarkEnd w:id="1610"/>
          </w:p>
        </w:tc>
      </w:tr>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bookmarkStart w:id="1611" w:name="OLE_LINK154"/>
            <w:bookmarkStart w:id="1612" w:name="OLE_LINK155"/>
            <w:r w:rsidRPr="008F1DC0">
              <w:rPr>
                <w:rFonts w:ascii="Times New Roman" w:hAnsi="Times New Roman"/>
                <w:sz w:val="26"/>
                <w:szCs w:val="26"/>
              </w:rPr>
              <w:t>Bespoke owner</w:t>
            </w:r>
            <w:r w:rsidRPr="008F1DC0">
              <w:rPr>
                <w:rFonts w:ascii="Times New Roman" w:eastAsia="Calibri" w:hAnsi="Times New Roman"/>
                <w:sz w:val="26"/>
                <w:szCs w:val="26"/>
              </w:rPr>
              <w:t xml:space="preserve"> </w:t>
            </w:r>
            <w:bookmarkEnd w:id="1611"/>
            <w:bookmarkEnd w:id="1612"/>
            <w:r w:rsidRPr="008F1DC0">
              <w:rPr>
                <w:rFonts w:ascii="Times New Roman" w:eastAsia="Calibri" w:hAnsi="Times New Roman"/>
                <w:sz w:val="26"/>
                <w:szCs w:val="26"/>
              </w:rPr>
              <w:t xml:space="preserve">can </w:t>
            </w:r>
            <w:r w:rsidRPr="008F1DC0">
              <w:rPr>
                <w:rFonts w:ascii="Times New Roman" w:hAnsi="Times New Roman"/>
                <w:sz w:val="26"/>
                <w:szCs w:val="26"/>
              </w:rPr>
              <w:t xml:space="preserve">view statistic of Bespoke </w:t>
            </w:r>
            <w:r w:rsidR="00E83201" w:rsidRPr="008F1DC0">
              <w:rPr>
                <w:rFonts w:ascii="Times New Roman" w:hAnsi="Times New Roman"/>
                <w:sz w:val="26"/>
                <w:szCs w:val="26"/>
              </w:rPr>
              <w:t>about new stores, revenue of Bespoke system</w:t>
            </w:r>
          </w:p>
        </w:tc>
      </w:tr>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hAnsi="Times New Roman"/>
                <w:sz w:val="26"/>
                <w:szCs w:val="26"/>
              </w:rPr>
              <w:t>Bespoke owner was logged in system</w:t>
            </w:r>
          </w:p>
        </w:tc>
      </w:tr>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hAnsi="Times New Roman"/>
                <w:sz w:val="26"/>
                <w:szCs w:val="26"/>
              </w:rPr>
              <w:t xml:space="preserve">Display statistic of Bespoke </w:t>
            </w:r>
          </w:p>
        </w:tc>
      </w:tr>
      <w:tr w:rsidR="0006297C" w:rsidRPr="008F1DC0" w:rsidTr="006137EB">
        <w:tc>
          <w:tcPr>
            <w:tcW w:w="9350"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hAnsi="Times New Roman"/>
                <w:sz w:val="26"/>
                <w:szCs w:val="26"/>
              </w:rPr>
              <w:t>Bespoke owner</w:t>
            </w:r>
          </w:p>
        </w:tc>
        <w:tc>
          <w:tcPr>
            <w:tcW w:w="6921" w:type="dxa"/>
            <w:gridSpan w:val="3"/>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Click on view statistic button</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hAnsi="Times New Roman"/>
                <w:sz w:val="26"/>
                <w:szCs w:val="26"/>
              </w:rPr>
            </w:pPr>
            <w:r w:rsidRPr="008F1DC0">
              <w:rPr>
                <w:rFonts w:ascii="Times New Roman" w:hAnsi="Times New Roman"/>
                <w:sz w:val="26"/>
                <w:szCs w:val="26"/>
              </w:rPr>
              <w:t>System</w:t>
            </w:r>
          </w:p>
        </w:tc>
        <w:tc>
          <w:tcPr>
            <w:tcW w:w="6921" w:type="dxa"/>
            <w:gridSpan w:val="3"/>
            <w:tcBorders>
              <w:top w:val="single" w:sz="4" w:space="0" w:color="auto"/>
              <w:left w:val="single" w:sz="4" w:space="0" w:color="auto"/>
              <w:bottom w:val="single" w:sz="4" w:space="0" w:color="auto"/>
              <w:right w:val="single" w:sz="4" w:space="0" w:color="auto"/>
            </w:tcBorders>
          </w:tcPr>
          <w:p w:rsidR="00E83201" w:rsidRPr="008F1DC0" w:rsidRDefault="0006297C">
            <w:pPr>
              <w:spacing w:after="0" w:line="256" w:lineRule="auto"/>
              <w:rPr>
                <w:rFonts w:ascii="Times New Roman" w:hAnsi="Times New Roman"/>
                <w:sz w:val="26"/>
                <w:szCs w:val="26"/>
              </w:rPr>
            </w:pPr>
            <w:r w:rsidRPr="008F1DC0">
              <w:rPr>
                <w:rFonts w:ascii="Times New Roman" w:eastAsia="Calibri" w:hAnsi="Times New Roman"/>
                <w:sz w:val="26"/>
                <w:szCs w:val="26"/>
              </w:rPr>
              <w:t>Display statistics of Bespoke</w:t>
            </w:r>
            <w:r w:rsidR="00D126D6" w:rsidRPr="008F1DC0">
              <w:rPr>
                <w:rFonts w:ascii="Times New Roman" w:eastAsia="Calibri" w:hAnsi="Times New Roman"/>
                <w:sz w:val="26"/>
                <w:szCs w:val="26"/>
              </w:rPr>
              <w:t xml:space="preserve"> following options as:</w:t>
            </w:r>
            <w:r w:rsidR="00E83201" w:rsidRPr="008F1DC0">
              <w:rPr>
                <w:rFonts w:ascii="Times New Roman" w:hAnsi="Times New Roman"/>
                <w:sz w:val="26"/>
                <w:szCs w:val="26"/>
              </w:rPr>
              <w:t xml:space="preserve"> </w:t>
            </w:r>
          </w:p>
          <w:p w:rsidR="00E83201" w:rsidRPr="008F1DC0" w:rsidRDefault="00E83201" w:rsidP="00A5614C">
            <w:pPr>
              <w:pStyle w:val="ListParagraph"/>
              <w:numPr>
                <w:ilvl w:val="0"/>
                <w:numId w:val="42"/>
              </w:numPr>
              <w:spacing w:after="0" w:line="256" w:lineRule="auto"/>
              <w:rPr>
                <w:rFonts w:ascii="Times New Roman" w:eastAsia="Calibri" w:hAnsi="Times New Roman"/>
                <w:sz w:val="26"/>
                <w:szCs w:val="26"/>
              </w:rPr>
            </w:pPr>
            <w:r w:rsidRPr="008F1DC0">
              <w:rPr>
                <w:rFonts w:ascii="Times New Roman" w:eastAsia="Calibri" w:hAnsi="Times New Roman"/>
                <w:sz w:val="26"/>
                <w:szCs w:val="26"/>
              </w:rPr>
              <w:t>View number of new stores</w:t>
            </w:r>
          </w:p>
          <w:p w:rsidR="00E83201" w:rsidRPr="008F1DC0" w:rsidRDefault="00E83201" w:rsidP="00A5614C">
            <w:pPr>
              <w:pStyle w:val="ListParagraph"/>
              <w:numPr>
                <w:ilvl w:val="0"/>
                <w:numId w:val="42"/>
              </w:numPr>
              <w:spacing w:after="0" w:line="256" w:lineRule="auto"/>
              <w:rPr>
                <w:rFonts w:ascii="Times New Roman" w:eastAsia="Calibri" w:hAnsi="Times New Roman"/>
                <w:sz w:val="26"/>
                <w:szCs w:val="26"/>
              </w:rPr>
            </w:pPr>
            <w:r w:rsidRPr="008F1DC0">
              <w:rPr>
                <w:rFonts w:ascii="Times New Roman" w:eastAsia="Calibri" w:hAnsi="Times New Roman"/>
                <w:sz w:val="26"/>
                <w:szCs w:val="26"/>
              </w:rPr>
              <w:t>View revenue of Bespoke owner</w:t>
            </w:r>
          </w:p>
        </w:tc>
      </w:tr>
      <w:tr w:rsidR="0006297C" w:rsidRPr="008F1DC0" w:rsidTr="006137EB">
        <w:tc>
          <w:tcPr>
            <w:tcW w:w="9350"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lastRenderedPageBreak/>
              <w:t>Alternative flows</w:t>
            </w:r>
          </w:p>
        </w:tc>
      </w:tr>
      <w:tr w:rsidR="0006297C" w:rsidRPr="008F1DC0" w:rsidTr="006137EB">
        <w:tc>
          <w:tcPr>
            <w:tcW w:w="9350" w:type="dxa"/>
            <w:gridSpan w:val="5"/>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350" w:type="dxa"/>
            <w:gridSpan w:val="5"/>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5"/>
            <w:tcBorders>
              <w:top w:val="single" w:sz="4" w:space="0" w:color="auto"/>
              <w:left w:val="single" w:sz="4" w:space="0" w:color="auto"/>
              <w:bottom w:val="single" w:sz="4" w:space="0" w:color="auto"/>
              <w:right w:val="single" w:sz="4" w:space="0" w:color="auto"/>
            </w:tcBorders>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.2.3.2 Manage stores</w:t>
      </w:r>
    </w:p>
    <w:p w:rsidR="0006297C" w:rsidRPr="008F1DC0" w:rsidRDefault="0006297C" w:rsidP="0006297C">
      <w:pPr>
        <w:rPr>
          <w:rFonts w:ascii="Times New Roman" w:hAnsi="Times New Roman"/>
        </w:rPr>
      </w:pPr>
      <w:r w:rsidRPr="008F1DC0">
        <w:rPr>
          <w:rFonts w:ascii="Times New Roman" w:hAnsi="Times New Roman"/>
          <w:noProof/>
          <w:lang w:val="en-US" w:eastAsia="ja-JP"/>
          <w:rPrChange w:id="1613" w:author="Link Pieces" w:date="2015-08-26T13:21:00Z">
            <w:rPr>
              <w:rFonts w:ascii="Times New Roman" w:hAnsi="Times New Roman"/>
              <w:noProof/>
              <w:lang w:val="en-US" w:eastAsia="ja-JP"/>
            </w:rPr>
          </w:rPrChange>
        </w:rPr>
        <w:drawing>
          <wp:inline distT="0" distB="0" distL="0" distR="0" wp14:anchorId="4BDE3BB4" wp14:editId="27A5400F">
            <wp:extent cx="5467350" cy="4305300"/>
            <wp:effectExtent l="0" t="0" r="0" b="0"/>
            <wp:docPr id="24" name="Picture 24" descr="C:\Users\Khanh\Desktop\Diagram\Manage 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anh\Desktop\Diagram\Manage stor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7350" cy="4305300"/>
                    </a:xfrm>
                    <a:prstGeom prst="rect">
                      <a:avLst/>
                    </a:prstGeom>
                    <a:noFill/>
                    <a:ln>
                      <a:noFill/>
                    </a:ln>
                  </pic:spPr>
                </pic:pic>
              </a:graphicData>
            </a:graphic>
          </wp:inline>
        </w:drawing>
      </w:r>
    </w:p>
    <w:p w:rsidR="0006297C" w:rsidRPr="008F1DC0" w:rsidRDefault="0006297C" w:rsidP="0006297C">
      <w:pPr>
        <w:ind w:left="2160" w:firstLine="720"/>
        <w:rPr>
          <w:rFonts w:ascii="Times New Roman" w:hAnsi="Times New Roman"/>
        </w:rPr>
      </w:pPr>
      <w:r w:rsidRPr="008F1DC0">
        <w:rPr>
          <w:rFonts w:ascii="Times New Roman" w:hAnsi="Times New Roman"/>
          <w:b/>
        </w:rPr>
        <w:t>Figure 3.6 Use case of management stores – Web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.2.3.2.1 Edit store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8"/>
        <w:gridCol w:w="1880"/>
        <w:gridCol w:w="2548"/>
        <w:gridCol w:w="1838"/>
        <w:gridCol w:w="2156"/>
      </w:tblGrid>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54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UC002-01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Edit store information</w:t>
            </w:r>
          </w:p>
        </w:tc>
      </w:tr>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14" w:name="OLE_LINK135"/>
            <w:bookmarkStart w:id="1615" w:name="OLE_LINK136"/>
            <w:r w:rsidRPr="008F1DC0">
              <w:rPr>
                <w:rFonts w:ascii="Times New Roman" w:hAnsi="Times New Roman"/>
                <w:sz w:val="26"/>
                <w:szCs w:val="26"/>
              </w:rPr>
              <w:t>Bespoke owner</w:t>
            </w:r>
            <w:bookmarkEnd w:id="1614"/>
            <w:bookmarkEnd w:id="1615"/>
          </w:p>
        </w:tc>
      </w:tr>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r w:rsidRPr="008F1DC0">
              <w:rPr>
                <w:rFonts w:ascii="Times New Roman" w:eastAsia="Calibri" w:hAnsi="Times New Roman"/>
                <w:sz w:val="26"/>
                <w:szCs w:val="26"/>
              </w:rPr>
              <w:t xml:space="preserve"> can edit information of store if information of store is wrong</w:t>
            </w:r>
          </w:p>
        </w:tc>
      </w:tr>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16" w:name="OLE_LINK139"/>
            <w:bookmarkStart w:id="1617" w:name="OLE_LINK140"/>
            <w:r w:rsidRPr="008F1DC0">
              <w:rPr>
                <w:rFonts w:ascii="Times New Roman" w:eastAsia="Calibri" w:hAnsi="Times New Roman"/>
                <w:sz w:val="26"/>
                <w:szCs w:val="26"/>
              </w:rPr>
              <w:t>Bespoke owner is logged in management system</w:t>
            </w:r>
            <w:bookmarkEnd w:id="1616"/>
            <w:bookmarkEnd w:id="1617"/>
          </w:p>
        </w:tc>
      </w:tr>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necessary fields correctly in right textbox</w:t>
            </w:r>
          </w:p>
        </w:tc>
      </w:tr>
      <w:tr w:rsidR="0006297C" w:rsidRPr="008F1DC0" w:rsidTr="00A5614C">
        <w:tc>
          <w:tcPr>
            <w:tcW w:w="2718"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information of store successfully</w:t>
            </w:r>
          </w:p>
        </w:tc>
      </w:tr>
      <w:tr w:rsidR="0006297C" w:rsidRPr="008F1DC0" w:rsidTr="006137EB">
        <w:tc>
          <w:tcPr>
            <w:tcW w:w="926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A5614C">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Step</w:t>
            </w:r>
          </w:p>
        </w:tc>
        <w:tc>
          <w:tcPr>
            <w:tcW w:w="1880"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542"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“Quản lý cửa hàng” button on menu bar</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bookmarkStart w:id="1618" w:name="_Hlk421756579"/>
            <w:r w:rsidRPr="008F1DC0">
              <w:rPr>
                <w:rFonts w:ascii="Times New Roman" w:eastAsia="Calibri" w:hAnsi="Times New Roman"/>
                <w:sz w:val="26"/>
                <w:szCs w:val="26"/>
              </w:rPr>
              <w:t>2</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of stores page follow fields:</w:t>
            </w:r>
          </w:p>
          <w:p w:rsidR="0006297C" w:rsidRPr="008F1DC0" w:rsidRDefault="0006297C" w:rsidP="006137EB">
            <w:pPr>
              <w:spacing w:after="0"/>
              <w:rPr>
                <w:rFonts w:ascii="Times New Roman" w:eastAsia="Calibri" w:hAnsi="Times New Roman"/>
                <w:sz w:val="26"/>
                <w:szCs w:val="26"/>
              </w:rPr>
            </w:pPr>
            <w:bookmarkStart w:id="1619" w:name="OLE_LINK137"/>
            <w:bookmarkStart w:id="1620" w:name="OLE_LINK138"/>
            <w:r w:rsidRPr="008F1DC0">
              <w:rPr>
                <w:rFonts w:ascii="Times New Roman" w:eastAsia="Calibri" w:hAnsi="Times New Roman"/>
                <w:sz w:val="26"/>
                <w:szCs w:val="26"/>
              </w:rPr>
              <w:t>-Tên cử</w:t>
            </w:r>
            <w:r w:rsidR="00CA0AE3" w:rsidRPr="008F1DC0">
              <w:rPr>
                <w:rFonts w:ascii="Times New Roman" w:eastAsia="Calibri" w:hAnsi="Times New Roman"/>
                <w:sz w:val="26"/>
                <w:szCs w:val="26"/>
              </w:rPr>
              <w:t>a hà</w:t>
            </w:r>
            <w:r w:rsidRPr="008F1DC0">
              <w:rPr>
                <w:rFonts w:ascii="Times New Roman" w:eastAsia="Calibri" w:hAnsi="Times New Roman"/>
                <w:sz w:val="26"/>
                <w:szCs w:val="26"/>
              </w:rPr>
              <w:t xml:space="preserve">ng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chủ cửa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-Ngành kinh doanh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bookmarkEnd w:id="1619"/>
            <w:bookmarkEnd w:id="1620"/>
            <w:r w:rsidRPr="008F1DC0">
              <w:rPr>
                <w:rFonts w:ascii="Times New Roman" w:eastAsia="Calibri" w:hAnsi="Times New Roman"/>
                <w:sz w:val="26"/>
                <w:szCs w:val="26"/>
              </w:rPr>
              <w:t>Địa chỉ của shop</w:t>
            </w:r>
          </w:p>
        </w:tc>
      </w:tr>
      <w:bookmarkEnd w:id="1618"/>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Select any store then click “Sửa” button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information of store page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cửa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chủ cửa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-Ngành kinh doanh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 của shop</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information and click “Cập nhật” button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information, update to database</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“Cập nhật thông tin thành cồng”</w:t>
            </w:r>
          </w:p>
        </w:tc>
      </w:tr>
      <w:tr w:rsidR="0006297C" w:rsidRPr="008F1DC0" w:rsidTr="006137EB">
        <w:tc>
          <w:tcPr>
            <w:tcW w:w="926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6, If </w:t>
            </w:r>
            <w:r w:rsidRPr="008F1DC0">
              <w:rPr>
                <w:rFonts w:ascii="Times New Roman" w:hAnsi="Times New Roman"/>
                <w:sz w:val="26"/>
                <w:szCs w:val="26"/>
              </w:rPr>
              <w:t>Bespoke owner</w:t>
            </w:r>
            <w:r w:rsidRPr="008F1DC0">
              <w:rPr>
                <w:rFonts w:ascii="Times New Roman" w:eastAsia="Calibri" w:hAnsi="Times New Roman"/>
                <w:sz w:val="26"/>
                <w:szCs w:val="26"/>
              </w:rPr>
              <w:t xml:space="preserve"> does not input name of store</w:t>
            </w:r>
          </w:p>
        </w:tc>
      </w:tr>
      <w:tr w:rsidR="0006297C" w:rsidRPr="008F1DC0" w:rsidTr="00A5614C">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880"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542"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6.1</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điền tên cửa hàng” </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6, If </w:t>
            </w:r>
            <w:r w:rsidRPr="008F1DC0">
              <w:rPr>
                <w:rFonts w:ascii="Times New Roman" w:hAnsi="Times New Roman"/>
                <w:sz w:val="26"/>
                <w:szCs w:val="26"/>
              </w:rPr>
              <w:t>Bespoke owner</w:t>
            </w:r>
            <w:r w:rsidRPr="008F1DC0">
              <w:rPr>
                <w:rFonts w:ascii="Times New Roman" w:eastAsia="Calibri" w:hAnsi="Times New Roman"/>
                <w:sz w:val="26"/>
                <w:szCs w:val="26"/>
              </w:rPr>
              <w:t xml:space="preserve"> does not input name of shop owner </w:t>
            </w:r>
          </w:p>
        </w:tc>
      </w:tr>
      <w:tr w:rsidR="0006297C" w:rsidRPr="008F1DC0" w:rsidTr="00A5614C">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880"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542"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6.2</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“Xin hãy điền tên chủ cửa hàng” beside text field</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6, If user don’t input email of shop owner</w:t>
            </w:r>
          </w:p>
        </w:tc>
      </w:tr>
      <w:tr w:rsidR="0006297C" w:rsidRPr="008F1DC0" w:rsidTr="00A5614C">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880"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542"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6.3</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“Xin hãy điền email”</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AT4</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6, If user don’t input url of website</w:t>
            </w:r>
          </w:p>
        </w:tc>
      </w:tr>
      <w:tr w:rsidR="0006297C" w:rsidRPr="008F1DC0" w:rsidTr="00A5614C">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880"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542"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A5614C">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6.4</w:t>
            </w:r>
          </w:p>
        </w:tc>
        <w:tc>
          <w:tcPr>
            <w:tcW w:w="188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542"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“Xin hãy điền địa chỉ website” </w:t>
            </w:r>
          </w:p>
        </w:tc>
      </w:tr>
      <w:tr w:rsidR="0006297C" w:rsidRPr="008F1DC0" w:rsidTr="006137EB">
        <w:tc>
          <w:tcPr>
            <w:tcW w:w="926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38"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Name of store must be in range [1,</w:t>
            </w:r>
            <w:r w:rsidR="006C0AE0" w:rsidRPr="008F1DC0">
              <w:rPr>
                <w:rFonts w:ascii="Times New Roman" w:eastAsia="Calibri" w:hAnsi="Times New Roman"/>
                <w:sz w:val="26"/>
                <w:szCs w:val="26"/>
              </w:rPr>
              <w:t>50</w:t>
            </w:r>
            <w:r w:rsidRPr="008F1DC0">
              <w:rPr>
                <w:rFonts w:ascii="Times New Roman" w:eastAsia="Calibri" w:hAnsi="Times New Roman"/>
                <w:sz w:val="26"/>
                <w:szCs w:val="26"/>
              </w:rPr>
              <w:t xml:space="preserve">] characters </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Name of shop owner must be in range [1,</w:t>
            </w:r>
            <w:r w:rsidR="006C0AE0" w:rsidRPr="008F1DC0">
              <w:rPr>
                <w:rFonts w:ascii="Times New Roman" w:eastAsia="Calibri" w:hAnsi="Times New Roman"/>
                <w:sz w:val="26"/>
                <w:szCs w:val="26"/>
              </w:rPr>
              <w:t>50</w:t>
            </w:r>
            <w:r w:rsidRPr="008F1DC0">
              <w:rPr>
                <w:rFonts w:ascii="Times New Roman" w:eastAsia="Calibri" w:hAnsi="Times New Roman"/>
                <w:sz w:val="26"/>
                <w:szCs w:val="26"/>
              </w:rPr>
              <w:t>] characters</w:t>
            </w:r>
          </w:p>
        </w:tc>
      </w:tr>
    </w:tbl>
    <w:p w:rsidR="0018470C" w:rsidRPr="008F1DC0" w:rsidRDefault="0018470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.2.3.2.2 Lock store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8"/>
        <w:gridCol w:w="7"/>
        <w:gridCol w:w="1470"/>
        <w:gridCol w:w="2951"/>
        <w:gridCol w:w="1838"/>
        <w:gridCol w:w="2156"/>
      </w:tblGrid>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bookmarkStart w:id="1621" w:name="OLE_LINK143"/>
            <w:bookmarkStart w:id="1622" w:name="OLE_LINK144"/>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UC002-02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Lock store</w:t>
            </w:r>
          </w:p>
        </w:tc>
      </w:tr>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r>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r w:rsidRPr="008F1DC0">
              <w:rPr>
                <w:rFonts w:ascii="Times New Roman" w:eastAsia="Calibri" w:hAnsi="Times New Roman"/>
                <w:sz w:val="26"/>
                <w:szCs w:val="26"/>
              </w:rPr>
              <w:t xml:space="preserve"> can lock store </w:t>
            </w:r>
          </w:p>
        </w:tc>
      </w:tr>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Bespoke owner is logged in management system</w:t>
            </w:r>
          </w:p>
        </w:tc>
      </w:tr>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1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Lock store successfully </w:t>
            </w:r>
          </w:p>
        </w:tc>
      </w:tr>
      <w:tr w:rsidR="0006297C" w:rsidRPr="008F1DC0" w:rsidTr="006137EB">
        <w:tc>
          <w:tcPr>
            <w:tcW w:w="9260"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“Quản lý cửa hàng” button on menu bar</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Display list of stores page follow fields:</w:t>
            </w:r>
          </w:p>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-Tên cửa hàng</w:t>
            </w:r>
          </w:p>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-Tên chủ cửa hàng</w:t>
            </w:r>
          </w:p>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-Ngành kinh doanh</w:t>
            </w:r>
          </w:p>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 website</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Select any store then click “Khóa” button</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Lock this store and send mail to shop owner and notify their store have been locked</w:t>
            </w:r>
          </w:p>
        </w:tc>
      </w:tr>
      <w:tr w:rsidR="0006297C" w:rsidRPr="008F1DC0" w:rsidTr="006137EB">
        <w:tc>
          <w:tcPr>
            <w:tcW w:w="9260"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60" w:type="dxa"/>
            <w:gridSpan w:val="6"/>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60" w:type="dxa"/>
            <w:gridSpan w:val="6"/>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38"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A716FF" w:rsidRPr="008F1DC0" w:rsidTr="00A716FF">
        <w:tc>
          <w:tcPr>
            <w:tcW w:w="845" w:type="dxa"/>
            <w:gridSpan w:val="2"/>
            <w:shd w:val="clear" w:color="auto" w:fill="auto"/>
          </w:tcPr>
          <w:p w:rsidR="00A716FF" w:rsidRPr="008F1DC0" w:rsidRDefault="00A716FF" w:rsidP="006137EB">
            <w:pPr>
              <w:spacing w:after="0"/>
              <w:rPr>
                <w:rFonts w:ascii="Times New Roman" w:eastAsia="Calibri" w:hAnsi="Times New Roman"/>
                <w:sz w:val="26"/>
                <w:szCs w:val="26"/>
              </w:rPr>
            </w:pPr>
            <w:r w:rsidRPr="008F1DC0">
              <w:rPr>
                <w:rFonts w:ascii="Times New Roman" w:eastAsia="Calibri" w:hAnsi="Times New Roman"/>
                <w:sz w:val="26"/>
                <w:szCs w:val="26"/>
              </w:rPr>
              <w:t>BR1</w:t>
            </w:r>
          </w:p>
        </w:tc>
        <w:tc>
          <w:tcPr>
            <w:tcW w:w="8415" w:type="dxa"/>
            <w:gridSpan w:val="4"/>
            <w:shd w:val="clear" w:color="auto" w:fill="auto"/>
          </w:tcPr>
          <w:p w:rsidR="00A716FF" w:rsidRPr="008F1DC0" w:rsidRDefault="00991BC9">
            <w:pPr>
              <w:spacing w:after="0"/>
              <w:rPr>
                <w:rFonts w:ascii="Times New Roman" w:eastAsia="Calibri" w:hAnsi="Times New Roman"/>
                <w:sz w:val="26"/>
                <w:szCs w:val="26"/>
              </w:rPr>
            </w:pPr>
            <w:r w:rsidRPr="008F1DC0">
              <w:rPr>
                <w:rFonts w:ascii="Times New Roman" w:eastAsia="Calibri" w:hAnsi="Times New Roman"/>
                <w:sz w:val="26"/>
                <w:szCs w:val="26"/>
              </w:rPr>
              <w:t xml:space="preserve">Lock store if </w:t>
            </w:r>
            <w:r w:rsidR="00A716FF" w:rsidRPr="008F1DC0">
              <w:rPr>
                <w:rFonts w:ascii="Times New Roman" w:eastAsia="Calibri" w:hAnsi="Times New Roman"/>
                <w:sz w:val="26"/>
                <w:szCs w:val="26"/>
              </w:rPr>
              <w:t>Violate privacy and agreement of bespoke (if have)</w:t>
            </w:r>
          </w:p>
        </w:tc>
      </w:tr>
      <w:tr w:rsidR="00A716FF" w:rsidRPr="008F1DC0" w:rsidTr="00A716FF">
        <w:tc>
          <w:tcPr>
            <w:tcW w:w="845" w:type="dxa"/>
            <w:gridSpan w:val="2"/>
            <w:shd w:val="clear" w:color="auto" w:fill="auto"/>
          </w:tcPr>
          <w:p w:rsidR="00A716FF" w:rsidRPr="008F1DC0" w:rsidRDefault="00A716FF" w:rsidP="006137EB">
            <w:pPr>
              <w:spacing w:after="0"/>
              <w:rPr>
                <w:rFonts w:ascii="Times New Roman" w:eastAsia="Calibri" w:hAnsi="Times New Roman"/>
                <w:sz w:val="26"/>
                <w:szCs w:val="26"/>
              </w:rPr>
            </w:pPr>
            <w:r w:rsidRPr="008F1DC0">
              <w:rPr>
                <w:rFonts w:ascii="Times New Roman" w:eastAsia="Calibri" w:hAnsi="Times New Roman"/>
                <w:sz w:val="26"/>
                <w:szCs w:val="26"/>
              </w:rPr>
              <w:t>BR2</w:t>
            </w:r>
          </w:p>
        </w:tc>
        <w:tc>
          <w:tcPr>
            <w:tcW w:w="8415" w:type="dxa"/>
            <w:gridSpan w:val="4"/>
            <w:shd w:val="clear" w:color="auto" w:fill="auto"/>
          </w:tcPr>
          <w:p w:rsidR="00A716FF" w:rsidRPr="008F1DC0" w:rsidRDefault="00991BC9">
            <w:pPr>
              <w:spacing w:after="0"/>
              <w:rPr>
                <w:rFonts w:ascii="Times New Roman" w:eastAsia="Calibri" w:hAnsi="Times New Roman"/>
                <w:sz w:val="26"/>
                <w:szCs w:val="26"/>
              </w:rPr>
            </w:pPr>
            <w:r w:rsidRPr="008F1DC0">
              <w:rPr>
                <w:rFonts w:ascii="Times New Roman" w:eastAsia="Calibri" w:hAnsi="Times New Roman"/>
                <w:sz w:val="26"/>
                <w:szCs w:val="26"/>
              </w:rPr>
              <w:t>Lock store if store of show owner</w:t>
            </w:r>
            <w:r w:rsidR="00A716FF" w:rsidRPr="008F1DC0">
              <w:rPr>
                <w:rFonts w:ascii="Times New Roman" w:eastAsia="Calibri" w:hAnsi="Times New Roman"/>
                <w:sz w:val="26"/>
                <w:szCs w:val="26"/>
              </w:rPr>
              <w:t xml:space="preserve"> is reported </w:t>
            </w:r>
            <w:r w:rsidR="004D39DD" w:rsidRPr="008F1DC0">
              <w:rPr>
                <w:rFonts w:ascii="Times New Roman" w:eastAsia="Calibri" w:hAnsi="Times New Roman"/>
                <w:sz w:val="26"/>
                <w:szCs w:val="26"/>
              </w:rPr>
              <w:t xml:space="preserve">fraud </w:t>
            </w:r>
            <w:r w:rsidR="00A716FF" w:rsidRPr="008F1DC0">
              <w:rPr>
                <w:rFonts w:ascii="Times New Roman" w:eastAsia="Calibri" w:hAnsi="Times New Roman"/>
                <w:sz w:val="26"/>
                <w:szCs w:val="26"/>
              </w:rPr>
              <w:t>by user</w:t>
            </w:r>
          </w:p>
        </w:tc>
      </w:tr>
      <w:bookmarkEnd w:id="1621"/>
      <w:bookmarkEnd w:id="1622"/>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 xml:space="preserve">.2.3.2.3 </w:t>
      </w:r>
      <w:bookmarkStart w:id="1623" w:name="OLE_LINK145"/>
      <w:bookmarkStart w:id="1624" w:name="OLE_LINK146"/>
      <w:r w:rsidRPr="008F1DC0">
        <w:rPr>
          <w:rFonts w:ascii="Times New Roman" w:hAnsi="Times New Roman" w:cs="Times New Roman"/>
        </w:rPr>
        <w:t>View statistic of stores</w:t>
      </w:r>
      <w:bookmarkEnd w:id="1623"/>
      <w:bookmarkEnd w:id="1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8"/>
        <w:gridCol w:w="1477"/>
        <w:gridCol w:w="2951"/>
        <w:gridCol w:w="1838"/>
        <w:gridCol w:w="2156"/>
      </w:tblGrid>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UC002-03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View statistic of stores</w:t>
            </w:r>
          </w:p>
        </w:tc>
      </w:tr>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r>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r w:rsidRPr="008F1DC0">
              <w:rPr>
                <w:rFonts w:ascii="Times New Roman" w:eastAsia="Calibri" w:hAnsi="Times New Roman"/>
                <w:sz w:val="26"/>
                <w:szCs w:val="26"/>
              </w:rPr>
              <w:t xml:space="preserve"> can view statistic of stores in system </w:t>
            </w:r>
          </w:p>
        </w:tc>
      </w:tr>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Bespoke owner is logged in management system</w:t>
            </w:r>
          </w:p>
        </w:tc>
      </w:tr>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15"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statistic of stores </w:t>
            </w:r>
          </w:p>
        </w:tc>
      </w:tr>
      <w:tr w:rsidR="0006297C" w:rsidRPr="008F1DC0" w:rsidTr="006137EB">
        <w:tc>
          <w:tcPr>
            <w:tcW w:w="926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“Thống kê” button on menu bar</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Display statistic screen </w:t>
            </w: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Bespoke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Select any store which want to view statistic</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38"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quantity of sold products, revenue, page views following daily, weekly  </w:t>
            </w:r>
          </w:p>
        </w:tc>
      </w:tr>
      <w:tr w:rsidR="0006297C" w:rsidRPr="008F1DC0" w:rsidTr="006137EB">
        <w:tc>
          <w:tcPr>
            <w:tcW w:w="926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6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6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38"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6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.2.3.3 Manage products</w:t>
      </w:r>
    </w:p>
    <w:p w:rsidR="0006297C" w:rsidRPr="008F1DC0" w:rsidRDefault="006326DF" w:rsidP="0006297C">
      <w:pPr>
        <w:rPr>
          <w:rFonts w:ascii="Times New Roman" w:hAnsi="Times New Roman"/>
        </w:rPr>
      </w:pPr>
      <w:r w:rsidRPr="008F1DC0">
        <w:rPr>
          <w:rFonts w:ascii="Times New Roman" w:hAnsi="Times New Roman"/>
          <w:noProof/>
          <w:lang w:val="en-US" w:eastAsia="ja-JP"/>
          <w:rPrChange w:id="1625" w:author="Link Pieces" w:date="2015-08-26T13:21:00Z">
            <w:rPr>
              <w:rFonts w:ascii="Times New Roman" w:hAnsi="Times New Roman"/>
              <w:noProof/>
              <w:lang w:val="en-US" w:eastAsia="ja-JP"/>
            </w:rPr>
          </w:rPrChange>
        </w:rPr>
        <w:drawing>
          <wp:inline distT="0" distB="0" distL="0" distR="0" wp14:anchorId="099746DC" wp14:editId="0B861D5F">
            <wp:extent cx="5938520" cy="4953635"/>
            <wp:effectExtent l="0" t="0" r="0" b="0"/>
            <wp:docPr id="14" name="Picture 14" descr="C:\Users\Khanh\Desktop\ClassDiagram\Manag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ClassDiagram\Manage produc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4953635"/>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b/>
        </w:rPr>
        <w:t xml:space="preserve"> Figure 3.7 Use case of management products – Web application</w:t>
      </w:r>
    </w:p>
    <w:p w:rsidR="0018470C" w:rsidRPr="008F1DC0" w:rsidRDefault="0018470C" w:rsidP="0006297C">
      <w:pPr>
        <w:rPr>
          <w:rFonts w:ascii="Times New Roman" w:hAnsi="Times New Roman"/>
          <w:b/>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.2.3.3.1 Add new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UC003-01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new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r w:rsidR="00ED7AD3" w:rsidRPr="008F1DC0">
              <w:rPr>
                <w:rFonts w:ascii="Times New Roman" w:eastAsia="Calibri" w:hAnsi="Times New Roman"/>
                <w:sz w:val="26"/>
                <w:szCs w:val="26"/>
              </w:rPr>
              <w:t>,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r w:rsidR="00ED7AD3" w:rsidRPr="008F1DC0">
              <w:rPr>
                <w:rFonts w:ascii="Times New Roman" w:eastAsia="Calibri" w:hAnsi="Times New Roman"/>
                <w:sz w:val="26"/>
                <w:szCs w:val="26"/>
              </w:rPr>
              <w:t>, Staff</w:t>
            </w:r>
            <w:r w:rsidRPr="008F1DC0">
              <w:rPr>
                <w:rFonts w:ascii="Times New Roman" w:eastAsia="Calibri" w:hAnsi="Times New Roman"/>
                <w:sz w:val="26"/>
                <w:szCs w:val="26"/>
              </w:rPr>
              <w:t xml:space="preserve"> can add a new product to the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4D39DD"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 </w:t>
            </w:r>
            <w:r w:rsidR="00ED7AD3" w:rsidRPr="008F1DC0">
              <w:rPr>
                <w:rFonts w:ascii="Times New Roman" w:eastAsia="Calibri" w:hAnsi="Times New Roman"/>
                <w:sz w:val="26"/>
                <w:szCs w:val="26"/>
              </w:rPr>
              <w:t>Actor</w:t>
            </w:r>
            <w:r w:rsidR="0006297C" w:rsidRPr="008F1DC0">
              <w:rPr>
                <w:rFonts w:ascii="Times New Roman" w:eastAsia="Calibri" w:hAnsi="Times New Roman"/>
                <w:sz w:val="26"/>
                <w:szCs w:val="26"/>
              </w:rPr>
              <w:t xml:space="preserve"> is logged in management system </w:t>
            </w:r>
          </w:p>
          <w:p w:rsidR="004D39DD" w:rsidRPr="008F1DC0" w:rsidRDefault="004D39DD" w:rsidP="006137EB">
            <w:pPr>
              <w:spacing w:after="0"/>
              <w:rPr>
                <w:rFonts w:ascii="Times New Roman" w:eastAsia="Calibri" w:hAnsi="Times New Roman"/>
                <w:sz w:val="26"/>
                <w:szCs w:val="26"/>
              </w:rPr>
            </w:pPr>
            <w:r w:rsidRPr="008F1DC0">
              <w:rPr>
                <w:rFonts w:ascii="Times New Roman" w:eastAsia="Calibri" w:hAnsi="Times New Roman"/>
                <w:sz w:val="26"/>
                <w:szCs w:val="26"/>
              </w:rPr>
              <w:t>- There is at least a category is added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necessary fields in add product screen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Product is added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w:t>
            </w:r>
            <w:r w:rsidR="00C82CE4" w:rsidRPr="008F1DC0">
              <w:rPr>
                <w:rFonts w:ascii="Times New Roman" w:eastAsia="Calibri" w:hAnsi="Times New Roman"/>
                <w:sz w:val="26"/>
                <w:szCs w:val="26"/>
              </w:rPr>
              <w:t>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“Sản phẩm” button on menu bar then select “Thêm sản phẩm”</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add new product screen with the following fields:</w:t>
            </w:r>
          </w:p>
          <w:p w:rsidR="0006297C" w:rsidRPr="008F1DC0" w:rsidRDefault="0006297C" w:rsidP="006137EB">
            <w:pPr>
              <w:spacing w:after="0"/>
              <w:rPr>
                <w:rFonts w:ascii="Times New Roman" w:eastAsia="Calibri" w:hAnsi="Times New Roman"/>
                <w:sz w:val="26"/>
                <w:szCs w:val="26"/>
              </w:rPr>
            </w:pPr>
            <w:bookmarkStart w:id="1626" w:name="OLE_LINK1"/>
            <w:bookmarkStart w:id="1627" w:name="OLE_LINK2"/>
            <w:r w:rsidRPr="008F1DC0">
              <w:rPr>
                <w:rFonts w:ascii="Times New Roman" w:eastAsia="Calibri" w:hAnsi="Times New Roman"/>
                <w:sz w:val="26"/>
                <w:szCs w:val="26"/>
              </w:rPr>
              <w:t>-Tên sản phẩm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-Danh mục</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-Giá</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lượng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-Mô tả</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-Ảnh của sản phẩm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bookmarkEnd w:id="1626"/>
            <w:bookmarkEnd w:id="1627"/>
            <w:r w:rsidRPr="008F1DC0">
              <w:rPr>
                <w:rFonts w:ascii="Times New Roman" w:eastAsia="Calibri" w:hAnsi="Times New Roman"/>
                <w:sz w:val="26"/>
                <w:szCs w:val="26"/>
              </w:rPr>
              <w:t>Nhà cung cấp</w:t>
            </w:r>
          </w:p>
          <w:p w:rsidR="00D601DD" w:rsidRPr="008F1DC0" w:rsidRDefault="00D601DD">
            <w:pPr>
              <w:spacing w:after="0"/>
              <w:rPr>
                <w:rFonts w:ascii="Times New Roman" w:eastAsia="Calibri" w:hAnsi="Times New Roman"/>
                <w:sz w:val="26"/>
                <w:szCs w:val="26"/>
              </w:rPr>
            </w:pPr>
            <w:r w:rsidRPr="008F1DC0">
              <w:rPr>
                <w:rFonts w:ascii="Times New Roman" w:eastAsia="Calibri" w:hAnsi="Times New Roman"/>
                <w:sz w:val="26"/>
                <w:szCs w:val="26"/>
              </w:rPr>
              <w:t xml:space="preserve">- Các thuộc tính </w:t>
            </w:r>
            <w:r w:rsidR="0075715C" w:rsidRPr="008F1DC0">
              <w:rPr>
                <w:rFonts w:ascii="Times New Roman" w:eastAsia="Calibri" w:hAnsi="Times New Roman"/>
                <w:sz w:val="26"/>
                <w:szCs w:val="26"/>
              </w:rPr>
              <w:t xml:space="preserve">của </w:t>
            </w:r>
            <w:r w:rsidR="007728F0" w:rsidRPr="008F1DC0">
              <w:rPr>
                <w:rFonts w:ascii="Times New Roman" w:eastAsia="Calibri" w:hAnsi="Times New Roman"/>
                <w:sz w:val="26"/>
                <w:szCs w:val="26"/>
              </w:rPr>
              <w:t>danh mục</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w:t>
            </w:r>
            <w:r w:rsidR="00C82CE4" w:rsidRPr="008F1DC0">
              <w:rPr>
                <w:rFonts w:ascii="Times New Roman" w:eastAsia="Calibri" w:hAnsi="Times New Roman"/>
                <w:sz w:val="26"/>
                <w:szCs w:val="26"/>
              </w:rPr>
              <w:t>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name of product, select category, supplier, enter price, quantity, description, upload image of product  then click “Thêm”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“Thêm sản phẩm thành công”</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bookmarkStart w:id="1628" w:name="OLE_LINK192"/>
            <w:bookmarkStart w:id="1629" w:name="OLE_LINK193"/>
            <w:r w:rsidRPr="008F1DC0">
              <w:rPr>
                <w:rFonts w:ascii="Times New Roman" w:eastAsia="Calibri" w:hAnsi="Times New Roman"/>
                <w:sz w:val="26"/>
                <w:szCs w:val="26"/>
              </w:rPr>
              <w:t>Shop owner</w:t>
            </w:r>
            <w:r w:rsidR="00C82CE4" w:rsidRPr="008F1DC0">
              <w:rPr>
                <w:rFonts w:ascii="Times New Roman" w:eastAsia="Calibri" w:hAnsi="Times New Roman"/>
                <w:sz w:val="26"/>
                <w:szCs w:val="26"/>
              </w:rPr>
              <w:t>,Staff</w:t>
            </w:r>
            <w:r w:rsidRPr="008F1DC0">
              <w:rPr>
                <w:rFonts w:ascii="Times New Roman" w:eastAsia="Calibri" w:hAnsi="Times New Roman"/>
                <w:sz w:val="26"/>
                <w:szCs w:val="26"/>
              </w:rPr>
              <w:t xml:space="preserve"> </w:t>
            </w:r>
            <w:bookmarkEnd w:id="1628"/>
            <w:bookmarkEnd w:id="1629"/>
            <w:r w:rsidRPr="008F1DC0">
              <w:rPr>
                <w:rFonts w:ascii="Times New Roman" w:eastAsia="Calibri" w:hAnsi="Times New Roman"/>
                <w:sz w:val="26"/>
                <w:szCs w:val="26"/>
              </w:rPr>
              <w:t>d</w:t>
            </w:r>
            <w:r w:rsidR="00814332" w:rsidRPr="008F1DC0">
              <w:rPr>
                <w:rFonts w:ascii="Times New Roman" w:eastAsia="Calibri" w:hAnsi="Times New Roman"/>
                <w:sz w:val="26"/>
                <w:szCs w:val="26"/>
              </w:rPr>
              <w:t>o</w:t>
            </w:r>
            <w:r w:rsidRPr="008F1DC0">
              <w:rPr>
                <w:rFonts w:ascii="Times New Roman" w:eastAsia="Calibri" w:hAnsi="Times New Roman"/>
                <w:sz w:val="26"/>
                <w:szCs w:val="26"/>
              </w:rPr>
              <w:t xml:space="preserve"> not enter name of product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tên sản phẩm” on beside of text field name of product</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814332" w:rsidRPr="008F1DC0">
              <w:rPr>
                <w:rFonts w:ascii="Times New Roman" w:eastAsia="Calibri" w:hAnsi="Times New Roman"/>
                <w:sz w:val="26"/>
                <w:szCs w:val="26"/>
              </w:rPr>
              <w:t xml:space="preserve">Shop owner,Staff </w:t>
            </w:r>
            <w:r w:rsidRPr="008F1DC0">
              <w:rPr>
                <w:rFonts w:ascii="Times New Roman" w:eastAsia="Calibri" w:hAnsi="Times New Roman"/>
                <w:sz w:val="26"/>
                <w:szCs w:val="26"/>
              </w:rPr>
              <w:t xml:space="preserve">do not select category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“Xin hãy chọn danh mục” </w:t>
            </w:r>
          </w:p>
        </w:tc>
      </w:tr>
      <w:tr w:rsidR="0006297C" w:rsidRPr="008F1DC0" w:rsidTr="006137EB">
        <w:tc>
          <w:tcPr>
            <w:tcW w:w="823" w:type="dxa"/>
            <w:tcBorders>
              <w:bottom w:val="single" w:sz="4" w:space="0" w:color="auto"/>
            </w:tcBorders>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tcBorders>
              <w:bottom w:val="single" w:sz="4" w:space="0" w:color="auto"/>
            </w:tcBorders>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814332" w:rsidRPr="008F1DC0">
              <w:rPr>
                <w:rFonts w:ascii="Times New Roman" w:eastAsia="Calibri" w:hAnsi="Times New Roman"/>
                <w:sz w:val="26"/>
                <w:szCs w:val="26"/>
              </w:rPr>
              <w:t xml:space="preserve">Shop owner,Staff </w:t>
            </w:r>
            <w:r w:rsidRPr="008F1DC0">
              <w:rPr>
                <w:rFonts w:ascii="Times New Roman" w:eastAsia="Calibri" w:hAnsi="Times New Roman"/>
                <w:sz w:val="26"/>
                <w:szCs w:val="26"/>
              </w:rPr>
              <w:t>enter price of product by characters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“Giá không hợp lệ”</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bookmarkStart w:id="1630" w:name="_Hlk421656680"/>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Price must not contain character, only number</w:t>
            </w:r>
            <w:r w:rsidR="00F16EB0" w:rsidRPr="008F1DC0">
              <w:rPr>
                <w:rFonts w:ascii="Times New Roman" w:eastAsia="Calibri" w:hAnsi="Times New Roman"/>
                <w:sz w:val="26"/>
                <w:szCs w:val="26"/>
              </w:rPr>
              <w:t>,</w:t>
            </w:r>
            <w:r w:rsidR="0005186D" w:rsidRPr="008F1DC0">
              <w:rPr>
                <w:rFonts w:ascii="Times New Roman" w:eastAsia="Calibri" w:hAnsi="Times New Roman"/>
                <w:sz w:val="26"/>
                <w:szCs w:val="26"/>
              </w:rPr>
              <w:t xml:space="preserve"> greater than zero</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Quantity must not contain character, only number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Size of image of product is not over 400KB</w:t>
            </w:r>
          </w:p>
        </w:tc>
      </w:tr>
      <w:bookmarkEnd w:id="1630"/>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.2.3.3.2 Edit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UC003-02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814332" w:rsidP="006137EB">
            <w:pPr>
              <w:spacing w:after="0"/>
              <w:rPr>
                <w:rFonts w:ascii="Times New Roman" w:eastAsia="Calibri" w:hAnsi="Times New Roman"/>
                <w:sz w:val="26"/>
                <w:szCs w:val="26"/>
              </w:rPr>
            </w:pPr>
            <w:bookmarkStart w:id="1631" w:name="OLE_LINK194"/>
            <w:bookmarkStart w:id="1632" w:name="OLE_LINK195"/>
            <w:r w:rsidRPr="008F1DC0">
              <w:rPr>
                <w:rFonts w:ascii="Times New Roman" w:eastAsia="Calibri" w:hAnsi="Times New Roman"/>
                <w:sz w:val="26"/>
                <w:szCs w:val="26"/>
              </w:rPr>
              <w:t>Shop owner, Staff</w:t>
            </w:r>
            <w:bookmarkEnd w:id="1631"/>
            <w:bookmarkEnd w:id="1632"/>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w:t>
            </w:r>
            <w:r w:rsidR="00814332"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can edit product if their product has anything wrong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814332" w:rsidP="0006297C">
            <w:pPr>
              <w:pStyle w:val="ListParagraph"/>
              <w:numPr>
                <w:ilvl w:val="0"/>
                <w:numId w:val="42"/>
              </w:numPr>
              <w:spacing w:after="0"/>
              <w:rPr>
                <w:rFonts w:ascii="Times New Roman" w:eastAsia="Calibri" w:hAnsi="Times New Roman"/>
                <w:sz w:val="26"/>
                <w:szCs w:val="26"/>
              </w:rPr>
            </w:pPr>
            <w:bookmarkStart w:id="1633" w:name="OLE_LINK5"/>
            <w:bookmarkStart w:id="1634" w:name="OLE_LINK6"/>
            <w:r w:rsidRPr="008F1DC0">
              <w:rPr>
                <w:rFonts w:ascii="Times New Roman" w:eastAsia="Calibri" w:hAnsi="Times New Roman"/>
                <w:sz w:val="26"/>
                <w:szCs w:val="26"/>
              </w:rPr>
              <w:t>Shop owner, Staff are</w:t>
            </w:r>
            <w:r w:rsidR="0006297C" w:rsidRPr="008F1DC0">
              <w:rPr>
                <w:rFonts w:ascii="Times New Roman" w:eastAsia="Calibri" w:hAnsi="Times New Roman"/>
                <w:sz w:val="26"/>
                <w:szCs w:val="26"/>
              </w:rPr>
              <w:t xml:space="preserve">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1 product in list of products</w:t>
            </w:r>
            <w:bookmarkEnd w:id="1633"/>
            <w:bookmarkEnd w:id="1634"/>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Edit product successfully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81433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“Sửa” button on any product of list of products on list of products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edit product screen with the following fields as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sản phẩm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-Danh mục</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-Giá</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lượng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-Mô tả</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-Ảnh của sản phẩm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-Nhà cung cấp</w:t>
            </w:r>
          </w:p>
          <w:p w:rsidR="00EA7D62" w:rsidRPr="008F1DC0" w:rsidRDefault="00EA7D62"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-Các thuộc tính </w:t>
            </w:r>
            <w:r w:rsidR="00A5726C" w:rsidRPr="008F1DC0">
              <w:rPr>
                <w:rFonts w:ascii="Times New Roman" w:eastAsia="Calibri" w:hAnsi="Times New Roman"/>
                <w:sz w:val="26"/>
                <w:szCs w:val="26"/>
              </w:rPr>
              <w:t xml:space="preserve">của </w:t>
            </w:r>
            <w:r w:rsidRPr="008F1DC0">
              <w:rPr>
                <w:rFonts w:ascii="Times New Roman" w:eastAsia="Calibri" w:hAnsi="Times New Roman"/>
                <w:sz w:val="26"/>
                <w:szCs w:val="26"/>
              </w:rPr>
              <w:t>danh mục</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81433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any fields need to be edit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“Cập nhật thành công”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814332"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do not enter name of product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tên sản phẩm” on beside of text field name of product</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814332"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do not select category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4.2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“Xin hãy chọn danh mục sản phẩm” on beside </w:t>
            </w:r>
          </w:p>
        </w:tc>
      </w:tr>
      <w:tr w:rsidR="0006297C" w:rsidRPr="008F1DC0" w:rsidTr="006137EB">
        <w:tc>
          <w:tcPr>
            <w:tcW w:w="823" w:type="dxa"/>
            <w:tcBorders>
              <w:bottom w:val="single" w:sz="4" w:space="0" w:color="auto"/>
            </w:tcBorders>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tcBorders>
              <w:bottom w:val="single" w:sz="4" w:space="0" w:color="auto"/>
            </w:tcBorders>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814332"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do not enter price of product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giá sản phẩm” on beside of text field price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Price must not contain character, only number</w:t>
            </w:r>
            <w:r w:rsidR="0012646C" w:rsidRPr="008F1DC0">
              <w:rPr>
                <w:rFonts w:ascii="Times New Roman" w:eastAsia="Calibri" w:hAnsi="Times New Roman"/>
                <w:sz w:val="26"/>
                <w:szCs w:val="26"/>
              </w:rPr>
              <w:t>, greater than zero</w:t>
            </w:r>
          </w:p>
        </w:tc>
      </w:tr>
      <w:tr w:rsidR="0006297C" w:rsidRPr="008F1DC0" w:rsidTr="006137EB">
        <w:tc>
          <w:tcPr>
            <w:tcW w:w="823" w:type="dxa"/>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Quantity must not contain character, only number</w:t>
            </w:r>
          </w:p>
        </w:tc>
      </w:tr>
      <w:tr w:rsidR="0006297C" w:rsidRPr="008F1DC0" w:rsidTr="006137EB">
        <w:tc>
          <w:tcPr>
            <w:tcW w:w="823" w:type="dxa"/>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Size of image of product is not over 400KB</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.2.3.3.3 Delete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UC003-03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81433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w:t>
            </w:r>
            <w:r w:rsidR="00814332"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can delete product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814332"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1 product in list of products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product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Product is deleted in list of products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81433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35" w:name="OLE_LINK10"/>
            <w:bookmarkStart w:id="1636" w:name="OLE_LINK11"/>
            <w:r w:rsidRPr="008F1DC0">
              <w:rPr>
                <w:rFonts w:ascii="Times New Roman" w:eastAsia="Calibri" w:hAnsi="Times New Roman"/>
                <w:sz w:val="26"/>
                <w:szCs w:val="26"/>
              </w:rPr>
              <w:t>Select product which want to delete then  click “Xóa” button</w:t>
            </w:r>
            <w:bookmarkEnd w:id="1635"/>
            <w:bookmarkEnd w:id="1636"/>
            <w:r w:rsidRPr="008F1DC0">
              <w:rPr>
                <w:rFonts w:ascii="Times New Roman" w:eastAsia="Calibri" w:hAnsi="Times New Roman"/>
                <w:sz w:val="26"/>
                <w:szCs w:val="26"/>
              </w:rPr>
              <w:t xml:space="preserve"> on list of products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confirm message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“Bạn có chắc chắn muốn xóa sản phẩm này”</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Yes and Cancel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81433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“Có” button on confirm message display</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this product in store and display message “Đã xóa thành công sản phẩm”</w:t>
            </w:r>
          </w:p>
          <w:p w:rsidR="00A457D2" w:rsidRPr="008F1DC0" w:rsidRDefault="00A457D2" w:rsidP="006137EB">
            <w:pPr>
              <w:spacing w:after="0"/>
              <w:rPr>
                <w:rFonts w:ascii="Times New Roman" w:eastAsia="Calibri" w:hAnsi="Times New Roman"/>
                <w:sz w:val="26"/>
                <w:szCs w:val="26"/>
              </w:rPr>
            </w:pPr>
            <w:r w:rsidRPr="008F1DC0">
              <w:rPr>
                <w:rFonts w:ascii="Times New Roman" w:eastAsia="Calibri" w:hAnsi="Times New Roman"/>
                <w:sz w:val="26"/>
                <w:szCs w:val="26"/>
              </w:rPr>
              <w:t>+ Each product of store is independent each other</w:t>
            </w:r>
          </w:p>
          <w:p w:rsidR="00A457D2" w:rsidRPr="008F1DC0" w:rsidRDefault="00A457D2"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 System does not delete product only update status of product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in main flows, if </w:t>
            </w:r>
            <w:r w:rsidR="001A4155"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click “Hủy” button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Close confirm dialog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N/A</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.2.3.3.4 Set highlight 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UC003-04</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Set highlight products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1A4155"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makes products are displayed on the top of website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1A4155" w:rsidP="0006297C">
            <w:pPr>
              <w:pStyle w:val="ListParagraph"/>
              <w:numPr>
                <w:ilvl w:val="0"/>
                <w:numId w:val="42"/>
              </w:numPr>
              <w:spacing w:after="0"/>
              <w:rPr>
                <w:rFonts w:ascii="Times New Roman" w:eastAsia="Calibri" w:hAnsi="Times New Roman"/>
                <w:sz w:val="26"/>
                <w:szCs w:val="26"/>
              </w:rPr>
            </w:pPr>
            <w:bookmarkStart w:id="1637" w:name="OLE_LINK12"/>
            <w:bookmarkStart w:id="1638" w:name="OLE_LINK13"/>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1 product in list of products</w:t>
            </w:r>
            <w:bookmarkEnd w:id="1637"/>
            <w:bookmarkEnd w:id="1638"/>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Set highlight product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Product is set highlight and display on top of website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1A4155"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Select product which want to delete then  click “Đặt highlight” button on list of products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this product on top of website</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B33098" w:rsidRPr="008F1DC0" w:rsidRDefault="00B33098" w:rsidP="0006297C">
      <w:pPr>
        <w:pStyle w:val="Heading6"/>
        <w:rPr>
          <w:rFonts w:ascii="Times New Roman" w:hAnsi="Times New Roman" w:cs="Times New Roman"/>
        </w:rPr>
      </w:pPr>
      <w:bookmarkStart w:id="1639" w:name="OLE_LINK32"/>
      <w:bookmarkStart w:id="1640" w:name="OLE_LINK33"/>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 xml:space="preserve">.2.3.3.5 </w:t>
      </w:r>
      <w:r w:rsidR="004F216C" w:rsidRPr="008F1DC0">
        <w:rPr>
          <w:rFonts w:ascii="Times New Roman" w:hAnsi="Times New Roman" w:cs="Times New Roman"/>
        </w:rPr>
        <w:t>Filter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UC003-05</w:t>
            </w:r>
          </w:p>
        </w:tc>
        <w:tc>
          <w:tcPr>
            <w:tcW w:w="1838" w:type="dxa"/>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Filter product</w:t>
            </w:r>
          </w:p>
        </w:tc>
      </w:tr>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EE20BA" w:rsidRPr="008F1DC0" w:rsidRDefault="001A4155"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User can filter product by category, model </w:t>
            </w:r>
          </w:p>
        </w:tc>
      </w:tr>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EE20BA" w:rsidRPr="008F1DC0" w:rsidRDefault="001A4155" w:rsidP="006137EB">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EE20BA" w:rsidRPr="008F1DC0">
              <w:rPr>
                <w:rFonts w:ascii="Times New Roman" w:eastAsia="Calibri" w:hAnsi="Times New Roman"/>
                <w:sz w:val="26"/>
                <w:szCs w:val="26"/>
              </w:rPr>
              <w:t>logged in management system</w:t>
            </w:r>
          </w:p>
          <w:p w:rsidR="00EE20BA" w:rsidRPr="008F1DC0" w:rsidRDefault="00EE20BA">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are many product in list of products</w:t>
            </w:r>
          </w:p>
        </w:tc>
      </w:tr>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EE20BA" w:rsidRPr="008F1DC0" w:rsidTr="006137EB">
        <w:tc>
          <w:tcPr>
            <w:tcW w:w="2300" w:type="dxa"/>
            <w:gridSpan w:val="2"/>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all filtered products in store </w:t>
            </w:r>
          </w:p>
        </w:tc>
      </w:tr>
      <w:tr w:rsidR="00EE20BA" w:rsidRPr="008F1DC0" w:rsidTr="006137EB">
        <w:tc>
          <w:tcPr>
            <w:tcW w:w="9245" w:type="dxa"/>
            <w:gridSpan w:val="5"/>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EE20BA" w:rsidRPr="008F1DC0" w:rsidTr="006137EB">
        <w:tc>
          <w:tcPr>
            <w:tcW w:w="823" w:type="dxa"/>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EE20BA" w:rsidRPr="008F1DC0" w:rsidTr="006137EB">
        <w:tc>
          <w:tcPr>
            <w:tcW w:w="823"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EE20BA" w:rsidRPr="008F1DC0" w:rsidRDefault="001A4155"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EE20BA" w:rsidRPr="008F1DC0" w:rsidRDefault="00EE20BA">
            <w:pPr>
              <w:spacing w:after="0"/>
              <w:rPr>
                <w:rFonts w:ascii="Times New Roman" w:eastAsia="Calibri" w:hAnsi="Times New Roman"/>
                <w:sz w:val="26"/>
                <w:szCs w:val="26"/>
              </w:rPr>
            </w:pPr>
            <w:r w:rsidRPr="008F1DC0">
              <w:rPr>
                <w:rFonts w:ascii="Times New Roman" w:eastAsia="Calibri" w:hAnsi="Times New Roman"/>
                <w:sz w:val="26"/>
                <w:szCs w:val="26"/>
              </w:rPr>
              <w:t xml:space="preserve">Click “Sản phẩm” button on menu bar </w:t>
            </w:r>
          </w:p>
        </w:tc>
      </w:tr>
      <w:tr w:rsidR="00EE20BA" w:rsidRPr="008F1DC0" w:rsidTr="006137EB">
        <w:tc>
          <w:tcPr>
            <w:tcW w:w="823"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product screen </w:t>
            </w:r>
          </w:p>
        </w:tc>
      </w:tr>
      <w:tr w:rsidR="00EE20BA" w:rsidRPr="008F1DC0" w:rsidTr="006137EB">
        <w:tc>
          <w:tcPr>
            <w:tcW w:w="823"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3</w:t>
            </w:r>
          </w:p>
        </w:tc>
        <w:tc>
          <w:tcPr>
            <w:tcW w:w="1477" w:type="dxa"/>
            <w:shd w:val="clear" w:color="auto" w:fill="auto"/>
          </w:tcPr>
          <w:p w:rsidR="00EE20BA" w:rsidRPr="008F1DC0" w:rsidRDefault="001A4155"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Click “Lọc” beside name of category/model</w:t>
            </w:r>
          </w:p>
        </w:tc>
      </w:tr>
      <w:tr w:rsidR="00EE20BA" w:rsidRPr="008F1DC0" w:rsidTr="006137EB">
        <w:tc>
          <w:tcPr>
            <w:tcW w:w="823"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EE20BA" w:rsidRPr="008F1DC0" w:rsidRDefault="00EE20BA">
            <w:pPr>
              <w:spacing w:after="0"/>
              <w:rPr>
                <w:rFonts w:ascii="Times New Roman" w:eastAsia="Calibri" w:hAnsi="Times New Roman"/>
                <w:sz w:val="26"/>
                <w:szCs w:val="26"/>
              </w:rPr>
            </w:pPr>
            <w:r w:rsidRPr="008F1DC0">
              <w:rPr>
                <w:rFonts w:ascii="Times New Roman" w:eastAsia="Calibri" w:hAnsi="Times New Roman"/>
                <w:sz w:val="26"/>
                <w:szCs w:val="26"/>
              </w:rPr>
              <w:t>Show filtered products</w:t>
            </w:r>
          </w:p>
        </w:tc>
      </w:tr>
      <w:tr w:rsidR="00EE20BA" w:rsidRPr="008F1DC0" w:rsidTr="006137EB">
        <w:tc>
          <w:tcPr>
            <w:tcW w:w="9245" w:type="dxa"/>
            <w:gridSpan w:val="5"/>
            <w:shd w:val="clear" w:color="auto" w:fill="D5DCE4"/>
          </w:tcPr>
          <w:p w:rsidR="00EE20BA" w:rsidRPr="008F1DC0" w:rsidRDefault="00EE20BA"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2526F4" w:rsidRPr="008F1DC0" w:rsidTr="006137EB">
        <w:tc>
          <w:tcPr>
            <w:tcW w:w="9245" w:type="dxa"/>
            <w:gridSpan w:val="5"/>
            <w:shd w:val="clear" w:color="auto" w:fill="auto"/>
          </w:tcPr>
          <w:p w:rsidR="002526F4" w:rsidRPr="008F1DC0" w:rsidRDefault="002526F4" w:rsidP="006137EB">
            <w:pPr>
              <w:spacing w:after="0"/>
              <w:rPr>
                <w:rFonts w:ascii="Times New Roman" w:eastAsia="Calibri" w:hAnsi="Times New Roman"/>
                <w:sz w:val="26"/>
                <w:szCs w:val="26"/>
              </w:rPr>
            </w:pPr>
            <w:r w:rsidRPr="008F1DC0">
              <w:rPr>
                <w:rFonts w:ascii="Times New Roman" w:eastAsia="Calibri" w:hAnsi="Times New Roman"/>
                <w:b/>
                <w:sz w:val="26"/>
                <w:szCs w:val="26"/>
              </w:rPr>
              <w:t>N/A</w:t>
            </w:r>
          </w:p>
        </w:tc>
      </w:tr>
      <w:tr w:rsidR="00EE20BA" w:rsidRPr="008F1DC0" w:rsidTr="006137EB">
        <w:tc>
          <w:tcPr>
            <w:tcW w:w="9245" w:type="dxa"/>
            <w:gridSpan w:val="5"/>
            <w:shd w:val="clear" w:color="auto" w:fill="D5DCE4"/>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EE20BA" w:rsidRPr="008F1DC0" w:rsidTr="006137EB">
        <w:tc>
          <w:tcPr>
            <w:tcW w:w="823" w:type="dxa"/>
            <w:shd w:val="clear" w:color="auto" w:fill="D5DCE4"/>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EE20BA" w:rsidRPr="008F1DC0" w:rsidTr="006137EB">
        <w:tc>
          <w:tcPr>
            <w:tcW w:w="9245" w:type="dxa"/>
            <w:gridSpan w:val="5"/>
            <w:shd w:val="clear" w:color="auto" w:fill="auto"/>
          </w:tcPr>
          <w:p w:rsidR="00EE20BA" w:rsidRPr="008F1DC0" w:rsidRDefault="00EE20BA"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bookmarkEnd w:id="1639"/>
      <w:bookmarkEnd w:id="1640"/>
    </w:tbl>
    <w:p w:rsidR="00B33098" w:rsidRPr="008F1DC0" w:rsidRDefault="00B33098" w:rsidP="00A5614C">
      <w:pPr>
        <w:rPr>
          <w:rFonts w:ascii="Times New Roman" w:hAnsi="Times New Roman"/>
        </w:rPr>
      </w:pPr>
    </w:p>
    <w:p w:rsidR="00746418" w:rsidRPr="008F1DC0" w:rsidRDefault="00746418" w:rsidP="00746418">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.2.3.3.6 Change status of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UC003-06</w:t>
            </w:r>
          </w:p>
        </w:tc>
        <w:tc>
          <w:tcPr>
            <w:tcW w:w="1838" w:type="dxa"/>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Change status of product</w:t>
            </w:r>
          </w:p>
        </w:tc>
      </w:tr>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746418" w:rsidRPr="008F1DC0" w:rsidRDefault="001A4155"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746418" w:rsidRPr="008F1DC0" w:rsidRDefault="001A4155">
            <w:pPr>
              <w:spacing w:after="0"/>
              <w:rPr>
                <w:rFonts w:ascii="Times New Roman" w:eastAsia="Calibri" w:hAnsi="Times New Roman"/>
                <w:sz w:val="26"/>
                <w:szCs w:val="26"/>
              </w:rPr>
            </w:pPr>
            <w:r w:rsidRPr="008F1DC0">
              <w:rPr>
                <w:rFonts w:ascii="Times New Roman" w:eastAsia="Calibri" w:hAnsi="Times New Roman"/>
                <w:sz w:val="26"/>
                <w:szCs w:val="26"/>
              </w:rPr>
              <w:t xml:space="preserve">Actor </w:t>
            </w:r>
            <w:r w:rsidR="00746418" w:rsidRPr="008F1DC0">
              <w:rPr>
                <w:rFonts w:ascii="Times New Roman" w:eastAsia="Calibri" w:hAnsi="Times New Roman"/>
                <w:sz w:val="26"/>
                <w:szCs w:val="26"/>
              </w:rPr>
              <w:t xml:space="preserve">can </w:t>
            </w:r>
            <w:r w:rsidR="007D2DFC" w:rsidRPr="008F1DC0">
              <w:rPr>
                <w:rFonts w:ascii="Times New Roman" w:eastAsia="Calibri" w:hAnsi="Times New Roman"/>
                <w:sz w:val="26"/>
                <w:szCs w:val="26"/>
              </w:rPr>
              <w:t>change status of product is displayed on website</w:t>
            </w:r>
            <w:r w:rsidR="00746418" w:rsidRPr="008F1DC0">
              <w:rPr>
                <w:rFonts w:ascii="Times New Roman" w:eastAsia="Calibri" w:hAnsi="Times New Roman"/>
                <w:sz w:val="26"/>
                <w:szCs w:val="26"/>
              </w:rPr>
              <w:t xml:space="preserve"> </w:t>
            </w:r>
          </w:p>
        </w:tc>
      </w:tr>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746418" w:rsidRPr="008F1DC0" w:rsidRDefault="001A4155" w:rsidP="00C968CA">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746418" w:rsidRPr="008F1DC0">
              <w:rPr>
                <w:rFonts w:ascii="Times New Roman" w:eastAsia="Calibri" w:hAnsi="Times New Roman"/>
                <w:sz w:val="26"/>
                <w:szCs w:val="26"/>
              </w:rPr>
              <w:t>logged in management system</w:t>
            </w:r>
          </w:p>
          <w:p w:rsidR="00746418" w:rsidRPr="008F1DC0" w:rsidRDefault="00746418" w:rsidP="00C968CA">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are many product in list of products</w:t>
            </w:r>
          </w:p>
        </w:tc>
      </w:tr>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746418" w:rsidRPr="008F1DC0" w:rsidTr="00C968CA">
        <w:tc>
          <w:tcPr>
            <w:tcW w:w="2300" w:type="dxa"/>
            <w:gridSpan w:val="2"/>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746418" w:rsidRPr="008F1DC0" w:rsidRDefault="00AF6720" w:rsidP="00C968CA">
            <w:pPr>
              <w:spacing w:after="0"/>
              <w:rPr>
                <w:rFonts w:ascii="Times New Roman" w:eastAsia="Calibri" w:hAnsi="Times New Roman"/>
                <w:sz w:val="26"/>
                <w:szCs w:val="26"/>
              </w:rPr>
            </w:pPr>
            <w:r w:rsidRPr="008F1DC0">
              <w:rPr>
                <w:rFonts w:ascii="Times New Roman" w:eastAsia="Calibri" w:hAnsi="Times New Roman"/>
                <w:sz w:val="26"/>
                <w:szCs w:val="26"/>
              </w:rPr>
              <w:t>Change status product successfully</w:t>
            </w:r>
          </w:p>
        </w:tc>
      </w:tr>
      <w:tr w:rsidR="00746418" w:rsidRPr="008F1DC0" w:rsidTr="00C968CA">
        <w:tc>
          <w:tcPr>
            <w:tcW w:w="9245" w:type="dxa"/>
            <w:gridSpan w:val="5"/>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746418" w:rsidRPr="008F1DC0" w:rsidTr="00C968CA">
        <w:tc>
          <w:tcPr>
            <w:tcW w:w="823" w:type="dxa"/>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746418" w:rsidRPr="008F1DC0" w:rsidTr="00C968CA">
        <w:tc>
          <w:tcPr>
            <w:tcW w:w="823"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746418" w:rsidRPr="008F1DC0" w:rsidRDefault="00BF4E59"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 xml:space="preserve">Click “Sản phẩm” button on menu bar </w:t>
            </w:r>
          </w:p>
        </w:tc>
      </w:tr>
      <w:tr w:rsidR="00746418" w:rsidRPr="008F1DC0" w:rsidTr="00C968CA">
        <w:tc>
          <w:tcPr>
            <w:tcW w:w="823"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product screen </w:t>
            </w:r>
          </w:p>
        </w:tc>
      </w:tr>
      <w:tr w:rsidR="00746418" w:rsidRPr="008F1DC0" w:rsidTr="00C968CA">
        <w:tc>
          <w:tcPr>
            <w:tcW w:w="823"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746418" w:rsidRPr="008F1DC0" w:rsidRDefault="00BF4E59"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746418" w:rsidRPr="008F1DC0" w:rsidRDefault="00746418">
            <w:pPr>
              <w:spacing w:after="0"/>
              <w:rPr>
                <w:rFonts w:ascii="Times New Roman" w:eastAsia="Calibri" w:hAnsi="Times New Roman"/>
                <w:sz w:val="26"/>
                <w:szCs w:val="26"/>
              </w:rPr>
            </w:pPr>
            <w:r w:rsidRPr="008F1DC0">
              <w:rPr>
                <w:rFonts w:ascii="Times New Roman" w:eastAsia="Calibri" w:hAnsi="Times New Roman"/>
                <w:sz w:val="26"/>
                <w:szCs w:val="26"/>
              </w:rPr>
              <w:t xml:space="preserve">Click </w:t>
            </w:r>
            <w:r w:rsidR="00AF706E" w:rsidRPr="008F1DC0">
              <w:rPr>
                <w:rFonts w:ascii="Times New Roman" w:eastAsia="Calibri" w:hAnsi="Times New Roman"/>
                <w:sz w:val="26"/>
                <w:szCs w:val="26"/>
              </w:rPr>
              <w:t>any product</w:t>
            </w:r>
          </w:p>
        </w:tc>
      </w:tr>
      <w:tr w:rsidR="00746418" w:rsidRPr="008F1DC0" w:rsidTr="00C968CA">
        <w:tc>
          <w:tcPr>
            <w:tcW w:w="823"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746418" w:rsidRPr="008F1DC0" w:rsidRDefault="00746418">
            <w:pPr>
              <w:spacing w:after="0"/>
              <w:rPr>
                <w:rFonts w:ascii="Times New Roman" w:eastAsia="Calibri" w:hAnsi="Times New Roman"/>
                <w:sz w:val="26"/>
                <w:szCs w:val="26"/>
              </w:rPr>
            </w:pPr>
            <w:r w:rsidRPr="008F1DC0">
              <w:rPr>
                <w:rFonts w:ascii="Times New Roman" w:eastAsia="Calibri" w:hAnsi="Times New Roman"/>
                <w:sz w:val="26"/>
                <w:szCs w:val="26"/>
              </w:rPr>
              <w:t xml:space="preserve">Show </w:t>
            </w:r>
            <w:r w:rsidR="00AF706E" w:rsidRPr="008F1DC0">
              <w:rPr>
                <w:rFonts w:ascii="Times New Roman" w:eastAsia="Calibri" w:hAnsi="Times New Roman"/>
                <w:sz w:val="26"/>
                <w:szCs w:val="26"/>
              </w:rPr>
              <w:t>product detail screen</w:t>
            </w:r>
          </w:p>
        </w:tc>
      </w:tr>
      <w:tr w:rsidR="00AF706E" w:rsidRPr="008F1DC0" w:rsidTr="00C968CA">
        <w:tc>
          <w:tcPr>
            <w:tcW w:w="823" w:type="dxa"/>
            <w:shd w:val="clear" w:color="auto" w:fill="auto"/>
          </w:tcPr>
          <w:p w:rsidR="00AF706E" w:rsidRPr="008F1DC0" w:rsidRDefault="00AF706E" w:rsidP="00C968CA">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AF706E" w:rsidRPr="008F1DC0" w:rsidRDefault="00BF4E59"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AF706E" w:rsidRPr="008F1DC0" w:rsidRDefault="003B2A04" w:rsidP="00AF706E">
            <w:pPr>
              <w:spacing w:after="0"/>
              <w:rPr>
                <w:rFonts w:ascii="Times New Roman" w:eastAsia="Calibri" w:hAnsi="Times New Roman"/>
                <w:sz w:val="26"/>
                <w:szCs w:val="26"/>
              </w:rPr>
            </w:pPr>
            <w:r w:rsidRPr="008F1DC0">
              <w:rPr>
                <w:rFonts w:ascii="Times New Roman" w:eastAsia="Calibri" w:hAnsi="Times New Roman"/>
                <w:sz w:val="26"/>
                <w:szCs w:val="26"/>
              </w:rPr>
              <w:t>Click “Sửa” button</w:t>
            </w:r>
          </w:p>
        </w:tc>
      </w:tr>
      <w:tr w:rsidR="00AF706E" w:rsidRPr="008F1DC0" w:rsidTr="00C968CA">
        <w:tc>
          <w:tcPr>
            <w:tcW w:w="823" w:type="dxa"/>
            <w:shd w:val="clear" w:color="auto" w:fill="auto"/>
          </w:tcPr>
          <w:p w:rsidR="00AF706E" w:rsidRPr="008F1DC0" w:rsidRDefault="00AF706E" w:rsidP="00C968CA">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477" w:type="dxa"/>
            <w:shd w:val="clear" w:color="auto" w:fill="auto"/>
          </w:tcPr>
          <w:p w:rsidR="00AF706E" w:rsidRPr="008F1DC0" w:rsidRDefault="00AF706E"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AF706E" w:rsidRPr="008F1DC0" w:rsidRDefault="003B2A04" w:rsidP="00AF706E">
            <w:pPr>
              <w:spacing w:after="0"/>
              <w:rPr>
                <w:rFonts w:ascii="Times New Roman" w:eastAsia="Calibri" w:hAnsi="Times New Roman"/>
                <w:sz w:val="26"/>
                <w:szCs w:val="26"/>
              </w:rPr>
            </w:pPr>
            <w:r w:rsidRPr="008F1DC0">
              <w:rPr>
                <w:rFonts w:ascii="Times New Roman" w:eastAsia="Calibri" w:hAnsi="Times New Roman"/>
                <w:sz w:val="26"/>
                <w:szCs w:val="26"/>
              </w:rPr>
              <w:t>Display edit product screen</w:t>
            </w:r>
            <w:r w:rsidR="002174F0" w:rsidRPr="008F1DC0">
              <w:rPr>
                <w:rFonts w:ascii="Times New Roman" w:eastAsia="Calibri" w:hAnsi="Times New Roman"/>
                <w:sz w:val="26"/>
                <w:szCs w:val="26"/>
              </w:rPr>
              <w:t xml:space="preserve"> </w:t>
            </w:r>
          </w:p>
        </w:tc>
      </w:tr>
      <w:tr w:rsidR="003B2A04" w:rsidRPr="008F1DC0" w:rsidTr="00C968CA">
        <w:tc>
          <w:tcPr>
            <w:tcW w:w="823" w:type="dxa"/>
            <w:shd w:val="clear" w:color="auto" w:fill="auto"/>
          </w:tcPr>
          <w:p w:rsidR="003B2A04" w:rsidRPr="008F1DC0" w:rsidRDefault="003B2A04" w:rsidP="00C968CA">
            <w:pPr>
              <w:spacing w:after="0"/>
              <w:rPr>
                <w:rFonts w:ascii="Times New Roman" w:eastAsia="Calibri" w:hAnsi="Times New Roman"/>
                <w:sz w:val="26"/>
                <w:szCs w:val="26"/>
              </w:rPr>
            </w:pPr>
            <w:r w:rsidRPr="008F1DC0">
              <w:rPr>
                <w:rFonts w:ascii="Times New Roman" w:eastAsia="Calibri" w:hAnsi="Times New Roman"/>
                <w:sz w:val="26"/>
                <w:szCs w:val="26"/>
              </w:rPr>
              <w:t>7</w:t>
            </w:r>
          </w:p>
        </w:tc>
        <w:tc>
          <w:tcPr>
            <w:tcW w:w="1477" w:type="dxa"/>
            <w:shd w:val="clear" w:color="auto" w:fill="auto"/>
          </w:tcPr>
          <w:p w:rsidR="003B2A04" w:rsidRPr="008F1DC0" w:rsidRDefault="00BF4E59"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3B2A04" w:rsidRPr="008F1DC0" w:rsidRDefault="003B2A04" w:rsidP="00AF706E">
            <w:pPr>
              <w:spacing w:after="0"/>
              <w:rPr>
                <w:rFonts w:ascii="Times New Roman" w:eastAsia="Calibri" w:hAnsi="Times New Roman"/>
                <w:sz w:val="26"/>
                <w:szCs w:val="26"/>
              </w:rPr>
            </w:pPr>
            <w:r w:rsidRPr="008F1DC0">
              <w:rPr>
                <w:rFonts w:ascii="Times New Roman" w:eastAsia="Calibri" w:hAnsi="Times New Roman"/>
                <w:sz w:val="26"/>
                <w:szCs w:val="26"/>
              </w:rPr>
              <w:t>Select status of product then click “Hoàn tất” button</w:t>
            </w:r>
          </w:p>
          <w:p w:rsidR="002174F0" w:rsidRPr="008F1DC0" w:rsidRDefault="002174F0" w:rsidP="00AF706E">
            <w:pPr>
              <w:spacing w:after="0"/>
              <w:rPr>
                <w:rFonts w:ascii="Times New Roman" w:eastAsia="Calibri" w:hAnsi="Times New Roman"/>
                <w:sz w:val="26"/>
                <w:szCs w:val="26"/>
              </w:rPr>
            </w:pPr>
            <w:r w:rsidRPr="008F1DC0">
              <w:rPr>
                <w:rFonts w:ascii="Times New Roman" w:eastAsia="Calibri" w:hAnsi="Times New Roman"/>
                <w:sz w:val="26"/>
                <w:szCs w:val="26"/>
              </w:rPr>
              <w:t>There are 3 colours for status of product as:</w:t>
            </w:r>
          </w:p>
          <w:p w:rsidR="002174F0" w:rsidRPr="008F1DC0" w:rsidRDefault="002174F0" w:rsidP="00A5614C">
            <w:pPr>
              <w:pStyle w:val="HTMLPreformatted"/>
              <w:shd w:val="clear" w:color="auto" w:fill="FFFFFF"/>
              <w:rPr>
                <w:rFonts w:ascii="Times New Roman" w:eastAsia="Calibri" w:hAnsi="Times New Roman" w:cs="Times New Roman"/>
                <w:sz w:val="26"/>
                <w:szCs w:val="26"/>
                <w:rPrChange w:id="1641" w:author="Link Pieces" w:date="2015-08-26T13:21:00Z">
                  <w:rPr>
                    <w:rFonts w:ascii="Times New Roman" w:eastAsia="Calibri" w:hAnsi="Times New Roman"/>
                    <w:sz w:val="26"/>
                    <w:szCs w:val="26"/>
                  </w:rPr>
                </w:rPrChange>
              </w:rPr>
            </w:pPr>
            <w:r w:rsidRPr="008F1DC0">
              <w:rPr>
                <w:rFonts w:ascii="Times New Roman" w:eastAsia="Calibri" w:hAnsi="Times New Roman" w:cs="Times New Roman"/>
                <w:sz w:val="26"/>
                <w:szCs w:val="26"/>
              </w:rPr>
              <w:t>+A6D15B: color for “Đang bán” status</w:t>
            </w:r>
          </w:p>
          <w:p w:rsidR="002174F0" w:rsidRPr="008F1DC0" w:rsidRDefault="002174F0" w:rsidP="002174F0">
            <w:pPr>
              <w:pStyle w:val="HTMLPreformatted"/>
              <w:shd w:val="clear" w:color="auto" w:fill="FFFFFF"/>
              <w:rPr>
                <w:rFonts w:ascii="Times New Roman" w:eastAsia="Calibri" w:hAnsi="Times New Roman" w:cs="Times New Roman"/>
                <w:sz w:val="26"/>
                <w:szCs w:val="26"/>
              </w:rPr>
            </w:pPr>
            <w:r w:rsidRPr="008F1DC0">
              <w:rPr>
                <w:rFonts w:ascii="Times New Roman" w:eastAsia="Calibri" w:hAnsi="Times New Roman" w:cs="Times New Roman"/>
                <w:sz w:val="26"/>
                <w:szCs w:val="26"/>
              </w:rPr>
              <w:t>+282828: color for “Ngừng bán” status</w:t>
            </w:r>
          </w:p>
          <w:p w:rsidR="002174F0" w:rsidRPr="008F1DC0" w:rsidRDefault="002174F0" w:rsidP="002174F0">
            <w:pPr>
              <w:pStyle w:val="HTMLPreformatted"/>
              <w:shd w:val="clear" w:color="auto" w:fill="FFFFFF"/>
              <w:rPr>
                <w:rFonts w:ascii="Times New Roman" w:hAnsi="Times New Roman" w:cs="Times New Roman"/>
                <w:color w:val="000000"/>
                <w:sz w:val="18"/>
                <w:szCs w:val="18"/>
              </w:rPr>
            </w:pPr>
            <w:r w:rsidRPr="008F1DC0">
              <w:rPr>
                <w:rFonts w:ascii="Times New Roman" w:eastAsia="Calibri" w:hAnsi="Times New Roman" w:cs="Times New Roman"/>
                <w:sz w:val="26"/>
                <w:szCs w:val="26"/>
              </w:rPr>
              <w:t>+FF4D49: color for “</w:t>
            </w:r>
            <w:r w:rsidR="00C33127" w:rsidRPr="008F1DC0">
              <w:rPr>
                <w:rFonts w:ascii="Times New Roman" w:eastAsia="Calibri" w:hAnsi="Times New Roman" w:cs="Times New Roman"/>
                <w:sz w:val="26"/>
                <w:szCs w:val="26"/>
              </w:rPr>
              <w:t>Hêt hàng</w:t>
            </w:r>
            <w:r w:rsidRPr="008F1DC0">
              <w:rPr>
                <w:rFonts w:ascii="Times New Roman" w:eastAsia="Calibri" w:hAnsi="Times New Roman" w:cs="Times New Roman"/>
                <w:sz w:val="26"/>
                <w:szCs w:val="26"/>
              </w:rPr>
              <w:t>”</w:t>
            </w:r>
            <w:r w:rsidR="00C33127" w:rsidRPr="008F1DC0">
              <w:rPr>
                <w:rFonts w:ascii="Times New Roman" w:eastAsia="Calibri" w:hAnsi="Times New Roman" w:cs="Times New Roman"/>
                <w:sz w:val="26"/>
                <w:szCs w:val="26"/>
              </w:rPr>
              <w:t xml:space="preserve"> status</w:t>
            </w:r>
          </w:p>
          <w:p w:rsidR="002174F0" w:rsidRPr="008F1DC0" w:rsidRDefault="002174F0" w:rsidP="00A5614C">
            <w:pPr>
              <w:pStyle w:val="HTMLPreformatted"/>
              <w:shd w:val="clear" w:color="auto" w:fill="FFFFFF"/>
              <w:rPr>
                <w:rFonts w:ascii="Times New Roman" w:hAnsi="Times New Roman" w:cs="Times New Roman"/>
                <w:color w:val="000000"/>
                <w:sz w:val="18"/>
                <w:szCs w:val="18"/>
                <w:rPrChange w:id="1642" w:author="Link Pieces" w:date="2015-08-26T13:21:00Z">
                  <w:rPr>
                    <w:rFonts w:ascii="Times New Roman" w:hAnsi="Times New Roman"/>
                    <w:color w:val="000000"/>
                    <w:sz w:val="18"/>
                    <w:szCs w:val="18"/>
                  </w:rPr>
                </w:rPrChange>
              </w:rPr>
            </w:pPr>
          </w:p>
        </w:tc>
      </w:tr>
      <w:tr w:rsidR="003B2A04" w:rsidRPr="008F1DC0" w:rsidTr="00C968CA">
        <w:tc>
          <w:tcPr>
            <w:tcW w:w="823" w:type="dxa"/>
            <w:shd w:val="clear" w:color="auto" w:fill="auto"/>
          </w:tcPr>
          <w:p w:rsidR="003B2A04" w:rsidRPr="008F1DC0" w:rsidRDefault="003B2A04" w:rsidP="00C968CA">
            <w:pPr>
              <w:spacing w:after="0"/>
              <w:rPr>
                <w:rFonts w:ascii="Times New Roman" w:eastAsia="Calibri" w:hAnsi="Times New Roman"/>
                <w:sz w:val="26"/>
                <w:szCs w:val="26"/>
              </w:rPr>
            </w:pPr>
            <w:r w:rsidRPr="008F1DC0">
              <w:rPr>
                <w:rFonts w:ascii="Times New Roman" w:eastAsia="Calibri" w:hAnsi="Times New Roman"/>
                <w:sz w:val="26"/>
                <w:szCs w:val="26"/>
              </w:rPr>
              <w:t>8</w:t>
            </w:r>
          </w:p>
        </w:tc>
        <w:tc>
          <w:tcPr>
            <w:tcW w:w="1477" w:type="dxa"/>
            <w:shd w:val="clear" w:color="auto" w:fill="auto"/>
          </w:tcPr>
          <w:p w:rsidR="003B2A04" w:rsidRPr="008F1DC0" w:rsidRDefault="003B2A04"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3B2A04" w:rsidRPr="008F1DC0" w:rsidRDefault="003B2A04" w:rsidP="00AF706E">
            <w:pPr>
              <w:spacing w:after="0"/>
              <w:rPr>
                <w:rFonts w:ascii="Times New Roman" w:eastAsia="Calibri" w:hAnsi="Times New Roman"/>
                <w:sz w:val="26"/>
                <w:szCs w:val="26"/>
              </w:rPr>
            </w:pPr>
            <w:r w:rsidRPr="008F1DC0">
              <w:rPr>
                <w:rFonts w:ascii="Times New Roman" w:eastAsia="Calibri" w:hAnsi="Times New Roman"/>
                <w:sz w:val="26"/>
                <w:szCs w:val="26"/>
              </w:rPr>
              <w:t>Update status of product then back to product detail screen</w:t>
            </w:r>
          </w:p>
        </w:tc>
      </w:tr>
      <w:tr w:rsidR="00746418" w:rsidRPr="008F1DC0" w:rsidTr="00C968CA">
        <w:tc>
          <w:tcPr>
            <w:tcW w:w="9245" w:type="dxa"/>
            <w:gridSpan w:val="5"/>
            <w:shd w:val="clear" w:color="auto" w:fill="D5DCE4"/>
          </w:tcPr>
          <w:p w:rsidR="00746418" w:rsidRPr="008F1DC0" w:rsidRDefault="00746418" w:rsidP="00C968CA">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746418" w:rsidRPr="008F1DC0" w:rsidTr="00C968CA">
        <w:tc>
          <w:tcPr>
            <w:tcW w:w="9245" w:type="dxa"/>
            <w:gridSpan w:val="5"/>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b/>
                <w:sz w:val="26"/>
                <w:szCs w:val="26"/>
              </w:rPr>
              <w:t>N/A</w:t>
            </w:r>
          </w:p>
        </w:tc>
      </w:tr>
      <w:tr w:rsidR="00746418" w:rsidRPr="008F1DC0" w:rsidTr="00C968CA">
        <w:tc>
          <w:tcPr>
            <w:tcW w:w="9245" w:type="dxa"/>
            <w:gridSpan w:val="5"/>
            <w:shd w:val="clear" w:color="auto" w:fill="D5DCE4"/>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b/>
                <w:sz w:val="26"/>
                <w:szCs w:val="26"/>
              </w:rPr>
              <w:lastRenderedPageBreak/>
              <w:t>Business Rules</w:t>
            </w:r>
          </w:p>
        </w:tc>
      </w:tr>
      <w:tr w:rsidR="00746418" w:rsidRPr="008F1DC0" w:rsidTr="00C968CA">
        <w:tc>
          <w:tcPr>
            <w:tcW w:w="823" w:type="dxa"/>
            <w:shd w:val="clear" w:color="auto" w:fill="D5DCE4"/>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746418" w:rsidRPr="008F1DC0" w:rsidTr="00C968CA">
        <w:tc>
          <w:tcPr>
            <w:tcW w:w="9245" w:type="dxa"/>
            <w:gridSpan w:val="5"/>
            <w:shd w:val="clear" w:color="auto" w:fill="auto"/>
          </w:tcPr>
          <w:p w:rsidR="00746418" w:rsidRPr="008F1DC0" w:rsidRDefault="00746418" w:rsidP="00C968CA">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746418" w:rsidRPr="008F1DC0" w:rsidRDefault="00746418" w:rsidP="00A5614C">
      <w:pPr>
        <w:rPr>
          <w:rFonts w:ascii="Times New Roman" w:hAnsi="Times New Roman"/>
        </w:rPr>
      </w:pPr>
    </w:p>
    <w:p w:rsidR="0006297C" w:rsidRPr="008F1DC0" w:rsidRDefault="00B33098"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.2.3.3.</w:t>
      </w:r>
      <w:r w:rsidR="00746418" w:rsidRPr="008F1DC0">
        <w:rPr>
          <w:rFonts w:ascii="Times New Roman" w:hAnsi="Times New Roman" w:cs="Times New Roman"/>
        </w:rPr>
        <w:t>7</w:t>
      </w:r>
      <w:r w:rsidR="0006297C" w:rsidRPr="008F1DC0">
        <w:rPr>
          <w:rFonts w:ascii="Times New Roman" w:hAnsi="Times New Roman" w:cs="Times New Roman"/>
        </w:rPr>
        <w:t xml:space="preserve"> View list of 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746418" w:rsidP="006137EB">
            <w:pPr>
              <w:spacing w:after="0"/>
              <w:rPr>
                <w:rFonts w:ascii="Times New Roman" w:eastAsia="Calibri" w:hAnsi="Times New Roman"/>
                <w:sz w:val="26"/>
                <w:szCs w:val="26"/>
              </w:rPr>
            </w:pPr>
            <w:r w:rsidRPr="008F1DC0">
              <w:rPr>
                <w:rFonts w:ascii="Times New Roman" w:eastAsia="Calibri" w:hAnsi="Times New Roman"/>
                <w:sz w:val="26"/>
                <w:szCs w:val="26"/>
              </w:rPr>
              <w:t>UC003-07</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list of products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8A495E"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Show products in store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8A495E" w:rsidP="0006297C">
            <w:pPr>
              <w:pStyle w:val="ListParagraph"/>
              <w:numPr>
                <w:ilvl w:val="0"/>
                <w:numId w:val="42"/>
              </w:numPr>
              <w:spacing w:after="0"/>
              <w:rPr>
                <w:rFonts w:ascii="Times New Roman" w:eastAsia="Calibri" w:hAnsi="Times New Roman"/>
                <w:sz w:val="26"/>
                <w:szCs w:val="26"/>
              </w:rPr>
            </w:pPr>
            <w:bookmarkStart w:id="1643" w:name="OLE_LINK14"/>
            <w:bookmarkStart w:id="1644" w:name="OLE_LINK15"/>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1 product in list of products</w:t>
            </w:r>
            <w:bookmarkEnd w:id="1643"/>
            <w:bookmarkEnd w:id="1644"/>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all products in store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8A495E"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45" w:name="OLE_LINK16"/>
            <w:bookmarkStart w:id="1646" w:name="OLE_LINK17"/>
            <w:r w:rsidRPr="008F1DC0">
              <w:rPr>
                <w:rFonts w:ascii="Times New Roman" w:eastAsia="Calibri" w:hAnsi="Times New Roman"/>
                <w:sz w:val="26"/>
                <w:szCs w:val="26"/>
              </w:rPr>
              <w:t>Click “Sản phẩm” button on menu bar and then select list of products button</w:t>
            </w:r>
            <w:bookmarkEnd w:id="1645"/>
            <w:bookmarkEnd w:id="1646"/>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product screen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2 in main flows, default of display screen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20 record / page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Sort by name of product by default</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B33098"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.2.3.3.</w:t>
      </w:r>
      <w:r w:rsidR="00746418" w:rsidRPr="008F1DC0">
        <w:rPr>
          <w:rFonts w:ascii="Times New Roman" w:hAnsi="Times New Roman" w:cs="Times New Roman"/>
        </w:rPr>
        <w:t>8</w:t>
      </w:r>
      <w:r w:rsidR="0006297C" w:rsidRPr="008F1DC0">
        <w:rPr>
          <w:rFonts w:ascii="Times New Roman" w:hAnsi="Times New Roman" w:cs="Times New Roman"/>
        </w:rPr>
        <w:t xml:space="preserve"> View product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746418" w:rsidP="006137EB">
            <w:pPr>
              <w:spacing w:after="0"/>
              <w:rPr>
                <w:rFonts w:ascii="Times New Roman" w:eastAsia="Calibri" w:hAnsi="Times New Roman"/>
                <w:sz w:val="26"/>
                <w:szCs w:val="26"/>
              </w:rPr>
            </w:pPr>
            <w:r w:rsidRPr="008F1DC0">
              <w:rPr>
                <w:rFonts w:ascii="Times New Roman" w:eastAsia="Calibri" w:hAnsi="Times New Roman"/>
                <w:sz w:val="26"/>
                <w:szCs w:val="26"/>
              </w:rPr>
              <w:t>UC003-08</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product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F2672A"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all information of the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F2672A" w:rsidP="0006297C">
            <w:pPr>
              <w:pStyle w:val="ListParagraph"/>
              <w:numPr>
                <w:ilvl w:val="0"/>
                <w:numId w:val="42"/>
              </w:numPr>
              <w:spacing w:after="0"/>
              <w:rPr>
                <w:rFonts w:ascii="Times New Roman" w:eastAsia="Calibri" w:hAnsi="Times New Roman"/>
                <w:sz w:val="26"/>
                <w:szCs w:val="26"/>
              </w:rPr>
            </w:pPr>
            <w:bookmarkStart w:id="1647" w:name="OLE_LINK18"/>
            <w:bookmarkStart w:id="1648" w:name="OLE_LINK19"/>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bookmarkEnd w:id="1647"/>
          <w:bookmarkEnd w:id="1648"/>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1 product in list of products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information of the product</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F2672A"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w:t>
            </w:r>
            <w:r w:rsidRPr="008F1DC0">
              <w:rPr>
                <w:rFonts w:ascii="Times New Roman" w:eastAsia="Calibri" w:hAnsi="Times New Roman"/>
                <w:sz w:val="26"/>
                <w:szCs w:val="26"/>
              </w:rPr>
              <w:lastRenderedPageBreak/>
              <w:t>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Click “Sản phẩm” button on menu bar and then select list of products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products page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F2672A"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any product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detail information of the product screen which product was clicked</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.2.3.4 Manage categories</w:t>
      </w:r>
    </w:p>
    <w:p w:rsidR="0006297C" w:rsidRPr="008F1DC0" w:rsidRDefault="006326DF" w:rsidP="0006297C">
      <w:pPr>
        <w:rPr>
          <w:rFonts w:ascii="Times New Roman" w:hAnsi="Times New Roman"/>
        </w:rPr>
      </w:pPr>
      <w:r w:rsidRPr="008F1DC0">
        <w:rPr>
          <w:rFonts w:ascii="Times New Roman" w:hAnsi="Times New Roman"/>
          <w:noProof/>
          <w:lang w:val="en-US" w:eastAsia="ja-JP"/>
          <w:rPrChange w:id="1649" w:author="Link Pieces" w:date="2015-08-26T13:21:00Z">
            <w:rPr>
              <w:rFonts w:ascii="Times New Roman" w:hAnsi="Times New Roman"/>
              <w:noProof/>
              <w:lang w:val="en-US" w:eastAsia="ja-JP"/>
            </w:rPr>
          </w:rPrChange>
        </w:rPr>
        <w:drawing>
          <wp:inline distT="0" distB="0" distL="0" distR="0" wp14:anchorId="332188E0" wp14:editId="288CB82B">
            <wp:extent cx="5938520" cy="4481830"/>
            <wp:effectExtent l="0" t="0" r="0" b="0"/>
            <wp:docPr id="26" name="Picture 26" descr="C:\Users\Khanh\Desktop\ClassDiagram\Manage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ClassDiagram\Manage categor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4481830"/>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bookmarkStart w:id="1650" w:name="OLE_LINK151"/>
      <w:bookmarkStart w:id="1651" w:name="OLE_LINK152"/>
      <w:r w:rsidRPr="008F1DC0">
        <w:rPr>
          <w:rFonts w:ascii="Times New Roman" w:hAnsi="Times New Roman"/>
          <w:b/>
        </w:rPr>
        <w:t>Figure 3.</w:t>
      </w:r>
      <w:r w:rsidR="00EF3E52" w:rsidRPr="008F1DC0">
        <w:rPr>
          <w:rFonts w:ascii="Times New Roman" w:hAnsi="Times New Roman"/>
          <w:b/>
        </w:rPr>
        <w:t>8</w:t>
      </w:r>
      <w:r w:rsidRPr="008F1DC0">
        <w:rPr>
          <w:rFonts w:ascii="Times New Roman" w:hAnsi="Times New Roman"/>
          <w:b/>
        </w:rPr>
        <w:t xml:space="preserve"> Use case of management categories – Web application</w:t>
      </w:r>
      <w:bookmarkEnd w:id="1650"/>
      <w:bookmarkEnd w:id="1651"/>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.2.3.4.1 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UC004-01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new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20473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20473C" w:rsidP="006137EB">
            <w:pPr>
              <w:spacing w:after="0"/>
              <w:rPr>
                <w:rFonts w:ascii="Times New Roman" w:eastAsia="Calibri" w:hAnsi="Times New Roman"/>
                <w:sz w:val="26"/>
                <w:szCs w:val="26"/>
              </w:rPr>
            </w:pPr>
            <w:r w:rsidRPr="008F1DC0">
              <w:rPr>
                <w:rFonts w:ascii="Times New Roman" w:eastAsia="Calibri" w:hAnsi="Times New Roman"/>
                <w:sz w:val="26"/>
                <w:szCs w:val="26"/>
              </w:rPr>
              <w:t>Actor</w:t>
            </w:r>
            <w:r w:rsidR="0006297C" w:rsidRPr="008F1DC0">
              <w:rPr>
                <w:rFonts w:ascii="Times New Roman" w:eastAsia="Calibri" w:hAnsi="Times New Roman"/>
                <w:sz w:val="26"/>
                <w:szCs w:val="26"/>
              </w:rPr>
              <w:t xml:space="preserve"> can add new category to the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20473C" w:rsidP="006137EB">
            <w:pPr>
              <w:spacing w:after="0"/>
              <w:rPr>
                <w:rFonts w:ascii="Times New Roman" w:eastAsia="Calibri" w:hAnsi="Times New Roman"/>
                <w:sz w:val="26"/>
                <w:szCs w:val="26"/>
              </w:rPr>
            </w:pPr>
            <w:bookmarkStart w:id="1652" w:name="OLE_LINK22"/>
            <w:bookmarkStart w:id="1653" w:name="OLE_LINK23"/>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bookmarkEnd w:id="1652"/>
            <w:bookmarkEnd w:id="1653"/>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necessary fields in add new category screen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 new category is added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D358E1"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54" w:name="OLE_LINK26"/>
            <w:r w:rsidRPr="008F1DC0">
              <w:rPr>
                <w:rFonts w:ascii="Times New Roman" w:eastAsia="Calibri" w:hAnsi="Times New Roman"/>
                <w:sz w:val="26"/>
                <w:szCs w:val="26"/>
              </w:rPr>
              <w:t>Click “Danh mục” button on menu bar then select “Thêm danh mục”</w:t>
            </w:r>
            <w:bookmarkEnd w:id="1654"/>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add new category screen with the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của danh mục</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r w:rsidR="00C039A6" w:rsidRPr="008F1DC0">
              <w:rPr>
                <w:rFonts w:ascii="Times New Roman" w:eastAsia="Calibri" w:hAnsi="Times New Roman"/>
                <w:sz w:val="26"/>
                <w:szCs w:val="26"/>
              </w:rPr>
              <w:t xml:space="preserve"> Danh mục mẹ</w:t>
            </w:r>
          </w:p>
          <w:p w:rsidR="00C039A6"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w:t>
            </w:r>
            <w:r w:rsidR="00C039A6" w:rsidRPr="008F1DC0">
              <w:rPr>
                <w:rFonts w:ascii="Times New Roman" w:eastAsia="Calibri" w:hAnsi="Times New Roman"/>
                <w:sz w:val="26"/>
                <w:szCs w:val="26"/>
              </w:rPr>
              <w:t xml:space="preserve"> Mô tả</w:t>
            </w:r>
          </w:p>
          <w:p w:rsidR="00C039A6" w:rsidRPr="008F1DC0" w:rsidRDefault="00C039A6">
            <w:pPr>
              <w:spacing w:after="0"/>
              <w:rPr>
                <w:rFonts w:ascii="Times New Roman" w:eastAsia="Calibri" w:hAnsi="Times New Roman"/>
                <w:sz w:val="26"/>
                <w:szCs w:val="26"/>
              </w:rPr>
            </w:pPr>
            <w:r w:rsidRPr="008F1DC0">
              <w:rPr>
                <w:rFonts w:ascii="Times New Roman" w:eastAsia="Calibri" w:hAnsi="Times New Roman"/>
                <w:sz w:val="26"/>
                <w:szCs w:val="26"/>
              </w:rPr>
              <w:t>- Ảnh</w:t>
            </w:r>
          </w:p>
          <w:p w:rsidR="0070130A" w:rsidRPr="008F1DC0" w:rsidRDefault="00C039A6">
            <w:pPr>
              <w:spacing w:after="0"/>
              <w:rPr>
                <w:rFonts w:ascii="Times New Roman" w:eastAsia="Calibri" w:hAnsi="Times New Roman"/>
                <w:sz w:val="26"/>
                <w:szCs w:val="26"/>
              </w:rPr>
            </w:pPr>
            <w:r w:rsidRPr="008F1DC0">
              <w:rPr>
                <w:rFonts w:ascii="Times New Roman" w:eastAsia="Calibri" w:hAnsi="Times New Roman"/>
                <w:sz w:val="26"/>
                <w:szCs w:val="26"/>
              </w:rPr>
              <w:t>- Danh sách thuộc tính phân loại</w:t>
            </w:r>
            <w:r w:rsidR="0070130A" w:rsidRPr="008F1DC0">
              <w:rPr>
                <w:rFonts w:ascii="Times New Roman" w:eastAsia="Calibri" w:hAnsi="Times New Roman"/>
                <w:sz w:val="26"/>
                <w:szCs w:val="26"/>
              </w:rPr>
              <w:t xml:space="preserve"> (có thể thay đổi tên và đơn vị)</w:t>
            </w:r>
          </w:p>
          <w:p w:rsidR="00937D6A" w:rsidRPr="008F1DC0" w:rsidRDefault="00937D6A">
            <w:pPr>
              <w:spacing w:after="0"/>
              <w:rPr>
                <w:rFonts w:ascii="Times New Roman" w:eastAsia="Calibri" w:hAnsi="Times New Roman"/>
                <w:sz w:val="26"/>
                <w:szCs w:val="26"/>
              </w:rPr>
            </w:pPr>
            <w:r w:rsidRPr="008F1DC0">
              <w:rPr>
                <w:rFonts w:ascii="Times New Roman" w:eastAsia="Calibri" w:hAnsi="Times New Roman"/>
                <w:sz w:val="26"/>
                <w:szCs w:val="26"/>
              </w:rPr>
              <w:t>+Tên danh mục</w:t>
            </w:r>
          </w:p>
          <w:p w:rsidR="00937D6A" w:rsidRPr="008F1DC0" w:rsidRDefault="00937D6A">
            <w:pPr>
              <w:spacing w:after="0"/>
              <w:rPr>
                <w:rFonts w:ascii="Times New Roman" w:eastAsia="Calibri" w:hAnsi="Times New Roman"/>
                <w:sz w:val="26"/>
                <w:szCs w:val="26"/>
              </w:rPr>
            </w:pPr>
            <w:r w:rsidRPr="008F1DC0">
              <w:rPr>
                <w:rFonts w:ascii="Times New Roman" w:eastAsia="Calibri" w:hAnsi="Times New Roman"/>
                <w:sz w:val="26"/>
                <w:szCs w:val="26"/>
              </w:rPr>
              <w:t>+ Đơn vị</w:t>
            </w:r>
          </w:p>
          <w:p w:rsidR="00937D6A" w:rsidRPr="008F1DC0" w:rsidRDefault="00937D6A">
            <w:pPr>
              <w:spacing w:after="0"/>
              <w:rPr>
                <w:rFonts w:ascii="Times New Roman" w:eastAsia="Calibri" w:hAnsi="Times New Roman"/>
                <w:sz w:val="26"/>
                <w:szCs w:val="26"/>
              </w:rPr>
            </w:pPr>
            <w:r w:rsidRPr="008F1DC0">
              <w:rPr>
                <w:rFonts w:ascii="Times New Roman" w:eastAsia="Calibri" w:hAnsi="Times New Roman"/>
                <w:sz w:val="26"/>
                <w:szCs w:val="26"/>
              </w:rPr>
              <w:t>+Kiểu dữ liệu</w:t>
            </w:r>
          </w:p>
          <w:p w:rsidR="00937D6A" w:rsidRPr="008F1DC0" w:rsidRDefault="00937D6A">
            <w:pPr>
              <w:spacing w:after="0"/>
              <w:rPr>
                <w:rFonts w:ascii="Times New Roman" w:eastAsia="Calibri" w:hAnsi="Times New Roman"/>
                <w:sz w:val="26"/>
                <w:szCs w:val="26"/>
              </w:rPr>
            </w:pPr>
            <w:r w:rsidRPr="008F1DC0">
              <w:rPr>
                <w:rFonts w:ascii="Times New Roman" w:eastAsia="Calibri" w:hAnsi="Times New Roman"/>
                <w:sz w:val="26"/>
                <w:szCs w:val="26"/>
              </w:rPr>
              <w:t>+Thứ tự hiện thị</w:t>
            </w:r>
          </w:p>
          <w:p w:rsidR="00937D6A" w:rsidRPr="008F1DC0" w:rsidRDefault="0070130A">
            <w:pPr>
              <w:spacing w:after="0"/>
              <w:rPr>
                <w:rFonts w:ascii="Times New Roman" w:eastAsia="Calibri" w:hAnsi="Times New Roman"/>
                <w:sz w:val="26"/>
                <w:szCs w:val="26"/>
              </w:rPr>
            </w:pPr>
            <w:r w:rsidRPr="008F1DC0">
              <w:rPr>
                <w:rFonts w:ascii="Times New Roman" w:eastAsia="Calibri" w:hAnsi="Times New Roman"/>
                <w:sz w:val="26"/>
                <w:szCs w:val="26"/>
              </w:rPr>
              <w:t>- Danh sách thuộc tính</w:t>
            </w:r>
          </w:p>
          <w:p w:rsidR="00937D6A" w:rsidRPr="008F1DC0" w:rsidRDefault="00937D6A" w:rsidP="00937D6A">
            <w:pPr>
              <w:spacing w:after="0"/>
              <w:rPr>
                <w:rFonts w:ascii="Times New Roman" w:eastAsia="Calibri" w:hAnsi="Times New Roman"/>
                <w:sz w:val="26"/>
                <w:szCs w:val="26"/>
              </w:rPr>
            </w:pPr>
            <w:r w:rsidRPr="008F1DC0">
              <w:rPr>
                <w:rFonts w:ascii="Times New Roman" w:eastAsia="Calibri" w:hAnsi="Times New Roman"/>
                <w:sz w:val="26"/>
                <w:szCs w:val="26"/>
              </w:rPr>
              <w:t>+Tên danh mục</w:t>
            </w:r>
          </w:p>
          <w:p w:rsidR="00937D6A" w:rsidRPr="008F1DC0" w:rsidRDefault="00937D6A" w:rsidP="00937D6A">
            <w:pPr>
              <w:spacing w:after="0"/>
              <w:rPr>
                <w:rFonts w:ascii="Times New Roman" w:eastAsia="Calibri" w:hAnsi="Times New Roman"/>
                <w:sz w:val="26"/>
                <w:szCs w:val="26"/>
              </w:rPr>
            </w:pPr>
            <w:r w:rsidRPr="008F1DC0">
              <w:rPr>
                <w:rFonts w:ascii="Times New Roman" w:eastAsia="Calibri" w:hAnsi="Times New Roman"/>
                <w:sz w:val="26"/>
                <w:szCs w:val="26"/>
              </w:rPr>
              <w:t>+ Đơn vị</w:t>
            </w:r>
          </w:p>
          <w:p w:rsidR="0006297C" w:rsidRPr="008F1DC0" w:rsidRDefault="00937D6A">
            <w:pPr>
              <w:spacing w:after="0"/>
              <w:rPr>
                <w:rFonts w:ascii="Times New Roman" w:eastAsia="Calibri" w:hAnsi="Times New Roman"/>
                <w:sz w:val="26"/>
                <w:szCs w:val="26"/>
              </w:rPr>
            </w:pPr>
            <w:r w:rsidRPr="008F1DC0">
              <w:rPr>
                <w:rFonts w:ascii="Times New Roman" w:eastAsia="Calibri" w:hAnsi="Times New Roman"/>
                <w:sz w:val="26"/>
                <w:szCs w:val="26"/>
              </w:rPr>
              <w:t>+Kiểu dữ liệu</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D358E1"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EB443A" w:rsidRPr="008F1DC0" w:rsidRDefault="00EB443A" w:rsidP="00A5614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Enter “Tên danh mục”, “Mô tả”</w:t>
            </w:r>
          </w:p>
          <w:p w:rsidR="00EB443A" w:rsidRPr="008F1DC0" w:rsidRDefault="00EB443A" w:rsidP="00A5614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Add “Ảnh”, “Thuộc tính phân loại” and “Thuộc tính thường”</w:t>
            </w:r>
          </w:p>
          <w:p w:rsidR="0006297C" w:rsidRPr="008F1DC0" w:rsidRDefault="00EB443A" w:rsidP="00A5614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Select “Danh mục mẹ”</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Validate value</w:t>
            </w:r>
            <w:r w:rsidR="00EB443A" w:rsidRPr="008F1DC0">
              <w:rPr>
                <w:rFonts w:ascii="Times New Roman" w:eastAsia="Calibri" w:hAnsi="Times New Roman"/>
                <w:sz w:val="26"/>
                <w:szCs w:val="26"/>
              </w:rPr>
              <w:t xml:space="preserve">s </w:t>
            </w:r>
            <w:r w:rsidRPr="008F1DC0">
              <w:rPr>
                <w:rFonts w:ascii="Times New Roman" w:eastAsia="Calibri" w:hAnsi="Times New Roman"/>
                <w:sz w:val="26"/>
                <w:szCs w:val="26"/>
              </w:rPr>
              <w:t xml:space="preserve">and save to database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“Thêm danh mục thành công”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D358E1"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do not enter name of category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tên danh mục”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bookmarkStart w:id="1655" w:name="_Hlk421660561"/>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Position of display must not contain character, only number</w:t>
            </w:r>
          </w:p>
        </w:tc>
      </w:tr>
      <w:bookmarkEnd w:id="1655"/>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.2.3.4.2 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UC004-02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D358E1"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w:t>
            </w:r>
            <w:r w:rsidR="00D358E1" w:rsidRPr="008F1DC0">
              <w:rPr>
                <w:rFonts w:ascii="Times New Roman" w:eastAsia="Calibri" w:hAnsi="Times New Roman"/>
                <w:sz w:val="26"/>
                <w:szCs w:val="26"/>
              </w:rPr>
              <w:t>actor</w:t>
            </w:r>
            <w:r w:rsidRPr="008F1DC0">
              <w:rPr>
                <w:rFonts w:ascii="Times New Roman" w:eastAsia="Calibri" w:hAnsi="Times New Roman"/>
                <w:sz w:val="26"/>
                <w:szCs w:val="26"/>
              </w:rPr>
              <w:t xml:space="preserve"> can edit information of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D358E1"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1 category in list of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Edit category successful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FF3076"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“Danh mục” button on menu bar then select “Danh sách danh mục”</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of categories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FF3076"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“Sửa” button on any category</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Edit category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FF3076"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any fields which need to be edit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Validate value of text fields and save category edited to database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Display message “Cập nhật thành công”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FF3076"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do not enter name of category</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tên danh mục”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Position of display must not contain character, only number</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.2.3.4.3 Delete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UC004-03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2E33D1"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2C6BE0"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w:t>
            </w:r>
            <w:r w:rsidR="0006297C" w:rsidRPr="008F1DC0">
              <w:rPr>
                <w:rFonts w:ascii="Times New Roman" w:eastAsia="Calibri" w:hAnsi="Times New Roman"/>
                <w:sz w:val="26"/>
                <w:szCs w:val="26"/>
              </w:rPr>
              <w:t>can delete the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2C6BE0"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categories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category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2C6BE0"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“Xóa” button on any category</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confirm message </w:t>
            </w:r>
          </w:p>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“Bạn có chắc chắn muốn xóa danh mục này”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2C6BE0"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BF5DB5" w:rsidP="006137EB">
            <w:pPr>
              <w:spacing w:after="0"/>
              <w:rPr>
                <w:rFonts w:ascii="Times New Roman" w:eastAsia="Calibri" w:hAnsi="Times New Roman"/>
                <w:sz w:val="26"/>
                <w:szCs w:val="26"/>
              </w:rPr>
            </w:pPr>
            <w:r w:rsidRPr="008F1DC0">
              <w:rPr>
                <w:rFonts w:ascii="Times New Roman" w:eastAsia="Calibri" w:hAnsi="Times New Roman"/>
                <w:sz w:val="26"/>
                <w:szCs w:val="26"/>
              </w:rPr>
              <w:t>Click “OK” button on confirm dialog</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BF5DB5" w:rsidP="00A5614C">
            <w:pPr>
              <w:spacing w:after="0"/>
              <w:rPr>
                <w:rFonts w:ascii="Times New Roman" w:eastAsia="Calibri" w:hAnsi="Times New Roman"/>
                <w:sz w:val="26"/>
                <w:szCs w:val="26"/>
              </w:rPr>
            </w:pPr>
            <w:r w:rsidRPr="008F1DC0">
              <w:rPr>
                <w:rFonts w:ascii="Times New Roman" w:eastAsia="Calibri" w:hAnsi="Times New Roman"/>
                <w:sz w:val="26"/>
                <w:szCs w:val="26"/>
              </w:rPr>
              <w:t>Validate category if that category has at least one product then show message “ Bạn không thể xóa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2 in main flows, if </w:t>
            </w:r>
            <w:r w:rsidR="002C6BE0"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click </w:t>
            </w:r>
            <w:r w:rsidR="00BF5DB5" w:rsidRPr="008F1DC0">
              <w:rPr>
                <w:rFonts w:ascii="Times New Roman" w:eastAsia="Calibri" w:hAnsi="Times New Roman"/>
                <w:sz w:val="26"/>
                <w:szCs w:val="26"/>
              </w:rPr>
              <w:t>“Đóng</w:t>
            </w:r>
            <w:r w:rsidRPr="008F1DC0">
              <w:rPr>
                <w:rFonts w:ascii="Times New Roman" w:eastAsia="Calibri" w:hAnsi="Times New Roman"/>
                <w:sz w:val="26"/>
                <w:szCs w:val="26"/>
              </w:rPr>
              <w:t>” button on dialog</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Close message dialog</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BF5DB5">
            <w:pPr>
              <w:spacing w:after="0"/>
              <w:rPr>
                <w:rFonts w:ascii="Times New Roman" w:eastAsia="Calibri" w:hAnsi="Times New Roman"/>
                <w:sz w:val="26"/>
                <w:szCs w:val="26"/>
              </w:rPr>
            </w:pPr>
            <w:r w:rsidRPr="008F1DC0">
              <w:rPr>
                <w:rFonts w:ascii="Times New Roman" w:eastAsia="Calibri" w:hAnsi="Times New Roman"/>
                <w:sz w:val="26"/>
                <w:szCs w:val="26"/>
              </w:rPr>
              <w:t>At step 4</w:t>
            </w:r>
            <w:r w:rsidR="0006297C" w:rsidRPr="008F1DC0">
              <w:rPr>
                <w:rFonts w:ascii="Times New Roman" w:eastAsia="Calibri" w:hAnsi="Times New Roman"/>
                <w:sz w:val="26"/>
                <w:szCs w:val="26"/>
              </w:rPr>
              <w:t xml:space="preserve"> in main flows, if </w:t>
            </w:r>
            <w:r w:rsidRPr="008F1DC0">
              <w:rPr>
                <w:rFonts w:ascii="Times New Roman" w:eastAsia="Calibri" w:hAnsi="Times New Roman"/>
                <w:sz w:val="26"/>
                <w:szCs w:val="26"/>
              </w:rPr>
              <w:t>that category has not any product</w:t>
            </w:r>
            <w:r w:rsidR="0006297C" w:rsidRPr="008F1DC0">
              <w:rPr>
                <w:rFonts w:ascii="Times New Roman" w:eastAsia="Calibri" w:hAnsi="Times New Roman"/>
                <w:sz w:val="26"/>
                <w:szCs w:val="26"/>
              </w:rPr>
              <w:t xml:space="preserve">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A5614C">
            <w:pPr>
              <w:spacing w:after="0"/>
              <w:rPr>
                <w:rFonts w:ascii="Times New Roman" w:eastAsia="Calibri" w:hAnsi="Times New Roman"/>
                <w:sz w:val="26"/>
                <w:szCs w:val="26"/>
              </w:rPr>
            </w:pPr>
            <w:r w:rsidRPr="008F1DC0">
              <w:rPr>
                <w:rFonts w:ascii="Times New Roman" w:eastAsia="Calibri" w:hAnsi="Times New Roman"/>
                <w:sz w:val="26"/>
                <w:szCs w:val="26"/>
              </w:rPr>
              <w:t>Display message “Delete category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.2.3.4.4 View list of 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UC004-04</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list of categories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DF33B4"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Show all categories in store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DF33B4" w:rsidP="0006297C">
            <w:pPr>
              <w:pStyle w:val="ListParagraph"/>
              <w:numPr>
                <w:ilvl w:val="0"/>
                <w:numId w:val="42"/>
              </w:numPr>
              <w:spacing w:after="0"/>
              <w:rPr>
                <w:rFonts w:ascii="Times New Roman" w:eastAsia="Calibri" w:hAnsi="Times New Roman"/>
                <w:sz w:val="26"/>
                <w:szCs w:val="26"/>
              </w:rPr>
            </w:pPr>
            <w:bookmarkStart w:id="1656" w:name="OLE_LINK42"/>
            <w:bookmarkStart w:id="1657" w:name="OLE_LINK43"/>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categories</w:t>
            </w:r>
            <w:bookmarkEnd w:id="1656"/>
            <w:bookmarkEnd w:id="1657"/>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categories</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DF33B4"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58" w:name="OLE_LINK44"/>
            <w:bookmarkStart w:id="1659" w:name="OLE_LINK45"/>
            <w:r w:rsidRPr="008F1DC0">
              <w:rPr>
                <w:rFonts w:ascii="Times New Roman" w:eastAsia="Calibri" w:hAnsi="Times New Roman"/>
                <w:sz w:val="26"/>
                <w:szCs w:val="26"/>
              </w:rPr>
              <w:t>Click “Danh mục” button menu bar and select “Danh sách tất cả danh mục” button</w:t>
            </w:r>
            <w:bookmarkEnd w:id="1658"/>
            <w:bookmarkEnd w:id="1659"/>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60" w:name="OLE_LINK46"/>
            <w:bookmarkStart w:id="1661" w:name="OLE_LINK47"/>
            <w:r w:rsidRPr="008F1DC0">
              <w:rPr>
                <w:rFonts w:ascii="Times New Roman" w:eastAsia="Calibri" w:hAnsi="Times New Roman"/>
                <w:sz w:val="26"/>
                <w:szCs w:val="26"/>
              </w:rPr>
              <w:t xml:space="preserve">Display list all categories screen </w:t>
            </w:r>
            <w:bookmarkEnd w:id="1660"/>
            <w:bookmarkEnd w:id="1661"/>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.2.3.4.5 View category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UC004-05</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category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807650"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all information of a category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807650"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categories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information of a category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807650"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“Danh mục” button menu bar and select “Danh sách tất cả danh mục”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categories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807650"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any category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detail information of the category screen with the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danh mục</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-Mô tả</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-Vị trí hiển thị</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lastRenderedPageBreak/>
        <w:t>3.</w:t>
      </w:r>
      <w:r w:rsidR="007C3C9C" w:rsidRPr="008F1DC0">
        <w:rPr>
          <w:rFonts w:cs="Times New Roman"/>
          <w:sz w:val="26"/>
          <w:szCs w:val="26"/>
        </w:rPr>
        <w:t>3</w:t>
      </w:r>
      <w:r w:rsidRPr="008F1DC0">
        <w:rPr>
          <w:rFonts w:cs="Times New Roman"/>
          <w:sz w:val="26"/>
          <w:szCs w:val="26"/>
        </w:rPr>
        <w:t>.2.3.5 Manage suppliers</w:t>
      </w:r>
    </w:p>
    <w:p w:rsidR="0006297C" w:rsidRPr="008F1DC0" w:rsidRDefault="006326DF" w:rsidP="0006297C">
      <w:pPr>
        <w:rPr>
          <w:rFonts w:ascii="Times New Roman" w:hAnsi="Times New Roman"/>
        </w:rPr>
      </w:pPr>
      <w:r w:rsidRPr="008F1DC0">
        <w:rPr>
          <w:rFonts w:ascii="Times New Roman" w:hAnsi="Times New Roman"/>
          <w:noProof/>
          <w:lang w:val="en-US" w:eastAsia="ja-JP"/>
          <w:rPrChange w:id="1662" w:author="Link Pieces" w:date="2015-08-26T13:21:00Z">
            <w:rPr>
              <w:rFonts w:ascii="Times New Roman" w:hAnsi="Times New Roman"/>
              <w:noProof/>
              <w:lang w:val="en-US" w:eastAsia="ja-JP"/>
            </w:rPr>
          </w:rPrChange>
        </w:rPr>
        <w:drawing>
          <wp:inline distT="0" distB="0" distL="0" distR="0" wp14:anchorId="39820557" wp14:editId="4C13AB87">
            <wp:extent cx="5938520" cy="4391025"/>
            <wp:effectExtent l="0" t="0" r="0" b="0"/>
            <wp:docPr id="42" name="Picture 42" descr="C:\Users\Khanh\Desktop\ClassDiagram\Manage 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ClassDiagram\Manage suppli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4391025"/>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b/>
        </w:rPr>
        <w:t>Figure 3.9 Use case of management suppliers – Web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.2.3.5.1 Add a new supplier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UC005-01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new supplier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w:t>
            </w:r>
            <w:r w:rsidR="0006297C" w:rsidRPr="008F1DC0">
              <w:rPr>
                <w:rFonts w:ascii="Times New Roman" w:eastAsia="Calibri" w:hAnsi="Times New Roman"/>
                <w:sz w:val="26"/>
                <w:szCs w:val="26"/>
              </w:rPr>
              <w:t xml:space="preserve">can add new supplier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necessary fields in add supplier screen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Supplier is added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“Nhà cung cấp” button on menu bar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of suppliers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w:t>
            </w:r>
            <w:r w:rsidRPr="008F1DC0">
              <w:rPr>
                <w:rFonts w:ascii="Times New Roman" w:eastAsia="Calibri" w:hAnsi="Times New Roman"/>
                <w:sz w:val="26"/>
                <w:szCs w:val="26"/>
              </w:rPr>
              <w:lastRenderedPageBreak/>
              <w:t>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Click “Thêm”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add supplier screen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nhà cung cấp</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-Mô tả</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all fields necessary and click “Thêm”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“Thêm sản phẩm thành công” and save a new supplier 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F105F9"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do not enter name of supplier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“Xin hãy điền tên nhà cung cấp”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Name of supplier must be in range [1,255]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 integer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bookmarkStart w:id="1663" w:name="OLE_LINK103"/>
            <w:bookmarkStart w:id="1664" w:name="OLE_LINK104"/>
            <w:r w:rsidRPr="008F1DC0">
              <w:rPr>
                <w:rFonts w:ascii="Times New Roman" w:eastAsia="Calibri" w:hAnsi="Times New Roman"/>
                <w:sz w:val="26"/>
                <w:szCs w:val="26"/>
              </w:rPr>
              <w:t xml:space="preserve">Email must match </w:t>
            </w:r>
            <w:r w:rsidR="00EF7D63" w:rsidRPr="008F1DC0">
              <w:rPr>
                <w:rFonts w:ascii="Times New Roman" w:hAnsi="Times New Roman"/>
                <w:rPrChange w:id="1665" w:author="Link Pieces" w:date="2015-08-26T13:21:00Z">
                  <w:rPr/>
                </w:rPrChange>
              </w:rPr>
              <w:fldChar w:fldCharType="begin"/>
            </w:r>
            <w:r w:rsidR="00EF7D63" w:rsidRPr="008F1DC0">
              <w:rPr>
                <w:rFonts w:ascii="Times New Roman" w:hAnsi="Times New Roman"/>
                <w:rPrChange w:id="1666" w:author="Link Pieces" w:date="2015-08-26T13:21:00Z">
                  <w:rPr/>
                </w:rPrChange>
              </w:rPr>
              <w:instrText xml:space="preserve"> HYPERLINK "XXX@XXX.XXX%20" </w:instrText>
            </w:r>
            <w:r w:rsidR="00EF7D63" w:rsidRPr="008F1DC0">
              <w:rPr>
                <w:rPrChange w:id="1667"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668"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bookmarkEnd w:id="1663"/>
            <w:bookmarkEnd w:id="1664"/>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.2.3.5.2 Edit a supplier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UC005-02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supplier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w:t>
            </w:r>
            <w:r w:rsidR="00F105F9"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can edit information of supplier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F105F9"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List of supplier is showed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Update supplier successful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“Sửa” button on any supplier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edit supplier screen with the following fields as: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nhà cung cấp</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-Mô tả</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3</w:t>
            </w:r>
          </w:p>
        </w:tc>
        <w:tc>
          <w:tcPr>
            <w:tcW w:w="1477" w:type="dxa"/>
            <w:shd w:val="clear" w:color="auto" w:fill="auto"/>
          </w:tcPr>
          <w:p w:rsidR="0006297C" w:rsidRPr="008F1DC0" w:rsidRDefault="00F105F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fields which need to be edit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“Cập nhật thành công” and save edited supplier 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w:t>
            </w:r>
            <w:r w:rsidR="00F105F9"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do not enter name of product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điền tên nhà cung cấp”</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bookmarkStart w:id="1669" w:name="_Hlk421665380"/>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bookmarkStart w:id="1670" w:name="OLE_LINK48"/>
            <w:bookmarkStart w:id="1671" w:name="OLE_LINK49"/>
            <w:r w:rsidRPr="008F1DC0">
              <w:rPr>
                <w:rFonts w:ascii="Times New Roman" w:eastAsia="Calibri" w:hAnsi="Times New Roman"/>
                <w:sz w:val="26"/>
                <w:szCs w:val="26"/>
              </w:rPr>
              <w:t>Name of supplier must be in range [1,255] characters</w:t>
            </w:r>
            <w:bookmarkEnd w:id="1670"/>
            <w:bookmarkEnd w:id="1671"/>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Phone must be a integer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must match </w:t>
            </w:r>
            <w:r w:rsidR="00EF7D63" w:rsidRPr="008F1DC0">
              <w:rPr>
                <w:rFonts w:ascii="Times New Roman" w:hAnsi="Times New Roman"/>
                <w:rPrChange w:id="1672" w:author="Link Pieces" w:date="2015-08-26T13:21:00Z">
                  <w:rPr/>
                </w:rPrChange>
              </w:rPr>
              <w:fldChar w:fldCharType="begin"/>
            </w:r>
            <w:r w:rsidR="00EF7D63" w:rsidRPr="008F1DC0">
              <w:rPr>
                <w:rFonts w:ascii="Times New Roman" w:hAnsi="Times New Roman"/>
                <w:rPrChange w:id="1673" w:author="Link Pieces" w:date="2015-08-26T13:21:00Z">
                  <w:rPr/>
                </w:rPrChange>
              </w:rPr>
              <w:instrText xml:space="preserve"> HYPERLINK "XXX@XXX.XXX%20" </w:instrText>
            </w:r>
            <w:r w:rsidR="00EF7D63" w:rsidRPr="008F1DC0">
              <w:rPr>
                <w:rPrChange w:id="1674"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675"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p>
        </w:tc>
      </w:tr>
      <w:bookmarkEnd w:id="1669"/>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.2.3.5.3 Delete supplier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UC005-03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supplier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ED552F"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ED552F"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w:t>
            </w:r>
            <w:r w:rsidR="0006297C" w:rsidRPr="008F1DC0">
              <w:rPr>
                <w:rFonts w:ascii="Times New Roman" w:eastAsia="Calibri" w:hAnsi="Times New Roman"/>
                <w:sz w:val="26"/>
                <w:szCs w:val="26"/>
              </w:rPr>
              <w:t>can delete supplier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ED552F" w:rsidP="0006297C">
            <w:pPr>
              <w:pStyle w:val="ListParagraph"/>
              <w:numPr>
                <w:ilvl w:val="0"/>
                <w:numId w:val="42"/>
              </w:numPr>
              <w:spacing w:after="0"/>
              <w:rPr>
                <w:rFonts w:ascii="Times New Roman" w:eastAsia="Calibri" w:hAnsi="Times New Roman"/>
                <w:sz w:val="26"/>
                <w:szCs w:val="26"/>
              </w:rPr>
            </w:pPr>
            <w:bookmarkStart w:id="1676" w:name="OLE_LINK62"/>
            <w:r w:rsidRPr="008F1DC0">
              <w:rPr>
                <w:rFonts w:ascii="Times New Roman" w:eastAsia="Calibri" w:hAnsi="Times New Roman"/>
                <w:sz w:val="26"/>
                <w:szCs w:val="26"/>
              </w:rPr>
              <w:t>Shop owner, Staff are</w:t>
            </w:r>
            <w:r w:rsidR="0006297C" w:rsidRPr="008F1DC0">
              <w:rPr>
                <w:rFonts w:ascii="Times New Roman" w:eastAsia="Calibri" w:hAnsi="Times New Roman"/>
                <w:sz w:val="26"/>
                <w:szCs w:val="26"/>
              </w:rPr>
              <w:t xml:space="preserve"> logged in management system</w:t>
            </w:r>
          </w:p>
          <w:bookmarkEnd w:id="1676"/>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List of supplier is showed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supplier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ED552F"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“Xóa” button on any supplier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confirm dialog with message: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“Bạn có chắc chán muốn xóa nhà cung cấp này”</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Yes and Cancel button</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ED552F"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“Yes” button on confirm dialog</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Delete this supplier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in main flows, if </w:t>
            </w:r>
            <w:r w:rsidR="00ED552F"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click “Cancel” button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Close confirm dialog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.2.3.5.4 View list of suppliers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UC005-04</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list of suppliers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9F647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Show list all suppliers in store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9F6472"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all suppliers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9F6472"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“Nhà cung cấp”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Suppliers screen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.2.3.5.5 View supplier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UC005-06</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supplier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9669BB"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all information of the supplier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9669BB"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information of a supplier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9669BB"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“Nhà cung cấp”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suppliers page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9669BB"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w:t>
            </w:r>
            <w:r w:rsidRPr="008F1DC0">
              <w:rPr>
                <w:rFonts w:ascii="Times New Roman" w:eastAsia="Calibri" w:hAnsi="Times New Roman"/>
                <w:sz w:val="26"/>
                <w:szCs w:val="26"/>
              </w:rPr>
              <w:lastRenderedPageBreak/>
              <w:t>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 xml:space="preserve">Click any supplier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supplier detail screen with the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nhà cung cấp</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-Mô tả</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.2.3.6 Manage orders</w:t>
      </w:r>
    </w:p>
    <w:p w:rsidR="0006297C" w:rsidRPr="008F1DC0" w:rsidRDefault="002C73AB" w:rsidP="0006297C">
      <w:pPr>
        <w:rPr>
          <w:rFonts w:ascii="Times New Roman" w:hAnsi="Times New Roman"/>
        </w:rPr>
      </w:pPr>
      <w:r w:rsidRPr="008F1DC0">
        <w:rPr>
          <w:rFonts w:ascii="Times New Roman" w:hAnsi="Times New Roman"/>
          <w:noProof/>
          <w:lang w:val="en-US" w:eastAsia="ja-JP"/>
          <w:rPrChange w:id="1677" w:author="Link Pieces" w:date="2015-08-26T13:21:00Z">
            <w:rPr>
              <w:rFonts w:ascii="Times New Roman" w:hAnsi="Times New Roman"/>
              <w:noProof/>
              <w:lang w:val="en-US" w:eastAsia="ja-JP"/>
            </w:rPr>
          </w:rPrChange>
        </w:rPr>
        <w:drawing>
          <wp:inline distT="0" distB="0" distL="0" distR="0" wp14:anchorId="29A83A7A" wp14:editId="35D82B65">
            <wp:extent cx="5934075" cy="5124450"/>
            <wp:effectExtent l="0" t="0" r="0" b="0"/>
            <wp:docPr id="43" name="Picture 43" descr="C:\Users\Khanh\Desktop\Manage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Manage ord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5124450"/>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b/>
        </w:rPr>
        <w:t>Figure 3.10 Use case of management orders – Web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.2.3.6.1 Add new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UC006-01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new order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BB636D"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w:t>
            </w:r>
            <w:r w:rsidR="0006297C" w:rsidRPr="008F1DC0">
              <w:rPr>
                <w:rFonts w:ascii="Times New Roman" w:eastAsia="Calibri" w:hAnsi="Times New Roman"/>
                <w:sz w:val="26"/>
                <w:szCs w:val="26"/>
              </w:rPr>
              <w:t xml:space="preserve">can search orders by date, order id, customer name, phone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BB636D"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orders after searching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EA1C3E"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“Đơn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of orders screen</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EA1C3E"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to search orders as: date, order id, customer name, phone then click “Tìm kiếm”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orders screen is searched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Mã đơn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Tên khách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Ngày đặt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Tình trạng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Tổng tiền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.2.3.6.2 Search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UC006-02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Search order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AA03C9"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w:t>
            </w:r>
            <w:r w:rsidR="0006297C" w:rsidRPr="008F1DC0">
              <w:rPr>
                <w:rFonts w:ascii="Times New Roman" w:eastAsia="Calibri" w:hAnsi="Times New Roman"/>
                <w:sz w:val="26"/>
                <w:szCs w:val="26"/>
              </w:rPr>
              <w:t xml:space="preserve">can search orders by date, order id, customer name, phone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AA03C9"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orders after searching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AA03C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“Đơn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of orders screen</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AA03C9"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to search orders as: date, order id, customer name, phone then click “Tìm kiếm”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orders screen is searched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Mã đơn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Tên khách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Ngày đặt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Tình trạng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Tổng tiền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.2.3.6.3 Edit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UC006-03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order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w:t>
            </w:r>
            <w:r w:rsidR="00810968"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 xml:space="preserve">can update information of order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810968"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Update order successfully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810968"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“Đơn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of orders screen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810968"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any order to edit then click “Sửa”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 detail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06297C" w:rsidRPr="008F1DC0" w:rsidRDefault="00810968"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Can change some fields as: address, status of order then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fields and display message “Cập nhật thành công” and update order 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5 in main flows, if </w:t>
            </w:r>
            <w:r w:rsidR="00810968" w:rsidRPr="008F1DC0">
              <w:rPr>
                <w:rFonts w:ascii="Times New Roman" w:eastAsia="Calibri" w:hAnsi="Times New Roman"/>
                <w:sz w:val="26"/>
                <w:szCs w:val="26"/>
              </w:rPr>
              <w:t xml:space="preserve">Shop owner, Staff </w:t>
            </w:r>
            <w:r w:rsidRPr="008F1DC0">
              <w:rPr>
                <w:rFonts w:ascii="Times New Roman" w:eastAsia="Calibri" w:hAnsi="Times New Roman"/>
                <w:sz w:val="26"/>
                <w:szCs w:val="26"/>
              </w:rPr>
              <w:t>do not address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“Xin hãy điền địa chỉ”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Address must be not blank</w:t>
            </w:r>
          </w:p>
        </w:tc>
      </w:tr>
    </w:tbl>
    <w:p w:rsidR="0006297C" w:rsidRPr="008F1DC0" w:rsidRDefault="0006297C" w:rsidP="0006297C">
      <w:pPr>
        <w:rPr>
          <w:rFonts w:ascii="Times New Roman" w:hAnsi="Times New Roman"/>
        </w:rPr>
      </w:pPr>
    </w:p>
    <w:p w:rsidR="007922B6" w:rsidRPr="008F1DC0" w:rsidRDefault="007922B6" w:rsidP="007922B6">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 xml:space="preserve">.2.3.6.4 Change status of </w:t>
      </w:r>
      <w:r w:rsidR="00AA5563" w:rsidRPr="008F1DC0">
        <w:rPr>
          <w:rFonts w:ascii="Times New Roman" w:hAnsi="Times New Roman" w:cs="Times New Roman"/>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UC006-04</w:t>
            </w:r>
          </w:p>
        </w:tc>
        <w:tc>
          <w:tcPr>
            <w:tcW w:w="1838" w:type="dxa"/>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Change status of order</w:t>
            </w:r>
          </w:p>
        </w:tc>
      </w:tr>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AA5563" w:rsidRPr="008F1DC0" w:rsidRDefault="00C076FB"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AA5563" w:rsidRPr="008F1DC0" w:rsidRDefault="00C076F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r w:rsidR="00AA5563" w:rsidRPr="008F1DC0">
              <w:rPr>
                <w:rFonts w:ascii="Times New Roman" w:eastAsia="Calibri" w:hAnsi="Times New Roman"/>
                <w:sz w:val="26"/>
                <w:szCs w:val="26"/>
              </w:rPr>
              <w:t xml:space="preserve"> can change status of order </w:t>
            </w:r>
          </w:p>
        </w:tc>
      </w:tr>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AA5563" w:rsidRPr="008F1DC0" w:rsidRDefault="00C076FB" w:rsidP="00C968CA">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AA5563" w:rsidRPr="008F1DC0">
              <w:rPr>
                <w:rFonts w:ascii="Times New Roman" w:eastAsia="Calibri" w:hAnsi="Times New Roman"/>
                <w:sz w:val="26"/>
                <w:szCs w:val="26"/>
              </w:rPr>
              <w:t>logged in management system</w:t>
            </w:r>
          </w:p>
          <w:p w:rsidR="00AA5563" w:rsidRPr="008F1DC0" w:rsidRDefault="00AA5563" w:rsidP="00C968CA">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are many product in list of products</w:t>
            </w:r>
          </w:p>
        </w:tc>
      </w:tr>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AA5563" w:rsidRPr="008F1DC0" w:rsidTr="00C968CA">
        <w:tc>
          <w:tcPr>
            <w:tcW w:w="2300" w:type="dxa"/>
            <w:gridSpan w:val="2"/>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Change status product successfully</w:t>
            </w:r>
          </w:p>
        </w:tc>
      </w:tr>
      <w:tr w:rsidR="00AA5563" w:rsidRPr="008F1DC0" w:rsidTr="00C968CA">
        <w:tc>
          <w:tcPr>
            <w:tcW w:w="9245" w:type="dxa"/>
            <w:gridSpan w:val="5"/>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AA5563" w:rsidRPr="008F1DC0" w:rsidTr="00C968CA">
        <w:tc>
          <w:tcPr>
            <w:tcW w:w="823" w:type="dxa"/>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AA5563" w:rsidRPr="008F1DC0" w:rsidRDefault="00C076FB"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 xml:space="preserve">Click “Đơn đặt hàng” button on menu bar </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order screen </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AA5563" w:rsidRPr="008F1DC0" w:rsidRDefault="00C076FB"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Click any order</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Show order detail screen</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AA5563" w:rsidRPr="008F1DC0" w:rsidRDefault="00C076FB"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Click “Sửa” button</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477"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Display edit order screen</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7</w:t>
            </w:r>
          </w:p>
        </w:tc>
        <w:tc>
          <w:tcPr>
            <w:tcW w:w="1477" w:type="dxa"/>
            <w:shd w:val="clear" w:color="auto" w:fill="auto"/>
          </w:tcPr>
          <w:p w:rsidR="00AA5563" w:rsidRPr="008F1DC0" w:rsidRDefault="00C076FB" w:rsidP="00C968CA">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Select status of order then click “Hoàn tất” button</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There are 9 colours for status of order</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+ 317B93: colour for “Mới đặt”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+ 0C7D47: colour for “Đã thanh toán”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lastRenderedPageBreak/>
              <w:t>+ 00A493: colour for “Duyệt”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C53D0D: colour for “Hủy”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+ 000000: colour for “Từ chối”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+ 6A247E: colour for “Đã chuyển 1 phần”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+ 3D007A: colour for “Đã chuyển”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+ 38D04A: colour for “Hoàn thành” status</w:t>
            </w:r>
          </w:p>
          <w:p w:rsidR="000E2E39" w:rsidRPr="008F1DC0" w:rsidRDefault="000E2E39">
            <w:pPr>
              <w:spacing w:after="0"/>
              <w:rPr>
                <w:rFonts w:ascii="Times New Roman" w:eastAsia="Calibri" w:hAnsi="Times New Roman"/>
                <w:sz w:val="26"/>
                <w:szCs w:val="26"/>
              </w:rPr>
            </w:pPr>
            <w:r w:rsidRPr="008F1DC0">
              <w:rPr>
                <w:rFonts w:ascii="Times New Roman" w:eastAsia="Calibri" w:hAnsi="Times New Roman"/>
                <w:sz w:val="26"/>
                <w:szCs w:val="26"/>
              </w:rPr>
              <w:t>+ 606060: colour for “Hoàn trả” status</w:t>
            </w:r>
          </w:p>
        </w:tc>
      </w:tr>
      <w:tr w:rsidR="00AA5563" w:rsidRPr="008F1DC0" w:rsidTr="00C968CA">
        <w:tc>
          <w:tcPr>
            <w:tcW w:w="823"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lastRenderedPageBreak/>
              <w:t>8</w:t>
            </w:r>
          </w:p>
        </w:tc>
        <w:tc>
          <w:tcPr>
            <w:tcW w:w="1477" w:type="dxa"/>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AA5563" w:rsidRPr="008F1DC0" w:rsidRDefault="00AA5563">
            <w:pPr>
              <w:spacing w:after="0"/>
              <w:rPr>
                <w:rFonts w:ascii="Times New Roman" w:eastAsia="Calibri" w:hAnsi="Times New Roman"/>
                <w:sz w:val="26"/>
                <w:szCs w:val="26"/>
              </w:rPr>
            </w:pPr>
            <w:r w:rsidRPr="008F1DC0">
              <w:rPr>
                <w:rFonts w:ascii="Times New Roman" w:eastAsia="Calibri" w:hAnsi="Times New Roman"/>
                <w:sz w:val="26"/>
                <w:szCs w:val="26"/>
              </w:rPr>
              <w:t>Update status of order then back to order detail screen</w:t>
            </w:r>
          </w:p>
        </w:tc>
      </w:tr>
      <w:tr w:rsidR="00AA5563" w:rsidRPr="008F1DC0" w:rsidTr="00C968CA">
        <w:tc>
          <w:tcPr>
            <w:tcW w:w="9245" w:type="dxa"/>
            <w:gridSpan w:val="5"/>
            <w:shd w:val="clear" w:color="auto" w:fill="D5DCE4"/>
          </w:tcPr>
          <w:p w:rsidR="00AA5563" w:rsidRPr="008F1DC0" w:rsidRDefault="00AA5563" w:rsidP="00C968CA">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AA5563" w:rsidRPr="008F1DC0" w:rsidTr="00C968CA">
        <w:tc>
          <w:tcPr>
            <w:tcW w:w="9245" w:type="dxa"/>
            <w:gridSpan w:val="5"/>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b/>
                <w:sz w:val="26"/>
                <w:szCs w:val="26"/>
              </w:rPr>
              <w:t>N/A</w:t>
            </w:r>
          </w:p>
        </w:tc>
      </w:tr>
      <w:tr w:rsidR="00AA5563" w:rsidRPr="008F1DC0" w:rsidTr="00C968CA">
        <w:tc>
          <w:tcPr>
            <w:tcW w:w="9245" w:type="dxa"/>
            <w:gridSpan w:val="5"/>
            <w:shd w:val="clear" w:color="auto" w:fill="D5DCE4"/>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AA5563" w:rsidRPr="008F1DC0" w:rsidTr="00C968CA">
        <w:tc>
          <w:tcPr>
            <w:tcW w:w="823" w:type="dxa"/>
            <w:shd w:val="clear" w:color="auto" w:fill="D5DCE4"/>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AA5563" w:rsidRPr="008F1DC0" w:rsidTr="00C968CA">
        <w:tc>
          <w:tcPr>
            <w:tcW w:w="9245" w:type="dxa"/>
            <w:gridSpan w:val="5"/>
            <w:shd w:val="clear" w:color="auto" w:fill="auto"/>
          </w:tcPr>
          <w:p w:rsidR="00AA5563" w:rsidRPr="008F1DC0" w:rsidRDefault="00AA5563" w:rsidP="00C968CA">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7922B6" w:rsidRPr="008F1DC0" w:rsidRDefault="007922B6" w:rsidP="0006297C">
      <w:pPr>
        <w:rPr>
          <w:rFonts w:ascii="Times New Roman" w:hAnsi="Times New Roman"/>
        </w:rPr>
      </w:pPr>
    </w:p>
    <w:p w:rsidR="0006297C" w:rsidRPr="008F1DC0" w:rsidRDefault="00BF2A9F"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.2.3.6.</w:t>
      </w:r>
      <w:r w:rsidR="007922B6" w:rsidRPr="008F1DC0">
        <w:rPr>
          <w:rFonts w:ascii="Times New Roman" w:hAnsi="Times New Roman" w:cs="Times New Roman"/>
        </w:rPr>
        <w:t>5</w:t>
      </w:r>
      <w:r w:rsidR="0006297C" w:rsidRPr="008F1DC0">
        <w:rPr>
          <w:rFonts w:ascii="Times New Roman" w:hAnsi="Times New Roman" w:cs="Times New Roman"/>
        </w:rPr>
        <w:t xml:space="preserve"> View list of 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7922B6" w:rsidP="006137EB">
            <w:pPr>
              <w:spacing w:after="0"/>
              <w:rPr>
                <w:rFonts w:ascii="Times New Roman" w:eastAsia="Calibri" w:hAnsi="Times New Roman"/>
                <w:sz w:val="26"/>
                <w:szCs w:val="26"/>
              </w:rPr>
            </w:pPr>
            <w:r w:rsidRPr="008F1DC0">
              <w:rPr>
                <w:rFonts w:ascii="Times New Roman" w:eastAsia="Calibri" w:hAnsi="Times New Roman"/>
                <w:sz w:val="26"/>
                <w:szCs w:val="26"/>
              </w:rPr>
              <w:t>UC006-05</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Show list of orders in store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C076FB"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all orders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C076FB"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“Đơn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orders screen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2 in main flows, default of display screen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20 record / page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Sort by date create of order by default</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BF2A9F"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.2.3.6.</w:t>
      </w:r>
      <w:r w:rsidR="007922B6" w:rsidRPr="008F1DC0">
        <w:rPr>
          <w:rFonts w:ascii="Times New Roman" w:hAnsi="Times New Roman" w:cs="Times New Roman"/>
        </w:rPr>
        <w:t>6</w:t>
      </w:r>
      <w:r w:rsidR="0006297C" w:rsidRPr="008F1DC0">
        <w:rPr>
          <w:rFonts w:ascii="Times New Roman" w:hAnsi="Times New Roman" w:cs="Times New Roman"/>
        </w:rPr>
        <w:t xml:space="preserve"> View order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A178C2" w:rsidP="006137EB">
            <w:pPr>
              <w:spacing w:after="0"/>
              <w:rPr>
                <w:rFonts w:ascii="Times New Roman" w:eastAsia="Calibri" w:hAnsi="Times New Roman"/>
                <w:sz w:val="26"/>
                <w:szCs w:val="26"/>
              </w:rPr>
            </w:pPr>
            <w:r w:rsidRPr="008F1DC0">
              <w:rPr>
                <w:rFonts w:ascii="Times New Roman" w:eastAsia="Calibri" w:hAnsi="Times New Roman"/>
                <w:sz w:val="26"/>
                <w:szCs w:val="26"/>
              </w:rPr>
              <w:t>UC</w:t>
            </w:r>
            <w:r w:rsidR="007922B6" w:rsidRPr="008F1DC0">
              <w:rPr>
                <w:rFonts w:ascii="Times New Roman" w:eastAsia="Calibri" w:hAnsi="Times New Roman"/>
                <w:sz w:val="26"/>
                <w:szCs w:val="26"/>
              </w:rPr>
              <w:t>006-06</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order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all information of order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374FD6"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Staff are </w:t>
            </w:r>
            <w:r w:rsidR="0006297C" w:rsidRPr="008F1DC0">
              <w:rPr>
                <w:rFonts w:ascii="Times New Roman" w:eastAsia="Calibri" w:hAnsi="Times New Roman"/>
                <w:sz w:val="26"/>
                <w:szCs w:val="26"/>
              </w:rPr>
              <w:t>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information of the order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374FD6"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“Đơn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orders page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374FD6"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Staff</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any order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 detail screen with the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 khách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-Sản phẩm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lượng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-Giá</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-Hình thức thanh toán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-Tình trạng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-Mã đơn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-Ngày đặt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-Tổng tiền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lastRenderedPageBreak/>
        <w:t>3.</w:t>
      </w:r>
      <w:r w:rsidR="007C3C9C" w:rsidRPr="008F1DC0">
        <w:rPr>
          <w:rFonts w:cs="Times New Roman"/>
          <w:sz w:val="26"/>
          <w:szCs w:val="26"/>
        </w:rPr>
        <w:t>3</w:t>
      </w:r>
      <w:r w:rsidRPr="008F1DC0">
        <w:rPr>
          <w:rFonts w:cs="Times New Roman"/>
          <w:sz w:val="26"/>
          <w:szCs w:val="26"/>
        </w:rPr>
        <w:t>.2.3.7 Manage customers</w:t>
      </w:r>
    </w:p>
    <w:p w:rsidR="0006297C" w:rsidRPr="008F1DC0" w:rsidRDefault="00F61CB3" w:rsidP="0006297C">
      <w:pPr>
        <w:rPr>
          <w:rFonts w:ascii="Times New Roman" w:hAnsi="Times New Roman"/>
        </w:rPr>
      </w:pPr>
      <w:ins w:id="1678" w:author="Khánh Cao Duy" w:date="2015-08-26T11:14:00Z">
        <w:r w:rsidRPr="008F1DC0">
          <w:rPr>
            <w:rFonts w:ascii="Times New Roman" w:hAnsi="Times New Roman"/>
            <w:noProof/>
            <w:lang w:val="en-US" w:eastAsia="ja-JP"/>
            <w:rPrChange w:id="1679" w:author="Link Pieces" w:date="2015-08-26T13:21:00Z">
              <w:rPr>
                <w:noProof/>
                <w:lang w:val="en-US" w:eastAsia="ja-JP"/>
              </w:rPr>
            </w:rPrChange>
          </w:rPr>
          <w:drawing>
            <wp:inline distT="0" distB="0" distL="0" distR="0">
              <wp:extent cx="5934075" cy="5155565"/>
              <wp:effectExtent l="0" t="0" r="0" b="0"/>
              <wp:docPr id="16" name="Picture 16" descr="C:\Users\Khanh\Desktop\Manag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Manage custom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155565"/>
                      </a:xfrm>
                      <a:prstGeom prst="rect">
                        <a:avLst/>
                      </a:prstGeom>
                      <a:noFill/>
                      <a:ln>
                        <a:noFill/>
                      </a:ln>
                    </pic:spPr>
                  </pic:pic>
                </a:graphicData>
              </a:graphic>
            </wp:inline>
          </w:drawing>
        </w:r>
      </w:ins>
      <w:del w:id="1680" w:author="Khánh Cao Duy" w:date="2015-08-26T11:13:00Z">
        <w:r w:rsidR="00246ABE" w:rsidRPr="008F1DC0" w:rsidDel="00F61CB3">
          <w:rPr>
            <w:rFonts w:ascii="Times New Roman" w:hAnsi="Times New Roman"/>
            <w:noProof/>
            <w:lang w:val="en-US" w:eastAsia="ja-JP"/>
            <w:rPrChange w:id="1681" w:author="Link Pieces" w:date="2015-08-26T13:21:00Z">
              <w:rPr>
                <w:noProof/>
                <w:lang w:val="en-US" w:eastAsia="ja-JP"/>
              </w:rPr>
            </w:rPrChange>
          </w:rPr>
          <w:drawing>
            <wp:inline distT="0" distB="0" distL="0" distR="0" wp14:anchorId="3410A0AE" wp14:editId="7CF0F4FF">
              <wp:extent cx="5934710" cy="5149850"/>
              <wp:effectExtent l="0" t="0" r="0" b="0"/>
              <wp:docPr id="29" name="Picture 29" descr="C:\Users\Khanh\Desktop\update image\Manage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update image\Manage custom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5149850"/>
                      </a:xfrm>
                      <a:prstGeom prst="rect">
                        <a:avLst/>
                      </a:prstGeom>
                      <a:noFill/>
                      <a:ln>
                        <a:noFill/>
                      </a:ln>
                    </pic:spPr>
                  </pic:pic>
                </a:graphicData>
              </a:graphic>
            </wp:inline>
          </w:drawing>
        </w:r>
      </w:del>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b/>
        </w:rPr>
        <w:t>Figure 3.11 Use case of management customers – Web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.2.3.7.1 Add a new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UC007-01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new customer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add new customer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682" w:name="OLE_LINK63"/>
            <w:bookmarkStart w:id="1683" w:name="OLE_LINK64"/>
            <w:r w:rsidRPr="008F1DC0">
              <w:rPr>
                <w:rFonts w:ascii="Times New Roman" w:eastAsia="Calibri" w:hAnsi="Times New Roman"/>
                <w:sz w:val="26"/>
                <w:szCs w:val="26"/>
              </w:rPr>
              <w:t>Shop owner is logged in management system</w:t>
            </w:r>
            <w:bookmarkEnd w:id="1682"/>
            <w:bookmarkEnd w:id="1683"/>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 in add customer screen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Customer is added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“Khách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customers screen</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“Thêm khánh hang mới”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add new customer screen following fields:</w:t>
            </w:r>
          </w:p>
          <w:p w:rsidR="0006297C" w:rsidRPr="008F1DC0" w:rsidRDefault="0006297C" w:rsidP="006137EB">
            <w:pPr>
              <w:spacing w:after="0"/>
              <w:rPr>
                <w:rFonts w:ascii="Times New Roman" w:eastAsia="Calibri" w:hAnsi="Times New Roman"/>
                <w:sz w:val="26"/>
                <w:szCs w:val="26"/>
              </w:rPr>
            </w:pPr>
            <w:bookmarkStart w:id="1684" w:name="OLE_LINK65"/>
            <w:bookmarkStart w:id="1685" w:name="OLE_LINK66"/>
            <w:r w:rsidRPr="008F1DC0">
              <w:rPr>
                <w:rFonts w:ascii="Times New Roman" w:eastAsia="Calibri" w:hAnsi="Times New Roman"/>
                <w:sz w:val="26"/>
                <w:szCs w:val="26"/>
              </w:rPr>
              <w:t>-Họ</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-Công ty</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-Ngày sinh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-Giới tính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bookmarkEnd w:id="1684"/>
            <w:bookmarkEnd w:id="1685"/>
            <w:r w:rsidRPr="008F1DC0">
              <w:rPr>
                <w:rFonts w:ascii="Times New Roman" w:eastAsia="Calibri" w:hAnsi="Times New Roman"/>
                <w:sz w:val="26"/>
                <w:szCs w:val="26"/>
              </w:rPr>
              <w:t>Thông tin khác</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all necessary fields and click “Thêm”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“Thêm khách hang thành công” and save new customer to database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5 in main flows, if Shop owner does not enter first name of customer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tên khách hàng”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Shop owner does not enter phone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số điện thoại”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 not enter address of customer</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địa chỉ”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bookmarkStart w:id="1686" w:name="OLE_LINK67"/>
            <w:bookmarkStart w:id="1687" w:name="OLE_LINK68"/>
            <w:r w:rsidRPr="008F1DC0">
              <w:rPr>
                <w:rFonts w:ascii="Times New Roman" w:eastAsia="Calibri" w:hAnsi="Times New Roman"/>
                <w:sz w:val="26"/>
                <w:szCs w:val="26"/>
              </w:rPr>
              <w:t>Name of customer must be in range [1,255] characters</w:t>
            </w:r>
            <w:bookmarkEnd w:id="1686"/>
            <w:bookmarkEnd w:id="1687"/>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bookmarkStart w:id="1688" w:name="OLE_LINK69"/>
            <w:bookmarkStart w:id="1689" w:name="OLE_LINK70"/>
            <w:r w:rsidRPr="008F1DC0">
              <w:rPr>
                <w:rFonts w:ascii="Times New Roman" w:eastAsia="Calibri" w:hAnsi="Times New Roman"/>
                <w:sz w:val="26"/>
                <w:szCs w:val="26"/>
              </w:rPr>
              <w:t xml:space="preserve">Email must match </w:t>
            </w:r>
            <w:r w:rsidR="00EF7D63" w:rsidRPr="008F1DC0">
              <w:rPr>
                <w:rFonts w:ascii="Times New Roman" w:hAnsi="Times New Roman"/>
                <w:rPrChange w:id="1690" w:author="Link Pieces" w:date="2015-08-26T13:21:00Z">
                  <w:rPr/>
                </w:rPrChange>
              </w:rPr>
              <w:fldChar w:fldCharType="begin"/>
            </w:r>
            <w:r w:rsidR="00EF7D63" w:rsidRPr="008F1DC0">
              <w:rPr>
                <w:rFonts w:ascii="Times New Roman" w:hAnsi="Times New Roman"/>
                <w:rPrChange w:id="1691" w:author="Link Pieces" w:date="2015-08-26T13:21:00Z">
                  <w:rPr/>
                </w:rPrChange>
              </w:rPr>
              <w:instrText xml:space="preserve"> HYPERLINK "file:///C:\\Users\\Khanh\\Desktop\\Report\\XXX@XXX.XXX%20" </w:instrText>
            </w:r>
            <w:r w:rsidR="00EF7D63" w:rsidRPr="008F1DC0">
              <w:rPr>
                <w:rPrChange w:id="1692"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693"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bookmarkEnd w:id="1688"/>
            <w:bookmarkEnd w:id="1689"/>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bookmarkStart w:id="1694" w:name="_Hlk421692320"/>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 integer</w:t>
            </w:r>
          </w:p>
        </w:tc>
      </w:tr>
      <w:bookmarkEnd w:id="1694"/>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.2.3.7.2 Edit a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UC007-02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customer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Shop owner can edit information of customer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bookmarkStart w:id="1695" w:name="OLE_LINK73"/>
            <w:bookmarkStart w:id="1696" w:name="OLE_LINK74"/>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a customer in list</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List of customers is showed</w:t>
            </w:r>
            <w:bookmarkEnd w:id="1695"/>
            <w:bookmarkEnd w:id="1696"/>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Update customer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“Sửa thông tin” button on any customer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edit customer screen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-Họ</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-Công ty</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-Số 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-Ngày sinh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-Giới tính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-Thông tin khác</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all necessary fields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box “Cập nhật thông tin khách hang thành công” and save order 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in main flows, if Shop owner do not enter Last name of customer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tên khách hàng”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in main flows, if Shop owner do not enter phone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số điện thoại khách hàng”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 not enter address of customer</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địa chỉ khách hàng”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Name of customer must be in range [1,255]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must match </w:t>
            </w:r>
            <w:r w:rsidR="00EF7D63" w:rsidRPr="008F1DC0">
              <w:rPr>
                <w:rFonts w:ascii="Times New Roman" w:hAnsi="Times New Roman"/>
                <w:rPrChange w:id="1697" w:author="Link Pieces" w:date="2015-08-26T13:21:00Z">
                  <w:rPr/>
                </w:rPrChange>
              </w:rPr>
              <w:fldChar w:fldCharType="begin"/>
            </w:r>
            <w:r w:rsidR="00EF7D63" w:rsidRPr="008F1DC0">
              <w:rPr>
                <w:rFonts w:ascii="Times New Roman" w:hAnsi="Times New Roman"/>
                <w:rPrChange w:id="1698" w:author="Link Pieces" w:date="2015-08-26T13:21:00Z">
                  <w:rPr/>
                </w:rPrChange>
              </w:rPr>
              <w:instrText xml:space="preserve"> HYPERLINK "file:///C:\\Users\\Khanh\\Desktop\\Report\\XXX@XXX.XXX%20" </w:instrText>
            </w:r>
            <w:r w:rsidR="00EF7D63" w:rsidRPr="008F1DC0">
              <w:rPr>
                <w:rPrChange w:id="1699"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700"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 integer</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.2.3.7.</w:t>
      </w:r>
      <w:r w:rsidR="000A2056" w:rsidRPr="008F1DC0">
        <w:rPr>
          <w:rFonts w:ascii="Times New Roman" w:hAnsi="Times New Roman" w:cs="Times New Roman"/>
        </w:rPr>
        <w:t>3</w:t>
      </w:r>
      <w:r w:rsidRPr="008F1DC0">
        <w:rPr>
          <w:rFonts w:ascii="Times New Roman" w:hAnsi="Times New Roman" w:cs="Times New Roman"/>
        </w:rPr>
        <w:t xml:space="preserve"> View list of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UC007-0</w:t>
            </w:r>
            <w:r w:rsidR="000A2056" w:rsidRPr="008F1DC0">
              <w:rPr>
                <w:rFonts w:ascii="Times New Roman" w:eastAsia="Calibri" w:hAnsi="Times New Roman"/>
                <w:sz w:val="26"/>
                <w:szCs w:val="26"/>
              </w:rPr>
              <w:t>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list of customers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list all customers in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bookmarkStart w:id="1701" w:name="OLE_LINK77"/>
            <w:bookmarkStart w:id="1702" w:name="OLE_LINK78"/>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lastRenderedPageBreak/>
              <w:t>There is already at least a customer in list</w:t>
            </w:r>
            <w:bookmarkEnd w:id="1701"/>
            <w:bookmarkEnd w:id="1702"/>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customers</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button “Danh sách khách hàng” to display all customer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customer screen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2 in main flows, default of display screen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20 record / page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Sort by name of customer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.2.3.7.</w:t>
      </w:r>
      <w:r w:rsidR="000A2056" w:rsidRPr="008F1DC0">
        <w:rPr>
          <w:rFonts w:ascii="Times New Roman" w:hAnsi="Times New Roman" w:cs="Times New Roman"/>
        </w:rPr>
        <w:t>4</w:t>
      </w:r>
      <w:r w:rsidRPr="008F1DC0">
        <w:rPr>
          <w:rFonts w:ascii="Times New Roman" w:hAnsi="Times New Roman" w:cs="Times New Roman"/>
        </w:rPr>
        <w:t xml:space="preserve"> View customer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UC007-0</w:t>
            </w:r>
            <w:r w:rsidR="000A2056" w:rsidRPr="008F1DC0">
              <w:rPr>
                <w:rFonts w:ascii="Times New Roman" w:eastAsia="Calibri" w:hAnsi="Times New Roman"/>
                <w:sz w:val="26"/>
                <w:szCs w:val="26"/>
              </w:rPr>
              <w:t>4</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customer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all information of customer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a customer in list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information of customer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“Khách hàng”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customers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“Chi tiết khách hàng” button on any customer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edit customer screen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-Họ</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-Công ty</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-Ngày sinh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-Giới tình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-Thông tin khác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Del="00F61CB3" w:rsidRDefault="0006297C" w:rsidP="0006297C">
      <w:pPr>
        <w:pStyle w:val="Heading6"/>
        <w:rPr>
          <w:del w:id="1703" w:author="Khánh Cao Duy" w:date="2015-08-26T11:10:00Z"/>
          <w:rFonts w:ascii="Times New Roman" w:hAnsi="Times New Roman" w:cs="Times New Roman"/>
        </w:rPr>
      </w:pPr>
      <w:del w:id="1704" w:author="Khánh Cao Duy" w:date="2015-08-26T11:10:00Z">
        <w:r w:rsidRPr="008F1DC0" w:rsidDel="00F61CB3">
          <w:rPr>
            <w:rFonts w:ascii="Times New Roman" w:hAnsi="Times New Roman"/>
            <w:b w:val="0"/>
          </w:rPr>
          <w:delText>3.</w:delText>
        </w:r>
        <w:r w:rsidR="007C3C9C" w:rsidRPr="008F1DC0" w:rsidDel="00F61CB3">
          <w:rPr>
            <w:rFonts w:ascii="Times New Roman" w:hAnsi="Times New Roman"/>
            <w:b w:val="0"/>
          </w:rPr>
          <w:delText>3</w:delText>
        </w:r>
        <w:r w:rsidRPr="008F1DC0" w:rsidDel="00F61CB3">
          <w:rPr>
            <w:rFonts w:ascii="Times New Roman" w:hAnsi="Times New Roman"/>
            <w:b w:val="0"/>
          </w:rPr>
          <w:delText>.2.3.7.</w:delText>
        </w:r>
        <w:r w:rsidR="000A2056" w:rsidRPr="008F1DC0" w:rsidDel="00F61CB3">
          <w:rPr>
            <w:rFonts w:ascii="Times New Roman" w:hAnsi="Times New Roman"/>
            <w:b w:val="0"/>
          </w:rPr>
          <w:delText>5</w:delText>
        </w:r>
        <w:r w:rsidRPr="008F1DC0" w:rsidDel="00F61CB3">
          <w:rPr>
            <w:rFonts w:ascii="Times New Roman" w:hAnsi="Times New Roman"/>
            <w:b w:val="0"/>
          </w:rPr>
          <w:delText xml:space="preserve"> Import customers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Del="00F61CB3" w:rsidTr="006137EB">
        <w:trPr>
          <w:del w:id="1705" w:author="Khánh Cao Duy" w:date="2015-08-26T11:10:00Z"/>
        </w:trPr>
        <w:tc>
          <w:tcPr>
            <w:tcW w:w="2300" w:type="dxa"/>
            <w:gridSpan w:val="2"/>
            <w:shd w:val="clear" w:color="auto" w:fill="D5DCE4"/>
          </w:tcPr>
          <w:p w:rsidR="0006297C" w:rsidRPr="008F1DC0" w:rsidDel="00F61CB3" w:rsidRDefault="0006297C" w:rsidP="006137EB">
            <w:pPr>
              <w:spacing w:after="0"/>
              <w:rPr>
                <w:del w:id="1706" w:author="Khánh Cao Duy" w:date="2015-08-26T11:10:00Z"/>
                <w:rFonts w:ascii="Times New Roman" w:eastAsia="Calibri" w:hAnsi="Times New Roman"/>
                <w:b/>
                <w:sz w:val="26"/>
                <w:szCs w:val="26"/>
              </w:rPr>
            </w:pPr>
            <w:del w:id="1707" w:author="Khánh Cao Duy" w:date="2015-08-26T11:10:00Z">
              <w:r w:rsidRPr="008F1DC0" w:rsidDel="00F61CB3">
                <w:rPr>
                  <w:rFonts w:ascii="Times New Roman" w:eastAsia="Calibri" w:hAnsi="Times New Roman"/>
                  <w:b/>
                  <w:sz w:val="26"/>
                  <w:szCs w:val="26"/>
                </w:rPr>
                <w:delText>Use Case ID</w:delText>
              </w:r>
            </w:del>
          </w:p>
        </w:tc>
        <w:tc>
          <w:tcPr>
            <w:tcW w:w="2951" w:type="dxa"/>
            <w:shd w:val="clear" w:color="auto" w:fill="auto"/>
          </w:tcPr>
          <w:p w:rsidR="0006297C" w:rsidRPr="008F1DC0" w:rsidDel="00F61CB3" w:rsidRDefault="0006297C" w:rsidP="006137EB">
            <w:pPr>
              <w:spacing w:after="0"/>
              <w:rPr>
                <w:del w:id="1708" w:author="Khánh Cao Duy" w:date="2015-08-26T11:10:00Z"/>
                <w:rFonts w:ascii="Times New Roman" w:eastAsia="Calibri" w:hAnsi="Times New Roman"/>
                <w:sz w:val="26"/>
                <w:szCs w:val="26"/>
              </w:rPr>
            </w:pPr>
            <w:del w:id="1709" w:author="Khánh Cao Duy" w:date="2015-08-26T11:10:00Z">
              <w:r w:rsidRPr="008F1DC0" w:rsidDel="00F61CB3">
                <w:rPr>
                  <w:rFonts w:ascii="Times New Roman" w:eastAsia="Calibri" w:hAnsi="Times New Roman"/>
                  <w:sz w:val="26"/>
                  <w:szCs w:val="26"/>
                </w:rPr>
                <w:delText>UC007-0</w:delText>
              </w:r>
              <w:r w:rsidR="000A2056" w:rsidRPr="008F1DC0" w:rsidDel="00F61CB3">
                <w:rPr>
                  <w:rFonts w:ascii="Times New Roman" w:eastAsia="Calibri" w:hAnsi="Times New Roman"/>
                  <w:sz w:val="26"/>
                  <w:szCs w:val="26"/>
                </w:rPr>
                <w:delText>5</w:delText>
              </w:r>
            </w:del>
          </w:p>
        </w:tc>
        <w:tc>
          <w:tcPr>
            <w:tcW w:w="1838" w:type="dxa"/>
            <w:shd w:val="clear" w:color="auto" w:fill="D5DCE4"/>
          </w:tcPr>
          <w:p w:rsidR="0006297C" w:rsidRPr="008F1DC0" w:rsidDel="00F61CB3" w:rsidRDefault="0006297C" w:rsidP="006137EB">
            <w:pPr>
              <w:spacing w:after="0"/>
              <w:rPr>
                <w:del w:id="1710" w:author="Khánh Cao Duy" w:date="2015-08-26T11:10:00Z"/>
                <w:rFonts w:ascii="Times New Roman" w:eastAsia="Calibri" w:hAnsi="Times New Roman"/>
                <w:b/>
                <w:sz w:val="26"/>
                <w:szCs w:val="26"/>
              </w:rPr>
            </w:pPr>
            <w:del w:id="1711" w:author="Khánh Cao Duy" w:date="2015-08-26T11:10:00Z">
              <w:r w:rsidRPr="008F1DC0" w:rsidDel="00F61CB3">
                <w:rPr>
                  <w:rFonts w:ascii="Times New Roman" w:eastAsia="Calibri" w:hAnsi="Times New Roman"/>
                  <w:b/>
                  <w:sz w:val="26"/>
                  <w:szCs w:val="26"/>
                </w:rPr>
                <w:delText>Version</w:delText>
              </w:r>
            </w:del>
          </w:p>
        </w:tc>
        <w:tc>
          <w:tcPr>
            <w:tcW w:w="2156" w:type="dxa"/>
            <w:shd w:val="clear" w:color="auto" w:fill="auto"/>
          </w:tcPr>
          <w:p w:rsidR="0006297C" w:rsidRPr="008F1DC0" w:rsidDel="00F61CB3" w:rsidRDefault="0006297C" w:rsidP="006137EB">
            <w:pPr>
              <w:spacing w:after="0"/>
              <w:rPr>
                <w:del w:id="1712" w:author="Khánh Cao Duy" w:date="2015-08-26T11:10:00Z"/>
                <w:rFonts w:ascii="Times New Roman" w:eastAsia="Calibri" w:hAnsi="Times New Roman"/>
                <w:sz w:val="26"/>
                <w:szCs w:val="26"/>
              </w:rPr>
            </w:pPr>
            <w:del w:id="1713" w:author="Khánh Cao Duy" w:date="2015-08-26T11:10:00Z">
              <w:r w:rsidRPr="008F1DC0" w:rsidDel="00F61CB3">
                <w:rPr>
                  <w:rFonts w:ascii="Times New Roman" w:eastAsia="Calibri" w:hAnsi="Times New Roman"/>
                  <w:sz w:val="26"/>
                  <w:szCs w:val="26"/>
                </w:rPr>
                <w:delText>1.0</w:delText>
              </w:r>
            </w:del>
          </w:p>
        </w:tc>
      </w:tr>
      <w:tr w:rsidR="0006297C" w:rsidRPr="008F1DC0" w:rsidDel="00F61CB3" w:rsidTr="006137EB">
        <w:trPr>
          <w:del w:id="1714" w:author="Khánh Cao Duy" w:date="2015-08-26T11:10:00Z"/>
        </w:trPr>
        <w:tc>
          <w:tcPr>
            <w:tcW w:w="2300" w:type="dxa"/>
            <w:gridSpan w:val="2"/>
            <w:shd w:val="clear" w:color="auto" w:fill="D5DCE4"/>
          </w:tcPr>
          <w:p w:rsidR="0006297C" w:rsidRPr="008F1DC0" w:rsidDel="00F61CB3" w:rsidRDefault="0006297C" w:rsidP="006137EB">
            <w:pPr>
              <w:spacing w:after="0"/>
              <w:rPr>
                <w:del w:id="1715" w:author="Khánh Cao Duy" w:date="2015-08-26T11:10:00Z"/>
                <w:rFonts w:ascii="Times New Roman" w:eastAsia="Calibri" w:hAnsi="Times New Roman"/>
                <w:b/>
                <w:sz w:val="26"/>
                <w:szCs w:val="26"/>
              </w:rPr>
            </w:pPr>
            <w:del w:id="1716" w:author="Khánh Cao Duy" w:date="2015-08-26T11:10:00Z">
              <w:r w:rsidRPr="008F1DC0" w:rsidDel="00F61CB3">
                <w:rPr>
                  <w:rFonts w:ascii="Times New Roman" w:eastAsia="Calibri" w:hAnsi="Times New Roman"/>
                  <w:b/>
                  <w:sz w:val="26"/>
                  <w:szCs w:val="26"/>
                </w:rPr>
                <w:delText>Use Case Name</w:delText>
              </w:r>
            </w:del>
          </w:p>
        </w:tc>
        <w:tc>
          <w:tcPr>
            <w:tcW w:w="6945" w:type="dxa"/>
            <w:gridSpan w:val="3"/>
            <w:shd w:val="clear" w:color="auto" w:fill="auto"/>
          </w:tcPr>
          <w:p w:rsidR="0006297C" w:rsidRPr="008F1DC0" w:rsidDel="00F61CB3" w:rsidRDefault="0006297C" w:rsidP="006137EB">
            <w:pPr>
              <w:spacing w:after="0"/>
              <w:rPr>
                <w:del w:id="1717" w:author="Khánh Cao Duy" w:date="2015-08-26T11:10:00Z"/>
                <w:rFonts w:ascii="Times New Roman" w:eastAsia="Calibri" w:hAnsi="Times New Roman"/>
                <w:sz w:val="26"/>
                <w:szCs w:val="26"/>
              </w:rPr>
            </w:pPr>
            <w:del w:id="1718" w:author="Khánh Cao Duy" w:date="2015-08-26T11:10:00Z">
              <w:r w:rsidRPr="008F1DC0" w:rsidDel="00F61CB3">
                <w:rPr>
                  <w:rFonts w:ascii="Times New Roman" w:eastAsia="Calibri" w:hAnsi="Times New Roman"/>
                  <w:sz w:val="26"/>
                  <w:szCs w:val="26"/>
                </w:rPr>
                <w:delText>Import customers</w:delText>
              </w:r>
            </w:del>
          </w:p>
        </w:tc>
      </w:tr>
      <w:tr w:rsidR="0006297C" w:rsidRPr="008F1DC0" w:rsidDel="00F61CB3" w:rsidTr="006137EB">
        <w:trPr>
          <w:del w:id="1719" w:author="Khánh Cao Duy" w:date="2015-08-26T11:10:00Z"/>
        </w:trPr>
        <w:tc>
          <w:tcPr>
            <w:tcW w:w="2300" w:type="dxa"/>
            <w:gridSpan w:val="2"/>
            <w:shd w:val="clear" w:color="auto" w:fill="D5DCE4"/>
          </w:tcPr>
          <w:p w:rsidR="0006297C" w:rsidRPr="008F1DC0" w:rsidDel="00F61CB3" w:rsidRDefault="0006297C" w:rsidP="006137EB">
            <w:pPr>
              <w:spacing w:after="0"/>
              <w:rPr>
                <w:del w:id="1720" w:author="Khánh Cao Duy" w:date="2015-08-26T11:10:00Z"/>
                <w:rFonts w:ascii="Times New Roman" w:eastAsia="Calibri" w:hAnsi="Times New Roman"/>
                <w:b/>
                <w:sz w:val="26"/>
                <w:szCs w:val="26"/>
              </w:rPr>
            </w:pPr>
            <w:del w:id="1721" w:author="Khánh Cao Duy" w:date="2015-08-26T11:10:00Z">
              <w:r w:rsidRPr="008F1DC0" w:rsidDel="00F61CB3">
                <w:rPr>
                  <w:rFonts w:ascii="Times New Roman" w:eastAsia="Calibri" w:hAnsi="Times New Roman"/>
                  <w:b/>
                  <w:sz w:val="26"/>
                  <w:szCs w:val="26"/>
                </w:rPr>
                <w:delText>Actor</w:delText>
              </w:r>
            </w:del>
          </w:p>
        </w:tc>
        <w:tc>
          <w:tcPr>
            <w:tcW w:w="6945" w:type="dxa"/>
            <w:gridSpan w:val="3"/>
            <w:shd w:val="clear" w:color="auto" w:fill="auto"/>
          </w:tcPr>
          <w:p w:rsidR="0006297C" w:rsidRPr="008F1DC0" w:rsidDel="00F61CB3" w:rsidRDefault="0006297C" w:rsidP="006137EB">
            <w:pPr>
              <w:spacing w:after="0"/>
              <w:rPr>
                <w:del w:id="1722" w:author="Khánh Cao Duy" w:date="2015-08-26T11:10:00Z"/>
                <w:rFonts w:ascii="Times New Roman" w:eastAsia="Calibri" w:hAnsi="Times New Roman"/>
                <w:sz w:val="26"/>
                <w:szCs w:val="26"/>
              </w:rPr>
            </w:pPr>
            <w:del w:id="1723" w:author="Khánh Cao Duy" w:date="2015-08-26T11:10:00Z">
              <w:r w:rsidRPr="008F1DC0" w:rsidDel="00F61CB3">
                <w:rPr>
                  <w:rFonts w:ascii="Times New Roman" w:eastAsia="Calibri" w:hAnsi="Times New Roman"/>
                  <w:sz w:val="26"/>
                  <w:szCs w:val="26"/>
                </w:rPr>
                <w:delText>Shop owner</w:delText>
              </w:r>
            </w:del>
          </w:p>
        </w:tc>
      </w:tr>
      <w:tr w:rsidR="0006297C" w:rsidRPr="008F1DC0" w:rsidDel="00F61CB3" w:rsidTr="006137EB">
        <w:trPr>
          <w:del w:id="1724" w:author="Khánh Cao Duy" w:date="2015-08-26T11:10:00Z"/>
        </w:trPr>
        <w:tc>
          <w:tcPr>
            <w:tcW w:w="2300" w:type="dxa"/>
            <w:gridSpan w:val="2"/>
            <w:shd w:val="clear" w:color="auto" w:fill="D5DCE4"/>
          </w:tcPr>
          <w:p w:rsidR="0006297C" w:rsidRPr="008F1DC0" w:rsidDel="00F61CB3" w:rsidRDefault="0006297C" w:rsidP="006137EB">
            <w:pPr>
              <w:spacing w:after="0"/>
              <w:rPr>
                <w:del w:id="1725" w:author="Khánh Cao Duy" w:date="2015-08-26T11:10:00Z"/>
                <w:rFonts w:ascii="Times New Roman" w:eastAsia="Calibri" w:hAnsi="Times New Roman"/>
                <w:b/>
                <w:sz w:val="26"/>
                <w:szCs w:val="26"/>
              </w:rPr>
            </w:pPr>
            <w:del w:id="1726" w:author="Khánh Cao Duy" w:date="2015-08-26T11:10:00Z">
              <w:r w:rsidRPr="008F1DC0" w:rsidDel="00F61CB3">
                <w:rPr>
                  <w:rFonts w:ascii="Times New Roman" w:eastAsia="Calibri" w:hAnsi="Times New Roman"/>
                  <w:b/>
                  <w:sz w:val="26"/>
                  <w:szCs w:val="26"/>
                </w:rPr>
                <w:delText>Description</w:delText>
              </w:r>
            </w:del>
          </w:p>
        </w:tc>
        <w:tc>
          <w:tcPr>
            <w:tcW w:w="6945" w:type="dxa"/>
            <w:gridSpan w:val="3"/>
            <w:shd w:val="clear" w:color="auto" w:fill="auto"/>
          </w:tcPr>
          <w:p w:rsidR="0006297C" w:rsidRPr="008F1DC0" w:rsidDel="00F61CB3" w:rsidRDefault="0006297C" w:rsidP="006137EB">
            <w:pPr>
              <w:spacing w:after="0"/>
              <w:rPr>
                <w:del w:id="1727" w:author="Khánh Cao Duy" w:date="2015-08-26T11:10:00Z"/>
                <w:rFonts w:ascii="Times New Roman" w:eastAsia="Calibri" w:hAnsi="Times New Roman"/>
                <w:sz w:val="26"/>
                <w:szCs w:val="26"/>
              </w:rPr>
            </w:pPr>
            <w:del w:id="1728" w:author="Khánh Cao Duy" w:date="2015-08-26T11:10:00Z">
              <w:r w:rsidRPr="008F1DC0" w:rsidDel="00F61CB3">
                <w:rPr>
                  <w:rFonts w:ascii="Times New Roman" w:eastAsia="Calibri" w:hAnsi="Times New Roman"/>
                  <w:sz w:val="26"/>
                  <w:szCs w:val="26"/>
                </w:rPr>
                <w:delText>Can import information of customers to database</w:delText>
              </w:r>
            </w:del>
          </w:p>
        </w:tc>
      </w:tr>
      <w:tr w:rsidR="0006297C" w:rsidRPr="008F1DC0" w:rsidDel="00F61CB3" w:rsidTr="006137EB">
        <w:trPr>
          <w:del w:id="1729" w:author="Khánh Cao Duy" w:date="2015-08-26T11:10:00Z"/>
        </w:trPr>
        <w:tc>
          <w:tcPr>
            <w:tcW w:w="2300" w:type="dxa"/>
            <w:gridSpan w:val="2"/>
            <w:shd w:val="clear" w:color="auto" w:fill="D5DCE4"/>
          </w:tcPr>
          <w:p w:rsidR="0006297C" w:rsidRPr="008F1DC0" w:rsidDel="00F61CB3" w:rsidRDefault="0006297C" w:rsidP="006137EB">
            <w:pPr>
              <w:spacing w:after="0"/>
              <w:rPr>
                <w:del w:id="1730" w:author="Khánh Cao Duy" w:date="2015-08-26T11:10:00Z"/>
                <w:rFonts w:ascii="Times New Roman" w:eastAsia="Calibri" w:hAnsi="Times New Roman"/>
                <w:b/>
                <w:sz w:val="26"/>
                <w:szCs w:val="26"/>
              </w:rPr>
            </w:pPr>
            <w:del w:id="1731" w:author="Khánh Cao Duy" w:date="2015-08-26T11:10:00Z">
              <w:r w:rsidRPr="008F1DC0" w:rsidDel="00F61CB3">
                <w:rPr>
                  <w:rFonts w:ascii="Times New Roman" w:eastAsia="Calibri" w:hAnsi="Times New Roman"/>
                  <w:b/>
                  <w:sz w:val="26"/>
                  <w:szCs w:val="26"/>
                </w:rPr>
                <w:delText>Precondition</w:delText>
              </w:r>
            </w:del>
          </w:p>
        </w:tc>
        <w:tc>
          <w:tcPr>
            <w:tcW w:w="6945" w:type="dxa"/>
            <w:gridSpan w:val="3"/>
            <w:shd w:val="clear" w:color="auto" w:fill="auto"/>
          </w:tcPr>
          <w:p w:rsidR="0006297C" w:rsidRPr="008F1DC0" w:rsidDel="00F61CB3" w:rsidRDefault="0006297C" w:rsidP="006137EB">
            <w:pPr>
              <w:spacing w:after="0"/>
              <w:rPr>
                <w:del w:id="1732" w:author="Khánh Cao Duy" w:date="2015-08-26T11:10:00Z"/>
                <w:rFonts w:ascii="Times New Roman" w:eastAsia="Calibri" w:hAnsi="Times New Roman"/>
                <w:sz w:val="26"/>
                <w:szCs w:val="26"/>
              </w:rPr>
            </w:pPr>
            <w:del w:id="1733" w:author="Khánh Cao Duy" w:date="2015-08-26T11:10:00Z">
              <w:r w:rsidRPr="008F1DC0" w:rsidDel="00F61CB3">
                <w:rPr>
                  <w:rFonts w:ascii="Times New Roman" w:eastAsia="Calibri" w:hAnsi="Times New Roman"/>
                  <w:sz w:val="26"/>
                  <w:szCs w:val="26"/>
                </w:rPr>
                <w:delText>Shop owner is logged in management system</w:delText>
              </w:r>
            </w:del>
          </w:p>
        </w:tc>
      </w:tr>
      <w:tr w:rsidR="0006297C" w:rsidRPr="008F1DC0" w:rsidDel="00F61CB3" w:rsidTr="006137EB">
        <w:trPr>
          <w:del w:id="1734" w:author="Khánh Cao Duy" w:date="2015-08-26T11:10:00Z"/>
        </w:trPr>
        <w:tc>
          <w:tcPr>
            <w:tcW w:w="2300" w:type="dxa"/>
            <w:gridSpan w:val="2"/>
            <w:shd w:val="clear" w:color="auto" w:fill="D5DCE4"/>
          </w:tcPr>
          <w:p w:rsidR="0006297C" w:rsidRPr="008F1DC0" w:rsidDel="00F61CB3" w:rsidRDefault="0006297C" w:rsidP="006137EB">
            <w:pPr>
              <w:spacing w:after="0"/>
              <w:rPr>
                <w:del w:id="1735" w:author="Khánh Cao Duy" w:date="2015-08-26T11:10:00Z"/>
                <w:rFonts w:ascii="Times New Roman" w:eastAsia="Calibri" w:hAnsi="Times New Roman"/>
                <w:b/>
                <w:sz w:val="26"/>
                <w:szCs w:val="26"/>
              </w:rPr>
            </w:pPr>
            <w:del w:id="1736" w:author="Khánh Cao Duy" w:date="2015-08-26T11:10:00Z">
              <w:r w:rsidRPr="008F1DC0" w:rsidDel="00F61CB3">
                <w:rPr>
                  <w:rFonts w:ascii="Times New Roman" w:eastAsia="Calibri" w:hAnsi="Times New Roman"/>
                  <w:b/>
                  <w:sz w:val="26"/>
                  <w:szCs w:val="26"/>
                </w:rPr>
                <w:delText>Trigger</w:delText>
              </w:r>
            </w:del>
          </w:p>
        </w:tc>
        <w:tc>
          <w:tcPr>
            <w:tcW w:w="6945" w:type="dxa"/>
            <w:gridSpan w:val="3"/>
            <w:shd w:val="clear" w:color="auto" w:fill="auto"/>
          </w:tcPr>
          <w:p w:rsidR="0006297C" w:rsidRPr="008F1DC0" w:rsidDel="00F61CB3" w:rsidRDefault="0006297C" w:rsidP="006137EB">
            <w:pPr>
              <w:spacing w:after="0"/>
              <w:rPr>
                <w:del w:id="1737" w:author="Khánh Cao Duy" w:date="2015-08-26T11:10:00Z"/>
                <w:rFonts w:ascii="Times New Roman" w:eastAsia="Calibri" w:hAnsi="Times New Roman"/>
                <w:sz w:val="26"/>
                <w:szCs w:val="26"/>
              </w:rPr>
            </w:pPr>
            <w:del w:id="1738" w:author="Khánh Cao Duy" w:date="2015-08-26T11:10:00Z">
              <w:r w:rsidRPr="008F1DC0" w:rsidDel="00F61CB3">
                <w:rPr>
                  <w:rFonts w:ascii="Times New Roman" w:eastAsia="Calibri" w:hAnsi="Times New Roman"/>
                  <w:sz w:val="26"/>
                  <w:szCs w:val="26"/>
                </w:rPr>
                <w:delText>Import customers correctly</w:delText>
              </w:r>
            </w:del>
          </w:p>
        </w:tc>
      </w:tr>
      <w:tr w:rsidR="0006297C" w:rsidRPr="008F1DC0" w:rsidDel="00F61CB3" w:rsidTr="006137EB">
        <w:trPr>
          <w:del w:id="1739" w:author="Khánh Cao Duy" w:date="2015-08-26T11:10:00Z"/>
        </w:trPr>
        <w:tc>
          <w:tcPr>
            <w:tcW w:w="2300" w:type="dxa"/>
            <w:gridSpan w:val="2"/>
            <w:shd w:val="clear" w:color="auto" w:fill="D5DCE4"/>
          </w:tcPr>
          <w:p w:rsidR="0006297C" w:rsidRPr="008F1DC0" w:rsidDel="00F61CB3" w:rsidRDefault="0006297C" w:rsidP="006137EB">
            <w:pPr>
              <w:spacing w:after="0"/>
              <w:rPr>
                <w:del w:id="1740" w:author="Khánh Cao Duy" w:date="2015-08-26T11:10:00Z"/>
                <w:rFonts w:ascii="Times New Roman" w:eastAsia="Calibri" w:hAnsi="Times New Roman"/>
                <w:b/>
                <w:sz w:val="26"/>
                <w:szCs w:val="26"/>
              </w:rPr>
            </w:pPr>
            <w:del w:id="1741" w:author="Khánh Cao Duy" w:date="2015-08-26T11:10:00Z">
              <w:r w:rsidRPr="008F1DC0" w:rsidDel="00F61CB3">
                <w:rPr>
                  <w:rFonts w:ascii="Times New Roman" w:eastAsia="Calibri" w:hAnsi="Times New Roman"/>
                  <w:b/>
                  <w:sz w:val="26"/>
                  <w:szCs w:val="26"/>
                </w:rPr>
                <w:delText>Post-condition</w:delText>
              </w:r>
            </w:del>
          </w:p>
        </w:tc>
        <w:tc>
          <w:tcPr>
            <w:tcW w:w="6945" w:type="dxa"/>
            <w:gridSpan w:val="3"/>
            <w:shd w:val="clear" w:color="auto" w:fill="auto"/>
          </w:tcPr>
          <w:p w:rsidR="0006297C" w:rsidRPr="008F1DC0" w:rsidDel="00F61CB3" w:rsidRDefault="0006297C" w:rsidP="006137EB">
            <w:pPr>
              <w:spacing w:after="0"/>
              <w:rPr>
                <w:del w:id="1742" w:author="Khánh Cao Duy" w:date="2015-08-26T11:10:00Z"/>
                <w:rFonts w:ascii="Times New Roman" w:eastAsia="Calibri" w:hAnsi="Times New Roman"/>
                <w:sz w:val="26"/>
                <w:szCs w:val="26"/>
              </w:rPr>
            </w:pPr>
            <w:del w:id="1743" w:author="Khánh Cao Duy" w:date="2015-08-26T11:10:00Z">
              <w:r w:rsidRPr="008F1DC0" w:rsidDel="00F61CB3">
                <w:rPr>
                  <w:rFonts w:ascii="Times New Roman" w:eastAsia="Calibri" w:hAnsi="Times New Roman"/>
                  <w:sz w:val="26"/>
                  <w:szCs w:val="26"/>
                </w:rPr>
                <w:delText>Import information of customer to database successfully</w:delText>
              </w:r>
            </w:del>
          </w:p>
        </w:tc>
      </w:tr>
      <w:tr w:rsidR="0006297C" w:rsidRPr="008F1DC0" w:rsidDel="00F61CB3" w:rsidTr="006137EB">
        <w:trPr>
          <w:del w:id="1744" w:author="Khánh Cao Duy" w:date="2015-08-26T11:10:00Z"/>
        </w:trPr>
        <w:tc>
          <w:tcPr>
            <w:tcW w:w="9245" w:type="dxa"/>
            <w:gridSpan w:val="5"/>
            <w:shd w:val="clear" w:color="auto" w:fill="D5DCE4"/>
          </w:tcPr>
          <w:p w:rsidR="0006297C" w:rsidRPr="008F1DC0" w:rsidDel="00F61CB3" w:rsidRDefault="0006297C" w:rsidP="006137EB">
            <w:pPr>
              <w:spacing w:after="0"/>
              <w:rPr>
                <w:del w:id="1745" w:author="Khánh Cao Duy" w:date="2015-08-26T11:10:00Z"/>
                <w:rFonts w:ascii="Times New Roman" w:eastAsia="Calibri" w:hAnsi="Times New Roman"/>
                <w:b/>
                <w:sz w:val="26"/>
                <w:szCs w:val="26"/>
              </w:rPr>
            </w:pPr>
            <w:del w:id="1746" w:author="Khánh Cao Duy" w:date="2015-08-26T11:10:00Z">
              <w:r w:rsidRPr="008F1DC0" w:rsidDel="00F61CB3">
                <w:rPr>
                  <w:rFonts w:ascii="Times New Roman" w:eastAsia="Calibri" w:hAnsi="Times New Roman"/>
                  <w:b/>
                  <w:sz w:val="26"/>
                  <w:szCs w:val="26"/>
                </w:rPr>
                <w:delText>Main flows</w:delText>
              </w:r>
            </w:del>
          </w:p>
        </w:tc>
      </w:tr>
      <w:tr w:rsidR="0006297C" w:rsidRPr="008F1DC0" w:rsidDel="00F61CB3" w:rsidTr="006137EB">
        <w:trPr>
          <w:del w:id="1747" w:author="Khánh Cao Duy" w:date="2015-08-26T11:10:00Z"/>
        </w:trPr>
        <w:tc>
          <w:tcPr>
            <w:tcW w:w="823" w:type="dxa"/>
            <w:shd w:val="clear" w:color="auto" w:fill="D5DCE4"/>
          </w:tcPr>
          <w:p w:rsidR="0006297C" w:rsidRPr="008F1DC0" w:rsidDel="00F61CB3" w:rsidRDefault="0006297C" w:rsidP="006137EB">
            <w:pPr>
              <w:spacing w:after="0"/>
              <w:rPr>
                <w:del w:id="1748" w:author="Khánh Cao Duy" w:date="2015-08-26T11:10:00Z"/>
                <w:rFonts w:ascii="Times New Roman" w:eastAsia="Calibri" w:hAnsi="Times New Roman"/>
                <w:b/>
                <w:sz w:val="26"/>
                <w:szCs w:val="26"/>
              </w:rPr>
            </w:pPr>
            <w:del w:id="1749" w:author="Khánh Cao Duy" w:date="2015-08-26T11:10:00Z">
              <w:r w:rsidRPr="008F1DC0" w:rsidDel="00F61CB3">
                <w:rPr>
                  <w:rFonts w:ascii="Times New Roman" w:eastAsia="Calibri" w:hAnsi="Times New Roman"/>
                  <w:b/>
                  <w:sz w:val="26"/>
                  <w:szCs w:val="26"/>
                </w:rPr>
                <w:delText>Step</w:delText>
              </w:r>
            </w:del>
          </w:p>
        </w:tc>
        <w:tc>
          <w:tcPr>
            <w:tcW w:w="1477" w:type="dxa"/>
            <w:shd w:val="clear" w:color="auto" w:fill="D5DCE4"/>
          </w:tcPr>
          <w:p w:rsidR="0006297C" w:rsidRPr="008F1DC0" w:rsidDel="00F61CB3" w:rsidRDefault="0006297C" w:rsidP="006137EB">
            <w:pPr>
              <w:spacing w:after="0"/>
              <w:rPr>
                <w:del w:id="1750" w:author="Khánh Cao Duy" w:date="2015-08-26T11:10:00Z"/>
                <w:rFonts w:ascii="Times New Roman" w:eastAsia="Calibri" w:hAnsi="Times New Roman"/>
                <w:b/>
                <w:sz w:val="26"/>
                <w:szCs w:val="26"/>
              </w:rPr>
            </w:pPr>
            <w:del w:id="1751" w:author="Khánh Cao Duy" w:date="2015-08-26T11:10:00Z">
              <w:r w:rsidRPr="008F1DC0" w:rsidDel="00F61CB3">
                <w:rPr>
                  <w:rFonts w:ascii="Times New Roman" w:eastAsia="Calibri" w:hAnsi="Times New Roman"/>
                  <w:b/>
                  <w:sz w:val="26"/>
                  <w:szCs w:val="26"/>
                </w:rPr>
                <w:delText>Actor</w:delText>
              </w:r>
            </w:del>
          </w:p>
        </w:tc>
        <w:tc>
          <w:tcPr>
            <w:tcW w:w="6945" w:type="dxa"/>
            <w:gridSpan w:val="3"/>
            <w:shd w:val="clear" w:color="auto" w:fill="D5DCE4"/>
          </w:tcPr>
          <w:p w:rsidR="0006297C" w:rsidRPr="008F1DC0" w:rsidDel="00F61CB3" w:rsidRDefault="0006297C" w:rsidP="006137EB">
            <w:pPr>
              <w:spacing w:after="0"/>
              <w:rPr>
                <w:del w:id="1752" w:author="Khánh Cao Duy" w:date="2015-08-26T11:10:00Z"/>
                <w:rFonts w:ascii="Times New Roman" w:eastAsia="Calibri" w:hAnsi="Times New Roman"/>
                <w:b/>
                <w:sz w:val="26"/>
                <w:szCs w:val="26"/>
              </w:rPr>
            </w:pPr>
            <w:del w:id="1753" w:author="Khánh Cao Duy" w:date="2015-08-26T11:10:00Z">
              <w:r w:rsidRPr="008F1DC0" w:rsidDel="00F61CB3">
                <w:rPr>
                  <w:rFonts w:ascii="Times New Roman" w:eastAsia="Calibri" w:hAnsi="Times New Roman"/>
                  <w:b/>
                  <w:sz w:val="26"/>
                  <w:szCs w:val="26"/>
                </w:rPr>
                <w:delText>Action</w:delText>
              </w:r>
            </w:del>
          </w:p>
        </w:tc>
      </w:tr>
      <w:tr w:rsidR="0006297C" w:rsidRPr="008F1DC0" w:rsidDel="00F61CB3" w:rsidTr="006137EB">
        <w:trPr>
          <w:del w:id="1754" w:author="Khánh Cao Duy" w:date="2015-08-26T11:10:00Z"/>
        </w:trPr>
        <w:tc>
          <w:tcPr>
            <w:tcW w:w="823" w:type="dxa"/>
            <w:shd w:val="clear" w:color="auto" w:fill="auto"/>
          </w:tcPr>
          <w:p w:rsidR="0006297C" w:rsidRPr="008F1DC0" w:rsidDel="00F61CB3" w:rsidRDefault="0006297C" w:rsidP="006137EB">
            <w:pPr>
              <w:spacing w:after="0"/>
              <w:rPr>
                <w:del w:id="1755" w:author="Khánh Cao Duy" w:date="2015-08-26T11:10:00Z"/>
                <w:rFonts w:ascii="Times New Roman" w:eastAsia="Calibri" w:hAnsi="Times New Roman"/>
                <w:sz w:val="26"/>
                <w:szCs w:val="26"/>
              </w:rPr>
            </w:pPr>
            <w:del w:id="1756" w:author="Khánh Cao Duy" w:date="2015-08-26T11:10:00Z">
              <w:r w:rsidRPr="008F1DC0" w:rsidDel="00F61CB3">
                <w:rPr>
                  <w:rFonts w:ascii="Times New Roman" w:eastAsia="Calibri" w:hAnsi="Times New Roman"/>
                  <w:sz w:val="26"/>
                  <w:szCs w:val="26"/>
                </w:rPr>
                <w:delText>1</w:delText>
              </w:r>
            </w:del>
          </w:p>
        </w:tc>
        <w:tc>
          <w:tcPr>
            <w:tcW w:w="1477" w:type="dxa"/>
            <w:shd w:val="clear" w:color="auto" w:fill="auto"/>
          </w:tcPr>
          <w:p w:rsidR="0006297C" w:rsidRPr="008F1DC0" w:rsidDel="00F61CB3" w:rsidRDefault="0006297C" w:rsidP="006137EB">
            <w:pPr>
              <w:spacing w:after="0"/>
              <w:rPr>
                <w:del w:id="1757" w:author="Khánh Cao Duy" w:date="2015-08-26T11:10:00Z"/>
                <w:rFonts w:ascii="Times New Roman" w:eastAsia="Calibri" w:hAnsi="Times New Roman"/>
                <w:sz w:val="26"/>
                <w:szCs w:val="26"/>
              </w:rPr>
            </w:pPr>
            <w:del w:id="1758"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759" w:author="Khánh Cao Duy" w:date="2015-08-26T11:10:00Z"/>
                <w:rFonts w:ascii="Times New Roman" w:eastAsia="Calibri" w:hAnsi="Times New Roman"/>
                <w:sz w:val="26"/>
                <w:szCs w:val="26"/>
              </w:rPr>
            </w:pPr>
            <w:del w:id="1760" w:author="Khánh Cao Duy" w:date="2015-08-26T11:10:00Z">
              <w:r w:rsidRPr="008F1DC0" w:rsidDel="00F61CB3">
                <w:rPr>
                  <w:rFonts w:ascii="Times New Roman" w:eastAsia="Calibri" w:hAnsi="Times New Roman"/>
                  <w:sz w:val="26"/>
                  <w:szCs w:val="26"/>
                </w:rPr>
                <w:delText>Click “Khách hàng” button on menu bar</w:delText>
              </w:r>
            </w:del>
          </w:p>
        </w:tc>
      </w:tr>
      <w:tr w:rsidR="0006297C" w:rsidRPr="008F1DC0" w:rsidDel="00F61CB3" w:rsidTr="006137EB">
        <w:trPr>
          <w:del w:id="1761" w:author="Khánh Cao Duy" w:date="2015-08-26T11:10:00Z"/>
        </w:trPr>
        <w:tc>
          <w:tcPr>
            <w:tcW w:w="823" w:type="dxa"/>
            <w:shd w:val="clear" w:color="auto" w:fill="auto"/>
          </w:tcPr>
          <w:p w:rsidR="0006297C" w:rsidRPr="008F1DC0" w:rsidDel="00F61CB3" w:rsidRDefault="0006297C" w:rsidP="006137EB">
            <w:pPr>
              <w:spacing w:after="0"/>
              <w:rPr>
                <w:del w:id="1762" w:author="Khánh Cao Duy" w:date="2015-08-26T11:10:00Z"/>
                <w:rFonts w:ascii="Times New Roman" w:eastAsia="Calibri" w:hAnsi="Times New Roman"/>
                <w:sz w:val="26"/>
                <w:szCs w:val="26"/>
              </w:rPr>
            </w:pPr>
            <w:del w:id="1763" w:author="Khánh Cao Duy" w:date="2015-08-26T11:10:00Z">
              <w:r w:rsidRPr="008F1DC0" w:rsidDel="00F61CB3">
                <w:rPr>
                  <w:rFonts w:ascii="Times New Roman" w:eastAsia="Calibri" w:hAnsi="Times New Roman"/>
                  <w:sz w:val="26"/>
                  <w:szCs w:val="26"/>
                </w:rPr>
                <w:delText>2</w:delText>
              </w:r>
            </w:del>
          </w:p>
        </w:tc>
        <w:tc>
          <w:tcPr>
            <w:tcW w:w="1477" w:type="dxa"/>
            <w:shd w:val="clear" w:color="auto" w:fill="auto"/>
          </w:tcPr>
          <w:p w:rsidR="0006297C" w:rsidRPr="008F1DC0" w:rsidDel="00F61CB3" w:rsidRDefault="0006297C" w:rsidP="006137EB">
            <w:pPr>
              <w:spacing w:after="0"/>
              <w:rPr>
                <w:del w:id="1764" w:author="Khánh Cao Duy" w:date="2015-08-26T11:10:00Z"/>
                <w:rFonts w:ascii="Times New Roman" w:eastAsia="Calibri" w:hAnsi="Times New Roman"/>
                <w:sz w:val="26"/>
                <w:szCs w:val="26"/>
              </w:rPr>
            </w:pPr>
            <w:del w:id="1765" w:author="Khánh Cao Duy" w:date="2015-08-26T11:10:00Z">
              <w:r w:rsidRPr="008F1DC0" w:rsidDel="00F61CB3">
                <w:rPr>
                  <w:rFonts w:ascii="Times New Roman" w:eastAsia="Calibri" w:hAnsi="Times New Roman"/>
                  <w:sz w:val="26"/>
                  <w:szCs w:val="26"/>
                </w:rPr>
                <w:delText>System</w:delText>
              </w:r>
            </w:del>
          </w:p>
        </w:tc>
        <w:tc>
          <w:tcPr>
            <w:tcW w:w="6945" w:type="dxa"/>
            <w:gridSpan w:val="3"/>
            <w:shd w:val="clear" w:color="auto" w:fill="auto"/>
          </w:tcPr>
          <w:p w:rsidR="0006297C" w:rsidRPr="008F1DC0" w:rsidDel="00F61CB3" w:rsidRDefault="0006297C" w:rsidP="006137EB">
            <w:pPr>
              <w:spacing w:after="0"/>
              <w:rPr>
                <w:del w:id="1766" w:author="Khánh Cao Duy" w:date="2015-08-26T11:10:00Z"/>
                <w:rFonts w:ascii="Times New Roman" w:eastAsia="Calibri" w:hAnsi="Times New Roman"/>
                <w:sz w:val="26"/>
                <w:szCs w:val="26"/>
              </w:rPr>
            </w:pPr>
            <w:del w:id="1767" w:author="Khánh Cao Duy" w:date="2015-08-26T11:10:00Z">
              <w:r w:rsidRPr="008F1DC0" w:rsidDel="00F61CB3">
                <w:rPr>
                  <w:rFonts w:ascii="Times New Roman" w:eastAsia="Calibri" w:hAnsi="Times New Roman"/>
                  <w:sz w:val="26"/>
                  <w:szCs w:val="26"/>
                </w:rPr>
                <w:delText>Display list all customers page</w:delText>
              </w:r>
            </w:del>
          </w:p>
        </w:tc>
      </w:tr>
      <w:tr w:rsidR="0006297C" w:rsidRPr="008F1DC0" w:rsidDel="00F61CB3" w:rsidTr="006137EB">
        <w:trPr>
          <w:del w:id="1768" w:author="Khánh Cao Duy" w:date="2015-08-26T11:10:00Z"/>
        </w:trPr>
        <w:tc>
          <w:tcPr>
            <w:tcW w:w="823" w:type="dxa"/>
            <w:shd w:val="clear" w:color="auto" w:fill="auto"/>
          </w:tcPr>
          <w:p w:rsidR="0006297C" w:rsidRPr="008F1DC0" w:rsidDel="00F61CB3" w:rsidRDefault="0006297C" w:rsidP="006137EB">
            <w:pPr>
              <w:spacing w:after="0"/>
              <w:rPr>
                <w:del w:id="1769" w:author="Khánh Cao Duy" w:date="2015-08-26T11:10:00Z"/>
                <w:rFonts w:ascii="Times New Roman" w:eastAsia="Calibri" w:hAnsi="Times New Roman"/>
                <w:sz w:val="26"/>
                <w:szCs w:val="26"/>
              </w:rPr>
            </w:pPr>
            <w:del w:id="1770" w:author="Khánh Cao Duy" w:date="2015-08-26T11:10:00Z">
              <w:r w:rsidRPr="008F1DC0" w:rsidDel="00F61CB3">
                <w:rPr>
                  <w:rFonts w:ascii="Times New Roman" w:eastAsia="Calibri" w:hAnsi="Times New Roman"/>
                  <w:sz w:val="26"/>
                  <w:szCs w:val="26"/>
                </w:rPr>
                <w:delText>3</w:delText>
              </w:r>
            </w:del>
          </w:p>
        </w:tc>
        <w:tc>
          <w:tcPr>
            <w:tcW w:w="1477" w:type="dxa"/>
            <w:shd w:val="clear" w:color="auto" w:fill="auto"/>
          </w:tcPr>
          <w:p w:rsidR="0006297C" w:rsidRPr="008F1DC0" w:rsidDel="00F61CB3" w:rsidRDefault="0006297C" w:rsidP="006137EB">
            <w:pPr>
              <w:spacing w:after="0"/>
              <w:rPr>
                <w:del w:id="1771" w:author="Khánh Cao Duy" w:date="2015-08-26T11:10:00Z"/>
                <w:rFonts w:ascii="Times New Roman" w:eastAsia="Calibri" w:hAnsi="Times New Roman"/>
                <w:sz w:val="26"/>
                <w:szCs w:val="26"/>
              </w:rPr>
            </w:pPr>
            <w:del w:id="1772"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773" w:author="Khánh Cao Duy" w:date="2015-08-26T11:10:00Z"/>
                <w:rFonts w:ascii="Times New Roman" w:eastAsia="Calibri" w:hAnsi="Times New Roman"/>
                <w:sz w:val="26"/>
                <w:szCs w:val="26"/>
              </w:rPr>
            </w:pPr>
            <w:del w:id="1774" w:author="Khánh Cao Duy" w:date="2015-08-26T11:10:00Z">
              <w:r w:rsidRPr="008F1DC0" w:rsidDel="00F61CB3">
                <w:rPr>
                  <w:rFonts w:ascii="Times New Roman" w:eastAsia="Calibri" w:hAnsi="Times New Roman"/>
                  <w:sz w:val="26"/>
                  <w:szCs w:val="26"/>
                </w:rPr>
                <w:delText>Click “Import customer” button</w:delText>
              </w:r>
            </w:del>
          </w:p>
        </w:tc>
      </w:tr>
      <w:tr w:rsidR="0006297C" w:rsidRPr="008F1DC0" w:rsidDel="00F61CB3" w:rsidTr="006137EB">
        <w:trPr>
          <w:del w:id="1775" w:author="Khánh Cao Duy" w:date="2015-08-26T11:10:00Z"/>
        </w:trPr>
        <w:tc>
          <w:tcPr>
            <w:tcW w:w="823" w:type="dxa"/>
            <w:shd w:val="clear" w:color="auto" w:fill="auto"/>
          </w:tcPr>
          <w:p w:rsidR="0006297C" w:rsidRPr="008F1DC0" w:rsidDel="00F61CB3" w:rsidRDefault="0006297C" w:rsidP="006137EB">
            <w:pPr>
              <w:spacing w:after="0"/>
              <w:rPr>
                <w:del w:id="1776" w:author="Khánh Cao Duy" w:date="2015-08-26T11:10:00Z"/>
                <w:rFonts w:ascii="Times New Roman" w:eastAsia="Calibri" w:hAnsi="Times New Roman"/>
                <w:sz w:val="26"/>
                <w:szCs w:val="26"/>
              </w:rPr>
            </w:pPr>
            <w:del w:id="1777" w:author="Khánh Cao Duy" w:date="2015-08-26T11:10:00Z">
              <w:r w:rsidRPr="008F1DC0" w:rsidDel="00F61CB3">
                <w:rPr>
                  <w:rFonts w:ascii="Times New Roman" w:eastAsia="Calibri" w:hAnsi="Times New Roman"/>
                  <w:sz w:val="26"/>
                  <w:szCs w:val="26"/>
                </w:rPr>
                <w:delText>4</w:delText>
              </w:r>
            </w:del>
          </w:p>
        </w:tc>
        <w:tc>
          <w:tcPr>
            <w:tcW w:w="1477" w:type="dxa"/>
            <w:shd w:val="clear" w:color="auto" w:fill="auto"/>
          </w:tcPr>
          <w:p w:rsidR="0006297C" w:rsidRPr="008F1DC0" w:rsidDel="00F61CB3" w:rsidRDefault="0006297C" w:rsidP="006137EB">
            <w:pPr>
              <w:spacing w:after="0"/>
              <w:rPr>
                <w:del w:id="1778" w:author="Khánh Cao Duy" w:date="2015-08-26T11:10:00Z"/>
                <w:rFonts w:ascii="Times New Roman" w:eastAsia="Calibri" w:hAnsi="Times New Roman"/>
                <w:sz w:val="26"/>
                <w:szCs w:val="26"/>
              </w:rPr>
            </w:pPr>
            <w:del w:id="1779" w:author="Khánh Cao Duy" w:date="2015-08-26T11:10:00Z">
              <w:r w:rsidRPr="008F1DC0" w:rsidDel="00F61CB3">
                <w:rPr>
                  <w:rFonts w:ascii="Times New Roman" w:eastAsia="Calibri" w:hAnsi="Times New Roman"/>
                  <w:sz w:val="26"/>
                  <w:szCs w:val="26"/>
                </w:rPr>
                <w:delText>System</w:delText>
              </w:r>
            </w:del>
          </w:p>
        </w:tc>
        <w:tc>
          <w:tcPr>
            <w:tcW w:w="6945" w:type="dxa"/>
            <w:gridSpan w:val="3"/>
            <w:shd w:val="clear" w:color="auto" w:fill="auto"/>
          </w:tcPr>
          <w:p w:rsidR="0006297C" w:rsidRPr="008F1DC0" w:rsidDel="00F61CB3" w:rsidRDefault="0006297C" w:rsidP="006137EB">
            <w:pPr>
              <w:spacing w:after="0"/>
              <w:rPr>
                <w:del w:id="1780" w:author="Khánh Cao Duy" w:date="2015-08-26T11:10:00Z"/>
                <w:rFonts w:ascii="Times New Roman" w:eastAsia="Calibri" w:hAnsi="Times New Roman"/>
                <w:sz w:val="26"/>
                <w:szCs w:val="26"/>
              </w:rPr>
            </w:pPr>
            <w:del w:id="1781" w:author="Khánh Cao Duy" w:date="2015-08-26T11:10:00Z">
              <w:r w:rsidRPr="008F1DC0" w:rsidDel="00F61CB3">
                <w:rPr>
                  <w:rFonts w:ascii="Times New Roman" w:eastAsia="Calibri" w:hAnsi="Times New Roman"/>
                  <w:sz w:val="26"/>
                  <w:szCs w:val="26"/>
                </w:rPr>
                <w:delText>Display import file list of customers screen</w:delText>
              </w:r>
            </w:del>
          </w:p>
        </w:tc>
      </w:tr>
      <w:tr w:rsidR="0006297C" w:rsidRPr="008F1DC0" w:rsidDel="00F61CB3" w:rsidTr="006137EB">
        <w:trPr>
          <w:del w:id="1782" w:author="Khánh Cao Duy" w:date="2015-08-26T11:10:00Z"/>
        </w:trPr>
        <w:tc>
          <w:tcPr>
            <w:tcW w:w="823" w:type="dxa"/>
            <w:shd w:val="clear" w:color="auto" w:fill="auto"/>
          </w:tcPr>
          <w:p w:rsidR="0006297C" w:rsidRPr="008F1DC0" w:rsidDel="00F61CB3" w:rsidRDefault="0006297C" w:rsidP="006137EB">
            <w:pPr>
              <w:spacing w:after="0"/>
              <w:rPr>
                <w:del w:id="1783" w:author="Khánh Cao Duy" w:date="2015-08-26T11:10:00Z"/>
                <w:rFonts w:ascii="Times New Roman" w:eastAsia="Calibri" w:hAnsi="Times New Roman"/>
                <w:sz w:val="26"/>
                <w:szCs w:val="26"/>
              </w:rPr>
            </w:pPr>
            <w:del w:id="1784" w:author="Khánh Cao Duy" w:date="2015-08-26T11:10:00Z">
              <w:r w:rsidRPr="008F1DC0" w:rsidDel="00F61CB3">
                <w:rPr>
                  <w:rFonts w:ascii="Times New Roman" w:eastAsia="Calibri" w:hAnsi="Times New Roman"/>
                  <w:sz w:val="26"/>
                  <w:szCs w:val="26"/>
                </w:rPr>
                <w:delText>5</w:delText>
              </w:r>
            </w:del>
          </w:p>
        </w:tc>
        <w:tc>
          <w:tcPr>
            <w:tcW w:w="1477" w:type="dxa"/>
            <w:shd w:val="clear" w:color="auto" w:fill="auto"/>
          </w:tcPr>
          <w:p w:rsidR="0006297C" w:rsidRPr="008F1DC0" w:rsidDel="00F61CB3" w:rsidRDefault="0006297C" w:rsidP="006137EB">
            <w:pPr>
              <w:spacing w:after="0"/>
              <w:rPr>
                <w:del w:id="1785" w:author="Khánh Cao Duy" w:date="2015-08-26T11:10:00Z"/>
                <w:rFonts w:ascii="Times New Roman" w:eastAsia="Calibri" w:hAnsi="Times New Roman"/>
                <w:sz w:val="26"/>
                <w:szCs w:val="26"/>
              </w:rPr>
            </w:pPr>
            <w:del w:id="1786"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787" w:author="Khánh Cao Duy" w:date="2015-08-26T11:10:00Z"/>
                <w:rFonts w:ascii="Times New Roman" w:eastAsia="Calibri" w:hAnsi="Times New Roman"/>
                <w:sz w:val="26"/>
                <w:szCs w:val="26"/>
              </w:rPr>
            </w:pPr>
            <w:del w:id="1788" w:author="Khánh Cao Duy" w:date="2015-08-26T11:10:00Z">
              <w:r w:rsidRPr="008F1DC0" w:rsidDel="00F61CB3">
                <w:rPr>
                  <w:rFonts w:ascii="Times New Roman" w:eastAsia="Calibri" w:hAnsi="Times New Roman"/>
                  <w:sz w:val="26"/>
                  <w:szCs w:val="26"/>
                </w:rPr>
                <w:delText>Select file from computer then upload file to system</w:delText>
              </w:r>
            </w:del>
          </w:p>
        </w:tc>
      </w:tr>
      <w:tr w:rsidR="0006297C" w:rsidRPr="008F1DC0" w:rsidDel="00F61CB3" w:rsidTr="006137EB">
        <w:trPr>
          <w:del w:id="1789" w:author="Khánh Cao Duy" w:date="2015-08-26T11:10:00Z"/>
        </w:trPr>
        <w:tc>
          <w:tcPr>
            <w:tcW w:w="823" w:type="dxa"/>
            <w:shd w:val="clear" w:color="auto" w:fill="auto"/>
          </w:tcPr>
          <w:p w:rsidR="0006297C" w:rsidRPr="008F1DC0" w:rsidDel="00F61CB3" w:rsidRDefault="0006297C" w:rsidP="006137EB">
            <w:pPr>
              <w:spacing w:after="0"/>
              <w:rPr>
                <w:del w:id="1790" w:author="Khánh Cao Duy" w:date="2015-08-26T11:10:00Z"/>
                <w:rFonts w:ascii="Times New Roman" w:eastAsia="Calibri" w:hAnsi="Times New Roman"/>
                <w:sz w:val="26"/>
                <w:szCs w:val="26"/>
              </w:rPr>
            </w:pPr>
            <w:del w:id="1791" w:author="Khánh Cao Duy" w:date="2015-08-26T11:10:00Z">
              <w:r w:rsidRPr="008F1DC0" w:rsidDel="00F61CB3">
                <w:rPr>
                  <w:rFonts w:ascii="Times New Roman" w:eastAsia="Calibri" w:hAnsi="Times New Roman"/>
                  <w:sz w:val="26"/>
                  <w:szCs w:val="26"/>
                </w:rPr>
                <w:delText>6</w:delText>
              </w:r>
            </w:del>
          </w:p>
        </w:tc>
        <w:tc>
          <w:tcPr>
            <w:tcW w:w="1477" w:type="dxa"/>
            <w:shd w:val="clear" w:color="auto" w:fill="auto"/>
          </w:tcPr>
          <w:p w:rsidR="0006297C" w:rsidRPr="008F1DC0" w:rsidDel="00F61CB3" w:rsidRDefault="0006297C" w:rsidP="006137EB">
            <w:pPr>
              <w:spacing w:after="0"/>
              <w:rPr>
                <w:del w:id="1792" w:author="Khánh Cao Duy" w:date="2015-08-26T11:10:00Z"/>
                <w:rFonts w:ascii="Times New Roman" w:eastAsia="Calibri" w:hAnsi="Times New Roman"/>
                <w:sz w:val="26"/>
                <w:szCs w:val="26"/>
              </w:rPr>
            </w:pPr>
            <w:del w:id="1793" w:author="Khánh Cao Duy" w:date="2015-08-26T11:10:00Z">
              <w:r w:rsidRPr="008F1DC0" w:rsidDel="00F61CB3">
                <w:rPr>
                  <w:rFonts w:ascii="Times New Roman" w:eastAsia="Calibri" w:hAnsi="Times New Roman"/>
                  <w:sz w:val="26"/>
                  <w:szCs w:val="26"/>
                </w:rPr>
                <w:delText xml:space="preserve">System </w:delText>
              </w:r>
            </w:del>
          </w:p>
        </w:tc>
        <w:tc>
          <w:tcPr>
            <w:tcW w:w="6945" w:type="dxa"/>
            <w:gridSpan w:val="3"/>
            <w:shd w:val="clear" w:color="auto" w:fill="auto"/>
          </w:tcPr>
          <w:p w:rsidR="0006297C" w:rsidRPr="008F1DC0" w:rsidDel="00F61CB3" w:rsidRDefault="0006297C" w:rsidP="006137EB">
            <w:pPr>
              <w:spacing w:after="0"/>
              <w:rPr>
                <w:del w:id="1794" w:author="Khánh Cao Duy" w:date="2015-08-26T11:10:00Z"/>
                <w:rFonts w:ascii="Times New Roman" w:eastAsia="Calibri" w:hAnsi="Times New Roman"/>
                <w:sz w:val="26"/>
                <w:szCs w:val="26"/>
              </w:rPr>
            </w:pPr>
            <w:del w:id="1795" w:author="Khánh Cao Duy" w:date="2015-08-26T11:10:00Z">
              <w:r w:rsidRPr="008F1DC0" w:rsidDel="00F61CB3">
                <w:rPr>
                  <w:rFonts w:ascii="Times New Roman" w:eastAsia="Calibri" w:hAnsi="Times New Roman"/>
                  <w:sz w:val="26"/>
                  <w:szCs w:val="26"/>
                </w:rPr>
                <w:delText>Display message box “Import customer thành công”</w:delText>
              </w:r>
            </w:del>
          </w:p>
        </w:tc>
      </w:tr>
      <w:tr w:rsidR="0006297C" w:rsidRPr="008F1DC0" w:rsidDel="00F61CB3" w:rsidTr="006137EB">
        <w:trPr>
          <w:del w:id="1796" w:author="Khánh Cao Duy" w:date="2015-08-26T11:10:00Z"/>
        </w:trPr>
        <w:tc>
          <w:tcPr>
            <w:tcW w:w="823" w:type="dxa"/>
            <w:shd w:val="clear" w:color="auto" w:fill="auto"/>
          </w:tcPr>
          <w:p w:rsidR="0006297C" w:rsidRPr="008F1DC0" w:rsidDel="00F61CB3" w:rsidRDefault="0006297C" w:rsidP="006137EB">
            <w:pPr>
              <w:spacing w:after="0"/>
              <w:rPr>
                <w:del w:id="1797" w:author="Khánh Cao Duy" w:date="2015-08-26T11:10:00Z"/>
                <w:rFonts w:ascii="Times New Roman" w:eastAsia="Calibri" w:hAnsi="Times New Roman"/>
                <w:sz w:val="26"/>
                <w:szCs w:val="26"/>
              </w:rPr>
            </w:pPr>
            <w:del w:id="1798" w:author="Khánh Cao Duy" w:date="2015-08-26T11:10:00Z">
              <w:r w:rsidRPr="008F1DC0" w:rsidDel="00F61CB3">
                <w:rPr>
                  <w:rFonts w:ascii="Times New Roman" w:eastAsia="Calibri" w:hAnsi="Times New Roman"/>
                  <w:sz w:val="26"/>
                  <w:szCs w:val="26"/>
                </w:rPr>
                <w:delText>7</w:delText>
              </w:r>
            </w:del>
          </w:p>
        </w:tc>
        <w:tc>
          <w:tcPr>
            <w:tcW w:w="1477" w:type="dxa"/>
            <w:shd w:val="clear" w:color="auto" w:fill="auto"/>
          </w:tcPr>
          <w:p w:rsidR="0006297C" w:rsidRPr="008F1DC0" w:rsidDel="00F61CB3" w:rsidRDefault="0006297C" w:rsidP="006137EB">
            <w:pPr>
              <w:spacing w:after="0"/>
              <w:rPr>
                <w:del w:id="1799" w:author="Khánh Cao Duy" w:date="2015-08-26T11:10:00Z"/>
                <w:rFonts w:ascii="Times New Roman" w:eastAsia="Calibri" w:hAnsi="Times New Roman"/>
                <w:sz w:val="26"/>
                <w:szCs w:val="26"/>
              </w:rPr>
            </w:pPr>
            <w:del w:id="1800"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801" w:author="Khánh Cao Duy" w:date="2015-08-26T11:10:00Z"/>
                <w:rFonts w:ascii="Times New Roman" w:eastAsia="Calibri" w:hAnsi="Times New Roman"/>
                <w:sz w:val="26"/>
                <w:szCs w:val="26"/>
              </w:rPr>
            </w:pPr>
            <w:del w:id="1802" w:author="Khánh Cao Duy" w:date="2015-08-26T11:10:00Z">
              <w:r w:rsidRPr="008F1DC0" w:rsidDel="00F61CB3">
                <w:rPr>
                  <w:rFonts w:ascii="Times New Roman" w:eastAsia="Calibri" w:hAnsi="Times New Roman"/>
                  <w:sz w:val="26"/>
                  <w:szCs w:val="26"/>
                </w:rPr>
                <w:delText>Click “Back” button to back list of customers screen</w:delText>
              </w:r>
            </w:del>
          </w:p>
        </w:tc>
      </w:tr>
      <w:tr w:rsidR="0006297C" w:rsidRPr="008F1DC0" w:rsidDel="00F61CB3" w:rsidTr="006137EB">
        <w:trPr>
          <w:del w:id="1803" w:author="Khánh Cao Duy" w:date="2015-08-26T11:10:00Z"/>
        </w:trPr>
        <w:tc>
          <w:tcPr>
            <w:tcW w:w="823" w:type="dxa"/>
            <w:shd w:val="clear" w:color="auto" w:fill="auto"/>
          </w:tcPr>
          <w:p w:rsidR="0006297C" w:rsidRPr="008F1DC0" w:rsidDel="00F61CB3" w:rsidRDefault="0006297C" w:rsidP="006137EB">
            <w:pPr>
              <w:spacing w:after="0"/>
              <w:rPr>
                <w:del w:id="1804" w:author="Khánh Cao Duy" w:date="2015-08-26T11:10:00Z"/>
                <w:rFonts w:ascii="Times New Roman" w:eastAsia="Calibri" w:hAnsi="Times New Roman"/>
                <w:sz w:val="26"/>
                <w:szCs w:val="26"/>
              </w:rPr>
            </w:pPr>
            <w:del w:id="1805" w:author="Khánh Cao Duy" w:date="2015-08-26T11:10:00Z">
              <w:r w:rsidRPr="008F1DC0" w:rsidDel="00F61CB3">
                <w:rPr>
                  <w:rFonts w:ascii="Times New Roman" w:eastAsia="Calibri" w:hAnsi="Times New Roman"/>
                  <w:sz w:val="26"/>
                  <w:szCs w:val="26"/>
                </w:rPr>
                <w:delText>8</w:delText>
              </w:r>
            </w:del>
          </w:p>
        </w:tc>
        <w:tc>
          <w:tcPr>
            <w:tcW w:w="1477" w:type="dxa"/>
            <w:shd w:val="clear" w:color="auto" w:fill="auto"/>
          </w:tcPr>
          <w:p w:rsidR="0006297C" w:rsidRPr="008F1DC0" w:rsidDel="00F61CB3" w:rsidRDefault="0006297C" w:rsidP="006137EB">
            <w:pPr>
              <w:spacing w:after="0"/>
              <w:rPr>
                <w:del w:id="1806" w:author="Khánh Cao Duy" w:date="2015-08-26T11:10:00Z"/>
                <w:rFonts w:ascii="Times New Roman" w:eastAsia="Calibri" w:hAnsi="Times New Roman"/>
                <w:sz w:val="26"/>
                <w:szCs w:val="26"/>
              </w:rPr>
            </w:pPr>
            <w:del w:id="1807" w:author="Khánh Cao Duy" w:date="2015-08-26T11:10:00Z">
              <w:r w:rsidRPr="008F1DC0" w:rsidDel="00F61CB3">
                <w:rPr>
                  <w:rFonts w:ascii="Times New Roman" w:eastAsia="Calibri" w:hAnsi="Times New Roman"/>
                  <w:sz w:val="26"/>
                  <w:szCs w:val="26"/>
                </w:rPr>
                <w:delText>System</w:delText>
              </w:r>
            </w:del>
          </w:p>
        </w:tc>
        <w:tc>
          <w:tcPr>
            <w:tcW w:w="6945" w:type="dxa"/>
            <w:gridSpan w:val="3"/>
            <w:shd w:val="clear" w:color="auto" w:fill="auto"/>
          </w:tcPr>
          <w:p w:rsidR="0006297C" w:rsidRPr="008F1DC0" w:rsidDel="00F61CB3" w:rsidRDefault="0006297C" w:rsidP="006137EB">
            <w:pPr>
              <w:spacing w:after="0"/>
              <w:rPr>
                <w:del w:id="1808" w:author="Khánh Cao Duy" w:date="2015-08-26T11:10:00Z"/>
                <w:rFonts w:ascii="Times New Roman" w:eastAsia="Calibri" w:hAnsi="Times New Roman"/>
                <w:sz w:val="26"/>
                <w:szCs w:val="26"/>
              </w:rPr>
            </w:pPr>
            <w:del w:id="1809" w:author="Khánh Cao Duy" w:date="2015-08-26T11:10:00Z">
              <w:r w:rsidRPr="008F1DC0" w:rsidDel="00F61CB3">
                <w:rPr>
                  <w:rFonts w:ascii="Times New Roman" w:eastAsia="Calibri" w:hAnsi="Times New Roman"/>
                  <w:sz w:val="26"/>
                  <w:szCs w:val="26"/>
                </w:rPr>
                <w:delText>Display all customer was imported to system</w:delText>
              </w:r>
            </w:del>
          </w:p>
        </w:tc>
      </w:tr>
      <w:tr w:rsidR="0006297C" w:rsidRPr="008F1DC0" w:rsidDel="00F61CB3" w:rsidTr="006137EB">
        <w:trPr>
          <w:del w:id="1810" w:author="Khánh Cao Duy" w:date="2015-08-26T11:10:00Z"/>
        </w:trPr>
        <w:tc>
          <w:tcPr>
            <w:tcW w:w="9245" w:type="dxa"/>
            <w:gridSpan w:val="5"/>
            <w:shd w:val="clear" w:color="auto" w:fill="D5DCE4"/>
          </w:tcPr>
          <w:p w:rsidR="0006297C" w:rsidRPr="008F1DC0" w:rsidDel="00F61CB3" w:rsidRDefault="0006297C" w:rsidP="006137EB">
            <w:pPr>
              <w:spacing w:after="0"/>
              <w:rPr>
                <w:del w:id="1811" w:author="Khánh Cao Duy" w:date="2015-08-26T11:10:00Z"/>
                <w:rFonts w:ascii="Times New Roman" w:eastAsia="Calibri" w:hAnsi="Times New Roman"/>
                <w:b/>
                <w:sz w:val="26"/>
                <w:szCs w:val="26"/>
              </w:rPr>
            </w:pPr>
            <w:del w:id="1812" w:author="Khánh Cao Duy" w:date="2015-08-26T11:10:00Z">
              <w:r w:rsidRPr="008F1DC0" w:rsidDel="00F61CB3">
                <w:rPr>
                  <w:rFonts w:ascii="Times New Roman" w:eastAsia="Calibri" w:hAnsi="Times New Roman"/>
                  <w:b/>
                  <w:sz w:val="26"/>
                  <w:szCs w:val="26"/>
                </w:rPr>
                <w:delText>Alternative flows</w:delText>
              </w:r>
            </w:del>
          </w:p>
        </w:tc>
      </w:tr>
      <w:tr w:rsidR="0006297C" w:rsidRPr="008F1DC0" w:rsidDel="00F61CB3" w:rsidTr="006137EB">
        <w:trPr>
          <w:del w:id="1813" w:author="Khánh Cao Duy" w:date="2015-08-26T11:10:00Z"/>
        </w:trPr>
        <w:tc>
          <w:tcPr>
            <w:tcW w:w="9245" w:type="dxa"/>
            <w:gridSpan w:val="5"/>
            <w:shd w:val="clear" w:color="auto" w:fill="auto"/>
          </w:tcPr>
          <w:p w:rsidR="0006297C" w:rsidRPr="008F1DC0" w:rsidDel="00F61CB3" w:rsidRDefault="0006297C" w:rsidP="006137EB">
            <w:pPr>
              <w:spacing w:after="0"/>
              <w:rPr>
                <w:del w:id="1814" w:author="Khánh Cao Duy" w:date="2015-08-26T11:10:00Z"/>
                <w:rFonts w:ascii="Times New Roman" w:eastAsia="Calibri" w:hAnsi="Times New Roman"/>
                <w:sz w:val="26"/>
                <w:szCs w:val="26"/>
              </w:rPr>
            </w:pPr>
            <w:del w:id="1815" w:author="Khánh Cao Duy" w:date="2015-08-26T11:10:00Z">
              <w:r w:rsidRPr="008F1DC0" w:rsidDel="00F61CB3">
                <w:rPr>
                  <w:rFonts w:ascii="Times New Roman" w:eastAsia="Calibri" w:hAnsi="Times New Roman"/>
                  <w:sz w:val="26"/>
                  <w:szCs w:val="26"/>
                </w:rPr>
                <w:delText>N/A</w:delText>
              </w:r>
            </w:del>
          </w:p>
        </w:tc>
      </w:tr>
      <w:tr w:rsidR="0006297C" w:rsidRPr="008F1DC0" w:rsidDel="00F61CB3" w:rsidTr="006137EB">
        <w:trPr>
          <w:del w:id="1816" w:author="Khánh Cao Duy" w:date="2015-08-26T11:10:00Z"/>
        </w:trPr>
        <w:tc>
          <w:tcPr>
            <w:tcW w:w="9245" w:type="dxa"/>
            <w:gridSpan w:val="5"/>
            <w:shd w:val="clear" w:color="auto" w:fill="D5DCE4"/>
          </w:tcPr>
          <w:p w:rsidR="0006297C" w:rsidRPr="008F1DC0" w:rsidDel="00F61CB3" w:rsidRDefault="0006297C" w:rsidP="006137EB">
            <w:pPr>
              <w:spacing w:after="0"/>
              <w:rPr>
                <w:del w:id="1817" w:author="Khánh Cao Duy" w:date="2015-08-26T11:10:00Z"/>
                <w:rFonts w:ascii="Times New Roman" w:eastAsia="Calibri" w:hAnsi="Times New Roman"/>
                <w:sz w:val="26"/>
                <w:szCs w:val="26"/>
              </w:rPr>
            </w:pPr>
            <w:del w:id="1818" w:author="Khánh Cao Duy" w:date="2015-08-26T11:10:00Z">
              <w:r w:rsidRPr="008F1DC0" w:rsidDel="00F61CB3">
                <w:rPr>
                  <w:rFonts w:ascii="Times New Roman" w:eastAsia="Calibri" w:hAnsi="Times New Roman"/>
                  <w:b/>
                  <w:sz w:val="26"/>
                  <w:szCs w:val="26"/>
                </w:rPr>
                <w:delText>Business Rules</w:delText>
              </w:r>
            </w:del>
          </w:p>
        </w:tc>
      </w:tr>
      <w:tr w:rsidR="0006297C" w:rsidRPr="008F1DC0" w:rsidDel="00F61CB3" w:rsidTr="006137EB">
        <w:trPr>
          <w:del w:id="1819" w:author="Khánh Cao Duy" w:date="2015-08-26T11:10:00Z"/>
        </w:trPr>
        <w:tc>
          <w:tcPr>
            <w:tcW w:w="823" w:type="dxa"/>
            <w:shd w:val="clear" w:color="auto" w:fill="D5DCE4"/>
          </w:tcPr>
          <w:p w:rsidR="0006297C" w:rsidRPr="008F1DC0" w:rsidDel="00F61CB3" w:rsidRDefault="0006297C" w:rsidP="006137EB">
            <w:pPr>
              <w:spacing w:after="0"/>
              <w:rPr>
                <w:del w:id="1820" w:author="Khánh Cao Duy" w:date="2015-08-26T11:10:00Z"/>
                <w:rFonts w:ascii="Times New Roman" w:eastAsia="Calibri" w:hAnsi="Times New Roman"/>
                <w:sz w:val="26"/>
                <w:szCs w:val="26"/>
              </w:rPr>
            </w:pPr>
            <w:del w:id="1821" w:author="Khánh Cao Duy" w:date="2015-08-26T11:10:00Z">
              <w:r w:rsidRPr="008F1DC0" w:rsidDel="00F61CB3">
                <w:rPr>
                  <w:rFonts w:ascii="Times New Roman" w:eastAsia="Calibri" w:hAnsi="Times New Roman"/>
                  <w:sz w:val="26"/>
                  <w:szCs w:val="26"/>
                </w:rPr>
                <w:delText>#</w:delText>
              </w:r>
            </w:del>
          </w:p>
        </w:tc>
        <w:tc>
          <w:tcPr>
            <w:tcW w:w="8422" w:type="dxa"/>
            <w:gridSpan w:val="4"/>
            <w:shd w:val="clear" w:color="auto" w:fill="D5DCE4"/>
          </w:tcPr>
          <w:p w:rsidR="0006297C" w:rsidRPr="008F1DC0" w:rsidDel="00F61CB3" w:rsidRDefault="0006297C" w:rsidP="006137EB">
            <w:pPr>
              <w:spacing w:after="0"/>
              <w:rPr>
                <w:del w:id="1822" w:author="Khánh Cao Duy" w:date="2015-08-26T11:10:00Z"/>
                <w:rFonts w:ascii="Times New Roman" w:eastAsia="Calibri" w:hAnsi="Times New Roman"/>
                <w:sz w:val="26"/>
                <w:szCs w:val="26"/>
              </w:rPr>
            </w:pPr>
            <w:del w:id="1823" w:author="Khánh Cao Duy" w:date="2015-08-26T11:10:00Z">
              <w:r w:rsidRPr="008F1DC0" w:rsidDel="00F61CB3">
                <w:rPr>
                  <w:rFonts w:ascii="Times New Roman" w:eastAsia="Calibri" w:hAnsi="Times New Roman"/>
                  <w:b/>
                  <w:sz w:val="26"/>
                  <w:szCs w:val="26"/>
                </w:rPr>
                <w:delText>Rule Description</w:delText>
              </w:r>
            </w:del>
          </w:p>
        </w:tc>
      </w:tr>
      <w:tr w:rsidR="0006297C" w:rsidRPr="008F1DC0" w:rsidDel="00F61CB3" w:rsidTr="006137EB">
        <w:trPr>
          <w:del w:id="1824" w:author="Khánh Cao Duy" w:date="2015-08-26T11:10:00Z"/>
        </w:trPr>
        <w:tc>
          <w:tcPr>
            <w:tcW w:w="823" w:type="dxa"/>
            <w:shd w:val="clear" w:color="auto" w:fill="auto"/>
          </w:tcPr>
          <w:p w:rsidR="0006297C" w:rsidRPr="008F1DC0" w:rsidDel="00F61CB3" w:rsidRDefault="0006297C" w:rsidP="006137EB">
            <w:pPr>
              <w:spacing w:after="0"/>
              <w:rPr>
                <w:del w:id="1825" w:author="Khánh Cao Duy" w:date="2015-08-26T11:10:00Z"/>
                <w:rFonts w:ascii="Times New Roman" w:eastAsia="Calibri" w:hAnsi="Times New Roman"/>
                <w:sz w:val="26"/>
                <w:szCs w:val="26"/>
              </w:rPr>
            </w:pPr>
            <w:del w:id="1826" w:author="Khánh Cao Duy" w:date="2015-08-26T11:10:00Z">
              <w:r w:rsidRPr="008F1DC0" w:rsidDel="00F61CB3">
                <w:rPr>
                  <w:rFonts w:ascii="Times New Roman" w:eastAsia="Calibri" w:hAnsi="Times New Roman"/>
                  <w:sz w:val="26"/>
                  <w:szCs w:val="26"/>
                </w:rPr>
                <w:delText>BR01</w:delText>
              </w:r>
            </w:del>
          </w:p>
        </w:tc>
        <w:tc>
          <w:tcPr>
            <w:tcW w:w="8422" w:type="dxa"/>
            <w:gridSpan w:val="4"/>
            <w:shd w:val="clear" w:color="auto" w:fill="auto"/>
          </w:tcPr>
          <w:p w:rsidR="0006297C" w:rsidRPr="008F1DC0" w:rsidDel="00F61CB3" w:rsidRDefault="0006297C" w:rsidP="006137EB">
            <w:pPr>
              <w:spacing w:after="0"/>
              <w:rPr>
                <w:del w:id="1827" w:author="Khánh Cao Duy" w:date="2015-08-26T11:10:00Z"/>
                <w:rFonts w:ascii="Times New Roman" w:eastAsia="Calibri" w:hAnsi="Times New Roman"/>
                <w:sz w:val="26"/>
                <w:szCs w:val="26"/>
              </w:rPr>
            </w:pPr>
            <w:del w:id="1828" w:author="Khánh Cao Duy" w:date="2015-08-26T11:10:00Z">
              <w:r w:rsidRPr="008F1DC0" w:rsidDel="00F61CB3">
                <w:rPr>
                  <w:rFonts w:ascii="Times New Roman" w:eastAsia="Calibri" w:hAnsi="Times New Roman"/>
                  <w:sz w:val="26"/>
                  <w:szCs w:val="26"/>
                </w:rPr>
                <w:delText>The format of file must be an excel file</w:delText>
              </w:r>
            </w:del>
          </w:p>
        </w:tc>
      </w:tr>
      <w:tr w:rsidR="0006297C" w:rsidRPr="008F1DC0" w:rsidDel="00F61CB3" w:rsidTr="006137EB">
        <w:trPr>
          <w:del w:id="1829" w:author="Khánh Cao Duy" w:date="2015-08-26T11:10:00Z"/>
        </w:trPr>
        <w:tc>
          <w:tcPr>
            <w:tcW w:w="823" w:type="dxa"/>
            <w:shd w:val="clear" w:color="auto" w:fill="auto"/>
          </w:tcPr>
          <w:p w:rsidR="0006297C" w:rsidRPr="008F1DC0" w:rsidDel="00F61CB3" w:rsidRDefault="0006297C" w:rsidP="006137EB">
            <w:pPr>
              <w:spacing w:after="0"/>
              <w:rPr>
                <w:del w:id="1830" w:author="Khánh Cao Duy" w:date="2015-08-26T11:10:00Z"/>
                <w:rFonts w:ascii="Times New Roman" w:eastAsia="Calibri" w:hAnsi="Times New Roman"/>
                <w:sz w:val="26"/>
                <w:szCs w:val="26"/>
              </w:rPr>
            </w:pPr>
            <w:del w:id="1831" w:author="Khánh Cao Duy" w:date="2015-08-26T11:10:00Z">
              <w:r w:rsidRPr="008F1DC0" w:rsidDel="00F61CB3">
                <w:rPr>
                  <w:rFonts w:ascii="Times New Roman" w:eastAsia="Calibri" w:hAnsi="Times New Roman"/>
                  <w:sz w:val="26"/>
                  <w:szCs w:val="26"/>
                </w:rPr>
                <w:delText>BR02</w:delText>
              </w:r>
            </w:del>
          </w:p>
        </w:tc>
        <w:tc>
          <w:tcPr>
            <w:tcW w:w="8422" w:type="dxa"/>
            <w:gridSpan w:val="4"/>
            <w:shd w:val="clear" w:color="auto" w:fill="auto"/>
          </w:tcPr>
          <w:p w:rsidR="0006297C" w:rsidRPr="008F1DC0" w:rsidDel="00F61CB3" w:rsidRDefault="0006297C" w:rsidP="006137EB">
            <w:pPr>
              <w:spacing w:after="0"/>
              <w:rPr>
                <w:del w:id="1832" w:author="Khánh Cao Duy" w:date="2015-08-26T11:10:00Z"/>
                <w:rFonts w:ascii="Times New Roman" w:eastAsia="Calibri" w:hAnsi="Times New Roman"/>
                <w:sz w:val="26"/>
                <w:szCs w:val="26"/>
              </w:rPr>
            </w:pPr>
            <w:del w:id="1833" w:author="Khánh Cao Duy" w:date="2015-08-26T11:10:00Z">
              <w:r w:rsidRPr="008F1DC0" w:rsidDel="00F61CB3">
                <w:rPr>
                  <w:rFonts w:ascii="Times New Roman" w:eastAsia="Calibri" w:hAnsi="Times New Roman"/>
                  <w:sz w:val="26"/>
                  <w:szCs w:val="26"/>
                </w:rPr>
                <w:delText>All fields of customer in excel file must be same all fields of customers in system</w:delText>
              </w:r>
            </w:del>
          </w:p>
        </w:tc>
      </w:tr>
    </w:tbl>
    <w:p w:rsidR="0006297C" w:rsidRPr="008F1DC0" w:rsidDel="00F61CB3" w:rsidRDefault="0006297C" w:rsidP="0006297C">
      <w:pPr>
        <w:rPr>
          <w:del w:id="1834" w:author="Khánh Cao Duy" w:date="2015-08-26T11:10:00Z"/>
          <w:rFonts w:ascii="Times New Roman" w:hAnsi="Times New Roman"/>
        </w:rPr>
      </w:pPr>
    </w:p>
    <w:p w:rsidR="0006297C" w:rsidRPr="008F1DC0" w:rsidDel="00F61CB3" w:rsidRDefault="0006297C" w:rsidP="0006297C">
      <w:pPr>
        <w:pStyle w:val="Heading6"/>
        <w:rPr>
          <w:del w:id="1835" w:author="Khánh Cao Duy" w:date="2015-08-26T11:10:00Z"/>
          <w:rFonts w:ascii="Times New Roman" w:hAnsi="Times New Roman" w:cs="Times New Roman"/>
        </w:rPr>
      </w:pPr>
      <w:del w:id="1836" w:author="Khánh Cao Duy" w:date="2015-08-26T11:10:00Z">
        <w:r w:rsidRPr="008F1DC0" w:rsidDel="00F61CB3">
          <w:rPr>
            <w:rFonts w:ascii="Times New Roman" w:hAnsi="Times New Roman"/>
            <w:b w:val="0"/>
          </w:rPr>
          <w:delText>3.</w:delText>
        </w:r>
        <w:r w:rsidR="007C3C9C" w:rsidRPr="008F1DC0" w:rsidDel="00F61CB3">
          <w:rPr>
            <w:rFonts w:ascii="Times New Roman" w:hAnsi="Times New Roman"/>
            <w:b w:val="0"/>
          </w:rPr>
          <w:delText>3</w:delText>
        </w:r>
        <w:r w:rsidRPr="008F1DC0" w:rsidDel="00F61CB3">
          <w:rPr>
            <w:rFonts w:ascii="Times New Roman" w:hAnsi="Times New Roman"/>
            <w:b w:val="0"/>
          </w:rPr>
          <w:delText>.2.3.7.</w:delText>
        </w:r>
        <w:r w:rsidR="000A2056" w:rsidRPr="008F1DC0" w:rsidDel="00F61CB3">
          <w:rPr>
            <w:rFonts w:ascii="Times New Roman" w:hAnsi="Times New Roman"/>
            <w:b w:val="0"/>
          </w:rPr>
          <w:delText>6</w:delText>
        </w:r>
        <w:r w:rsidRPr="008F1DC0" w:rsidDel="00F61CB3">
          <w:rPr>
            <w:rFonts w:ascii="Times New Roman" w:hAnsi="Times New Roman"/>
            <w:b w:val="0"/>
          </w:rPr>
          <w:delText xml:space="preserve"> Export customers</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Del="00F61CB3" w:rsidTr="006137EB">
        <w:trPr>
          <w:del w:id="1837" w:author="Khánh Cao Duy" w:date="2015-08-26T11:10:00Z"/>
        </w:trPr>
        <w:tc>
          <w:tcPr>
            <w:tcW w:w="2300" w:type="dxa"/>
            <w:gridSpan w:val="2"/>
            <w:shd w:val="clear" w:color="auto" w:fill="D5DCE4"/>
          </w:tcPr>
          <w:p w:rsidR="0006297C" w:rsidRPr="008F1DC0" w:rsidDel="00F61CB3" w:rsidRDefault="0006297C" w:rsidP="006137EB">
            <w:pPr>
              <w:spacing w:after="0"/>
              <w:rPr>
                <w:del w:id="1838" w:author="Khánh Cao Duy" w:date="2015-08-26T11:10:00Z"/>
                <w:rFonts w:ascii="Times New Roman" w:eastAsia="Calibri" w:hAnsi="Times New Roman"/>
                <w:b/>
                <w:sz w:val="26"/>
                <w:szCs w:val="26"/>
              </w:rPr>
            </w:pPr>
            <w:bookmarkStart w:id="1839" w:name="OLE_LINK85"/>
            <w:bookmarkStart w:id="1840" w:name="OLE_LINK86"/>
            <w:del w:id="1841" w:author="Khánh Cao Duy" w:date="2015-08-26T11:10:00Z">
              <w:r w:rsidRPr="008F1DC0" w:rsidDel="00F61CB3">
                <w:rPr>
                  <w:rFonts w:ascii="Times New Roman" w:eastAsia="Calibri" w:hAnsi="Times New Roman"/>
                  <w:b/>
                  <w:sz w:val="26"/>
                  <w:szCs w:val="26"/>
                </w:rPr>
                <w:delText>Use Case ID</w:delText>
              </w:r>
            </w:del>
          </w:p>
        </w:tc>
        <w:tc>
          <w:tcPr>
            <w:tcW w:w="2951" w:type="dxa"/>
            <w:shd w:val="clear" w:color="auto" w:fill="auto"/>
          </w:tcPr>
          <w:p w:rsidR="0006297C" w:rsidRPr="008F1DC0" w:rsidDel="00F61CB3" w:rsidRDefault="0006297C" w:rsidP="006137EB">
            <w:pPr>
              <w:spacing w:after="0"/>
              <w:rPr>
                <w:del w:id="1842" w:author="Khánh Cao Duy" w:date="2015-08-26T11:10:00Z"/>
                <w:rFonts w:ascii="Times New Roman" w:eastAsia="Calibri" w:hAnsi="Times New Roman"/>
                <w:sz w:val="26"/>
                <w:szCs w:val="26"/>
              </w:rPr>
            </w:pPr>
            <w:del w:id="1843" w:author="Khánh Cao Duy" w:date="2015-08-26T11:10:00Z">
              <w:r w:rsidRPr="008F1DC0" w:rsidDel="00F61CB3">
                <w:rPr>
                  <w:rFonts w:ascii="Times New Roman" w:eastAsia="Calibri" w:hAnsi="Times New Roman"/>
                  <w:sz w:val="26"/>
                  <w:szCs w:val="26"/>
                </w:rPr>
                <w:delText>UC007-0</w:delText>
              </w:r>
              <w:r w:rsidR="000A2056" w:rsidRPr="008F1DC0" w:rsidDel="00F61CB3">
                <w:rPr>
                  <w:rFonts w:ascii="Times New Roman" w:eastAsia="Calibri" w:hAnsi="Times New Roman"/>
                  <w:sz w:val="26"/>
                  <w:szCs w:val="26"/>
                </w:rPr>
                <w:delText>6</w:delText>
              </w:r>
            </w:del>
          </w:p>
        </w:tc>
        <w:tc>
          <w:tcPr>
            <w:tcW w:w="1838" w:type="dxa"/>
            <w:shd w:val="clear" w:color="auto" w:fill="D5DCE4"/>
          </w:tcPr>
          <w:p w:rsidR="0006297C" w:rsidRPr="008F1DC0" w:rsidDel="00F61CB3" w:rsidRDefault="0006297C" w:rsidP="006137EB">
            <w:pPr>
              <w:spacing w:after="0"/>
              <w:rPr>
                <w:del w:id="1844" w:author="Khánh Cao Duy" w:date="2015-08-26T11:10:00Z"/>
                <w:rFonts w:ascii="Times New Roman" w:eastAsia="Calibri" w:hAnsi="Times New Roman"/>
                <w:b/>
                <w:sz w:val="26"/>
                <w:szCs w:val="26"/>
              </w:rPr>
            </w:pPr>
            <w:del w:id="1845" w:author="Khánh Cao Duy" w:date="2015-08-26T11:10:00Z">
              <w:r w:rsidRPr="008F1DC0" w:rsidDel="00F61CB3">
                <w:rPr>
                  <w:rFonts w:ascii="Times New Roman" w:eastAsia="Calibri" w:hAnsi="Times New Roman"/>
                  <w:b/>
                  <w:sz w:val="26"/>
                  <w:szCs w:val="26"/>
                </w:rPr>
                <w:delText>Version</w:delText>
              </w:r>
            </w:del>
          </w:p>
        </w:tc>
        <w:tc>
          <w:tcPr>
            <w:tcW w:w="2156" w:type="dxa"/>
            <w:shd w:val="clear" w:color="auto" w:fill="auto"/>
          </w:tcPr>
          <w:p w:rsidR="0006297C" w:rsidRPr="008F1DC0" w:rsidDel="00F61CB3" w:rsidRDefault="0006297C" w:rsidP="006137EB">
            <w:pPr>
              <w:spacing w:after="0"/>
              <w:rPr>
                <w:del w:id="1846" w:author="Khánh Cao Duy" w:date="2015-08-26T11:10:00Z"/>
                <w:rFonts w:ascii="Times New Roman" w:eastAsia="Calibri" w:hAnsi="Times New Roman"/>
                <w:sz w:val="26"/>
                <w:szCs w:val="26"/>
              </w:rPr>
            </w:pPr>
            <w:del w:id="1847" w:author="Khánh Cao Duy" w:date="2015-08-26T11:10:00Z">
              <w:r w:rsidRPr="008F1DC0" w:rsidDel="00F61CB3">
                <w:rPr>
                  <w:rFonts w:ascii="Times New Roman" w:eastAsia="Calibri" w:hAnsi="Times New Roman"/>
                  <w:sz w:val="26"/>
                  <w:szCs w:val="26"/>
                </w:rPr>
                <w:delText>1.0</w:delText>
              </w:r>
            </w:del>
          </w:p>
        </w:tc>
      </w:tr>
      <w:tr w:rsidR="0006297C" w:rsidRPr="008F1DC0" w:rsidDel="00F61CB3" w:rsidTr="006137EB">
        <w:trPr>
          <w:del w:id="1848" w:author="Khánh Cao Duy" w:date="2015-08-26T11:10:00Z"/>
        </w:trPr>
        <w:tc>
          <w:tcPr>
            <w:tcW w:w="2300" w:type="dxa"/>
            <w:gridSpan w:val="2"/>
            <w:shd w:val="clear" w:color="auto" w:fill="D5DCE4"/>
          </w:tcPr>
          <w:p w:rsidR="0006297C" w:rsidRPr="008F1DC0" w:rsidDel="00F61CB3" w:rsidRDefault="0006297C" w:rsidP="006137EB">
            <w:pPr>
              <w:spacing w:after="0"/>
              <w:rPr>
                <w:del w:id="1849" w:author="Khánh Cao Duy" w:date="2015-08-26T11:10:00Z"/>
                <w:rFonts w:ascii="Times New Roman" w:eastAsia="Calibri" w:hAnsi="Times New Roman"/>
                <w:b/>
                <w:sz w:val="26"/>
                <w:szCs w:val="26"/>
              </w:rPr>
            </w:pPr>
            <w:del w:id="1850" w:author="Khánh Cao Duy" w:date="2015-08-26T11:10:00Z">
              <w:r w:rsidRPr="008F1DC0" w:rsidDel="00F61CB3">
                <w:rPr>
                  <w:rFonts w:ascii="Times New Roman" w:eastAsia="Calibri" w:hAnsi="Times New Roman"/>
                  <w:b/>
                  <w:sz w:val="26"/>
                  <w:szCs w:val="26"/>
                </w:rPr>
                <w:delText>Use Case Name</w:delText>
              </w:r>
            </w:del>
          </w:p>
        </w:tc>
        <w:tc>
          <w:tcPr>
            <w:tcW w:w="6945" w:type="dxa"/>
            <w:gridSpan w:val="3"/>
            <w:shd w:val="clear" w:color="auto" w:fill="auto"/>
          </w:tcPr>
          <w:p w:rsidR="0006297C" w:rsidRPr="008F1DC0" w:rsidDel="00F61CB3" w:rsidRDefault="0006297C" w:rsidP="006137EB">
            <w:pPr>
              <w:spacing w:after="0"/>
              <w:rPr>
                <w:del w:id="1851" w:author="Khánh Cao Duy" w:date="2015-08-26T11:10:00Z"/>
                <w:rFonts w:ascii="Times New Roman" w:eastAsia="Calibri" w:hAnsi="Times New Roman"/>
                <w:sz w:val="26"/>
                <w:szCs w:val="26"/>
              </w:rPr>
            </w:pPr>
            <w:del w:id="1852" w:author="Khánh Cao Duy" w:date="2015-08-26T11:10:00Z">
              <w:r w:rsidRPr="008F1DC0" w:rsidDel="00F61CB3">
                <w:rPr>
                  <w:rFonts w:ascii="Times New Roman" w:eastAsia="Calibri" w:hAnsi="Times New Roman"/>
                  <w:sz w:val="26"/>
                  <w:szCs w:val="26"/>
                </w:rPr>
                <w:delText>Export customers</w:delText>
              </w:r>
            </w:del>
          </w:p>
        </w:tc>
      </w:tr>
      <w:tr w:rsidR="0006297C" w:rsidRPr="008F1DC0" w:rsidDel="00F61CB3" w:rsidTr="006137EB">
        <w:trPr>
          <w:del w:id="1853" w:author="Khánh Cao Duy" w:date="2015-08-26T11:10:00Z"/>
        </w:trPr>
        <w:tc>
          <w:tcPr>
            <w:tcW w:w="2300" w:type="dxa"/>
            <w:gridSpan w:val="2"/>
            <w:shd w:val="clear" w:color="auto" w:fill="D5DCE4"/>
          </w:tcPr>
          <w:p w:rsidR="0006297C" w:rsidRPr="008F1DC0" w:rsidDel="00F61CB3" w:rsidRDefault="0006297C" w:rsidP="006137EB">
            <w:pPr>
              <w:spacing w:after="0"/>
              <w:rPr>
                <w:del w:id="1854" w:author="Khánh Cao Duy" w:date="2015-08-26T11:10:00Z"/>
                <w:rFonts w:ascii="Times New Roman" w:eastAsia="Calibri" w:hAnsi="Times New Roman"/>
                <w:b/>
                <w:sz w:val="26"/>
                <w:szCs w:val="26"/>
              </w:rPr>
            </w:pPr>
            <w:del w:id="1855" w:author="Khánh Cao Duy" w:date="2015-08-26T11:10:00Z">
              <w:r w:rsidRPr="008F1DC0" w:rsidDel="00F61CB3">
                <w:rPr>
                  <w:rFonts w:ascii="Times New Roman" w:eastAsia="Calibri" w:hAnsi="Times New Roman"/>
                  <w:b/>
                  <w:sz w:val="26"/>
                  <w:szCs w:val="26"/>
                </w:rPr>
                <w:delText>Actor</w:delText>
              </w:r>
            </w:del>
          </w:p>
        </w:tc>
        <w:tc>
          <w:tcPr>
            <w:tcW w:w="6945" w:type="dxa"/>
            <w:gridSpan w:val="3"/>
            <w:shd w:val="clear" w:color="auto" w:fill="auto"/>
          </w:tcPr>
          <w:p w:rsidR="0006297C" w:rsidRPr="008F1DC0" w:rsidDel="00F61CB3" w:rsidRDefault="0006297C" w:rsidP="006137EB">
            <w:pPr>
              <w:spacing w:after="0"/>
              <w:rPr>
                <w:del w:id="1856" w:author="Khánh Cao Duy" w:date="2015-08-26T11:10:00Z"/>
                <w:rFonts w:ascii="Times New Roman" w:eastAsia="Calibri" w:hAnsi="Times New Roman"/>
                <w:sz w:val="26"/>
                <w:szCs w:val="26"/>
              </w:rPr>
            </w:pPr>
            <w:del w:id="1857" w:author="Khánh Cao Duy" w:date="2015-08-26T11:10:00Z">
              <w:r w:rsidRPr="008F1DC0" w:rsidDel="00F61CB3">
                <w:rPr>
                  <w:rFonts w:ascii="Times New Roman" w:eastAsia="Calibri" w:hAnsi="Times New Roman"/>
                  <w:sz w:val="26"/>
                  <w:szCs w:val="26"/>
                </w:rPr>
                <w:delText>Shop owner</w:delText>
              </w:r>
            </w:del>
          </w:p>
        </w:tc>
      </w:tr>
      <w:tr w:rsidR="0006297C" w:rsidRPr="008F1DC0" w:rsidDel="00F61CB3" w:rsidTr="006137EB">
        <w:trPr>
          <w:del w:id="1858" w:author="Khánh Cao Duy" w:date="2015-08-26T11:10:00Z"/>
        </w:trPr>
        <w:tc>
          <w:tcPr>
            <w:tcW w:w="2300" w:type="dxa"/>
            <w:gridSpan w:val="2"/>
            <w:shd w:val="clear" w:color="auto" w:fill="D5DCE4"/>
          </w:tcPr>
          <w:p w:rsidR="0006297C" w:rsidRPr="008F1DC0" w:rsidDel="00F61CB3" w:rsidRDefault="0006297C" w:rsidP="006137EB">
            <w:pPr>
              <w:spacing w:after="0"/>
              <w:rPr>
                <w:del w:id="1859" w:author="Khánh Cao Duy" w:date="2015-08-26T11:10:00Z"/>
                <w:rFonts w:ascii="Times New Roman" w:eastAsia="Calibri" w:hAnsi="Times New Roman"/>
                <w:b/>
                <w:sz w:val="26"/>
                <w:szCs w:val="26"/>
              </w:rPr>
            </w:pPr>
            <w:del w:id="1860" w:author="Khánh Cao Duy" w:date="2015-08-26T11:10:00Z">
              <w:r w:rsidRPr="008F1DC0" w:rsidDel="00F61CB3">
                <w:rPr>
                  <w:rFonts w:ascii="Times New Roman" w:eastAsia="Calibri" w:hAnsi="Times New Roman"/>
                  <w:b/>
                  <w:sz w:val="26"/>
                  <w:szCs w:val="26"/>
                </w:rPr>
                <w:delText>Description</w:delText>
              </w:r>
            </w:del>
          </w:p>
        </w:tc>
        <w:tc>
          <w:tcPr>
            <w:tcW w:w="6945" w:type="dxa"/>
            <w:gridSpan w:val="3"/>
            <w:shd w:val="clear" w:color="auto" w:fill="auto"/>
          </w:tcPr>
          <w:p w:rsidR="0006297C" w:rsidRPr="008F1DC0" w:rsidDel="00F61CB3" w:rsidRDefault="0006297C" w:rsidP="006137EB">
            <w:pPr>
              <w:spacing w:after="0"/>
              <w:rPr>
                <w:del w:id="1861" w:author="Khánh Cao Duy" w:date="2015-08-26T11:10:00Z"/>
                <w:rFonts w:ascii="Times New Roman" w:eastAsia="Calibri" w:hAnsi="Times New Roman"/>
                <w:sz w:val="26"/>
                <w:szCs w:val="26"/>
              </w:rPr>
            </w:pPr>
            <w:del w:id="1862" w:author="Khánh Cao Duy" w:date="2015-08-26T11:10:00Z">
              <w:r w:rsidRPr="008F1DC0" w:rsidDel="00F61CB3">
                <w:rPr>
                  <w:rFonts w:ascii="Times New Roman" w:eastAsia="Calibri" w:hAnsi="Times New Roman"/>
                  <w:sz w:val="26"/>
                  <w:szCs w:val="26"/>
                </w:rPr>
                <w:delText>Can export information of customers to excel file, shop owner can download this file</w:delText>
              </w:r>
            </w:del>
          </w:p>
        </w:tc>
      </w:tr>
      <w:tr w:rsidR="0006297C" w:rsidRPr="008F1DC0" w:rsidDel="00F61CB3" w:rsidTr="006137EB">
        <w:trPr>
          <w:del w:id="1863" w:author="Khánh Cao Duy" w:date="2015-08-26T11:10:00Z"/>
        </w:trPr>
        <w:tc>
          <w:tcPr>
            <w:tcW w:w="2300" w:type="dxa"/>
            <w:gridSpan w:val="2"/>
            <w:shd w:val="clear" w:color="auto" w:fill="D5DCE4"/>
          </w:tcPr>
          <w:p w:rsidR="0006297C" w:rsidRPr="008F1DC0" w:rsidDel="00F61CB3" w:rsidRDefault="0006297C" w:rsidP="006137EB">
            <w:pPr>
              <w:spacing w:after="0"/>
              <w:rPr>
                <w:del w:id="1864" w:author="Khánh Cao Duy" w:date="2015-08-26T11:10:00Z"/>
                <w:rFonts w:ascii="Times New Roman" w:eastAsia="Calibri" w:hAnsi="Times New Roman"/>
                <w:b/>
                <w:sz w:val="26"/>
                <w:szCs w:val="26"/>
              </w:rPr>
            </w:pPr>
            <w:del w:id="1865" w:author="Khánh Cao Duy" w:date="2015-08-26T11:10:00Z">
              <w:r w:rsidRPr="008F1DC0" w:rsidDel="00F61CB3">
                <w:rPr>
                  <w:rFonts w:ascii="Times New Roman" w:eastAsia="Calibri" w:hAnsi="Times New Roman"/>
                  <w:b/>
                  <w:sz w:val="26"/>
                  <w:szCs w:val="26"/>
                </w:rPr>
                <w:delText>Precondition</w:delText>
              </w:r>
            </w:del>
          </w:p>
        </w:tc>
        <w:tc>
          <w:tcPr>
            <w:tcW w:w="6945" w:type="dxa"/>
            <w:gridSpan w:val="3"/>
            <w:shd w:val="clear" w:color="auto" w:fill="auto"/>
          </w:tcPr>
          <w:p w:rsidR="0006297C" w:rsidRPr="008F1DC0" w:rsidDel="00F61CB3" w:rsidRDefault="0006297C" w:rsidP="0006297C">
            <w:pPr>
              <w:pStyle w:val="ListParagraph"/>
              <w:numPr>
                <w:ilvl w:val="0"/>
                <w:numId w:val="42"/>
              </w:numPr>
              <w:spacing w:after="0"/>
              <w:rPr>
                <w:del w:id="1866" w:author="Khánh Cao Duy" w:date="2015-08-26T11:10:00Z"/>
                <w:rFonts w:ascii="Times New Roman" w:eastAsia="Calibri" w:hAnsi="Times New Roman"/>
                <w:sz w:val="26"/>
                <w:szCs w:val="26"/>
              </w:rPr>
            </w:pPr>
            <w:del w:id="1867" w:author="Khánh Cao Duy" w:date="2015-08-26T11:10:00Z">
              <w:r w:rsidRPr="008F1DC0" w:rsidDel="00F61CB3">
                <w:rPr>
                  <w:rFonts w:ascii="Times New Roman" w:eastAsia="Calibri" w:hAnsi="Times New Roman"/>
                  <w:sz w:val="26"/>
                  <w:szCs w:val="26"/>
                </w:rPr>
                <w:delText>Shop owner is logged in management system</w:delText>
              </w:r>
            </w:del>
          </w:p>
          <w:p w:rsidR="0006297C" w:rsidRPr="008F1DC0" w:rsidDel="00F61CB3" w:rsidRDefault="0006297C" w:rsidP="0006297C">
            <w:pPr>
              <w:pStyle w:val="ListParagraph"/>
              <w:numPr>
                <w:ilvl w:val="0"/>
                <w:numId w:val="42"/>
              </w:numPr>
              <w:spacing w:after="0"/>
              <w:rPr>
                <w:del w:id="1868" w:author="Khánh Cao Duy" w:date="2015-08-26T11:10:00Z"/>
                <w:rFonts w:ascii="Times New Roman" w:eastAsia="Calibri" w:hAnsi="Times New Roman"/>
                <w:sz w:val="26"/>
                <w:szCs w:val="26"/>
              </w:rPr>
            </w:pPr>
            <w:del w:id="1869" w:author="Khánh Cao Duy" w:date="2015-08-26T11:10:00Z">
              <w:r w:rsidRPr="008F1DC0" w:rsidDel="00F61CB3">
                <w:rPr>
                  <w:rFonts w:ascii="Times New Roman" w:eastAsia="Calibri" w:hAnsi="Times New Roman"/>
                  <w:sz w:val="26"/>
                  <w:szCs w:val="26"/>
                </w:rPr>
                <w:delText>There is already at least a customer in list</w:delText>
              </w:r>
            </w:del>
          </w:p>
        </w:tc>
      </w:tr>
      <w:tr w:rsidR="0006297C" w:rsidRPr="008F1DC0" w:rsidDel="00F61CB3" w:rsidTr="006137EB">
        <w:trPr>
          <w:del w:id="1870" w:author="Khánh Cao Duy" w:date="2015-08-26T11:10:00Z"/>
        </w:trPr>
        <w:tc>
          <w:tcPr>
            <w:tcW w:w="2300" w:type="dxa"/>
            <w:gridSpan w:val="2"/>
            <w:shd w:val="clear" w:color="auto" w:fill="D5DCE4"/>
          </w:tcPr>
          <w:p w:rsidR="0006297C" w:rsidRPr="008F1DC0" w:rsidDel="00F61CB3" w:rsidRDefault="0006297C" w:rsidP="006137EB">
            <w:pPr>
              <w:spacing w:after="0"/>
              <w:rPr>
                <w:del w:id="1871" w:author="Khánh Cao Duy" w:date="2015-08-26T11:10:00Z"/>
                <w:rFonts w:ascii="Times New Roman" w:eastAsia="Calibri" w:hAnsi="Times New Roman"/>
                <w:b/>
                <w:sz w:val="26"/>
                <w:szCs w:val="26"/>
              </w:rPr>
            </w:pPr>
            <w:del w:id="1872" w:author="Khánh Cao Duy" w:date="2015-08-26T11:10:00Z">
              <w:r w:rsidRPr="008F1DC0" w:rsidDel="00F61CB3">
                <w:rPr>
                  <w:rFonts w:ascii="Times New Roman" w:eastAsia="Calibri" w:hAnsi="Times New Roman"/>
                  <w:b/>
                  <w:sz w:val="26"/>
                  <w:szCs w:val="26"/>
                </w:rPr>
                <w:delText>Trigger</w:delText>
              </w:r>
            </w:del>
          </w:p>
        </w:tc>
        <w:tc>
          <w:tcPr>
            <w:tcW w:w="6945" w:type="dxa"/>
            <w:gridSpan w:val="3"/>
            <w:shd w:val="clear" w:color="auto" w:fill="auto"/>
          </w:tcPr>
          <w:p w:rsidR="0006297C" w:rsidRPr="008F1DC0" w:rsidDel="00F61CB3" w:rsidRDefault="0006297C" w:rsidP="006137EB">
            <w:pPr>
              <w:spacing w:after="0"/>
              <w:rPr>
                <w:del w:id="1873" w:author="Khánh Cao Duy" w:date="2015-08-26T11:10:00Z"/>
                <w:rFonts w:ascii="Times New Roman" w:eastAsia="Calibri" w:hAnsi="Times New Roman"/>
                <w:sz w:val="26"/>
                <w:szCs w:val="26"/>
              </w:rPr>
            </w:pPr>
            <w:del w:id="1874" w:author="Khánh Cao Duy" w:date="2015-08-26T11:10:00Z">
              <w:r w:rsidRPr="008F1DC0" w:rsidDel="00F61CB3">
                <w:rPr>
                  <w:rFonts w:ascii="Times New Roman" w:eastAsia="Calibri" w:hAnsi="Times New Roman"/>
                  <w:sz w:val="26"/>
                  <w:szCs w:val="26"/>
                </w:rPr>
                <w:delText>Export customers correctly</w:delText>
              </w:r>
            </w:del>
          </w:p>
        </w:tc>
      </w:tr>
      <w:tr w:rsidR="0006297C" w:rsidRPr="008F1DC0" w:rsidDel="00F61CB3" w:rsidTr="006137EB">
        <w:trPr>
          <w:del w:id="1875" w:author="Khánh Cao Duy" w:date="2015-08-26T11:10:00Z"/>
        </w:trPr>
        <w:tc>
          <w:tcPr>
            <w:tcW w:w="2300" w:type="dxa"/>
            <w:gridSpan w:val="2"/>
            <w:shd w:val="clear" w:color="auto" w:fill="D5DCE4"/>
          </w:tcPr>
          <w:p w:rsidR="0006297C" w:rsidRPr="008F1DC0" w:rsidDel="00F61CB3" w:rsidRDefault="0006297C" w:rsidP="006137EB">
            <w:pPr>
              <w:spacing w:after="0"/>
              <w:rPr>
                <w:del w:id="1876" w:author="Khánh Cao Duy" w:date="2015-08-26T11:10:00Z"/>
                <w:rFonts w:ascii="Times New Roman" w:eastAsia="Calibri" w:hAnsi="Times New Roman"/>
                <w:b/>
                <w:sz w:val="26"/>
                <w:szCs w:val="26"/>
              </w:rPr>
            </w:pPr>
            <w:del w:id="1877" w:author="Khánh Cao Duy" w:date="2015-08-26T11:10:00Z">
              <w:r w:rsidRPr="008F1DC0" w:rsidDel="00F61CB3">
                <w:rPr>
                  <w:rFonts w:ascii="Times New Roman" w:eastAsia="Calibri" w:hAnsi="Times New Roman"/>
                  <w:b/>
                  <w:sz w:val="26"/>
                  <w:szCs w:val="26"/>
                </w:rPr>
                <w:delText>Post-condition</w:delText>
              </w:r>
            </w:del>
          </w:p>
        </w:tc>
        <w:tc>
          <w:tcPr>
            <w:tcW w:w="6945" w:type="dxa"/>
            <w:gridSpan w:val="3"/>
            <w:shd w:val="clear" w:color="auto" w:fill="auto"/>
          </w:tcPr>
          <w:p w:rsidR="0006297C" w:rsidRPr="008F1DC0" w:rsidDel="00F61CB3" w:rsidRDefault="0006297C" w:rsidP="006137EB">
            <w:pPr>
              <w:spacing w:after="0"/>
              <w:rPr>
                <w:del w:id="1878" w:author="Khánh Cao Duy" w:date="2015-08-26T11:10:00Z"/>
                <w:rFonts w:ascii="Times New Roman" w:eastAsia="Calibri" w:hAnsi="Times New Roman"/>
                <w:sz w:val="26"/>
                <w:szCs w:val="26"/>
              </w:rPr>
            </w:pPr>
            <w:del w:id="1879" w:author="Khánh Cao Duy" w:date="2015-08-26T11:10:00Z">
              <w:r w:rsidRPr="008F1DC0" w:rsidDel="00F61CB3">
                <w:rPr>
                  <w:rFonts w:ascii="Times New Roman" w:eastAsia="Calibri" w:hAnsi="Times New Roman"/>
                  <w:sz w:val="26"/>
                  <w:szCs w:val="26"/>
                </w:rPr>
                <w:delText xml:space="preserve">Excel file contain information of customers is exported </w:delText>
              </w:r>
            </w:del>
          </w:p>
        </w:tc>
      </w:tr>
      <w:tr w:rsidR="0006297C" w:rsidRPr="008F1DC0" w:rsidDel="00F61CB3" w:rsidTr="006137EB">
        <w:trPr>
          <w:del w:id="1880" w:author="Khánh Cao Duy" w:date="2015-08-26T11:10:00Z"/>
        </w:trPr>
        <w:tc>
          <w:tcPr>
            <w:tcW w:w="9245" w:type="dxa"/>
            <w:gridSpan w:val="5"/>
            <w:shd w:val="clear" w:color="auto" w:fill="D5DCE4"/>
          </w:tcPr>
          <w:p w:rsidR="0006297C" w:rsidRPr="008F1DC0" w:rsidDel="00F61CB3" w:rsidRDefault="0006297C" w:rsidP="006137EB">
            <w:pPr>
              <w:spacing w:after="0"/>
              <w:rPr>
                <w:del w:id="1881" w:author="Khánh Cao Duy" w:date="2015-08-26T11:10:00Z"/>
                <w:rFonts w:ascii="Times New Roman" w:eastAsia="Calibri" w:hAnsi="Times New Roman"/>
                <w:b/>
                <w:sz w:val="26"/>
                <w:szCs w:val="26"/>
              </w:rPr>
            </w:pPr>
            <w:del w:id="1882" w:author="Khánh Cao Duy" w:date="2015-08-26T11:10:00Z">
              <w:r w:rsidRPr="008F1DC0" w:rsidDel="00F61CB3">
                <w:rPr>
                  <w:rFonts w:ascii="Times New Roman" w:eastAsia="Calibri" w:hAnsi="Times New Roman"/>
                  <w:b/>
                  <w:sz w:val="26"/>
                  <w:szCs w:val="26"/>
                </w:rPr>
                <w:delText>Main flows</w:delText>
              </w:r>
            </w:del>
          </w:p>
        </w:tc>
      </w:tr>
      <w:tr w:rsidR="0006297C" w:rsidRPr="008F1DC0" w:rsidDel="00F61CB3" w:rsidTr="006137EB">
        <w:trPr>
          <w:del w:id="1883" w:author="Khánh Cao Duy" w:date="2015-08-26T11:10:00Z"/>
        </w:trPr>
        <w:tc>
          <w:tcPr>
            <w:tcW w:w="823" w:type="dxa"/>
            <w:shd w:val="clear" w:color="auto" w:fill="D5DCE4"/>
          </w:tcPr>
          <w:p w:rsidR="0006297C" w:rsidRPr="008F1DC0" w:rsidDel="00F61CB3" w:rsidRDefault="0006297C" w:rsidP="006137EB">
            <w:pPr>
              <w:spacing w:after="0"/>
              <w:rPr>
                <w:del w:id="1884" w:author="Khánh Cao Duy" w:date="2015-08-26T11:10:00Z"/>
                <w:rFonts w:ascii="Times New Roman" w:eastAsia="Calibri" w:hAnsi="Times New Roman"/>
                <w:b/>
                <w:sz w:val="26"/>
                <w:szCs w:val="26"/>
              </w:rPr>
            </w:pPr>
            <w:del w:id="1885" w:author="Khánh Cao Duy" w:date="2015-08-26T11:10:00Z">
              <w:r w:rsidRPr="008F1DC0" w:rsidDel="00F61CB3">
                <w:rPr>
                  <w:rFonts w:ascii="Times New Roman" w:eastAsia="Calibri" w:hAnsi="Times New Roman"/>
                  <w:b/>
                  <w:sz w:val="26"/>
                  <w:szCs w:val="26"/>
                </w:rPr>
                <w:delText>Step</w:delText>
              </w:r>
            </w:del>
          </w:p>
        </w:tc>
        <w:tc>
          <w:tcPr>
            <w:tcW w:w="1477" w:type="dxa"/>
            <w:shd w:val="clear" w:color="auto" w:fill="D5DCE4"/>
          </w:tcPr>
          <w:p w:rsidR="0006297C" w:rsidRPr="008F1DC0" w:rsidDel="00F61CB3" w:rsidRDefault="0006297C" w:rsidP="006137EB">
            <w:pPr>
              <w:spacing w:after="0"/>
              <w:rPr>
                <w:del w:id="1886" w:author="Khánh Cao Duy" w:date="2015-08-26T11:10:00Z"/>
                <w:rFonts w:ascii="Times New Roman" w:eastAsia="Calibri" w:hAnsi="Times New Roman"/>
                <w:b/>
                <w:sz w:val="26"/>
                <w:szCs w:val="26"/>
              </w:rPr>
            </w:pPr>
            <w:del w:id="1887" w:author="Khánh Cao Duy" w:date="2015-08-26T11:10:00Z">
              <w:r w:rsidRPr="008F1DC0" w:rsidDel="00F61CB3">
                <w:rPr>
                  <w:rFonts w:ascii="Times New Roman" w:eastAsia="Calibri" w:hAnsi="Times New Roman"/>
                  <w:b/>
                  <w:sz w:val="26"/>
                  <w:szCs w:val="26"/>
                </w:rPr>
                <w:delText>Actor</w:delText>
              </w:r>
            </w:del>
          </w:p>
        </w:tc>
        <w:tc>
          <w:tcPr>
            <w:tcW w:w="6945" w:type="dxa"/>
            <w:gridSpan w:val="3"/>
            <w:shd w:val="clear" w:color="auto" w:fill="D5DCE4"/>
          </w:tcPr>
          <w:p w:rsidR="0006297C" w:rsidRPr="008F1DC0" w:rsidDel="00F61CB3" w:rsidRDefault="0006297C" w:rsidP="006137EB">
            <w:pPr>
              <w:spacing w:after="0"/>
              <w:rPr>
                <w:del w:id="1888" w:author="Khánh Cao Duy" w:date="2015-08-26T11:10:00Z"/>
                <w:rFonts w:ascii="Times New Roman" w:eastAsia="Calibri" w:hAnsi="Times New Roman"/>
                <w:b/>
                <w:sz w:val="26"/>
                <w:szCs w:val="26"/>
              </w:rPr>
            </w:pPr>
            <w:del w:id="1889" w:author="Khánh Cao Duy" w:date="2015-08-26T11:10:00Z">
              <w:r w:rsidRPr="008F1DC0" w:rsidDel="00F61CB3">
                <w:rPr>
                  <w:rFonts w:ascii="Times New Roman" w:eastAsia="Calibri" w:hAnsi="Times New Roman"/>
                  <w:b/>
                  <w:sz w:val="26"/>
                  <w:szCs w:val="26"/>
                </w:rPr>
                <w:delText>Action</w:delText>
              </w:r>
            </w:del>
          </w:p>
        </w:tc>
      </w:tr>
      <w:tr w:rsidR="0006297C" w:rsidRPr="008F1DC0" w:rsidDel="00F61CB3" w:rsidTr="006137EB">
        <w:trPr>
          <w:del w:id="1890" w:author="Khánh Cao Duy" w:date="2015-08-26T11:10:00Z"/>
        </w:trPr>
        <w:tc>
          <w:tcPr>
            <w:tcW w:w="823" w:type="dxa"/>
            <w:shd w:val="clear" w:color="auto" w:fill="auto"/>
          </w:tcPr>
          <w:p w:rsidR="0006297C" w:rsidRPr="008F1DC0" w:rsidDel="00F61CB3" w:rsidRDefault="0006297C" w:rsidP="006137EB">
            <w:pPr>
              <w:spacing w:after="0"/>
              <w:rPr>
                <w:del w:id="1891" w:author="Khánh Cao Duy" w:date="2015-08-26T11:10:00Z"/>
                <w:rFonts w:ascii="Times New Roman" w:eastAsia="Calibri" w:hAnsi="Times New Roman"/>
                <w:sz w:val="26"/>
                <w:szCs w:val="26"/>
              </w:rPr>
            </w:pPr>
            <w:del w:id="1892" w:author="Khánh Cao Duy" w:date="2015-08-26T11:10:00Z">
              <w:r w:rsidRPr="008F1DC0" w:rsidDel="00F61CB3">
                <w:rPr>
                  <w:rFonts w:ascii="Times New Roman" w:eastAsia="Calibri" w:hAnsi="Times New Roman"/>
                  <w:sz w:val="26"/>
                  <w:szCs w:val="26"/>
                </w:rPr>
                <w:delText>1</w:delText>
              </w:r>
            </w:del>
          </w:p>
        </w:tc>
        <w:tc>
          <w:tcPr>
            <w:tcW w:w="1477" w:type="dxa"/>
            <w:shd w:val="clear" w:color="auto" w:fill="auto"/>
          </w:tcPr>
          <w:p w:rsidR="0006297C" w:rsidRPr="008F1DC0" w:rsidDel="00F61CB3" w:rsidRDefault="0006297C" w:rsidP="006137EB">
            <w:pPr>
              <w:spacing w:after="0"/>
              <w:rPr>
                <w:del w:id="1893" w:author="Khánh Cao Duy" w:date="2015-08-26T11:10:00Z"/>
                <w:rFonts w:ascii="Times New Roman" w:eastAsia="Calibri" w:hAnsi="Times New Roman"/>
                <w:sz w:val="26"/>
                <w:szCs w:val="26"/>
              </w:rPr>
            </w:pPr>
            <w:del w:id="1894"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895" w:author="Khánh Cao Duy" w:date="2015-08-26T11:10:00Z"/>
                <w:rFonts w:ascii="Times New Roman" w:eastAsia="Calibri" w:hAnsi="Times New Roman"/>
                <w:sz w:val="26"/>
                <w:szCs w:val="26"/>
              </w:rPr>
            </w:pPr>
            <w:del w:id="1896" w:author="Khánh Cao Duy" w:date="2015-08-26T11:10:00Z">
              <w:r w:rsidRPr="008F1DC0" w:rsidDel="00F61CB3">
                <w:rPr>
                  <w:rFonts w:ascii="Times New Roman" w:eastAsia="Calibri" w:hAnsi="Times New Roman"/>
                  <w:sz w:val="26"/>
                  <w:szCs w:val="26"/>
                </w:rPr>
                <w:delText>Click “Khách hàng” button on menu bar</w:delText>
              </w:r>
            </w:del>
          </w:p>
        </w:tc>
      </w:tr>
      <w:tr w:rsidR="0006297C" w:rsidRPr="008F1DC0" w:rsidDel="00F61CB3" w:rsidTr="006137EB">
        <w:trPr>
          <w:del w:id="1897" w:author="Khánh Cao Duy" w:date="2015-08-26T11:10:00Z"/>
        </w:trPr>
        <w:tc>
          <w:tcPr>
            <w:tcW w:w="823" w:type="dxa"/>
            <w:shd w:val="clear" w:color="auto" w:fill="auto"/>
          </w:tcPr>
          <w:p w:rsidR="0006297C" w:rsidRPr="008F1DC0" w:rsidDel="00F61CB3" w:rsidRDefault="0006297C" w:rsidP="006137EB">
            <w:pPr>
              <w:spacing w:after="0"/>
              <w:rPr>
                <w:del w:id="1898" w:author="Khánh Cao Duy" w:date="2015-08-26T11:10:00Z"/>
                <w:rFonts w:ascii="Times New Roman" w:eastAsia="Calibri" w:hAnsi="Times New Roman"/>
                <w:sz w:val="26"/>
                <w:szCs w:val="26"/>
              </w:rPr>
            </w:pPr>
            <w:del w:id="1899" w:author="Khánh Cao Duy" w:date="2015-08-26T11:10:00Z">
              <w:r w:rsidRPr="008F1DC0" w:rsidDel="00F61CB3">
                <w:rPr>
                  <w:rFonts w:ascii="Times New Roman" w:eastAsia="Calibri" w:hAnsi="Times New Roman"/>
                  <w:sz w:val="26"/>
                  <w:szCs w:val="26"/>
                </w:rPr>
                <w:delText>2</w:delText>
              </w:r>
            </w:del>
          </w:p>
        </w:tc>
        <w:tc>
          <w:tcPr>
            <w:tcW w:w="1477" w:type="dxa"/>
            <w:shd w:val="clear" w:color="auto" w:fill="auto"/>
          </w:tcPr>
          <w:p w:rsidR="0006297C" w:rsidRPr="008F1DC0" w:rsidDel="00F61CB3" w:rsidRDefault="0006297C" w:rsidP="006137EB">
            <w:pPr>
              <w:spacing w:after="0"/>
              <w:rPr>
                <w:del w:id="1900" w:author="Khánh Cao Duy" w:date="2015-08-26T11:10:00Z"/>
                <w:rFonts w:ascii="Times New Roman" w:eastAsia="Calibri" w:hAnsi="Times New Roman"/>
                <w:sz w:val="26"/>
                <w:szCs w:val="26"/>
              </w:rPr>
            </w:pPr>
            <w:del w:id="1901" w:author="Khánh Cao Duy" w:date="2015-08-26T11:10:00Z">
              <w:r w:rsidRPr="008F1DC0" w:rsidDel="00F61CB3">
                <w:rPr>
                  <w:rFonts w:ascii="Times New Roman" w:eastAsia="Calibri" w:hAnsi="Times New Roman"/>
                  <w:sz w:val="26"/>
                  <w:szCs w:val="26"/>
                </w:rPr>
                <w:delText>System</w:delText>
              </w:r>
            </w:del>
          </w:p>
        </w:tc>
        <w:tc>
          <w:tcPr>
            <w:tcW w:w="6945" w:type="dxa"/>
            <w:gridSpan w:val="3"/>
            <w:shd w:val="clear" w:color="auto" w:fill="auto"/>
          </w:tcPr>
          <w:p w:rsidR="0006297C" w:rsidRPr="008F1DC0" w:rsidDel="00F61CB3" w:rsidRDefault="0006297C" w:rsidP="006137EB">
            <w:pPr>
              <w:spacing w:after="0"/>
              <w:rPr>
                <w:del w:id="1902" w:author="Khánh Cao Duy" w:date="2015-08-26T11:10:00Z"/>
                <w:rFonts w:ascii="Times New Roman" w:eastAsia="Calibri" w:hAnsi="Times New Roman"/>
                <w:sz w:val="26"/>
                <w:szCs w:val="26"/>
              </w:rPr>
            </w:pPr>
            <w:del w:id="1903" w:author="Khánh Cao Duy" w:date="2015-08-26T11:10:00Z">
              <w:r w:rsidRPr="008F1DC0" w:rsidDel="00F61CB3">
                <w:rPr>
                  <w:rFonts w:ascii="Times New Roman" w:eastAsia="Calibri" w:hAnsi="Times New Roman"/>
                  <w:sz w:val="26"/>
                  <w:szCs w:val="26"/>
                </w:rPr>
                <w:delText>Display list all customers page</w:delText>
              </w:r>
            </w:del>
          </w:p>
        </w:tc>
      </w:tr>
      <w:tr w:rsidR="0006297C" w:rsidRPr="008F1DC0" w:rsidDel="00F61CB3" w:rsidTr="006137EB">
        <w:trPr>
          <w:del w:id="1904" w:author="Khánh Cao Duy" w:date="2015-08-26T11:10:00Z"/>
        </w:trPr>
        <w:tc>
          <w:tcPr>
            <w:tcW w:w="823" w:type="dxa"/>
            <w:shd w:val="clear" w:color="auto" w:fill="auto"/>
          </w:tcPr>
          <w:p w:rsidR="0006297C" w:rsidRPr="008F1DC0" w:rsidDel="00F61CB3" w:rsidRDefault="0006297C" w:rsidP="006137EB">
            <w:pPr>
              <w:spacing w:after="0"/>
              <w:rPr>
                <w:del w:id="1905" w:author="Khánh Cao Duy" w:date="2015-08-26T11:10:00Z"/>
                <w:rFonts w:ascii="Times New Roman" w:eastAsia="Calibri" w:hAnsi="Times New Roman"/>
                <w:sz w:val="26"/>
                <w:szCs w:val="26"/>
              </w:rPr>
            </w:pPr>
            <w:del w:id="1906" w:author="Khánh Cao Duy" w:date="2015-08-26T11:10:00Z">
              <w:r w:rsidRPr="008F1DC0" w:rsidDel="00F61CB3">
                <w:rPr>
                  <w:rFonts w:ascii="Times New Roman" w:eastAsia="Calibri" w:hAnsi="Times New Roman"/>
                  <w:sz w:val="26"/>
                  <w:szCs w:val="26"/>
                </w:rPr>
                <w:delText>3</w:delText>
              </w:r>
            </w:del>
          </w:p>
        </w:tc>
        <w:tc>
          <w:tcPr>
            <w:tcW w:w="1477" w:type="dxa"/>
            <w:shd w:val="clear" w:color="auto" w:fill="auto"/>
          </w:tcPr>
          <w:p w:rsidR="0006297C" w:rsidRPr="008F1DC0" w:rsidDel="00F61CB3" w:rsidRDefault="0006297C" w:rsidP="006137EB">
            <w:pPr>
              <w:spacing w:after="0"/>
              <w:rPr>
                <w:del w:id="1907" w:author="Khánh Cao Duy" w:date="2015-08-26T11:10:00Z"/>
                <w:rFonts w:ascii="Times New Roman" w:eastAsia="Calibri" w:hAnsi="Times New Roman"/>
                <w:sz w:val="26"/>
                <w:szCs w:val="26"/>
              </w:rPr>
            </w:pPr>
            <w:del w:id="1908"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909" w:author="Khánh Cao Duy" w:date="2015-08-26T11:10:00Z"/>
                <w:rFonts w:ascii="Times New Roman" w:eastAsia="Calibri" w:hAnsi="Times New Roman"/>
                <w:sz w:val="26"/>
                <w:szCs w:val="26"/>
              </w:rPr>
            </w:pPr>
            <w:del w:id="1910" w:author="Khánh Cao Duy" w:date="2015-08-26T11:10:00Z">
              <w:r w:rsidRPr="008F1DC0" w:rsidDel="00F61CB3">
                <w:rPr>
                  <w:rFonts w:ascii="Times New Roman" w:eastAsia="Calibri" w:hAnsi="Times New Roman"/>
                  <w:sz w:val="26"/>
                  <w:szCs w:val="26"/>
                </w:rPr>
                <w:delText>Click “Export customer” button</w:delText>
              </w:r>
            </w:del>
          </w:p>
        </w:tc>
      </w:tr>
      <w:tr w:rsidR="0006297C" w:rsidRPr="008F1DC0" w:rsidDel="00F61CB3" w:rsidTr="006137EB">
        <w:trPr>
          <w:del w:id="1911" w:author="Khánh Cao Duy" w:date="2015-08-26T11:10:00Z"/>
        </w:trPr>
        <w:tc>
          <w:tcPr>
            <w:tcW w:w="823" w:type="dxa"/>
            <w:shd w:val="clear" w:color="auto" w:fill="auto"/>
          </w:tcPr>
          <w:p w:rsidR="0006297C" w:rsidRPr="008F1DC0" w:rsidDel="00F61CB3" w:rsidRDefault="0006297C" w:rsidP="006137EB">
            <w:pPr>
              <w:spacing w:after="0"/>
              <w:rPr>
                <w:del w:id="1912" w:author="Khánh Cao Duy" w:date="2015-08-26T11:10:00Z"/>
                <w:rFonts w:ascii="Times New Roman" w:eastAsia="Calibri" w:hAnsi="Times New Roman"/>
                <w:sz w:val="26"/>
                <w:szCs w:val="26"/>
              </w:rPr>
            </w:pPr>
            <w:del w:id="1913" w:author="Khánh Cao Duy" w:date="2015-08-26T11:10:00Z">
              <w:r w:rsidRPr="008F1DC0" w:rsidDel="00F61CB3">
                <w:rPr>
                  <w:rFonts w:ascii="Times New Roman" w:eastAsia="Calibri" w:hAnsi="Times New Roman"/>
                  <w:sz w:val="26"/>
                  <w:szCs w:val="26"/>
                </w:rPr>
                <w:delText>4</w:delText>
              </w:r>
            </w:del>
          </w:p>
        </w:tc>
        <w:tc>
          <w:tcPr>
            <w:tcW w:w="1477" w:type="dxa"/>
            <w:shd w:val="clear" w:color="auto" w:fill="auto"/>
          </w:tcPr>
          <w:p w:rsidR="0006297C" w:rsidRPr="008F1DC0" w:rsidDel="00F61CB3" w:rsidRDefault="0006297C" w:rsidP="006137EB">
            <w:pPr>
              <w:spacing w:after="0"/>
              <w:rPr>
                <w:del w:id="1914" w:author="Khánh Cao Duy" w:date="2015-08-26T11:10:00Z"/>
                <w:rFonts w:ascii="Times New Roman" w:eastAsia="Calibri" w:hAnsi="Times New Roman"/>
                <w:sz w:val="26"/>
                <w:szCs w:val="26"/>
              </w:rPr>
            </w:pPr>
            <w:del w:id="1915" w:author="Khánh Cao Duy" w:date="2015-08-26T11:10:00Z">
              <w:r w:rsidRPr="008F1DC0" w:rsidDel="00F61CB3">
                <w:rPr>
                  <w:rFonts w:ascii="Times New Roman" w:eastAsia="Calibri" w:hAnsi="Times New Roman"/>
                  <w:sz w:val="26"/>
                  <w:szCs w:val="26"/>
                </w:rPr>
                <w:delText>System</w:delText>
              </w:r>
            </w:del>
          </w:p>
        </w:tc>
        <w:tc>
          <w:tcPr>
            <w:tcW w:w="6945" w:type="dxa"/>
            <w:gridSpan w:val="3"/>
            <w:shd w:val="clear" w:color="auto" w:fill="auto"/>
          </w:tcPr>
          <w:p w:rsidR="0006297C" w:rsidRPr="008F1DC0" w:rsidDel="00F61CB3" w:rsidRDefault="0006297C" w:rsidP="006137EB">
            <w:pPr>
              <w:spacing w:after="0"/>
              <w:rPr>
                <w:del w:id="1916" w:author="Khánh Cao Duy" w:date="2015-08-26T11:10:00Z"/>
                <w:rFonts w:ascii="Times New Roman" w:eastAsia="Calibri" w:hAnsi="Times New Roman"/>
                <w:sz w:val="26"/>
                <w:szCs w:val="26"/>
              </w:rPr>
            </w:pPr>
            <w:del w:id="1917" w:author="Khánh Cao Duy" w:date="2015-08-26T11:10:00Z">
              <w:r w:rsidRPr="008F1DC0" w:rsidDel="00F61CB3">
                <w:rPr>
                  <w:rFonts w:ascii="Times New Roman" w:eastAsia="Calibri" w:hAnsi="Times New Roman"/>
                  <w:sz w:val="26"/>
                  <w:szCs w:val="26"/>
                </w:rPr>
                <w:delText>Display massage box “Export customer thành công, Tải file tại đây”</w:delText>
              </w:r>
            </w:del>
          </w:p>
        </w:tc>
      </w:tr>
      <w:tr w:rsidR="0006297C" w:rsidRPr="008F1DC0" w:rsidDel="00F61CB3" w:rsidTr="006137EB">
        <w:trPr>
          <w:del w:id="1918" w:author="Khánh Cao Duy" w:date="2015-08-26T11:10:00Z"/>
        </w:trPr>
        <w:tc>
          <w:tcPr>
            <w:tcW w:w="823" w:type="dxa"/>
            <w:shd w:val="clear" w:color="auto" w:fill="auto"/>
          </w:tcPr>
          <w:p w:rsidR="0006297C" w:rsidRPr="008F1DC0" w:rsidDel="00F61CB3" w:rsidRDefault="0006297C" w:rsidP="006137EB">
            <w:pPr>
              <w:spacing w:after="0"/>
              <w:rPr>
                <w:del w:id="1919" w:author="Khánh Cao Duy" w:date="2015-08-26T11:10:00Z"/>
                <w:rFonts w:ascii="Times New Roman" w:eastAsia="Calibri" w:hAnsi="Times New Roman"/>
                <w:sz w:val="26"/>
                <w:szCs w:val="26"/>
              </w:rPr>
            </w:pPr>
            <w:del w:id="1920" w:author="Khánh Cao Duy" w:date="2015-08-26T11:10:00Z">
              <w:r w:rsidRPr="008F1DC0" w:rsidDel="00F61CB3">
                <w:rPr>
                  <w:rFonts w:ascii="Times New Roman" w:eastAsia="Calibri" w:hAnsi="Times New Roman"/>
                  <w:sz w:val="26"/>
                  <w:szCs w:val="26"/>
                </w:rPr>
                <w:delText>5</w:delText>
              </w:r>
            </w:del>
          </w:p>
        </w:tc>
        <w:tc>
          <w:tcPr>
            <w:tcW w:w="1477" w:type="dxa"/>
            <w:shd w:val="clear" w:color="auto" w:fill="auto"/>
          </w:tcPr>
          <w:p w:rsidR="0006297C" w:rsidRPr="008F1DC0" w:rsidDel="00F61CB3" w:rsidRDefault="0006297C" w:rsidP="006137EB">
            <w:pPr>
              <w:spacing w:after="0"/>
              <w:rPr>
                <w:del w:id="1921" w:author="Khánh Cao Duy" w:date="2015-08-26T11:10:00Z"/>
                <w:rFonts w:ascii="Times New Roman" w:eastAsia="Calibri" w:hAnsi="Times New Roman"/>
                <w:sz w:val="26"/>
                <w:szCs w:val="26"/>
              </w:rPr>
            </w:pPr>
            <w:del w:id="1922" w:author="Khánh Cao Duy" w:date="2015-08-26T11:10:00Z">
              <w:r w:rsidRPr="008F1DC0" w:rsidDel="00F61CB3">
                <w:rPr>
                  <w:rFonts w:ascii="Times New Roman" w:eastAsia="Calibri" w:hAnsi="Times New Roman"/>
                  <w:sz w:val="26"/>
                  <w:szCs w:val="26"/>
                </w:rPr>
                <w:delText>Shop owner</w:delText>
              </w:r>
            </w:del>
          </w:p>
        </w:tc>
        <w:tc>
          <w:tcPr>
            <w:tcW w:w="6945" w:type="dxa"/>
            <w:gridSpan w:val="3"/>
            <w:shd w:val="clear" w:color="auto" w:fill="auto"/>
          </w:tcPr>
          <w:p w:rsidR="0006297C" w:rsidRPr="008F1DC0" w:rsidDel="00F61CB3" w:rsidRDefault="0006297C" w:rsidP="006137EB">
            <w:pPr>
              <w:spacing w:after="0"/>
              <w:rPr>
                <w:del w:id="1923" w:author="Khánh Cao Duy" w:date="2015-08-26T11:10:00Z"/>
                <w:rFonts w:ascii="Times New Roman" w:eastAsia="Calibri" w:hAnsi="Times New Roman"/>
                <w:sz w:val="26"/>
                <w:szCs w:val="26"/>
              </w:rPr>
            </w:pPr>
            <w:del w:id="1924" w:author="Khánh Cao Duy" w:date="2015-08-26T11:10:00Z">
              <w:r w:rsidRPr="008F1DC0" w:rsidDel="00F61CB3">
                <w:rPr>
                  <w:rFonts w:ascii="Times New Roman" w:eastAsia="Calibri" w:hAnsi="Times New Roman"/>
                  <w:sz w:val="26"/>
                  <w:szCs w:val="26"/>
                </w:rPr>
                <w:delText>Click “Tải file tại đây” link to download</w:delText>
              </w:r>
            </w:del>
          </w:p>
        </w:tc>
      </w:tr>
      <w:tr w:rsidR="0006297C" w:rsidRPr="008F1DC0" w:rsidDel="00F61CB3" w:rsidTr="006137EB">
        <w:trPr>
          <w:del w:id="1925" w:author="Khánh Cao Duy" w:date="2015-08-26T11:10:00Z"/>
        </w:trPr>
        <w:tc>
          <w:tcPr>
            <w:tcW w:w="823" w:type="dxa"/>
            <w:shd w:val="clear" w:color="auto" w:fill="auto"/>
          </w:tcPr>
          <w:p w:rsidR="0006297C" w:rsidRPr="008F1DC0" w:rsidDel="00F61CB3" w:rsidRDefault="0006297C" w:rsidP="006137EB">
            <w:pPr>
              <w:spacing w:after="0"/>
              <w:rPr>
                <w:del w:id="1926" w:author="Khánh Cao Duy" w:date="2015-08-26T11:10:00Z"/>
                <w:rFonts w:ascii="Times New Roman" w:eastAsia="Calibri" w:hAnsi="Times New Roman"/>
                <w:sz w:val="26"/>
                <w:szCs w:val="26"/>
              </w:rPr>
            </w:pPr>
            <w:del w:id="1927" w:author="Khánh Cao Duy" w:date="2015-08-26T11:10:00Z">
              <w:r w:rsidRPr="008F1DC0" w:rsidDel="00F61CB3">
                <w:rPr>
                  <w:rFonts w:ascii="Times New Roman" w:eastAsia="Calibri" w:hAnsi="Times New Roman"/>
                  <w:sz w:val="26"/>
                  <w:szCs w:val="26"/>
                </w:rPr>
                <w:delText>6</w:delText>
              </w:r>
            </w:del>
          </w:p>
        </w:tc>
        <w:tc>
          <w:tcPr>
            <w:tcW w:w="1477" w:type="dxa"/>
            <w:shd w:val="clear" w:color="auto" w:fill="auto"/>
          </w:tcPr>
          <w:p w:rsidR="0006297C" w:rsidRPr="008F1DC0" w:rsidDel="00F61CB3" w:rsidRDefault="0006297C" w:rsidP="006137EB">
            <w:pPr>
              <w:spacing w:after="0"/>
              <w:rPr>
                <w:del w:id="1928" w:author="Khánh Cao Duy" w:date="2015-08-26T11:10:00Z"/>
                <w:rFonts w:ascii="Times New Roman" w:eastAsia="Calibri" w:hAnsi="Times New Roman"/>
                <w:sz w:val="26"/>
                <w:szCs w:val="26"/>
              </w:rPr>
            </w:pPr>
            <w:del w:id="1929" w:author="Khánh Cao Duy" w:date="2015-08-26T11:10:00Z">
              <w:r w:rsidRPr="008F1DC0" w:rsidDel="00F61CB3">
                <w:rPr>
                  <w:rFonts w:ascii="Times New Roman" w:eastAsia="Calibri" w:hAnsi="Times New Roman"/>
                  <w:sz w:val="26"/>
                  <w:szCs w:val="26"/>
                </w:rPr>
                <w:delText xml:space="preserve">System </w:delText>
              </w:r>
            </w:del>
          </w:p>
        </w:tc>
        <w:tc>
          <w:tcPr>
            <w:tcW w:w="6945" w:type="dxa"/>
            <w:gridSpan w:val="3"/>
            <w:shd w:val="clear" w:color="auto" w:fill="auto"/>
          </w:tcPr>
          <w:p w:rsidR="0006297C" w:rsidRPr="008F1DC0" w:rsidDel="00F61CB3" w:rsidRDefault="0006297C" w:rsidP="006137EB">
            <w:pPr>
              <w:spacing w:after="0"/>
              <w:rPr>
                <w:del w:id="1930" w:author="Khánh Cao Duy" w:date="2015-08-26T11:10:00Z"/>
                <w:rFonts w:ascii="Times New Roman" w:eastAsia="Calibri" w:hAnsi="Times New Roman"/>
                <w:sz w:val="26"/>
                <w:szCs w:val="26"/>
              </w:rPr>
            </w:pPr>
            <w:del w:id="1931" w:author="Khánh Cao Duy" w:date="2015-08-26T11:10:00Z">
              <w:r w:rsidRPr="008F1DC0" w:rsidDel="00F61CB3">
                <w:rPr>
                  <w:rFonts w:ascii="Times New Roman" w:eastAsia="Calibri" w:hAnsi="Times New Roman"/>
                  <w:sz w:val="26"/>
                  <w:szCs w:val="26"/>
                </w:rPr>
                <w:delText>Sent file to client file contain information of customer follow:</w:delText>
              </w:r>
            </w:del>
          </w:p>
          <w:p w:rsidR="0006297C" w:rsidRPr="008F1DC0" w:rsidDel="00F61CB3" w:rsidRDefault="0006297C" w:rsidP="006137EB">
            <w:pPr>
              <w:spacing w:after="0"/>
              <w:rPr>
                <w:del w:id="1932" w:author="Khánh Cao Duy" w:date="2015-08-26T11:10:00Z"/>
                <w:rFonts w:ascii="Times New Roman" w:eastAsia="Calibri" w:hAnsi="Times New Roman"/>
                <w:sz w:val="26"/>
                <w:szCs w:val="26"/>
              </w:rPr>
            </w:pPr>
            <w:del w:id="1933" w:author="Khánh Cao Duy" w:date="2015-08-26T11:10:00Z">
              <w:r w:rsidRPr="008F1DC0" w:rsidDel="00F61CB3">
                <w:rPr>
                  <w:rFonts w:ascii="Times New Roman" w:eastAsia="Calibri" w:hAnsi="Times New Roman"/>
                  <w:sz w:val="26"/>
                  <w:szCs w:val="26"/>
                </w:rPr>
                <w:delText>-Họ</w:delText>
              </w:r>
            </w:del>
          </w:p>
          <w:p w:rsidR="0006297C" w:rsidRPr="008F1DC0" w:rsidDel="00F61CB3" w:rsidRDefault="0006297C" w:rsidP="006137EB">
            <w:pPr>
              <w:spacing w:after="0"/>
              <w:rPr>
                <w:del w:id="1934" w:author="Khánh Cao Duy" w:date="2015-08-26T11:10:00Z"/>
                <w:rFonts w:ascii="Times New Roman" w:eastAsia="Calibri" w:hAnsi="Times New Roman"/>
                <w:sz w:val="26"/>
                <w:szCs w:val="26"/>
              </w:rPr>
            </w:pPr>
            <w:del w:id="1935" w:author="Khánh Cao Duy" w:date="2015-08-26T11:10:00Z">
              <w:r w:rsidRPr="008F1DC0" w:rsidDel="00F61CB3">
                <w:rPr>
                  <w:rFonts w:ascii="Times New Roman" w:eastAsia="Calibri" w:hAnsi="Times New Roman"/>
                  <w:sz w:val="26"/>
                  <w:szCs w:val="26"/>
                </w:rPr>
                <w:delText>-Tên</w:delText>
              </w:r>
            </w:del>
          </w:p>
          <w:p w:rsidR="0006297C" w:rsidRPr="008F1DC0" w:rsidDel="00F61CB3" w:rsidRDefault="0006297C" w:rsidP="006137EB">
            <w:pPr>
              <w:spacing w:after="0"/>
              <w:rPr>
                <w:del w:id="1936" w:author="Khánh Cao Duy" w:date="2015-08-26T11:10:00Z"/>
                <w:rFonts w:ascii="Times New Roman" w:eastAsia="Calibri" w:hAnsi="Times New Roman"/>
                <w:sz w:val="26"/>
                <w:szCs w:val="26"/>
              </w:rPr>
            </w:pPr>
            <w:del w:id="1937" w:author="Khánh Cao Duy" w:date="2015-08-26T11:10:00Z">
              <w:r w:rsidRPr="008F1DC0" w:rsidDel="00F61CB3">
                <w:rPr>
                  <w:rFonts w:ascii="Times New Roman" w:eastAsia="Calibri" w:hAnsi="Times New Roman"/>
                  <w:sz w:val="26"/>
                  <w:szCs w:val="26"/>
                </w:rPr>
                <w:delText>-Công ty</w:delText>
              </w:r>
            </w:del>
          </w:p>
          <w:p w:rsidR="0006297C" w:rsidRPr="008F1DC0" w:rsidDel="00F61CB3" w:rsidRDefault="0006297C" w:rsidP="006137EB">
            <w:pPr>
              <w:spacing w:after="0"/>
              <w:rPr>
                <w:del w:id="1938" w:author="Khánh Cao Duy" w:date="2015-08-26T11:10:00Z"/>
                <w:rFonts w:ascii="Times New Roman" w:eastAsia="Calibri" w:hAnsi="Times New Roman"/>
                <w:sz w:val="26"/>
                <w:szCs w:val="26"/>
              </w:rPr>
            </w:pPr>
            <w:del w:id="1939" w:author="Khánh Cao Duy" w:date="2015-08-26T11:10:00Z">
              <w:r w:rsidRPr="008F1DC0" w:rsidDel="00F61CB3">
                <w:rPr>
                  <w:rFonts w:ascii="Times New Roman" w:eastAsia="Calibri" w:hAnsi="Times New Roman"/>
                  <w:sz w:val="26"/>
                  <w:szCs w:val="26"/>
                </w:rPr>
                <w:delText>-Địa chỉ</w:delText>
              </w:r>
            </w:del>
          </w:p>
          <w:p w:rsidR="0006297C" w:rsidRPr="008F1DC0" w:rsidDel="00F61CB3" w:rsidRDefault="0006297C" w:rsidP="006137EB">
            <w:pPr>
              <w:spacing w:after="0"/>
              <w:rPr>
                <w:del w:id="1940" w:author="Khánh Cao Duy" w:date="2015-08-26T11:10:00Z"/>
                <w:rFonts w:ascii="Times New Roman" w:eastAsia="Calibri" w:hAnsi="Times New Roman"/>
                <w:sz w:val="26"/>
                <w:szCs w:val="26"/>
              </w:rPr>
            </w:pPr>
            <w:del w:id="1941" w:author="Khánh Cao Duy" w:date="2015-08-26T11:10:00Z">
              <w:r w:rsidRPr="008F1DC0" w:rsidDel="00F61CB3">
                <w:rPr>
                  <w:rFonts w:ascii="Times New Roman" w:eastAsia="Calibri" w:hAnsi="Times New Roman"/>
                  <w:sz w:val="26"/>
                  <w:szCs w:val="26"/>
                </w:rPr>
                <w:delText xml:space="preserve">-Email </w:delText>
              </w:r>
            </w:del>
          </w:p>
          <w:p w:rsidR="0006297C" w:rsidRPr="008F1DC0" w:rsidDel="00F61CB3" w:rsidRDefault="0006297C" w:rsidP="006137EB">
            <w:pPr>
              <w:spacing w:after="0"/>
              <w:rPr>
                <w:del w:id="1942" w:author="Khánh Cao Duy" w:date="2015-08-26T11:10:00Z"/>
                <w:rFonts w:ascii="Times New Roman" w:eastAsia="Calibri" w:hAnsi="Times New Roman"/>
                <w:sz w:val="26"/>
                <w:szCs w:val="26"/>
              </w:rPr>
            </w:pPr>
            <w:del w:id="1943" w:author="Khánh Cao Duy" w:date="2015-08-26T11:10:00Z">
              <w:r w:rsidRPr="008F1DC0" w:rsidDel="00F61CB3">
                <w:rPr>
                  <w:rFonts w:ascii="Times New Roman" w:eastAsia="Calibri" w:hAnsi="Times New Roman"/>
                  <w:sz w:val="26"/>
                  <w:szCs w:val="26"/>
                </w:rPr>
                <w:delText>-Điện thoại</w:delText>
              </w:r>
            </w:del>
          </w:p>
          <w:p w:rsidR="0006297C" w:rsidRPr="008F1DC0" w:rsidDel="00F61CB3" w:rsidRDefault="0006297C" w:rsidP="006137EB">
            <w:pPr>
              <w:spacing w:after="0"/>
              <w:rPr>
                <w:del w:id="1944" w:author="Khánh Cao Duy" w:date="2015-08-26T11:10:00Z"/>
                <w:rFonts w:ascii="Times New Roman" w:eastAsia="Calibri" w:hAnsi="Times New Roman"/>
                <w:sz w:val="26"/>
                <w:szCs w:val="26"/>
              </w:rPr>
            </w:pPr>
            <w:del w:id="1945" w:author="Khánh Cao Duy" w:date="2015-08-26T11:10:00Z">
              <w:r w:rsidRPr="008F1DC0" w:rsidDel="00F61CB3">
                <w:rPr>
                  <w:rFonts w:ascii="Times New Roman" w:eastAsia="Calibri" w:hAnsi="Times New Roman"/>
                  <w:sz w:val="26"/>
                  <w:szCs w:val="26"/>
                </w:rPr>
                <w:delText>-Ngày sinh</w:delText>
              </w:r>
            </w:del>
          </w:p>
          <w:p w:rsidR="0006297C" w:rsidRPr="008F1DC0" w:rsidDel="00F61CB3" w:rsidRDefault="0006297C" w:rsidP="006137EB">
            <w:pPr>
              <w:spacing w:after="0"/>
              <w:rPr>
                <w:del w:id="1946" w:author="Khánh Cao Duy" w:date="2015-08-26T11:10:00Z"/>
                <w:rFonts w:ascii="Times New Roman" w:eastAsia="Calibri" w:hAnsi="Times New Roman"/>
                <w:sz w:val="26"/>
                <w:szCs w:val="26"/>
              </w:rPr>
            </w:pPr>
            <w:del w:id="1947" w:author="Khánh Cao Duy" w:date="2015-08-26T11:10:00Z">
              <w:r w:rsidRPr="008F1DC0" w:rsidDel="00F61CB3">
                <w:rPr>
                  <w:rFonts w:ascii="Times New Roman" w:eastAsia="Calibri" w:hAnsi="Times New Roman"/>
                  <w:sz w:val="26"/>
                  <w:szCs w:val="26"/>
                </w:rPr>
                <w:delText>-Giới tính</w:delText>
              </w:r>
            </w:del>
          </w:p>
          <w:p w:rsidR="0006297C" w:rsidRPr="008F1DC0" w:rsidDel="00F61CB3" w:rsidRDefault="0006297C" w:rsidP="006137EB">
            <w:pPr>
              <w:spacing w:after="0"/>
              <w:rPr>
                <w:del w:id="1948" w:author="Khánh Cao Duy" w:date="2015-08-26T11:10:00Z"/>
                <w:rFonts w:ascii="Times New Roman" w:eastAsia="Calibri" w:hAnsi="Times New Roman"/>
                <w:sz w:val="26"/>
                <w:szCs w:val="26"/>
              </w:rPr>
            </w:pPr>
            <w:del w:id="1949" w:author="Khánh Cao Duy" w:date="2015-08-26T11:10:00Z">
              <w:r w:rsidRPr="008F1DC0" w:rsidDel="00F61CB3">
                <w:rPr>
                  <w:rFonts w:ascii="Times New Roman" w:eastAsia="Calibri" w:hAnsi="Times New Roman"/>
                  <w:sz w:val="26"/>
                  <w:szCs w:val="26"/>
                </w:rPr>
                <w:delText>-Thông tin khác</w:delText>
              </w:r>
            </w:del>
          </w:p>
        </w:tc>
      </w:tr>
      <w:tr w:rsidR="0006297C" w:rsidRPr="008F1DC0" w:rsidDel="00F61CB3" w:rsidTr="006137EB">
        <w:trPr>
          <w:del w:id="1950" w:author="Khánh Cao Duy" w:date="2015-08-26T11:10:00Z"/>
        </w:trPr>
        <w:tc>
          <w:tcPr>
            <w:tcW w:w="9245" w:type="dxa"/>
            <w:gridSpan w:val="5"/>
            <w:shd w:val="clear" w:color="auto" w:fill="D5DCE4"/>
          </w:tcPr>
          <w:p w:rsidR="0006297C" w:rsidRPr="008F1DC0" w:rsidDel="00F61CB3" w:rsidRDefault="0006297C" w:rsidP="006137EB">
            <w:pPr>
              <w:spacing w:after="0"/>
              <w:rPr>
                <w:del w:id="1951" w:author="Khánh Cao Duy" w:date="2015-08-26T11:10:00Z"/>
                <w:rFonts w:ascii="Times New Roman" w:eastAsia="Calibri" w:hAnsi="Times New Roman"/>
                <w:b/>
                <w:sz w:val="26"/>
                <w:szCs w:val="26"/>
              </w:rPr>
            </w:pPr>
            <w:del w:id="1952" w:author="Khánh Cao Duy" w:date="2015-08-26T11:10:00Z">
              <w:r w:rsidRPr="008F1DC0" w:rsidDel="00F61CB3">
                <w:rPr>
                  <w:rFonts w:ascii="Times New Roman" w:eastAsia="Calibri" w:hAnsi="Times New Roman"/>
                  <w:b/>
                  <w:sz w:val="26"/>
                  <w:szCs w:val="26"/>
                </w:rPr>
                <w:delText>Alternative flows</w:delText>
              </w:r>
            </w:del>
          </w:p>
        </w:tc>
      </w:tr>
      <w:tr w:rsidR="0006297C" w:rsidRPr="008F1DC0" w:rsidDel="00F61CB3" w:rsidTr="006137EB">
        <w:trPr>
          <w:del w:id="1953" w:author="Khánh Cao Duy" w:date="2015-08-26T11:10:00Z"/>
        </w:trPr>
        <w:tc>
          <w:tcPr>
            <w:tcW w:w="9245" w:type="dxa"/>
            <w:gridSpan w:val="5"/>
            <w:shd w:val="clear" w:color="auto" w:fill="auto"/>
          </w:tcPr>
          <w:p w:rsidR="0006297C" w:rsidRPr="008F1DC0" w:rsidDel="00F61CB3" w:rsidRDefault="0006297C" w:rsidP="006137EB">
            <w:pPr>
              <w:spacing w:after="0"/>
              <w:rPr>
                <w:del w:id="1954" w:author="Khánh Cao Duy" w:date="2015-08-26T11:10:00Z"/>
                <w:rFonts w:ascii="Times New Roman" w:eastAsia="Calibri" w:hAnsi="Times New Roman"/>
                <w:sz w:val="26"/>
                <w:szCs w:val="26"/>
              </w:rPr>
            </w:pPr>
            <w:del w:id="1955" w:author="Khánh Cao Duy" w:date="2015-08-26T11:10:00Z">
              <w:r w:rsidRPr="008F1DC0" w:rsidDel="00F61CB3">
                <w:rPr>
                  <w:rFonts w:ascii="Times New Roman" w:eastAsia="Calibri" w:hAnsi="Times New Roman"/>
                  <w:sz w:val="26"/>
                  <w:szCs w:val="26"/>
                </w:rPr>
                <w:delText>N/A</w:delText>
              </w:r>
            </w:del>
          </w:p>
        </w:tc>
      </w:tr>
      <w:tr w:rsidR="0006297C" w:rsidRPr="008F1DC0" w:rsidDel="00F61CB3" w:rsidTr="006137EB">
        <w:trPr>
          <w:del w:id="1956" w:author="Khánh Cao Duy" w:date="2015-08-26T11:10:00Z"/>
        </w:trPr>
        <w:tc>
          <w:tcPr>
            <w:tcW w:w="9245" w:type="dxa"/>
            <w:gridSpan w:val="5"/>
            <w:shd w:val="clear" w:color="auto" w:fill="D5DCE4"/>
          </w:tcPr>
          <w:p w:rsidR="0006297C" w:rsidRPr="008F1DC0" w:rsidDel="00F61CB3" w:rsidRDefault="0006297C" w:rsidP="006137EB">
            <w:pPr>
              <w:spacing w:after="0"/>
              <w:rPr>
                <w:del w:id="1957" w:author="Khánh Cao Duy" w:date="2015-08-26T11:10:00Z"/>
                <w:rFonts w:ascii="Times New Roman" w:eastAsia="Calibri" w:hAnsi="Times New Roman"/>
                <w:sz w:val="26"/>
                <w:szCs w:val="26"/>
              </w:rPr>
            </w:pPr>
            <w:del w:id="1958" w:author="Khánh Cao Duy" w:date="2015-08-26T11:10:00Z">
              <w:r w:rsidRPr="008F1DC0" w:rsidDel="00F61CB3">
                <w:rPr>
                  <w:rFonts w:ascii="Times New Roman" w:eastAsia="Calibri" w:hAnsi="Times New Roman"/>
                  <w:b/>
                  <w:sz w:val="26"/>
                  <w:szCs w:val="26"/>
                </w:rPr>
                <w:delText>Business Rules</w:delText>
              </w:r>
            </w:del>
          </w:p>
        </w:tc>
      </w:tr>
      <w:tr w:rsidR="0006297C" w:rsidRPr="008F1DC0" w:rsidDel="00F61CB3" w:rsidTr="006137EB">
        <w:trPr>
          <w:del w:id="1959" w:author="Khánh Cao Duy" w:date="2015-08-26T11:10:00Z"/>
        </w:trPr>
        <w:tc>
          <w:tcPr>
            <w:tcW w:w="823" w:type="dxa"/>
            <w:shd w:val="clear" w:color="auto" w:fill="D5DCE4"/>
          </w:tcPr>
          <w:p w:rsidR="0006297C" w:rsidRPr="008F1DC0" w:rsidDel="00F61CB3" w:rsidRDefault="0006297C" w:rsidP="006137EB">
            <w:pPr>
              <w:spacing w:after="0"/>
              <w:rPr>
                <w:del w:id="1960" w:author="Khánh Cao Duy" w:date="2015-08-26T11:10:00Z"/>
                <w:rFonts w:ascii="Times New Roman" w:eastAsia="Calibri" w:hAnsi="Times New Roman"/>
                <w:sz w:val="26"/>
                <w:szCs w:val="26"/>
              </w:rPr>
            </w:pPr>
            <w:del w:id="1961" w:author="Khánh Cao Duy" w:date="2015-08-26T11:10:00Z">
              <w:r w:rsidRPr="008F1DC0" w:rsidDel="00F61CB3">
                <w:rPr>
                  <w:rFonts w:ascii="Times New Roman" w:eastAsia="Calibri" w:hAnsi="Times New Roman"/>
                  <w:sz w:val="26"/>
                  <w:szCs w:val="26"/>
                </w:rPr>
                <w:delText>#</w:delText>
              </w:r>
            </w:del>
          </w:p>
        </w:tc>
        <w:tc>
          <w:tcPr>
            <w:tcW w:w="8422" w:type="dxa"/>
            <w:gridSpan w:val="4"/>
            <w:shd w:val="clear" w:color="auto" w:fill="D5DCE4"/>
          </w:tcPr>
          <w:p w:rsidR="0006297C" w:rsidRPr="008F1DC0" w:rsidDel="00F61CB3" w:rsidRDefault="0006297C" w:rsidP="006137EB">
            <w:pPr>
              <w:spacing w:after="0"/>
              <w:rPr>
                <w:del w:id="1962" w:author="Khánh Cao Duy" w:date="2015-08-26T11:10:00Z"/>
                <w:rFonts w:ascii="Times New Roman" w:eastAsia="Calibri" w:hAnsi="Times New Roman"/>
                <w:sz w:val="26"/>
                <w:szCs w:val="26"/>
              </w:rPr>
            </w:pPr>
            <w:del w:id="1963" w:author="Khánh Cao Duy" w:date="2015-08-26T11:10:00Z">
              <w:r w:rsidRPr="008F1DC0" w:rsidDel="00F61CB3">
                <w:rPr>
                  <w:rFonts w:ascii="Times New Roman" w:eastAsia="Calibri" w:hAnsi="Times New Roman"/>
                  <w:b/>
                  <w:sz w:val="26"/>
                  <w:szCs w:val="26"/>
                </w:rPr>
                <w:delText>Rule Description</w:delText>
              </w:r>
            </w:del>
          </w:p>
        </w:tc>
      </w:tr>
      <w:tr w:rsidR="0006297C" w:rsidRPr="008F1DC0" w:rsidDel="00F61CB3" w:rsidTr="006137EB">
        <w:trPr>
          <w:del w:id="1964" w:author="Khánh Cao Duy" w:date="2015-08-26T11:10:00Z"/>
        </w:trPr>
        <w:tc>
          <w:tcPr>
            <w:tcW w:w="823" w:type="dxa"/>
            <w:shd w:val="clear" w:color="auto" w:fill="auto"/>
          </w:tcPr>
          <w:p w:rsidR="0006297C" w:rsidRPr="008F1DC0" w:rsidDel="00F61CB3" w:rsidRDefault="0006297C" w:rsidP="006137EB">
            <w:pPr>
              <w:spacing w:after="0"/>
              <w:rPr>
                <w:del w:id="1965" w:author="Khánh Cao Duy" w:date="2015-08-26T11:10:00Z"/>
                <w:rFonts w:ascii="Times New Roman" w:eastAsia="Calibri" w:hAnsi="Times New Roman"/>
                <w:sz w:val="26"/>
                <w:szCs w:val="26"/>
              </w:rPr>
            </w:pPr>
            <w:del w:id="1966" w:author="Khánh Cao Duy" w:date="2015-08-26T11:10:00Z">
              <w:r w:rsidRPr="008F1DC0" w:rsidDel="00F61CB3">
                <w:rPr>
                  <w:rFonts w:ascii="Times New Roman" w:eastAsia="Calibri" w:hAnsi="Times New Roman"/>
                  <w:sz w:val="26"/>
                  <w:szCs w:val="26"/>
                </w:rPr>
                <w:delText>BR01</w:delText>
              </w:r>
            </w:del>
          </w:p>
        </w:tc>
        <w:tc>
          <w:tcPr>
            <w:tcW w:w="8422" w:type="dxa"/>
            <w:gridSpan w:val="4"/>
            <w:shd w:val="clear" w:color="auto" w:fill="auto"/>
          </w:tcPr>
          <w:p w:rsidR="0006297C" w:rsidRPr="008F1DC0" w:rsidDel="00F61CB3" w:rsidRDefault="0006297C" w:rsidP="006137EB">
            <w:pPr>
              <w:spacing w:after="0"/>
              <w:rPr>
                <w:del w:id="1967" w:author="Khánh Cao Duy" w:date="2015-08-26T11:10:00Z"/>
                <w:rFonts w:ascii="Times New Roman" w:eastAsia="Calibri" w:hAnsi="Times New Roman"/>
                <w:sz w:val="26"/>
                <w:szCs w:val="26"/>
              </w:rPr>
            </w:pPr>
            <w:del w:id="1968" w:author="Khánh Cao Duy" w:date="2015-08-26T11:10:00Z">
              <w:r w:rsidRPr="008F1DC0" w:rsidDel="00F61CB3">
                <w:rPr>
                  <w:rFonts w:ascii="Times New Roman" w:eastAsia="Calibri" w:hAnsi="Times New Roman"/>
                  <w:sz w:val="26"/>
                  <w:szCs w:val="26"/>
                </w:rPr>
                <w:delText>All fields of customer is exported correctly in excel file</w:delText>
              </w:r>
            </w:del>
          </w:p>
        </w:tc>
      </w:tr>
      <w:bookmarkEnd w:id="1839"/>
      <w:bookmarkEnd w:id="1840"/>
    </w:tbl>
    <w:p w:rsidR="0006297C" w:rsidRPr="008F1DC0" w:rsidDel="00F61CB3" w:rsidRDefault="0006297C" w:rsidP="0006297C">
      <w:pPr>
        <w:rPr>
          <w:del w:id="1969" w:author="Khánh Cao Duy" w:date="2015-08-26T11:10:00Z"/>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.2.3.7.</w:t>
      </w:r>
      <w:ins w:id="1970" w:author="Khánh Cao Duy" w:date="2015-08-26T11:10:00Z">
        <w:r w:rsidR="00F61CB3" w:rsidRPr="008F1DC0">
          <w:rPr>
            <w:rFonts w:ascii="Times New Roman" w:hAnsi="Times New Roman" w:cs="Times New Roman"/>
          </w:rPr>
          <w:t>5</w:t>
        </w:r>
      </w:ins>
      <w:del w:id="1971" w:author="Khánh Cao Duy" w:date="2015-08-26T11:10:00Z">
        <w:r w:rsidR="000A2056" w:rsidRPr="008F1DC0" w:rsidDel="00F61CB3">
          <w:rPr>
            <w:rFonts w:ascii="Times New Roman" w:hAnsi="Times New Roman" w:cs="Times New Roman"/>
          </w:rPr>
          <w:delText>7</w:delText>
        </w:r>
      </w:del>
      <w:r w:rsidRPr="008F1DC0">
        <w:rPr>
          <w:rFonts w:ascii="Times New Roman" w:hAnsi="Times New Roman" w:cs="Times New Roman"/>
        </w:rPr>
        <w:t xml:space="preserve"> Search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UC007-0</w:t>
            </w:r>
            <w:ins w:id="1972" w:author="Khánh Cao Duy" w:date="2015-08-26T11:10:00Z">
              <w:r w:rsidR="00F61CB3" w:rsidRPr="008F1DC0">
                <w:rPr>
                  <w:rFonts w:ascii="Times New Roman" w:eastAsia="Calibri" w:hAnsi="Times New Roman"/>
                  <w:sz w:val="26"/>
                  <w:szCs w:val="26"/>
                </w:rPr>
                <w:t>5</w:t>
              </w:r>
            </w:ins>
            <w:del w:id="1973" w:author="Khánh Cao Duy" w:date="2015-08-26T11:10:00Z">
              <w:r w:rsidR="000A2056" w:rsidRPr="008F1DC0" w:rsidDel="00F61CB3">
                <w:rPr>
                  <w:rFonts w:ascii="Times New Roman" w:eastAsia="Calibri" w:hAnsi="Times New Roman"/>
                  <w:sz w:val="26"/>
                  <w:szCs w:val="26"/>
                </w:rPr>
                <w:delText>7</w:delText>
              </w:r>
            </w:del>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Search customer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This function helps shop owner to search customer easily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list of customers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customer name to search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1974" w:name="OLE_LINK89"/>
            <w:bookmarkStart w:id="1975" w:name="OLE_LINK90"/>
            <w:r w:rsidRPr="008F1DC0">
              <w:rPr>
                <w:rFonts w:ascii="Times New Roman" w:eastAsia="Calibri" w:hAnsi="Times New Roman"/>
                <w:sz w:val="26"/>
                <w:szCs w:val="26"/>
              </w:rPr>
              <w:t xml:space="preserve">Display searched customer </w:t>
            </w:r>
            <w:bookmarkEnd w:id="1974"/>
            <w:bookmarkEnd w:id="1975"/>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“Khách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customers page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customer name then click “Tìm kiếm”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information of searched customer</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bookmarkStart w:id="1976" w:name="OLE_LINK261"/>
      <w:bookmarkStart w:id="1977" w:name="OLE_LINK262"/>
      <w:r w:rsidRPr="008F1DC0">
        <w:rPr>
          <w:rFonts w:cs="Times New Roman"/>
          <w:sz w:val="26"/>
          <w:szCs w:val="26"/>
        </w:rPr>
        <w:lastRenderedPageBreak/>
        <w:t>3.</w:t>
      </w:r>
      <w:r w:rsidR="007C3C9C" w:rsidRPr="008F1DC0">
        <w:rPr>
          <w:rFonts w:cs="Times New Roman"/>
          <w:sz w:val="26"/>
          <w:szCs w:val="26"/>
        </w:rPr>
        <w:t>3</w:t>
      </w:r>
      <w:r w:rsidRPr="008F1DC0">
        <w:rPr>
          <w:rFonts w:cs="Times New Roman"/>
          <w:sz w:val="26"/>
          <w:szCs w:val="26"/>
        </w:rPr>
        <w:t>.2.3.8 Manage staffs</w:t>
      </w:r>
    </w:p>
    <w:bookmarkEnd w:id="1976"/>
    <w:bookmarkEnd w:id="1977"/>
    <w:p w:rsidR="0006297C" w:rsidRPr="008F1DC0" w:rsidRDefault="0006297C" w:rsidP="0006297C">
      <w:pPr>
        <w:rPr>
          <w:rFonts w:ascii="Times New Roman" w:hAnsi="Times New Roman"/>
        </w:rPr>
      </w:pPr>
      <w:r w:rsidRPr="008F1DC0">
        <w:rPr>
          <w:rFonts w:ascii="Times New Roman" w:hAnsi="Times New Roman"/>
          <w:noProof/>
          <w:lang w:val="en-US" w:eastAsia="ja-JP"/>
          <w:rPrChange w:id="1978" w:author="Link Pieces" w:date="2015-08-26T13:21:00Z">
            <w:rPr>
              <w:rFonts w:ascii="Times New Roman" w:hAnsi="Times New Roman"/>
              <w:noProof/>
              <w:lang w:val="en-US" w:eastAsia="ja-JP"/>
            </w:rPr>
          </w:rPrChange>
        </w:rPr>
        <w:drawing>
          <wp:inline distT="0" distB="0" distL="0" distR="0" wp14:anchorId="42F3C6E9" wp14:editId="1D229E41">
            <wp:extent cx="5934075" cy="4629150"/>
            <wp:effectExtent l="0" t="0" r="9525" b="0"/>
            <wp:docPr id="33" name="Picture 33" descr="C:\Users\Khanh\Desktop\Diagram\Manag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anh\Desktop\Diagram\Manage staf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rsidR="0006297C" w:rsidRPr="008F1DC0" w:rsidRDefault="0006297C" w:rsidP="0006297C">
      <w:pPr>
        <w:rPr>
          <w:rFonts w:ascii="Times New Roman" w:hAnsi="Times New Roman"/>
          <w:b/>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b/>
        </w:rPr>
        <w:t>Figure 3.12 Use case of management staffs – Web application</w:t>
      </w:r>
      <w:r w:rsidRPr="008F1DC0">
        <w:rPr>
          <w:rFonts w:ascii="Times New Roman" w:hAnsi="Times New Roman"/>
        </w:rPr>
        <w:t xml:space="preserve"> </w:t>
      </w:r>
    </w:p>
    <w:p w:rsidR="0006297C" w:rsidRPr="008F1DC0" w:rsidRDefault="0006297C" w:rsidP="0006297C">
      <w:pPr>
        <w:pStyle w:val="Heading6"/>
        <w:rPr>
          <w:rFonts w:ascii="Times New Roman" w:hAnsi="Times New Roman" w:cs="Times New Roman"/>
        </w:rPr>
      </w:pPr>
      <w:bookmarkStart w:id="1979" w:name="OLE_LINK265"/>
      <w:bookmarkStart w:id="1980" w:name="OLE_LINK266"/>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.2.3.8.1 Add new staff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UC008-01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new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add new staff to system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 in add new staff screen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Staff is added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“Tài khoản của admin”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all staffs screen</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“Thêm nhân viên”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add new staff screen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 Tên đăng nhập</w:t>
            </w:r>
          </w:p>
          <w:p w:rsidR="00C039A6" w:rsidRPr="008F1DC0" w:rsidRDefault="00C039A6" w:rsidP="006137EB">
            <w:pPr>
              <w:spacing w:after="0"/>
              <w:rPr>
                <w:rFonts w:ascii="Times New Roman" w:eastAsia="Calibri" w:hAnsi="Times New Roman"/>
                <w:sz w:val="26"/>
                <w:szCs w:val="26"/>
              </w:rPr>
            </w:pPr>
            <w:r w:rsidRPr="008F1DC0">
              <w:rPr>
                <w:rFonts w:ascii="Times New Roman" w:eastAsia="Calibri" w:hAnsi="Times New Roman"/>
                <w:sz w:val="26"/>
                <w:szCs w:val="26"/>
              </w:rPr>
              <w:t>- Mật khẩu</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Họ</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Giới tính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Điện thoại</w:t>
            </w:r>
          </w:p>
          <w:p w:rsidR="0010762A" w:rsidRPr="008F1DC0" w:rsidRDefault="0010762A" w:rsidP="006137EB">
            <w:pPr>
              <w:spacing w:after="0"/>
              <w:rPr>
                <w:rFonts w:ascii="Times New Roman" w:eastAsia="Calibri" w:hAnsi="Times New Roman"/>
                <w:sz w:val="26"/>
                <w:szCs w:val="26"/>
              </w:rPr>
            </w:pPr>
            <w:r w:rsidRPr="008F1DC0">
              <w:rPr>
                <w:rFonts w:ascii="Times New Roman" w:eastAsia="Calibri" w:hAnsi="Times New Roman"/>
                <w:sz w:val="26"/>
                <w:szCs w:val="26"/>
              </w:rPr>
              <w:t>- Số đơn hàng tối đa</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all fields and click “Thêm”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“Thêm nhân viên thành công” and save new staff 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does not enter user name of staff</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tên đăng nhập”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in main flows, if Shop owner does not enter first name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họ”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does not enter last name</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tên”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does not enter email</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email”</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AT4</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does not enter phone</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5.3 </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điện thoại”</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AT5</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does not enter address</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địa chỉ”</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AT6</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does not enter password</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5.5</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mật khẩu”</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Username must be in range [1,100]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Password must be in range [6,50]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must match </w:t>
            </w:r>
            <w:r w:rsidR="00EF7D63" w:rsidRPr="008F1DC0">
              <w:rPr>
                <w:rFonts w:ascii="Times New Roman" w:hAnsi="Times New Roman"/>
                <w:rPrChange w:id="1981" w:author="Link Pieces" w:date="2015-08-26T13:21:00Z">
                  <w:rPr/>
                </w:rPrChange>
              </w:rPr>
              <w:fldChar w:fldCharType="begin"/>
            </w:r>
            <w:r w:rsidR="00EF7D63" w:rsidRPr="008F1DC0">
              <w:rPr>
                <w:rFonts w:ascii="Times New Roman" w:hAnsi="Times New Roman"/>
                <w:rPrChange w:id="1982" w:author="Link Pieces" w:date="2015-08-26T13:21:00Z">
                  <w:rPr/>
                </w:rPrChange>
              </w:rPr>
              <w:instrText xml:space="preserve"> HYPERLINK "file:///C:\\Users\\Khanh\\Desktop\\Report\\XXX@XXX.XXX%20" </w:instrText>
            </w:r>
            <w:r w:rsidR="00EF7D63" w:rsidRPr="008F1DC0">
              <w:rPr>
                <w:rPrChange w:id="1983"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984"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 integer</w:t>
            </w:r>
          </w:p>
        </w:tc>
      </w:tr>
      <w:bookmarkEnd w:id="1979"/>
      <w:bookmarkEnd w:id="1980"/>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.2.3.8.2 Edit staff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UC008-02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This function helps Shop owner can edit information of staff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a staff in list</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List of staff is showed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Update staff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“Sửa nhân viên” button on any staff</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edit staff screen following fields as: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Tên đăng nhập</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Họ</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Giới tính</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Mật khẩu</w:t>
            </w:r>
          </w:p>
          <w:p w:rsidR="00C039A6" w:rsidRPr="008F1DC0" w:rsidRDefault="00C039A6" w:rsidP="006137EB">
            <w:pPr>
              <w:spacing w:after="0"/>
              <w:rPr>
                <w:rFonts w:ascii="Times New Roman" w:eastAsia="Calibri" w:hAnsi="Times New Roman"/>
                <w:sz w:val="26"/>
                <w:szCs w:val="26"/>
              </w:rPr>
            </w:pPr>
            <w:r w:rsidRPr="008F1DC0">
              <w:rPr>
                <w:rFonts w:ascii="Times New Roman" w:eastAsia="Calibri" w:hAnsi="Times New Roman"/>
                <w:sz w:val="26"/>
                <w:szCs w:val="26"/>
              </w:rPr>
              <w:t>- Số đơn hàng tối đa</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all necessary fields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value of text fields and display message box “Cập nhật nhân viên thành công” and save staff 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does not enter user name of staff</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tên đăng nhập”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3 in main flows, if Shop owner does not enter first name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họ”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does not enter last name</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as “Xin hãy nhập tên”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does not enter email</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email”</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AT4</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does not enter phone</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4.5 </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số điện thoại”</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AT5</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does not enter address</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4.6</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địa chỉ”</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AT6</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3 in main flows, if Shop owner does not enter password</w:t>
            </w:r>
          </w:p>
        </w:tc>
      </w:tr>
      <w:tr w:rsidR="0006297C" w:rsidRPr="008F1DC0" w:rsidTr="006137EB">
        <w:tc>
          <w:tcPr>
            <w:tcW w:w="823"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hemeFill="text2" w:themeFillTint="33"/>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4.7</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as “Xin hãy nhập mật khẩu”</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Username must be in range [1,100]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Password must be </w:t>
            </w:r>
            <w:r w:rsidR="00EE7E81" w:rsidRPr="008F1DC0">
              <w:rPr>
                <w:rFonts w:ascii="Times New Roman" w:eastAsia="Calibri" w:hAnsi="Times New Roman"/>
                <w:sz w:val="26"/>
                <w:szCs w:val="26"/>
              </w:rPr>
              <w:t>at least 8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Email must match </w:t>
            </w:r>
            <w:r w:rsidR="00EF7D63" w:rsidRPr="008F1DC0">
              <w:rPr>
                <w:rFonts w:ascii="Times New Roman" w:hAnsi="Times New Roman"/>
                <w:rPrChange w:id="1985" w:author="Link Pieces" w:date="2015-08-26T13:21:00Z">
                  <w:rPr/>
                </w:rPrChange>
              </w:rPr>
              <w:fldChar w:fldCharType="begin"/>
            </w:r>
            <w:r w:rsidR="00EF7D63" w:rsidRPr="008F1DC0">
              <w:rPr>
                <w:rFonts w:ascii="Times New Roman" w:hAnsi="Times New Roman"/>
                <w:rPrChange w:id="1986" w:author="Link Pieces" w:date="2015-08-26T13:21:00Z">
                  <w:rPr/>
                </w:rPrChange>
              </w:rPr>
              <w:instrText xml:space="preserve"> HYPERLINK "file:///C:\\Users\\Khanh\\Desktop\\Report\\XXX@XXX.XXX%20" </w:instrText>
            </w:r>
            <w:r w:rsidR="00EF7D63" w:rsidRPr="008F1DC0">
              <w:rPr>
                <w:rPrChange w:id="1987" w:author="Link Pieces" w:date="2015-08-26T13:21:00Z">
                  <w:rPr>
                    <w:rStyle w:val="Hyperlink"/>
                    <w:rFonts w:ascii="Times New Roman" w:eastAsia="Calibri" w:hAnsi="Times New Roman"/>
                    <w:sz w:val="26"/>
                    <w:szCs w:val="26"/>
                  </w:rPr>
                </w:rPrChange>
              </w:rPr>
              <w:fldChar w:fldCharType="separate"/>
            </w:r>
            <w:r w:rsidRPr="008F1DC0">
              <w:rPr>
                <w:rStyle w:val="Hyperlink"/>
                <w:rFonts w:ascii="Times New Roman" w:eastAsia="Calibri" w:hAnsi="Times New Roman"/>
                <w:sz w:val="26"/>
                <w:szCs w:val="26"/>
              </w:rPr>
              <w:t>XXX@XXX.XXX</w:t>
            </w:r>
            <w:r w:rsidR="00EF7D63" w:rsidRPr="008F1DC0">
              <w:rPr>
                <w:rStyle w:val="Hyperlink"/>
                <w:rFonts w:ascii="Times New Roman" w:eastAsia="Calibri" w:hAnsi="Times New Roman"/>
                <w:sz w:val="26"/>
                <w:szCs w:val="26"/>
                <w:rPrChange w:id="1988" w:author="Link Pieces" w:date="2015-08-26T13:21:00Z">
                  <w:rPr>
                    <w:rStyle w:val="Hyperlink"/>
                    <w:rFonts w:ascii="Times New Roman" w:eastAsia="Calibri" w:hAnsi="Times New Roman"/>
                    <w:sz w:val="26"/>
                    <w:szCs w:val="26"/>
                  </w:rPr>
                </w:rPrChange>
              </w:rPr>
              <w:fldChar w:fldCharType="end"/>
            </w:r>
            <w:r w:rsidRPr="008F1DC0">
              <w:rPr>
                <w:rFonts w:ascii="Times New Roman" w:eastAsia="Calibri" w:hAnsi="Times New Roman"/>
                <w:sz w:val="26"/>
                <w:szCs w:val="26"/>
              </w:rPr>
              <w:t xml:space="preserve"> form</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Phone must be a integer</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.2.3.8.</w:t>
      </w:r>
      <w:r w:rsidR="00723C97" w:rsidRPr="008F1DC0">
        <w:rPr>
          <w:rFonts w:ascii="Times New Roman" w:hAnsi="Times New Roman" w:cs="Times New Roman"/>
        </w:rPr>
        <w:t>3</w:t>
      </w:r>
      <w:r w:rsidRPr="008F1DC0">
        <w:rPr>
          <w:rFonts w:ascii="Times New Roman" w:hAnsi="Times New Roman" w:cs="Times New Roman"/>
        </w:rPr>
        <w:t xml:space="preserve"> View list of staffs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bookmarkStart w:id="1989" w:name="OLE_LINK88"/>
            <w:bookmarkStart w:id="1990" w:name="OLE_LINK133"/>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UC008-0</w:t>
            </w:r>
            <w:r w:rsidR="00723C97" w:rsidRPr="008F1DC0">
              <w:rPr>
                <w:rFonts w:ascii="Times New Roman" w:eastAsia="Calibri" w:hAnsi="Times New Roman"/>
                <w:sz w:val="26"/>
                <w:szCs w:val="26"/>
              </w:rPr>
              <w:t>3</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list of customers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list all staffs in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a staff in list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staff</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button “Tài khoảng của admin” button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staffs screen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2 in main flows, default of display screen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20 record / page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Sort by name of staffs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bookmarkEnd w:id="1989"/>
      <w:bookmarkEnd w:id="1990"/>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.2.3.8.</w:t>
      </w:r>
      <w:r w:rsidR="00723C97" w:rsidRPr="008F1DC0">
        <w:rPr>
          <w:rFonts w:ascii="Times New Roman" w:hAnsi="Times New Roman" w:cs="Times New Roman"/>
        </w:rPr>
        <w:t>4</w:t>
      </w:r>
      <w:r w:rsidRPr="008F1DC0">
        <w:rPr>
          <w:rFonts w:ascii="Times New Roman" w:hAnsi="Times New Roman" w:cs="Times New Roman"/>
        </w:rPr>
        <w:t xml:space="preserve"> View staff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UC008-0</w:t>
            </w:r>
            <w:r w:rsidR="00723C97" w:rsidRPr="008F1DC0">
              <w:rPr>
                <w:rFonts w:ascii="Times New Roman" w:eastAsia="Calibri" w:hAnsi="Times New Roman"/>
                <w:sz w:val="26"/>
                <w:szCs w:val="26"/>
              </w:rPr>
              <w:t>4</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staff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list all staffs in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lastRenderedPageBreak/>
              <w:t>There is already at least a staff in list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all staff</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button “Tài khoản của admin” button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all staffs screen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any staff row of list all staffs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detail information of staff</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.2.3.8.</w:t>
      </w:r>
      <w:r w:rsidR="00723C97" w:rsidRPr="008F1DC0">
        <w:rPr>
          <w:rFonts w:ascii="Times New Roman" w:hAnsi="Times New Roman" w:cs="Times New Roman"/>
        </w:rPr>
        <w:t>5</w:t>
      </w:r>
      <w:r w:rsidRPr="008F1DC0">
        <w:rPr>
          <w:rFonts w:ascii="Times New Roman" w:hAnsi="Times New Roman" w:cs="Times New Roman"/>
        </w:rPr>
        <w:t xml:space="preserve"> Set staff account permission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UC008-05</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Set staff account permission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This function helps shop owner to set staff account permission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already at least a customer in list</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List of staff is showed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Set permission correctly for every account of staff</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Select any staff then click “Set permission”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set permission screen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some permissions for each staff then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Update permission for each staff to database. Display message box “Set permission thành công”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E937C3" w:rsidRPr="008F1DC0" w:rsidRDefault="007C3C9C" w:rsidP="00E937C3">
      <w:pPr>
        <w:pStyle w:val="Heading5"/>
        <w:rPr>
          <w:rFonts w:cs="Times New Roman"/>
          <w:sz w:val="26"/>
          <w:szCs w:val="26"/>
        </w:rPr>
      </w:pPr>
      <w:r w:rsidRPr="008F1DC0">
        <w:rPr>
          <w:rFonts w:cs="Times New Roman"/>
          <w:sz w:val="26"/>
          <w:szCs w:val="26"/>
        </w:rPr>
        <w:lastRenderedPageBreak/>
        <w:t>3.3</w:t>
      </w:r>
      <w:r w:rsidR="00E937C3" w:rsidRPr="008F1DC0">
        <w:rPr>
          <w:rFonts w:cs="Times New Roman"/>
          <w:sz w:val="26"/>
          <w:szCs w:val="26"/>
        </w:rPr>
        <w:t>.2.3.9 Manage permission package</w:t>
      </w:r>
    </w:p>
    <w:p w:rsidR="00E937C3" w:rsidRPr="008F1DC0" w:rsidRDefault="00EF3E52" w:rsidP="0006297C">
      <w:pPr>
        <w:rPr>
          <w:rFonts w:ascii="Times New Roman" w:hAnsi="Times New Roman"/>
        </w:rPr>
      </w:pPr>
      <w:r w:rsidRPr="008F1DC0">
        <w:rPr>
          <w:rFonts w:ascii="Times New Roman" w:hAnsi="Times New Roman"/>
          <w:noProof/>
          <w:lang w:val="en-US" w:eastAsia="ja-JP"/>
          <w:rPrChange w:id="1991" w:author="Link Pieces" w:date="2015-08-26T13:21:00Z">
            <w:rPr>
              <w:rFonts w:ascii="Times New Roman" w:hAnsi="Times New Roman"/>
              <w:noProof/>
              <w:lang w:val="en-US" w:eastAsia="ja-JP"/>
            </w:rPr>
          </w:rPrChange>
        </w:rPr>
        <w:drawing>
          <wp:inline distT="0" distB="0" distL="0" distR="0" wp14:anchorId="541DF3A3" wp14:editId="1C188DC2">
            <wp:extent cx="5943600" cy="4502785"/>
            <wp:effectExtent l="0" t="0" r="0" b="0"/>
            <wp:docPr id="7362" name="Picture 7362" descr="C:\Users\Khanh\Desktop\update image\manage per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update image\manage permiss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02785"/>
                    </a:xfrm>
                    <a:prstGeom prst="rect">
                      <a:avLst/>
                    </a:prstGeom>
                    <a:noFill/>
                    <a:ln>
                      <a:noFill/>
                    </a:ln>
                  </pic:spPr>
                </pic:pic>
              </a:graphicData>
            </a:graphic>
          </wp:inline>
        </w:drawing>
      </w:r>
    </w:p>
    <w:p w:rsidR="00E937C3" w:rsidRPr="008F1DC0" w:rsidRDefault="00E937C3" w:rsidP="00A5614C">
      <w:pPr>
        <w:ind w:left="720" w:firstLine="720"/>
        <w:rPr>
          <w:rFonts w:ascii="Times New Roman" w:hAnsi="Times New Roman"/>
          <w:b/>
        </w:rPr>
      </w:pPr>
      <w:r w:rsidRPr="008F1DC0">
        <w:rPr>
          <w:rFonts w:ascii="Times New Roman" w:hAnsi="Times New Roman"/>
          <w:b/>
        </w:rPr>
        <w:t>Figure 3.13 Use case of management permission package – Web application</w:t>
      </w:r>
    </w:p>
    <w:p w:rsidR="00E937C3" w:rsidRPr="008F1DC0" w:rsidRDefault="007C3C9C" w:rsidP="00E937C3">
      <w:pPr>
        <w:pStyle w:val="Heading6"/>
        <w:rPr>
          <w:rFonts w:ascii="Times New Roman" w:hAnsi="Times New Roman" w:cs="Times New Roman"/>
        </w:rPr>
      </w:pPr>
      <w:bookmarkStart w:id="1992" w:name="OLE_LINK267"/>
      <w:bookmarkStart w:id="1993" w:name="OLE_LINK268"/>
      <w:r w:rsidRPr="008F1DC0">
        <w:rPr>
          <w:rFonts w:ascii="Times New Roman" w:hAnsi="Times New Roman" w:cs="Times New Roman"/>
        </w:rPr>
        <w:t>3.3</w:t>
      </w:r>
      <w:r w:rsidR="00E937C3" w:rsidRPr="008F1DC0">
        <w:rPr>
          <w:rFonts w:ascii="Times New Roman" w:hAnsi="Times New Roman" w:cs="Times New Roman"/>
        </w:rPr>
        <w:t>.2.3.9.1 Add new permission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E937C3" w:rsidRPr="008F1DC0" w:rsidRDefault="00EF3E52" w:rsidP="00D12821">
            <w:pPr>
              <w:spacing w:after="0"/>
              <w:rPr>
                <w:rFonts w:ascii="Times New Roman" w:eastAsia="Calibri" w:hAnsi="Times New Roman"/>
                <w:sz w:val="26"/>
                <w:szCs w:val="26"/>
              </w:rPr>
            </w:pPr>
            <w:r w:rsidRPr="008F1DC0">
              <w:rPr>
                <w:rFonts w:ascii="Times New Roman" w:eastAsia="Calibri" w:hAnsi="Times New Roman"/>
                <w:sz w:val="26"/>
                <w:szCs w:val="26"/>
              </w:rPr>
              <w:t>UC009</w:t>
            </w:r>
            <w:r w:rsidR="00E937C3" w:rsidRPr="008F1DC0">
              <w:rPr>
                <w:rFonts w:ascii="Times New Roman" w:eastAsia="Calibri" w:hAnsi="Times New Roman"/>
                <w:sz w:val="26"/>
                <w:szCs w:val="26"/>
              </w:rPr>
              <w:t>-01</w:t>
            </w:r>
          </w:p>
        </w:tc>
        <w:tc>
          <w:tcPr>
            <w:tcW w:w="1838" w:type="dxa"/>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E937C3" w:rsidRPr="008F1DC0" w:rsidRDefault="00E937C3">
            <w:pPr>
              <w:spacing w:after="0"/>
              <w:rPr>
                <w:rFonts w:ascii="Times New Roman" w:eastAsia="Calibri" w:hAnsi="Times New Roman"/>
                <w:sz w:val="26"/>
                <w:szCs w:val="26"/>
              </w:rPr>
            </w:pPr>
            <w:r w:rsidRPr="008F1DC0">
              <w:rPr>
                <w:rFonts w:ascii="Times New Roman" w:eastAsia="Calibri" w:hAnsi="Times New Roman"/>
                <w:sz w:val="26"/>
                <w:szCs w:val="26"/>
              </w:rPr>
              <w:t>Add new permission package</w:t>
            </w:r>
          </w:p>
        </w:tc>
      </w:tr>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E937C3" w:rsidRPr="008F1DC0" w:rsidRDefault="00E937C3">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add new permission package </w:t>
            </w:r>
          </w:p>
        </w:tc>
      </w:tr>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E937C3" w:rsidRPr="008F1DC0" w:rsidTr="00D12821">
        <w:tc>
          <w:tcPr>
            <w:tcW w:w="2300" w:type="dxa"/>
            <w:gridSpan w:val="2"/>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E937C3" w:rsidRPr="008F1DC0" w:rsidRDefault="007E73AF" w:rsidP="00D12821">
            <w:pPr>
              <w:spacing w:after="0"/>
              <w:rPr>
                <w:rFonts w:ascii="Times New Roman" w:eastAsia="Calibri" w:hAnsi="Times New Roman"/>
                <w:sz w:val="26"/>
                <w:szCs w:val="26"/>
              </w:rPr>
            </w:pPr>
            <w:r w:rsidRPr="008F1DC0">
              <w:rPr>
                <w:rFonts w:ascii="Times New Roman" w:eastAsia="Calibri" w:hAnsi="Times New Roman"/>
                <w:sz w:val="26"/>
                <w:szCs w:val="26"/>
              </w:rPr>
              <w:t>Add new permission package successfully</w:t>
            </w:r>
          </w:p>
        </w:tc>
      </w:tr>
      <w:tr w:rsidR="00E937C3" w:rsidRPr="008F1DC0" w:rsidTr="00D12821">
        <w:tc>
          <w:tcPr>
            <w:tcW w:w="9245" w:type="dxa"/>
            <w:gridSpan w:val="5"/>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E937C3" w:rsidRPr="008F1DC0" w:rsidTr="00D12821">
        <w:tc>
          <w:tcPr>
            <w:tcW w:w="823" w:type="dxa"/>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E937C3" w:rsidRPr="008F1DC0" w:rsidTr="00D12821">
        <w:tc>
          <w:tcPr>
            <w:tcW w:w="823"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E937C3" w:rsidRPr="008F1DC0" w:rsidRDefault="00E937C3">
            <w:pPr>
              <w:spacing w:after="0"/>
              <w:rPr>
                <w:rFonts w:ascii="Times New Roman" w:eastAsia="Calibri" w:hAnsi="Times New Roman"/>
                <w:sz w:val="26"/>
                <w:szCs w:val="26"/>
              </w:rPr>
            </w:pPr>
            <w:r w:rsidRPr="008F1DC0">
              <w:rPr>
                <w:rFonts w:ascii="Times New Roman" w:eastAsia="Calibri" w:hAnsi="Times New Roman"/>
                <w:sz w:val="26"/>
                <w:szCs w:val="26"/>
              </w:rPr>
              <w:t>Click “</w:t>
            </w:r>
            <w:r w:rsidR="00D12821" w:rsidRPr="008F1DC0">
              <w:rPr>
                <w:rFonts w:ascii="Times New Roman" w:eastAsia="Calibri" w:hAnsi="Times New Roman"/>
                <w:sz w:val="26"/>
                <w:szCs w:val="26"/>
              </w:rPr>
              <w:t>Phân quyền</w:t>
            </w:r>
            <w:r w:rsidRPr="008F1DC0">
              <w:rPr>
                <w:rFonts w:ascii="Times New Roman" w:eastAsia="Calibri" w:hAnsi="Times New Roman"/>
                <w:sz w:val="26"/>
                <w:szCs w:val="26"/>
              </w:rPr>
              <w:t>” button on menu bar</w:t>
            </w:r>
          </w:p>
        </w:tc>
      </w:tr>
      <w:tr w:rsidR="00E937C3" w:rsidRPr="008F1DC0" w:rsidTr="00D12821">
        <w:tc>
          <w:tcPr>
            <w:tcW w:w="823"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w:t>
            </w:r>
            <w:r w:rsidR="00D12821" w:rsidRPr="008F1DC0">
              <w:rPr>
                <w:rFonts w:ascii="Times New Roman" w:eastAsia="Calibri" w:hAnsi="Times New Roman"/>
                <w:sz w:val="26"/>
                <w:szCs w:val="26"/>
              </w:rPr>
              <w:t>permission package screen</w:t>
            </w:r>
          </w:p>
          <w:p w:rsidR="00E937C3" w:rsidRPr="008F1DC0" w:rsidRDefault="00E937C3" w:rsidP="00D12821">
            <w:pPr>
              <w:spacing w:after="0"/>
              <w:rPr>
                <w:rFonts w:ascii="Times New Roman" w:eastAsia="Calibri" w:hAnsi="Times New Roman"/>
                <w:sz w:val="26"/>
                <w:szCs w:val="26"/>
              </w:rPr>
            </w:pPr>
          </w:p>
        </w:tc>
      </w:tr>
      <w:tr w:rsidR="00E937C3" w:rsidRPr="008F1DC0" w:rsidTr="00D12821">
        <w:tc>
          <w:tcPr>
            <w:tcW w:w="823"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E937C3" w:rsidRPr="008F1DC0" w:rsidRDefault="00E937C3">
            <w:pPr>
              <w:spacing w:after="0"/>
              <w:rPr>
                <w:rFonts w:ascii="Times New Roman" w:eastAsia="Calibri" w:hAnsi="Times New Roman"/>
                <w:sz w:val="26"/>
                <w:szCs w:val="26"/>
              </w:rPr>
            </w:pPr>
            <w:r w:rsidRPr="008F1DC0">
              <w:rPr>
                <w:rFonts w:ascii="Times New Roman" w:eastAsia="Calibri" w:hAnsi="Times New Roman"/>
                <w:sz w:val="26"/>
                <w:szCs w:val="26"/>
              </w:rPr>
              <w:t xml:space="preserve">Click “Thêm </w:t>
            </w:r>
            <w:r w:rsidR="00D12821" w:rsidRPr="008F1DC0">
              <w:rPr>
                <w:rFonts w:ascii="Times New Roman" w:eastAsia="Calibri" w:hAnsi="Times New Roman"/>
                <w:sz w:val="26"/>
                <w:szCs w:val="26"/>
              </w:rPr>
              <w:t>mới</w:t>
            </w:r>
            <w:r w:rsidRPr="008F1DC0">
              <w:rPr>
                <w:rFonts w:ascii="Times New Roman" w:eastAsia="Calibri" w:hAnsi="Times New Roman"/>
                <w:sz w:val="26"/>
                <w:szCs w:val="26"/>
              </w:rPr>
              <w:t>” button</w:t>
            </w:r>
          </w:p>
        </w:tc>
      </w:tr>
      <w:tr w:rsidR="00E937C3" w:rsidRPr="008F1DC0" w:rsidTr="00D12821">
        <w:tc>
          <w:tcPr>
            <w:tcW w:w="823"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add new </w:t>
            </w:r>
            <w:r w:rsidR="00D12821" w:rsidRPr="008F1DC0">
              <w:rPr>
                <w:rFonts w:ascii="Times New Roman" w:eastAsia="Calibri" w:hAnsi="Times New Roman"/>
                <w:sz w:val="26"/>
                <w:szCs w:val="26"/>
              </w:rPr>
              <w:t>permission package</w:t>
            </w:r>
            <w:r w:rsidRPr="008F1DC0">
              <w:rPr>
                <w:rFonts w:ascii="Times New Roman" w:eastAsia="Calibri" w:hAnsi="Times New Roman"/>
                <w:sz w:val="26"/>
                <w:szCs w:val="26"/>
              </w:rPr>
              <w:t xml:space="preserve"> following fields:</w:t>
            </w:r>
          </w:p>
          <w:p w:rsidR="00E937C3" w:rsidRPr="008F1DC0" w:rsidRDefault="00E937C3">
            <w:pPr>
              <w:spacing w:after="0"/>
              <w:rPr>
                <w:rFonts w:ascii="Times New Roman" w:eastAsia="Calibri" w:hAnsi="Times New Roman"/>
                <w:sz w:val="26"/>
                <w:szCs w:val="26"/>
              </w:rPr>
            </w:pPr>
            <w:r w:rsidRPr="008F1DC0">
              <w:rPr>
                <w:rFonts w:ascii="Times New Roman" w:eastAsia="Calibri" w:hAnsi="Times New Roman"/>
                <w:sz w:val="26"/>
                <w:szCs w:val="26"/>
              </w:rPr>
              <w:lastRenderedPageBreak/>
              <w:t xml:space="preserve">- </w:t>
            </w:r>
            <w:r w:rsidR="00D12821" w:rsidRPr="008F1DC0">
              <w:rPr>
                <w:rFonts w:ascii="Times New Roman" w:eastAsia="Calibri" w:hAnsi="Times New Roman"/>
                <w:sz w:val="26"/>
                <w:szCs w:val="26"/>
              </w:rPr>
              <w:t>Tên gói quyền</w:t>
            </w:r>
          </w:p>
          <w:p w:rsidR="00D12821" w:rsidRPr="008F1DC0" w:rsidRDefault="00D12821">
            <w:pPr>
              <w:spacing w:after="0"/>
              <w:rPr>
                <w:rFonts w:ascii="Times New Roman" w:eastAsia="Calibri" w:hAnsi="Times New Roman"/>
                <w:sz w:val="26"/>
                <w:szCs w:val="26"/>
              </w:rPr>
            </w:pPr>
            <w:r w:rsidRPr="008F1DC0">
              <w:rPr>
                <w:rFonts w:ascii="Times New Roman" w:eastAsia="Calibri" w:hAnsi="Times New Roman"/>
                <w:sz w:val="26"/>
                <w:szCs w:val="26"/>
              </w:rPr>
              <w:t>- Các quyền</w:t>
            </w:r>
          </w:p>
          <w:p w:rsidR="00D12821" w:rsidRPr="008F1DC0" w:rsidRDefault="00D12821">
            <w:pPr>
              <w:spacing w:after="0"/>
              <w:rPr>
                <w:rFonts w:ascii="Times New Roman" w:eastAsia="Calibri" w:hAnsi="Times New Roman"/>
                <w:sz w:val="26"/>
                <w:szCs w:val="26"/>
              </w:rPr>
            </w:pPr>
            <w:r w:rsidRPr="008F1DC0">
              <w:rPr>
                <w:rFonts w:ascii="Times New Roman" w:eastAsia="Calibri" w:hAnsi="Times New Roman"/>
                <w:sz w:val="26"/>
                <w:szCs w:val="26"/>
              </w:rPr>
              <w:t>+ Sản phẩm: Xem và Quản lý</w:t>
            </w:r>
          </w:p>
          <w:p w:rsidR="00D12821" w:rsidRPr="008F1DC0" w:rsidRDefault="00D12821">
            <w:pPr>
              <w:spacing w:after="0"/>
              <w:rPr>
                <w:rFonts w:ascii="Times New Roman" w:eastAsia="Calibri" w:hAnsi="Times New Roman"/>
                <w:sz w:val="26"/>
                <w:szCs w:val="26"/>
              </w:rPr>
            </w:pPr>
            <w:r w:rsidRPr="008F1DC0">
              <w:rPr>
                <w:rFonts w:ascii="Times New Roman" w:eastAsia="Calibri" w:hAnsi="Times New Roman"/>
                <w:sz w:val="26"/>
                <w:szCs w:val="26"/>
              </w:rPr>
              <w:t>+ Nhà cung cấp: Xem và Quản lý</w:t>
            </w:r>
          </w:p>
          <w:p w:rsidR="00D12821" w:rsidRPr="008F1DC0" w:rsidRDefault="00D12821">
            <w:pPr>
              <w:spacing w:after="0"/>
              <w:rPr>
                <w:rFonts w:ascii="Times New Roman" w:eastAsia="Calibri" w:hAnsi="Times New Roman"/>
                <w:sz w:val="26"/>
                <w:szCs w:val="26"/>
              </w:rPr>
            </w:pPr>
            <w:r w:rsidRPr="008F1DC0">
              <w:rPr>
                <w:rFonts w:ascii="Times New Roman" w:eastAsia="Calibri" w:hAnsi="Times New Roman"/>
                <w:sz w:val="26"/>
                <w:szCs w:val="26"/>
              </w:rPr>
              <w:t>+Danh mục sản phẩm: Xem và Quản lý</w:t>
            </w:r>
          </w:p>
          <w:p w:rsidR="00D12821" w:rsidRPr="008F1DC0" w:rsidRDefault="00D12821">
            <w:pPr>
              <w:spacing w:after="0"/>
              <w:rPr>
                <w:rFonts w:ascii="Times New Roman" w:eastAsia="Calibri" w:hAnsi="Times New Roman"/>
                <w:sz w:val="26"/>
                <w:szCs w:val="26"/>
              </w:rPr>
            </w:pPr>
            <w:r w:rsidRPr="008F1DC0">
              <w:rPr>
                <w:rFonts w:ascii="Times New Roman" w:eastAsia="Calibri" w:hAnsi="Times New Roman"/>
                <w:sz w:val="26"/>
                <w:szCs w:val="26"/>
              </w:rPr>
              <w:t>+Tài khoản nhân viên: Xem và Quản lý</w:t>
            </w:r>
          </w:p>
          <w:p w:rsidR="00D12821" w:rsidRPr="008F1DC0" w:rsidRDefault="00D12821">
            <w:pPr>
              <w:spacing w:after="0"/>
              <w:rPr>
                <w:rFonts w:ascii="Times New Roman" w:eastAsia="Calibri" w:hAnsi="Times New Roman"/>
                <w:sz w:val="26"/>
                <w:szCs w:val="26"/>
              </w:rPr>
            </w:pPr>
            <w:r w:rsidRPr="008F1DC0">
              <w:rPr>
                <w:rFonts w:ascii="Times New Roman" w:eastAsia="Calibri" w:hAnsi="Times New Roman"/>
                <w:sz w:val="26"/>
                <w:szCs w:val="26"/>
              </w:rPr>
              <w:t>+Đơn hàng và thông tin khách hàng: Xem và Quản lý</w:t>
            </w:r>
          </w:p>
        </w:tc>
      </w:tr>
      <w:tr w:rsidR="00E937C3" w:rsidRPr="008F1DC0" w:rsidTr="00D12821">
        <w:tc>
          <w:tcPr>
            <w:tcW w:w="823"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lastRenderedPageBreak/>
              <w:t>4</w:t>
            </w:r>
          </w:p>
        </w:tc>
        <w:tc>
          <w:tcPr>
            <w:tcW w:w="1477"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E937C3" w:rsidRPr="008F1DC0" w:rsidRDefault="00457D42" w:rsidP="00D12821">
            <w:pPr>
              <w:spacing w:after="0"/>
              <w:rPr>
                <w:rFonts w:ascii="Times New Roman" w:eastAsia="Calibri" w:hAnsi="Times New Roman"/>
                <w:sz w:val="26"/>
                <w:szCs w:val="26"/>
              </w:rPr>
            </w:pPr>
            <w:r w:rsidRPr="008F1DC0">
              <w:rPr>
                <w:rFonts w:ascii="Times New Roman" w:eastAsia="Calibri" w:hAnsi="Times New Roman"/>
                <w:sz w:val="26"/>
                <w:szCs w:val="26"/>
              </w:rPr>
              <w:t>Enter “Tên gói quyền” and check “Các quyền” shop owner want to create in package</w:t>
            </w:r>
          </w:p>
        </w:tc>
      </w:tr>
      <w:tr w:rsidR="00E937C3" w:rsidRPr="008F1DC0" w:rsidTr="00D12821">
        <w:tc>
          <w:tcPr>
            <w:tcW w:w="823"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E937C3" w:rsidRPr="008F1DC0" w:rsidRDefault="00457D42" w:rsidP="00D12821">
            <w:pPr>
              <w:spacing w:after="0"/>
              <w:rPr>
                <w:rFonts w:ascii="Times New Roman" w:eastAsia="Calibri" w:hAnsi="Times New Roman"/>
                <w:sz w:val="26"/>
                <w:szCs w:val="26"/>
              </w:rPr>
            </w:pPr>
            <w:r w:rsidRPr="008F1DC0">
              <w:rPr>
                <w:rFonts w:ascii="Times New Roman" w:eastAsia="Calibri" w:hAnsi="Times New Roman"/>
                <w:sz w:val="26"/>
                <w:szCs w:val="26"/>
              </w:rPr>
              <w:t>Save information to database and display message “Thêm gói quyền thành công”</w:t>
            </w:r>
          </w:p>
        </w:tc>
      </w:tr>
      <w:tr w:rsidR="00E937C3" w:rsidRPr="008F1DC0" w:rsidTr="00D12821">
        <w:tc>
          <w:tcPr>
            <w:tcW w:w="9245" w:type="dxa"/>
            <w:gridSpan w:val="5"/>
            <w:shd w:val="clear" w:color="auto" w:fill="D5DCE4"/>
          </w:tcPr>
          <w:p w:rsidR="00E937C3" w:rsidRPr="008F1DC0" w:rsidRDefault="00E937C3" w:rsidP="00D12821">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216A1B" w:rsidRPr="008F1DC0" w:rsidTr="00F07E97">
        <w:tc>
          <w:tcPr>
            <w:tcW w:w="9245" w:type="dxa"/>
            <w:gridSpan w:val="5"/>
            <w:shd w:val="clear" w:color="auto" w:fill="auto"/>
          </w:tcPr>
          <w:p w:rsidR="00216A1B" w:rsidRPr="008F1DC0" w:rsidRDefault="00216A1B" w:rsidP="00D12821">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E937C3" w:rsidRPr="008F1DC0" w:rsidTr="00D12821">
        <w:tc>
          <w:tcPr>
            <w:tcW w:w="9245" w:type="dxa"/>
            <w:gridSpan w:val="5"/>
            <w:shd w:val="clear" w:color="auto" w:fill="D5DCE4"/>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E937C3" w:rsidRPr="008F1DC0" w:rsidTr="00D12821">
        <w:tc>
          <w:tcPr>
            <w:tcW w:w="823" w:type="dxa"/>
            <w:shd w:val="clear" w:color="auto" w:fill="D5DCE4"/>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E937C3" w:rsidRPr="008F1DC0" w:rsidRDefault="00E937C3" w:rsidP="00D12821">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216A1B" w:rsidRPr="008F1DC0" w:rsidTr="00F07E97">
        <w:tc>
          <w:tcPr>
            <w:tcW w:w="9245" w:type="dxa"/>
            <w:gridSpan w:val="5"/>
            <w:shd w:val="clear" w:color="auto" w:fill="auto"/>
          </w:tcPr>
          <w:p w:rsidR="00216A1B" w:rsidRPr="008F1DC0" w:rsidRDefault="00216A1B" w:rsidP="00D12821">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bookmarkEnd w:id="1992"/>
    <w:bookmarkEnd w:id="1993"/>
    <w:p w:rsidR="00EF3E52" w:rsidRPr="008F1DC0" w:rsidRDefault="007C3C9C">
      <w:pPr>
        <w:pStyle w:val="Heading6"/>
        <w:rPr>
          <w:rFonts w:ascii="Times New Roman" w:hAnsi="Times New Roman" w:cs="Times New Roman"/>
          <w:rPrChange w:id="1994" w:author="Link Pieces" w:date="2015-08-26T13:21:00Z">
            <w:rPr/>
          </w:rPrChange>
        </w:rPr>
      </w:pPr>
      <w:r w:rsidRPr="008F1DC0">
        <w:rPr>
          <w:rFonts w:ascii="Times New Roman" w:hAnsi="Times New Roman" w:cs="Times New Roman"/>
          <w:rPrChange w:id="1995" w:author="Link Pieces" w:date="2015-08-26T13:21:00Z">
            <w:rPr/>
          </w:rPrChange>
        </w:rPr>
        <w:t>3.3</w:t>
      </w:r>
      <w:r w:rsidR="00EF3E52" w:rsidRPr="008F1DC0">
        <w:rPr>
          <w:rFonts w:ascii="Times New Roman" w:hAnsi="Times New Roman" w:cs="Times New Roman"/>
          <w:rPrChange w:id="1996" w:author="Link Pieces" w:date="2015-08-26T13:21:00Z">
            <w:rPr/>
          </w:rPrChange>
        </w:rPr>
        <w:t>.2.3.9.2 View list permission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UC009-02</w:t>
            </w:r>
          </w:p>
        </w:tc>
        <w:tc>
          <w:tcPr>
            <w:tcW w:w="1838" w:type="dxa"/>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View list permission package</w:t>
            </w:r>
          </w:p>
        </w:tc>
      </w:tr>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EF3E52" w:rsidRPr="008F1DC0" w:rsidRDefault="00EF3E52">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view list permission package </w:t>
            </w:r>
          </w:p>
        </w:tc>
      </w:tr>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EF3E52" w:rsidRPr="008F1DC0" w:rsidTr="00F07E97">
        <w:tc>
          <w:tcPr>
            <w:tcW w:w="2300" w:type="dxa"/>
            <w:gridSpan w:val="2"/>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Display list permission package</w:t>
            </w:r>
          </w:p>
        </w:tc>
      </w:tr>
      <w:tr w:rsidR="00EF3E52" w:rsidRPr="008F1DC0" w:rsidTr="00F07E97">
        <w:tc>
          <w:tcPr>
            <w:tcW w:w="9245" w:type="dxa"/>
            <w:gridSpan w:val="5"/>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EF3E52" w:rsidRPr="008F1DC0" w:rsidTr="00F07E97">
        <w:tc>
          <w:tcPr>
            <w:tcW w:w="823" w:type="dxa"/>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EF3E52" w:rsidRPr="008F1DC0" w:rsidTr="00F07E97">
        <w:tc>
          <w:tcPr>
            <w:tcW w:w="823" w:type="dxa"/>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Click “Phân quyền” button on menu bar</w:t>
            </w:r>
          </w:p>
        </w:tc>
      </w:tr>
      <w:tr w:rsidR="00EF3E52" w:rsidRPr="008F1DC0" w:rsidTr="00F07E97">
        <w:tc>
          <w:tcPr>
            <w:tcW w:w="823" w:type="dxa"/>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Display list permission package screen</w:t>
            </w:r>
          </w:p>
          <w:p w:rsidR="00EF3E52" w:rsidRPr="008F1DC0" w:rsidRDefault="00EF3E52" w:rsidP="00F07E97">
            <w:pPr>
              <w:spacing w:after="0"/>
              <w:rPr>
                <w:rFonts w:ascii="Times New Roman" w:eastAsia="Calibri" w:hAnsi="Times New Roman"/>
                <w:sz w:val="26"/>
                <w:szCs w:val="26"/>
              </w:rPr>
            </w:pPr>
          </w:p>
        </w:tc>
      </w:tr>
      <w:tr w:rsidR="00EF3E52" w:rsidRPr="008F1DC0" w:rsidTr="00F07E97">
        <w:tc>
          <w:tcPr>
            <w:tcW w:w="9245" w:type="dxa"/>
            <w:gridSpan w:val="5"/>
            <w:shd w:val="clear" w:color="auto" w:fill="D5DCE4"/>
          </w:tcPr>
          <w:p w:rsidR="00EF3E52" w:rsidRPr="008F1DC0" w:rsidRDefault="00EF3E52" w:rsidP="00F07E97">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EF3E52" w:rsidRPr="008F1DC0" w:rsidTr="00F07E97">
        <w:tc>
          <w:tcPr>
            <w:tcW w:w="9245" w:type="dxa"/>
            <w:gridSpan w:val="5"/>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EF3E52" w:rsidRPr="008F1DC0" w:rsidTr="00F07E97">
        <w:tc>
          <w:tcPr>
            <w:tcW w:w="9245" w:type="dxa"/>
            <w:gridSpan w:val="5"/>
            <w:shd w:val="clear" w:color="auto" w:fill="D5DCE4"/>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EF3E52" w:rsidRPr="008F1DC0" w:rsidTr="00F07E97">
        <w:tc>
          <w:tcPr>
            <w:tcW w:w="823" w:type="dxa"/>
            <w:shd w:val="clear" w:color="auto" w:fill="D5DCE4"/>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EF3E52" w:rsidRPr="008F1DC0" w:rsidTr="00F07E97">
        <w:tc>
          <w:tcPr>
            <w:tcW w:w="9245" w:type="dxa"/>
            <w:gridSpan w:val="5"/>
            <w:shd w:val="clear" w:color="auto" w:fill="auto"/>
          </w:tcPr>
          <w:p w:rsidR="00EF3E52"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EF3E52" w:rsidRPr="008F1DC0" w:rsidRDefault="00EF3E52">
      <w:pPr>
        <w:spacing w:after="160" w:line="259" w:lineRule="auto"/>
        <w:rPr>
          <w:rFonts w:ascii="Times New Roman" w:eastAsiaTheme="majorEastAsia" w:hAnsi="Times New Roman"/>
          <w:color w:val="1F4D78" w:themeColor="accent1" w:themeShade="7F"/>
        </w:rPr>
      </w:pPr>
      <w:r w:rsidRPr="008F1DC0">
        <w:rPr>
          <w:rFonts w:ascii="Times New Roman" w:hAnsi="Times New Roman"/>
        </w:rPr>
        <w:br w:type="page"/>
      </w:r>
    </w:p>
    <w:p w:rsidR="00C40D31" w:rsidRPr="008F1DC0" w:rsidRDefault="007C3C9C" w:rsidP="00C40D31">
      <w:pPr>
        <w:pStyle w:val="Heading6"/>
        <w:rPr>
          <w:rFonts w:ascii="Times New Roman" w:hAnsi="Times New Roman" w:cs="Times New Roman"/>
        </w:rPr>
      </w:pPr>
      <w:r w:rsidRPr="008F1DC0">
        <w:rPr>
          <w:rFonts w:ascii="Times New Roman" w:hAnsi="Times New Roman" w:cs="Times New Roman"/>
        </w:rPr>
        <w:lastRenderedPageBreak/>
        <w:t>3.3</w:t>
      </w:r>
      <w:r w:rsidR="00C40D31" w:rsidRPr="008F1DC0">
        <w:rPr>
          <w:rFonts w:ascii="Times New Roman" w:hAnsi="Times New Roman" w:cs="Times New Roman"/>
        </w:rPr>
        <w:t>.2.3.9.2 Edit permission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C40D31"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UC009-02</w:t>
            </w:r>
          </w:p>
        </w:tc>
        <w:tc>
          <w:tcPr>
            <w:tcW w:w="1838" w:type="dxa"/>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Edit  permission package</w:t>
            </w:r>
          </w:p>
        </w:tc>
      </w:tr>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C40D31" w:rsidRPr="008F1DC0" w:rsidRDefault="00C40D31">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edit permission package </w:t>
            </w:r>
          </w:p>
        </w:tc>
      </w:tr>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C40D31" w:rsidRPr="008F1DC0" w:rsidTr="00F07E97">
        <w:tc>
          <w:tcPr>
            <w:tcW w:w="2300" w:type="dxa"/>
            <w:gridSpan w:val="2"/>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Edit permission package successfully</w:t>
            </w:r>
          </w:p>
        </w:tc>
      </w:tr>
      <w:tr w:rsidR="00C40D31" w:rsidRPr="008F1DC0" w:rsidTr="00F07E97">
        <w:tc>
          <w:tcPr>
            <w:tcW w:w="9245" w:type="dxa"/>
            <w:gridSpan w:val="5"/>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C40D31" w:rsidRPr="008F1DC0" w:rsidTr="00F07E97">
        <w:tc>
          <w:tcPr>
            <w:tcW w:w="823" w:type="dxa"/>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C40D31" w:rsidRPr="008F1DC0" w:rsidTr="00F07E97">
        <w:tc>
          <w:tcPr>
            <w:tcW w:w="823"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Click “Phân quyền” button on menu bar</w:t>
            </w:r>
          </w:p>
        </w:tc>
      </w:tr>
      <w:tr w:rsidR="00C40D31" w:rsidRPr="008F1DC0" w:rsidTr="00F07E97">
        <w:tc>
          <w:tcPr>
            <w:tcW w:w="823"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Display list permission package screen</w:t>
            </w:r>
          </w:p>
          <w:p w:rsidR="00C40D31" w:rsidRPr="008F1DC0" w:rsidRDefault="00C40D31" w:rsidP="00F07E97">
            <w:pPr>
              <w:spacing w:after="0"/>
              <w:rPr>
                <w:rFonts w:ascii="Times New Roman" w:eastAsia="Calibri" w:hAnsi="Times New Roman"/>
                <w:sz w:val="26"/>
                <w:szCs w:val="26"/>
              </w:rPr>
            </w:pPr>
          </w:p>
        </w:tc>
      </w:tr>
      <w:tr w:rsidR="00C40D31" w:rsidRPr="008F1DC0" w:rsidTr="00F07E97">
        <w:tc>
          <w:tcPr>
            <w:tcW w:w="823"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C40D31" w:rsidRPr="008F1DC0" w:rsidRDefault="00C40D31">
            <w:pPr>
              <w:spacing w:after="0"/>
              <w:rPr>
                <w:rFonts w:ascii="Times New Roman" w:eastAsia="Calibri" w:hAnsi="Times New Roman"/>
                <w:sz w:val="26"/>
                <w:szCs w:val="26"/>
              </w:rPr>
            </w:pPr>
            <w:r w:rsidRPr="008F1DC0">
              <w:rPr>
                <w:rFonts w:ascii="Times New Roman" w:eastAsia="Calibri" w:hAnsi="Times New Roman"/>
                <w:sz w:val="26"/>
                <w:szCs w:val="26"/>
              </w:rPr>
              <w:t>Click “Sửa ” icon on any permission package</w:t>
            </w:r>
          </w:p>
        </w:tc>
      </w:tr>
      <w:tr w:rsidR="00C40D31" w:rsidRPr="008F1DC0" w:rsidTr="00F07E97">
        <w:tc>
          <w:tcPr>
            <w:tcW w:w="823"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Display add new permission package following fields:</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 Tên gói quyền</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 Các quyền</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 Sản phẩm: Xem và Quản lý</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 Nhà cung cấp: Xem và Quản lý</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+Danh mục sản phẩm: Xem và Quản lý</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+Tài khoản nhân viên: Xem và Quản lý</w:t>
            </w:r>
          </w:p>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+Đơn hàng và thông tin khách hàng: Xem và Quản lý</w:t>
            </w:r>
          </w:p>
        </w:tc>
      </w:tr>
      <w:tr w:rsidR="00C40D31" w:rsidRPr="008F1DC0" w:rsidTr="00F07E97">
        <w:tc>
          <w:tcPr>
            <w:tcW w:w="823"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C40D31" w:rsidRPr="008F1DC0" w:rsidRDefault="00C40D31">
            <w:pPr>
              <w:spacing w:after="0"/>
              <w:rPr>
                <w:rFonts w:ascii="Times New Roman" w:eastAsia="Calibri" w:hAnsi="Times New Roman"/>
                <w:sz w:val="26"/>
                <w:szCs w:val="26"/>
              </w:rPr>
            </w:pPr>
            <w:r w:rsidRPr="008F1DC0">
              <w:rPr>
                <w:rFonts w:ascii="Times New Roman" w:eastAsia="Calibri" w:hAnsi="Times New Roman"/>
                <w:sz w:val="26"/>
                <w:szCs w:val="26"/>
              </w:rPr>
              <w:t>Edit “Tên gói quyền” and check “Các quyền” shop owner want to edit in package</w:t>
            </w:r>
          </w:p>
        </w:tc>
      </w:tr>
      <w:tr w:rsidR="00C40D31" w:rsidRPr="008F1DC0" w:rsidTr="00F07E97">
        <w:tc>
          <w:tcPr>
            <w:tcW w:w="823"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C40D31" w:rsidRPr="008F1DC0" w:rsidRDefault="00C40D31">
            <w:pPr>
              <w:spacing w:after="0"/>
              <w:rPr>
                <w:rFonts w:ascii="Times New Roman" w:eastAsia="Calibri" w:hAnsi="Times New Roman"/>
                <w:sz w:val="26"/>
                <w:szCs w:val="26"/>
              </w:rPr>
            </w:pPr>
            <w:r w:rsidRPr="008F1DC0">
              <w:rPr>
                <w:rFonts w:ascii="Times New Roman" w:eastAsia="Calibri" w:hAnsi="Times New Roman"/>
                <w:sz w:val="26"/>
                <w:szCs w:val="26"/>
              </w:rPr>
              <w:t>Save information to database and display message “Cập nhật gói quyền thành công”</w:t>
            </w:r>
          </w:p>
        </w:tc>
      </w:tr>
      <w:tr w:rsidR="00C40D31" w:rsidRPr="008F1DC0" w:rsidTr="00F07E97">
        <w:tc>
          <w:tcPr>
            <w:tcW w:w="9245" w:type="dxa"/>
            <w:gridSpan w:val="5"/>
            <w:shd w:val="clear" w:color="auto" w:fill="D5DCE4"/>
          </w:tcPr>
          <w:p w:rsidR="00C40D31" w:rsidRPr="008F1DC0" w:rsidRDefault="00C40D31" w:rsidP="00F07E97">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C40D31" w:rsidRPr="008F1DC0" w:rsidTr="00F07E97">
        <w:tc>
          <w:tcPr>
            <w:tcW w:w="9245" w:type="dxa"/>
            <w:gridSpan w:val="5"/>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C40D31" w:rsidRPr="008F1DC0" w:rsidTr="00F07E97">
        <w:tc>
          <w:tcPr>
            <w:tcW w:w="9245" w:type="dxa"/>
            <w:gridSpan w:val="5"/>
            <w:shd w:val="clear" w:color="auto" w:fill="D5DCE4"/>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C40D31" w:rsidRPr="008F1DC0" w:rsidTr="00F07E97">
        <w:tc>
          <w:tcPr>
            <w:tcW w:w="823" w:type="dxa"/>
            <w:shd w:val="clear" w:color="auto" w:fill="D5DCE4"/>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C40D31" w:rsidRPr="008F1DC0" w:rsidTr="00F07E97">
        <w:tc>
          <w:tcPr>
            <w:tcW w:w="9245" w:type="dxa"/>
            <w:gridSpan w:val="5"/>
            <w:shd w:val="clear" w:color="auto" w:fill="auto"/>
          </w:tcPr>
          <w:p w:rsidR="00C40D31" w:rsidRPr="008F1DC0" w:rsidRDefault="00C40D31"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664B57" w:rsidRPr="008F1DC0" w:rsidRDefault="007C3C9C" w:rsidP="00664B57">
      <w:pPr>
        <w:pStyle w:val="Heading6"/>
        <w:rPr>
          <w:rFonts w:ascii="Times New Roman" w:hAnsi="Times New Roman" w:cs="Times New Roman"/>
        </w:rPr>
      </w:pPr>
      <w:r w:rsidRPr="008F1DC0">
        <w:rPr>
          <w:rFonts w:ascii="Times New Roman" w:hAnsi="Times New Roman" w:cs="Times New Roman"/>
        </w:rPr>
        <w:t>3.3</w:t>
      </w:r>
      <w:r w:rsidR="00664B57" w:rsidRPr="008F1DC0">
        <w:rPr>
          <w:rFonts w:ascii="Times New Roman" w:hAnsi="Times New Roman" w:cs="Times New Roman"/>
        </w:rPr>
        <w:t>.2.3.9.3 Delete permission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664B57" w:rsidRPr="008F1DC0" w:rsidRDefault="00EF3E52" w:rsidP="00F07E97">
            <w:pPr>
              <w:spacing w:after="0"/>
              <w:rPr>
                <w:rFonts w:ascii="Times New Roman" w:eastAsia="Calibri" w:hAnsi="Times New Roman"/>
                <w:sz w:val="26"/>
                <w:szCs w:val="26"/>
              </w:rPr>
            </w:pPr>
            <w:r w:rsidRPr="008F1DC0">
              <w:rPr>
                <w:rFonts w:ascii="Times New Roman" w:eastAsia="Calibri" w:hAnsi="Times New Roman"/>
                <w:sz w:val="26"/>
                <w:szCs w:val="26"/>
              </w:rPr>
              <w:t>UC009-03</w:t>
            </w:r>
          </w:p>
        </w:tc>
        <w:tc>
          <w:tcPr>
            <w:tcW w:w="1838" w:type="dxa"/>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Delete permission package</w:t>
            </w:r>
          </w:p>
        </w:tc>
      </w:tr>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664B57" w:rsidRPr="008F1DC0" w:rsidRDefault="00664B57">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delete permission package </w:t>
            </w:r>
          </w:p>
        </w:tc>
      </w:tr>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664B57" w:rsidRPr="008F1DC0" w:rsidTr="00F07E97">
        <w:tc>
          <w:tcPr>
            <w:tcW w:w="2300" w:type="dxa"/>
            <w:gridSpan w:val="2"/>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Edit permission package successfully</w:t>
            </w:r>
          </w:p>
        </w:tc>
      </w:tr>
      <w:tr w:rsidR="00664B57" w:rsidRPr="008F1DC0" w:rsidTr="00F07E97">
        <w:tc>
          <w:tcPr>
            <w:tcW w:w="9245" w:type="dxa"/>
            <w:gridSpan w:val="5"/>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664B57" w:rsidRPr="008F1DC0" w:rsidTr="00F07E97">
        <w:tc>
          <w:tcPr>
            <w:tcW w:w="823" w:type="dxa"/>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664B57" w:rsidRPr="008F1DC0" w:rsidTr="00F07E97">
        <w:tc>
          <w:tcPr>
            <w:tcW w:w="823"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Click “Phân quyền” button on menu bar</w:t>
            </w:r>
          </w:p>
        </w:tc>
      </w:tr>
      <w:tr w:rsidR="00664B57" w:rsidRPr="008F1DC0" w:rsidTr="00F07E97">
        <w:tc>
          <w:tcPr>
            <w:tcW w:w="823"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lastRenderedPageBreak/>
              <w:t>2</w:t>
            </w:r>
          </w:p>
        </w:tc>
        <w:tc>
          <w:tcPr>
            <w:tcW w:w="1477"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Display list permission package screen</w:t>
            </w:r>
          </w:p>
          <w:p w:rsidR="00664B57" w:rsidRPr="008F1DC0" w:rsidRDefault="00664B57" w:rsidP="00F07E97">
            <w:pPr>
              <w:spacing w:after="0"/>
              <w:rPr>
                <w:rFonts w:ascii="Times New Roman" w:eastAsia="Calibri" w:hAnsi="Times New Roman"/>
                <w:sz w:val="26"/>
                <w:szCs w:val="26"/>
              </w:rPr>
            </w:pPr>
          </w:p>
        </w:tc>
      </w:tr>
      <w:tr w:rsidR="00664B57" w:rsidRPr="008F1DC0" w:rsidTr="00F07E97">
        <w:tc>
          <w:tcPr>
            <w:tcW w:w="823"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664B57" w:rsidRPr="008F1DC0" w:rsidRDefault="00664B57">
            <w:pPr>
              <w:spacing w:after="0"/>
              <w:rPr>
                <w:rFonts w:ascii="Times New Roman" w:eastAsia="Calibri" w:hAnsi="Times New Roman"/>
                <w:sz w:val="26"/>
                <w:szCs w:val="26"/>
              </w:rPr>
            </w:pPr>
            <w:r w:rsidRPr="008F1DC0">
              <w:rPr>
                <w:rFonts w:ascii="Times New Roman" w:eastAsia="Calibri" w:hAnsi="Times New Roman"/>
                <w:sz w:val="26"/>
                <w:szCs w:val="26"/>
              </w:rPr>
              <w:t>Click “Xóa ” icon on any permission package</w:t>
            </w:r>
          </w:p>
        </w:tc>
      </w:tr>
      <w:tr w:rsidR="00664B57" w:rsidRPr="008F1DC0" w:rsidTr="00F07E97">
        <w:tc>
          <w:tcPr>
            <w:tcW w:w="823"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664B57" w:rsidRPr="008F1DC0" w:rsidRDefault="00AE2DC9" w:rsidP="00F07E97">
            <w:pPr>
              <w:spacing w:after="0"/>
              <w:rPr>
                <w:rFonts w:ascii="Times New Roman" w:eastAsia="Calibri" w:hAnsi="Times New Roman"/>
                <w:sz w:val="26"/>
                <w:szCs w:val="26"/>
              </w:rPr>
            </w:pPr>
            <w:r w:rsidRPr="008F1DC0">
              <w:rPr>
                <w:rFonts w:ascii="Times New Roman" w:eastAsia="Calibri" w:hAnsi="Times New Roman"/>
                <w:sz w:val="26"/>
                <w:szCs w:val="26"/>
              </w:rPr>
              <w:t>Display confirm dialog “Bạn có muốn xóa mục này”</w:t>
            </w:r>
          </w:p>
        </w:tc>
      </w:tr>
      <w:tr w:rsidR="00664B57" w:rsidRPr="008F1DC0" w:rsidTr="00F07E97">
        <w:tc>
          <w:tcPr>
            <w:tcW w:w="823"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664B57" w:rsidRPr="008F1DC0" w:rsidRDefault="00AE2DC9" w:rsidP="00F07E97">
            <w:pPr>
              <w:spacing w:after="0"/>
              <w:rPr>
                <w:rFonts w:ascii="Times New Roman" w:eastAsia="Calibri" w:hAnsi="Times New Roman"/>
                <w:sz w:val="26"/>
                <w:szCs w:val="26"/>
              </w:rPr>
            </w:pPr>
            <w:r w:rsidRPr="008F1DC0">
              <w:rPr>
                <w:rFonts w:ascii="Times New Roman" w:eastAsia="Calibri" w:hAnsi="Times New Roman"/>
                <w:sz w:val="26"/>
                <w:szCs w:val="26"/>
              </w:rPr>
              <w:t>Click “OK” button</w:t>
            </w:r>
          </w:p>
        </w:tc>
      </w:tr>
      <w:tr w:rsidR="00664B57" w:rsidRPr="008F1DC0" w:rsidTr="00F07E97">
        <w:tc>
          <w:tcPr>
            <w:tcW w:w="823"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7" w:type="dxa"/>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664B57" w:rsidRPr="008F1DC0" w:rsidRDefault="00AE2DC9" w:rsidP="00F07E97">
            <w:pPr>
              <w:spacing w:after="0"/>
              <w:rPr>
                <w:rFonts w:ascii="Times New Roman" w:eastAsia="Calibri" w:hAnsi="Times New Roman"/>
                <w:sz w:val="26"/>
                <w:szCs w:val="26"/>
              </w:rPr>
            </w:pPr>
            <w:r w:rsidRPr="008F1DC0">
              <w:rPr>
                <w:rFonts w:ascii="Times New Roman" w:eastAsia="Calibri" w:hAnsi="Times New Roman"/>
                <w:sz w:val="26"/>
                <w:szCs w:val="26"/>
              </w:rPr>
              <w:t>Delete permission package in database and display message “Xóa gói quyền thành công”</w:t>
            </w:r>
          </w:p>
        </w:tc>
      </w:tr>
      <w:tr w:rsidR="00664B57" w:rsidRPr="008F1DC0" w:rsidTr="00F07E97">
        <w:tc>
          <w:tcPr>
            <w:tcW w:w="9245" w:type="dxa"/>
            <w:gridSpan w:val="5"/>
            <w:shd w:val="clear" w:color="auto" w:fill="D5DCE4"/>
          </w:tcPr>
          <w:p w:rsidR="00664B57" w:rsidRPr="008F1DC0" w:rsidRDefault="00664B57" w:rsidP="00F07E97">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664B57" w:rsidRPr="008F1DC0" w:rsidTr="00F07E97">
        <w:tc>
          <w:tcPr>
            <w:tcW w:w="9245" w:type="dxa"/>
            <w:gridSpan w:val="5"/>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664B57" w:rsidRPr="008F1DC0" w:rsidTr="00F07E97">
        <w:tc>
          <w:tcPr>
            <w:tcW w:w="9245" w:type="dxa"/>
            <w:gridSpan w:val="5"/>
            <w:shd w:val="clear" w:color="auto" w:fill="D5DCE4"/>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664B57" w:rsidRPr="008F1DC0" w:rsidTr="00F07E97">
        <w:tc>
          <w:tcPr>
            <w:tcW w:w="823" w:type="dxa"/>
            <w:shd w:val="clear" w:color="auto" w:fill="D5DCE4"/>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664B57" w:rsidRPr="008F1DC0" w:rsidTr="00F07E97">
        <w:tc>
          <w:tcPr>
            <w:tcW w:w="9245" w:type="dxa"/>
            <w:gridSpan w:val="5"/>
            <w:shd w:val="clear" w:color="auto" w:fill="auto"/>
          </w:tcPr>
          <w:p w:rsidR="00664B57" w:rsidRPr="008F1DC0" w:rsidRDefault="00664B57" w:rsidP="00F07E97">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w:t>
      </w:r>
      <w:r w:rsidR="00794813" w:rsidRPr="008F1DC0">
        <w:rPr>
          <w:rFonts w:cs="Times New Roman"/>
          <w:sz w:val="26"/>
          <w:szCs w:val="26"/>
        </w:rPr>
        <w:t>10</w:t>
      </w:r>
      <w:r w:rsidRPr="008F1DC0">
        <w:rPr>
          <w:rFonts w:cs="Times New Roman"/>
          <w:sz w:val="26"/>
          <w:szCs w:val="26"/>
        </w:rPr>
        <w:t xml:space="preserve"> Manager store settings</w:t>
      </w:r>
    </w:p>
    <w:p w:rsidR="0006297C" w:rsidRPr="008F1DC0" w:rsidRDefault="00895B26" w:rsidP="0006297C">
      <w:pPr>
        <w:rPr>
          <w:rFonts w:ascii="Times New Roman" w:hAnsi="Times New Roman"/>
        </w:rPr>
      </w:pPr>
      <w:r w:rsidRPr="008F1DC0">
        <w:rPr>
          <w:rFonts w:ascii="Times New Roman" w:hAnsi="Times New Roman"/>
          <w:noProof/>
          <w:lang w:val="en-US" w:eastAsia="ja-JP"/>
          <w:rPrChange w:id="1997" w:author="Link Pieces" w:date="2015-08-26T13:21:00Z">
            <w:rPr>
              <w:rFonts w:ascii="Times New Roman" w:hAnsi="Times New Roman"/>
              <w:noProof/>
              <w:lang w:val="en-US" w:eastAsia="ja-JP"/>
            </w:rPr>
          </w:rPrChange>
        </w:rPr>
        <w:drawing>
          <wp:inline distT="0" distB="0" distL="0" distR="0" wp14:anchorId="41FBB123" wp14:editId="6FC76C85">
            <wp:extent cx="5123815" cy="4304665"/>
            <wp:effectExtent l="0" t="0" r="0" b="0"/>
            <wp:docPr id="7276" name="Picture 7276" descr="C:\Users\Khanh\Desktop\update image\Manage store se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update image\Manage store setti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3815" cy="4304665"/>
                    </a:xfrm>
                    <a:prstGeom prst="rect">
                      <a:avLst/>
                    </a:prstGeom>
                    <a:noFill/>
                    <a:ln>
                      <a:noFill/>
                    </a:ln>
                  </pic:spPr>
                </pic:pic>
              </a:graphicData>
            </a:graphic>
          </wp:inline>
        </w:drawing>
      </w:r>
    </w:p>
    <w:p w:rsidR="00EF3E52" w:rsidRPr="008F1DC0" w:rsidRDefault="0006297C" w:rsidP="0006297C">
      <w:pPr>
        <w:ind w:left="1440" w:firstLine="720"/>
        <w:rPr>
          <w:rFonts w:ascii="Times New Roman" w:hAnsi="Times New Roman"/>
          <w:b/>
        </w:rPr>
      </w:pPr>
      <w:bookmarkStart w:id="1998" w:name="OLE_LINK263"/>
      <w:bookmarkStart w:id="1999" w:name="OLE_LINK264"/>
      <w:r w:rsidRPr="008F1DC0">
        <w:rPr>
          <w:rFonts w:ascii="Times New Roman" w:hAnsi="Times New Roman"/>
          <w:b/>
        </w:rPr>
        <w:t>Figure 3.1</w:t>
      </w:r>
      <w:r w:rsidR="00794813" w:rsidRPr="008F1DC0">
        <w:rPr>
          <w:rFonts w:ascii="Times New Roman" w:hAnsi="Times New Roman"/>
          <w:b/>
        </w:rPr>
        <w:t>4</w:t>
      </w:r>
      <w:r w:rsidRPr="008F1DC0">
        <w:rPr>
          <w:rFonts w:ascii="Times New Roman" w:hAnsi="Times New Roman"/>
          <w:b/>
        </w:rPr>
        <w:t xml:space="preserve"> Use case of management store settings – Web application</w:t>
      </w:r>
    </w:p>
    <w:p w:rsidR="0006297C" w:rsidRPr="008F1DC0" w:rsidRDefault="00EF3E52" w:rsidP="00A5614C">
      <w:pPr>
        <w:spacing w:after="160" w:line="259" w:lineRule="auto"/>
        <w:rPr>
          <w:rFonts w:ascii="Times New Roman" w:hAnsi="Times New Roman"/>
          <w:b/>
        </w:rPr>
      </w:pPr>
      <w:r w:rsidRPr="008F1DC0">
        <w:rPr>
          <w:rFonts w:ascii="Times New Roman" w:hAnsi="Times New Roman"/>
          <w:b/>
        </w:rPr>
        <w:br w:type="page"/>
      </w:r>
    </w:p>
    <w:bookmarkEnd w:id="1998"/>
    <w:bookmarkEnd w:id="1999"/>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w:t>
      </w:r>
      <w:r w:rsidR="00794813" w:rsidRPr="008F1DC0">
        <w:rPr>
          <w:rFonts w:ascii="Times New Roman" w:hAnsi="Times New Roman" w:cs="Times New Roman"/>
        </w:rPr>
        <w:t>10</w:t>
      </w:r>
      <w:r w:rsidRPr="008F1DC0">
        <w:rPr>
          <w:rFonts w:ascii="Times New Roman" w:hAnsi="Times New Roman" w:cs="Times New Roman"/>
        </w:rPr>
        <w:t xml:space="preserve">.1 </w:t>
      </w:r>
      <w:bookmarkStart w:id="2000" w:name="OLE_LINK201"/>
      <w:bookmarkStart w:id="2001" w:name="OLE_LINK202"/>
      <w:bookmarkStart w:id="2002" w:name="OLE_LINK197"/>
      <w:bookmarkStart w:id="2003" w:name="OLE_LINK198"/>
      <w:r w:rsidR="00A9218E" w:rsidRPr="008F1DC0">
        <w:rPr>
          <w:rFonts w:ascii="Times New Roman" w:hAnsi="Times New Roman" w:cs="Times New Roman"/>
        </w:rPr>
        <w:t>Update information of store</w:t>
      </w:r>
      <w:bookmarkEnd w:id="2000"/>
      <w:bookmarkEnd w:id="20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bookmarkEnd w:id="2002"/>
          <w:bookmarkEnd w:id="2003"/>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w:t>
            </w:r>
            <w:r w:rsidR="00794813" w:rsidRPr="008F1DC0">
              <w:rPr>
                <w:rFonts w:ascii="Times New Roman" w:eastAsia="Calibri" w:hAnsi="Times New Roman"/>
                <w:sz w:val="26"/>
                <w:szCs w:val="26"/>
              </w:rPr>
              <w:t>10</w:t>
            </w:r>
            <w:r w:rsidRPr="008F1DC0">
              <w:rPr>
                <w:rFonts w:ascii="Times New Roman" w:eastAsia="Calibri" w:hAnsi="Times New Roman"/>
                <w:sz w:val="26"/>
                <w:szCs w:val="26"/>
              </w:rPr>
              <w:t>-01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3B6667" w:rsidP="006137EB">
            <w:pPr>
              <w:spacing w:after="0"/>
              <w:rPr>
                <w:rFonts w:ascii="Times New Roman" w:eastAsia="Calibri" w:hAnsi="Times New Roman"/>
                <w:sz w:val="26"/>
                <w:szCs w:val="26"/>
              </w:rPr>
            </w:pPr>
            <w:r w:rsidRPr="008F1DC0">
              <w:rPr>
                <w:rFonts w:ascii="Times New Roman" w:hAnsi="Times New Roman"/>
              </w:rPr>
              <w:t>Update information of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2004" w:name="OLE_LINK147"/>
            <w:bookmarkStart w:id="2005" w:name="OLE_LINK148"/>
            <w:r w:rsidRPr="008F1DC0">
              <w:rPr>
                <w:rFonts w:ascii="Times New Roman" w:eastAsia="Calibri" w:hAnsi="Times New Roman"/>
                <w:sz w:val="26"/>
                <w:szCs w:val="26"/>
              </w:rPr>
              <w:t>Shop owner</w:t>
            </w:r>
            <w:bookmarkEnd w:id="2004"/>
            <w:bookmarkEnd w:id="2005"/>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w:t>
            </w:r>
            <w:r w:rsidR="003B6667" w:rsidRPr="008F1DC0">
              <w:rPr>
                <w:rFonts w:ascii="Times New Roman" w:eastAsia="Calibri" w:hAnsi="Times New Roman"/>
                <w:sz w:val="26"/>
                <w:szCs w:val="26"/>
              </w:rPr>
              <w:t>update</w:t>
            </w:r>
            <w:r w:rsidRPr="008F1DC0">
              <w:rPr>
                <w:rFonts w:ascii="Times New Roman" w:eastAsia="Calibri" w:hAnsi="Times New Roman"/>
                <w:sz w:val="26"/>
                <w:szCs w:val="26"/>
              </w:rPr>
              <w:t xml:space="preserve"> </w:t>
            </w:r>
            <w:r w:rsidR="003B6667" w:rsidRPr="008F1DC0">
              <w:rPr>
                <w:rFonts w:ascii="Times New Roman" w:eastAsia="Calibri" w:hAnsi="Times New Roman"/>
                <w:sz w:val="26"/>
                <w:szCs w:val="26"/>
              </w:rPr>
              <w:t>information of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3B6667"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735485" w:rsidP="006137EB">
            <w:pPr>
              <w:spacing w:after="0"/>
              <w:rPr>
                <w:rFonts w:ascii="Times New Roman" w:eastAsia="Calibri" w:hAnsi="Times New Roman"/>
                <w:sz w:val="26"/>
                <w:szCs w:val="26"/>
              </w:rPr>
            </w:pPr>
            <w:r w:rsidRPr="008F1DC0">
              <w:rPr>
                <w:rFonts w:ascii="Times New Roman" w:eastAsia="Calibri" w:hAnsi="Times New Roman"/>
                <w:sz w:val="26"/>
                <w:szCs w:val="26"/>
              </w:rPr>
              <w:t>Information of store is updated successfully</w:t>
            </w:r>
            <w:r w:rsidR="0006297C" w:rsidRPr="008F1DC0">
              <w:rPr>
                <w:rFonts w:ascii="Times New Roman" w:eastAsia="Calibri" w:hAnsi="Times New Roman"/>
                <w:sz w:val="26"/>
                <w:szCs w:val="26"/>
              </w:rPr>
              <w:t xml:space="preserve">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Click “Cài đặt” button on menu bar then select “</w:t>
            </w:r>
            <w:r w:rsidR="00735485" w:rsidRPr="008F1DC0">
              <w:rPr>
                <w:rFonts w:ascii="Times New Roman" w:eastAsia="Calibri" w:hAnsi="Times New Roman"/>
                <w:sz w:val="26"/>
                <w:szCs w:val="26"/>
              </w:rPr>
              <w:t>Thông tin cửa hàng</w:t>
            </w:r>
            <w:r w:rsidRPr="008F1DC0">
              <w:rPr>
                <w:rFonts w:ascii="Times New Roman" w:eastAsia="Calibri" w:hAnsi="Times New Roman"/>
                <w:sz w:val="26"/>
                <w:szCs w:val="26"/>
              </w:rPr>
              <w:t>”</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735485"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w:t>
            </w:r>
            <w:r w:rsidR="00735485" w:rsidRPr="008F1DC0">
              <w:rPr>
                <w:rFonts w:ascii="Times New Roman" w:eastAsia="Calibri" w:hAnsi="Times New Roman"/>
                <w:sz w:val="26"/>
                <w:szCs w:val="26"/>
              </w:rPr>
              <w:t>update information of store screen with fields as:</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 Tên cửa hang</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 Tên người đại diện</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+Mô tả</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 Điện thoại</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+Thành phố</w:t>
            </w:r>
          </w:p>
          <w:p w:rsidR="00735485"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+Mã số thuê</w:t>
            </w:r>
          </w:p>
          <w:p w:rsidR="0006297C" w:rsidRPr="008F1DC0" w:rsidRDefault="00735485">
            <w:pPr>
              <w:spacing w:after="0"/>
              <w:rPr>
                <w:rFonts w:ascii="Times New Roman" w:eastAsia="Calibri" w:hAnsi="Times New Roman"/>
                <w:sz w:val="26"/>
                <w:szCs w:val="26"/>
              </w:rPr>
            </w:pPr>
            <w:r w:rsidRPr="008F1DC0">
              <w:rPr>
                <w:rFonts w:ascii="Times New Roman" w:eastAsia="Calibri" w:hAnsi="Times New Roman"/>
                <w:sz w:val="26"/>
                <w:szCs w:val="26"/>
              </w:rPr>
              <w:t>+Tên miền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C504D8" w:rsidP="006137EB">
            <w:pPr>
              <w:spacing w:after="0"/>
              <w:rPr>
                <w:rFonts w:ascii="Times New Roman" w:eastAsia="Calibri" w:hAnsi="Times New Roman"/>
                <w:sz w:val="26"/>
                <w:szCs w:val="26"/>
              </w:rPr>
            </w:pPr>
            <w:r w:rsidRPr="008F1DC0">
              <w:rPr>
                <w:rFonts w:ascii="Times New Roman" w:eastAsia="Calibri" w:hAnsi="Times New Roman"/>
                <w:sz w:val="26"/>
                <w:szCs w:val="26"/>
              </w:rPr>
              <w:t>+ Enter information user want to change except “Tên miền” user must be add new domain then click “Hoàn tất”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pPr>
              <w:spacing w:after="0"/>
              <w:rPr>
                <w:rFonts w:ascii="Times New Roman" w:eastAsia="Calibri" w:hAnsi="Times New Roman"/>
                <w:sz w:val="26"/>
                <w:szCs w:val="26"/>
              </w:rPr>
            </w:pPr>
            <w:r w:rsidRPr="008F1DC0">
              <w:rPr>
                <w:rFonts w:ascii="Times New Roman" w:eastAsia="Calibri" w:hAnsi="Times New Roman"/>
                <w:sz w:val="26"/>
                <w:szCs w:val="26"/>
              </w:rPr>
              <w:t xml:space="preserve">Validate </w:t>
            </w:r>
            <w:r w:rsidR="00C504D8" w:rsidRPr="008F1DC0">
              <w:rPr>
                <w:rFonts w:ascii="Times New Roman" w:eastAsia="Calibri" w:hAnsi="Times New Roman"/>
                <w:sz w:val="26"/>
                <w:szCs w:val="26"/>
              </w:rPr>
              <w:t>information was updated to system and refresh screen to update new information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 System will check domain if domain already or invalid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play message “Domain không hợp lệ xin hãy chọn domain khác”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N/A </w:t>
            </w:r>
          </w:p>
        </w:tc>
      </w:tr>
    </w:tbl>
    <w:p w:rsidR="0006297C" w:rsidRPr="008F1DC0" w:rsidRDefault="0006297C" w:rsidP="0006297C">
      <w:pPr>
        <w:rPr>
          <w:rFonts w:ascii="Times New Roman" w:hAnsi="Times New Roman"/>
        </w:rPr>
      </w:pPr>
    </w:p>
    <w:p w:rsidR="00EF3E52" w:rsidRPr="008F1DC0" w:rsidRDefault="00EF3E52">
      <w:pPr>
        <w:spacing w:after="160" w:line="259" w:lineRule="auto"/>
        <w:rPr>
          <w:rFonts w:ascii="Times New Roman" w:eastAsiaTheme="majorEastAsia" w:hAnsi="Times New Roman"/>
          <w:color w:val="1F4D78" w:themeColor="accent1" w:themeShade="7F"/>
        </w:rPr>
      </w:pPr>
      <w:bookmarkStart w:id="2006" w:name="OLE_LINK245"/>
      <w:bookmarkStart w:id="2007" w:name="OLE_LINK246"/>
      <w:r w:rsidRPr="008F1DC0">
        <w:rPr>
          <w:rFonts w:ascii="Times New Roman" w:hAnsi="Times New Roman"/>
        </w:rPr>
        <w:br w:type="page"/>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w:t>
      </w:r>
      <w:r w:rsidR="00794813" w:rsidRPr="008F1DC0">
        <w:rPr>
          <w:rFonts w:ascii="Times New Roman" w:hAnsi="Times New Roman" w:cs="Times New Roman"/>
        </w:rPr>
        <w:t>10</w:t>
      </w:r>
      <w:r w:rsidRPr="008F1DC0">
        <w:rPr>
          <w:rFonts w:ascii="Times New Roman" w:hAnsi="Times New Roman" w:cs="Times New Roman"/>
        </w:rPr>
        <w:t>.2 Edit configuration of store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bookmarkStart w:id="2008" w:name="OLE_LINK247"/>
            <w:bookmarkStart w:id="2009" w:name="OLE_LINK248"/>
            <w:bookmarkEnd w:id="2006"/>
            <w:bookmarkEnd w:id="2007"/>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w:t>
            </w:r>
            <w:r w:rsidR="00794813" w:rsidRPr="008F1DC0">
              <w:rPr>
                <w:rFonts w:ascii="Times New Roman" w:eastAsia="Calibri" w:hAnsi="Times New Roman"/>
                <w:sz w:val="26"/>
                <w:szCs w:val="26"/>
              </w:rPr>
              <w:t>10</w:t>
            </w:r>
            <w:r w:rsidRPr="008F1DC0">
              <w:rPr>
                <w:rFonts w:ascii="Times New Roman" w:eastAsia="Calibri" w:hAnsi="Times New Roman"/>
                <w:sz w:val="26"/>
                <w:szCs w:val="26"/>
              </w:rPr>
              <w:t>-02</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Edit configuration store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Can edit information of store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fields correctly in right textbox</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Update configuration of website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on “Cài đặt” button on menu bar then select “Configuration of website”</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page setting website follow fields</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Tiêu đề của website</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Mô tả</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Ngày tạo</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Email của admin</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Email nhận thông báo</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Trang mặc định</w:t>
            </w:r>
          </w:p>
          <w:p w:rsidR="0006297C" w:rsidRPr="008F1DC0" w:rsidRDefault="0006297C" w:rsidP="0006297C">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Ngôn ngữ</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all fields want to edit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all fields and update to database</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“Cấu hình website thành công”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4, if Shop owner does not input email of admin </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box “Xin hãy nhập email của admin”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if Shop owner does not input email of receiving notification</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box “Xin hãy nhập email nhận thông báo”</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lang w:val="en-US"/>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Title of website must be not blank </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 of admin must be not blank</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 of receiving notification must be not blank</w:t>
            </w:r>
          </w:p>
        </w:tc>
      </w:tr>
      <w:bookmarkEnd w:id="2008"/>
      <w:bookmarkEnd w:id="2009"/>
    </w:tbl>
    <w:p w:rsidR="00EF3E52" w:rsidRPr="008F1DC0" w:rsidRDefault="00EF3E52">
      <w:pPr>
        <w:spacing w:after="160" w:line="259" w:lineRule="auto"/>
        <w:rPr>
          <w:rFonts w:ascii="Times New Roman" w:eastAsiaTheme="majorEastAsia" w:hAnsi="Times New Roman"/>
          <w:color w:val="1F4D78" w:themeColor="accent1" w:themeShade="7F"/>
        </w:rPr>
      </w:pPr>
      <w:r w:rsidRPr="008F1DC0">
        <w:rPr>
          <w:rFonts w:ascii="Times New Roman" w:hAnsi="Times New Roman"/>
        </w:rPr>
        <w:br w:type="page"/>
      </w:r>
    </w:p>
    <w:p w:rsidR="000868FA" w:rsidRPr="008F1DC0" w:rsidRDefault="007C3C9C" w:rsidP="000868FA">
      <w:pPr>
        <w:pStyle w:val="Heading6"/>
        <w:rPr>
          <w:rFonts w:ascii="Times New Roman" w:hAnsi="Times New Roman" w:cs="Times New Roman"/>
        </w:rPr>
      </w:pPr>
      <w:r w:rsidRPr="008F1DC0">
        <w:rPr>
          <w:rFonts w:ascii="Times New Roman" w:hAnsi="Times New Roman" w:cs="Times New Roman"/>
        </w:rPr>
        <w:lastRenderedPageBreak/>
        <w:t>3.3</w:t>
      </w:r>
      <w:r w:rsidR="00794813" w:rsidRPr="008F1DC0">
        <w:rPr>
          <w:rFonts w:ascii="Times New Roman" w:hAnsi="Times New Roman" w:cs="Times New Roman"/>
        </w:rPr>
        <w:t>.2.3.10</w:t>
      </w:r>
      <w:r w:rsidR="000868FA" w:rsidRPr="008F1DC0">
        <w:rPr>
          <w:rFonts w:ascii="Times New Roman" w:hAnsi="Times New Roman" w:cs="Times New Roman"/>
        </w:rPr>
        <w:t>.3 Set shipping 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868FA" w:rsidRPr="008F1DC0" w:rsidRDefault="00794813" w:rsidP="00D12821">
            <w:pPr>
              <w:spacing w:after="0"/>
              <w:rPr>
                <w:rFonts w:ascii="Times New Roman" w:eastAsia="Calibri" w:hAnsi="Times New Roman"/>
                <w:sz w:val="26"/>
                <w:szCs w:val="26"/>
              </w:rPr>
            </w:pPr>
            <w:r w:rsidRPr="008F1DC0">
              <w:rPr>
                <w:rFonts w:ascii="Times New Roman" w:eastAsia="Calibri" w:hAnsi="Times New Roman"/>
                <w:sz w:val="26"/>
                <w:szCs w:val="26"/>
              </w:rPr>
              <w:t>UC010</w:t>
            </w:r>
            <w:r w:rsidR="000868FA" w:rsidRPr="008F1DC0">
              <w:rPr>
                <w:rFonts w:ascii="Times New Roman" w:eastAsia="Calibri" w:hAnsi="Times New Roman"/>
                <w:sz w:val="26"/>
                <w:szCs w:val="26"/>
              </w:rPr>
              <w:t>-03</w:t>
            </w:r>
          </w:p>
        </w:tc>
        <w:tc>
          <w:tcPr>
            <w:tcW w:w="1838"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Set shipping fee</w:t>
            </w:r>
          </w:p>
        </w:tc>
      </w:tr>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868FA" w:rsidRPr="008F1DC0" w:rsidRDefault="000868FA">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ownser can set shipping fee for store </w:t>
            </w:r>
          </w:p>
        </w:tc>
      </w:tr>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 is logged in management system</w:t>
            </w:r>
          </w:p>
        </w:tc>
      </w:tr>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868FA" w:rsidRPr="008F1DC0" w:rsidTr="00D12821">
        <w:tc>
          <w:tcPr>
            <w:tcW w:w="2300" w:type="dxa"/>
            <w:gridSpan w:val="2"/>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868FA" w:rsidRPr="008F1DC0" w:rsidRDefault="00217603" w:rsidP="00D12821">
            <w:pPr>
              <w:spacing w:after="0"/>
              <w:rPr>
                <w:rFonts w:ascii="Times New Roman" w:eastAsia="Calibri" w:hAnsi="Times New Roman"/>
                <w:sz w:val="26"/>
                <w:szCs w:val="26"/>
              </w:rPr>
            </w:pPr>
            <w:r w:rsidRPr="008F1DC0">
              <w:rPr>
                <w:rFonts w:ascii="Times New Roman" w:eastAsia="Calibri" w:hAnsi="Times New Roman"/>
                <w:sz w:val="26"/>
                <w:szCs w:val="26"/>
              </w:rPr>
              <w:t>Set shipping fee for store successfully</w:t>
            </w:r>
          </w:p>
        </w:tc>
      </w:tr>
      <w:tr w:rsidR="000868FA" w:rsidRPr="008F1DC0" w:rsidTr="00D12821">
        <w:tc>
          <w:tcPr>
            <w:tcW w:w="9245" w:type="dxa"/>
            <w:gridSpan w:val="5"/>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868FA" w:rsidRPr="008F1DC0" w:rsidTr="00D12821">
        <w:tc>
          <w:tcPr>
            <w:tcW w:w="823"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868FA" w:rsidRPr="008F1DC0" w:rsidRDefault="000868FA">
            <w:pPr>
              <w:spacing w:after="0"/>
              <w:rPr>
                <w:rFonts w:ascii="Times New Roman" w:eastAsia="Calibri" w:hAnsi="Times New Roman"/>
                <w:sz w:val="26"/>
                <w:szCs w:val="26"/>
              </w:rPr>
            </w:pPr>
            <w:r w:rsidRPr="008F1DC0">
              <w:rPr>
                <w:rFonts w:ascii="Times New Roman" w:eastAsia="Calibri" w:hAnsi="Times New Roman"/>
                <w:sz w:val="26"/>
                <w:szCs w:val="26"/>
              </w:rPr>
              <w:t>Click on “Cài đặt” button on menu bar then select “</w:t>
            </w:r>
            <w:r w:rsidR="00217603" w:rsidRPr="008F1DC0">
              <w:rPr>
                <w:rFonts w:ascii="Times New Roman" w:eastAsia="Calibri" w:hAnsi="Times New Roman"/>
                <w:sz w:val="26"/>
                <w:szCs w:val="26"/>
              </w:rPr>
              <w:t>Phí vận chuyển</w:t>
            </w:r>
            <w:r w:rsidRPr="008F1DC0">
              <w:rPr>
                <w:rFonts w:ascii="Times New Roman" w:eastAsia="Calibri" w:hAnsi="Times New Roman"/>
                <w:sz w:val="26"/>
                <w:szCs w:val="26"/>
              </w:rPr>
              <w:t>”</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page setting website </w:t>
            </w:r>
            <w:r w:rsidR="00217603" w:rsidRPr="008F1DC0">
              <w:rPr>
                <w:rFonts w:ascii="Times New Roman" w:eastAsia="Calibri" w:hAnsi="Times New Roman"/>
                <w:sz w:val="26"/>
                <w:szCs w:val="26"/>
              </w:rPr>
              <w:t>with 3</w:t>
            </w:r>
            <w:r w:rsidRPr="008F1DC0">
              <w:rPr>
                <w:rFonts w:ascii="Times New Roman" w:eastAsia="Calibri" w:hAnsi="Times New Roman"/>
                <w:sz w:val="26"/>
                <w:szCs w:val="26"/>
              </w:rPr>
              <w:t xml:space="preserve"> </w:t>
            </w:r>
            <w:r w:rsidR="00217603" w:rsidRPr="008F1DC0">
              <w:rPr>
                <w:rFonts w:ascii="Times New Roman" w:eastAsia="Calibri" w:hAnsi="Times New Roman"/>
                <w:sz w:val="26"/>
                <w:szCs w:val="26"/>
              </w:rPr>
              <w:t>options:</w:t>
            </w:r>
          </w:p>
          <w:p w:rsidR="000868FA" w:rsidRPr="008F1DC0" w:rsidRDefault="00217603" w:rsidP="00D12821">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Miễn phí</w:t>
            </w:r>
          </w:p>
          <w:p w:rsidR="000868FA" w:rsidRPr="008F1DC0" w:rsidRDefault="00217603" w:rsidP="00D12821">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Cố định</w:t>
            </w:r>
          </w:p>
          <w:p w:rsidR="00217603" w:rsidRPr="008F1DC0" w:rsidRDefault="00217603" w:rsidP="00D12821">
            <w:pPr>
              <w:pStyle w:val="ListParagraph"/>
              <w:numPr>
                <w:ilvl w:val="0"/>
                <w:numId w:val="41"/>
              </w:numPr>
              <w:spacing w:after="0"/>
              <w:rPr>
                <w:rFonts w:ascii="Times New Roman" w:eastAsia="Calibri" w:hAnsi="Times New Roman"/>
                <w:sz w:val="26"/>
                <w:szCs w:val="26"/>
              </w:rPr>
            </w:pPr>
            <w:r w:rsidRPr="008F1DC0">
              <w:rPr>
                <w:rFonts w:ascii="Times New Roman" w:eastAsia="Calibri" w:hAnsi="Times New Roman"/>
                <w:sz w:val="26"/>
                <w:szCs w:val="26"/>
              </w:rPr>
              <w:t>Tự định nghĩa và thu phí</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868FA" w:rsidRPr="008F1DC0" w:rsidRDefault="00CF40A7" w:rsidP="00D12821">
            <w:pPr>
              <w:spacing w:after="0"/>
              <w:rPr>
                <w:rFonts w:ascii="Times New Roman" w:eastAsia="Calibri" w:hAnsi="Times New Roman"/>
                <w:sz w:val="26"/>
                <w:szCs w:val="26"/>
              </w:rPr>
            </w:pPr>
            <w:r w:rsidRPr="008F1DC0">
              <w:rPr>
                <w:rFonts w:ascii="Times New Roman" w:eastAsia="Calibri" w:hAnsi="Times New Roman"/>
                <w:sz w:val="26"/>
                <w:szCs w:val="26"/>
              </w:rPr>
              <w:t>Select “Miễn phí” and then click “Hoàn tất” button</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868FA" w:rsidRPr="008F1DC0" w:rsidRDefault="00CF40A7" w:rsidP="00D12821">
            <w:pPr>
              <w:spacing w:after="0"/>
              <w:rPr>
                <w:rFonts w:ascii="Times New Roman" w:eastAsia="Calibri" w:hAnsi="Times New Roman"/>
                <w:sz w:val="26"/>
                <w:szCs w:val="26"/>
              </w:rPr>
            </w:pPr>
            <w:bookmarkStart w:id="2010" w:name="OLE_LINK249"/>
            <w:bookmarkStart w:id="2011" w:name="OLE_LINK250"/>
            <w:r w:rsidRPr="008F1DC0">
              <w:rPr>
                <w:rFonts w:ascii="Times New Roman" w:eastAsia="Calibri" w:hAnsi="Times New Roman"/>
                <w:sz w:val="26"/>
                <w:szCs w:val="26"/>
              </w:rPr>
              <w:t>Save option to database and display message “Lưu cài đặt thành công”</w:t>
            </w:r>
            <w:bookmarkEnd w:id="2010"/>
            <w:bookmarkEnd w:id="2011"/>
          </w:p>
        </w:tc>
      </w:tr>
      <w:tr w:rsidR="000868FA" w:rsidRPr="008F1DC0" w:rsidTr="00D12821">
        <w:tc>
          <w:tcPr>
            <w:tcW w:w="9245" w:type="dxa"/>
            <w:gridSpan w:val="5"/>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868FA" w:rsidRPr="008F1DC0" w:rsidRDefault="00667B0F">
            <w:pPr>
              <w:spacing w:after="0"/>
              <w:rPr>
                <w:rFonts w:ascii="Times New Roman" w:eastAsia="Calibri" w:hAnsi="Times New Roman"/>
                <w:sz w:val="26"/>
                <w:szCs w:val="26"/>
              </w:rPr>
            </w:pPr>
            <w:r w:rsidRPr="008F1DC0">
              <w:rPr>
                <w:rFonts w:ascii="Times New Roman" w:eastAsia="Calibri" w:hAnsi="Times New Roman"/>
                <w:sz w:val="26"/>
                <w:szCs w:val="26"/>
              </w:rPr>
              <w:t>At step 3</w:t>
            </w:r>
            <w:r w:rsidR="000868FA" w:rsidRPr="008F1DC0">
              <w:rPr>
                <w:rFonts w:ascii="Times New Roman" w:eastAsia="Calibri" w:hAnsi="Times New Roman"/>
                <w:sz w:val="26"/>
                <w:szCs w:val="26"/>
              </w:rPr>
              <w:t xml:space="preserve">, if Shop owner </w:t>
            </w:r>
            <w:r w:rsidRPr="008F1DC0">
              <w:rPr>
                <w:rFonts w:ascii="Times New Roman" w:eastAsia="Calibri" w:hAnsi="Times New Roman"/>
                <w:sz w:val="26"/>
                <w:szCs w:val="26"/>
              </w:rPr>
              <w:t xml:space="preserve">selects “Cố đinh” </w:t>
            </w:r>
          </w:p>
        </w:tc>
      </w:tr>
      <w:tr w:rsidR="000868FA" w:rsidRPr="008F1DC0" w:rsidTr="00D12821">
        <w:tc>
          <w:tcPr>
            <w:tcW w:w="823"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4.1</w:t>
            </w:r>
            <w:r w:rsidR="00667B0F" w:rsidRPr="008F1DC0">
              <w:rPr>
                <w:rFonts w:ascii="Times New Roman" w:eastAsia="Calibri" w:hAnsi="Times New Roman"/>
                <w:sz w:val="26"/>
                <w:szCs w:val="26"/>
              </w:rPr>
              <w:t>.1</w:t>
            </w:r>
          </w:p>
        </w:tc>
        <w:tc>
          <w:tcPr>
            <w:tcW w:w="1477"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868FA" w:rsidRPr="008F1DC0" w:rsidRDefault="000868FA">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w:t>
            </w:r>
            <w:r w:rsidR="00667B0F" w:rsidRPr="008F1DC0">
              <w:rPr>
                <w:rFonts w:ascii="Times New Roman" w:eastAsia="Calibri" w:hAnsi="Times New Roman"/>
                <w:sz w:val="26"/>
                <w:szCs w:val="26"/>
              </w:rPr>
              <w:t>textbox to enter shipping fee</w:t>
            </w:r>
            <w:r w:rsidRPr="008F1DC0">
              <w:rPr>
                <w:rFonts w:ascii="Times New Roman" w:eastAsia="Calibri" w:hAnsi="Times New Roman"/>
                <w:sz w:val="26"/>
                <w:szCs w:val="26"/>
              </w:rPr>
              <w:t xml:space="preserve"> </w:t>
            </w:r>
          </w:p>
        </w:tc>
      </w:tr>
      <w:tr w:rsidR="00667B0F" w:rsidRPr="008F1DC0" w:rsidTr="00D12821">
        <w:tc>
          <w:tcPr>
            <w:tcW w:w="823" w:type="dxa"/>
            <w:shd w:val="clear" w:color="auto" w:fill="auto"/>
          </w:tcPr>
          <w:p w:rsidR="00667B0F"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4.1.2</w:t>
            </w:r>
          </w:p>
        </w:tc>
        <w:tc>
          <w:tcPr>
            <w:tcW w:w="1477" w:type="dxa"/>
            <w:shd w:val="clear" w:color="auto" w:fill="auto"/>
          </w:tcPr>
          <w:p w:rsidR="00667B0F"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667B0F" w:rsidRPr="008F1DC0" w:rsidRDefault="00667B0F" w:rsidP="00667B0F">
            <w:pPr>
              <w:spacing w:after="0"/>
              <w:rPr>
                <w:rFonts w:ascii="Times New Roman" w:eastAsia="Calibri" w:hAnsi="Times New Roman"/>
                <w:sz w:val="26"/>
                <w:szCs w:val="26"/>
              </w:rPr>
            </w:pPr>
            <w:bookmarkStart w:id="2012" w:name="OLE_LINK251"/>
            <w:bookmarkStart w:id="2013" w:name="OLE_LINK252"/>
            <w:r w:rsidRPr="008F1DC0">
              <w:rPr>
                <w:rFonts w:ascii="Times New Roman" w:eastAsia="Calibri" w:hAnsi="Times New Roman"/>
                <w:sz w:val="26"/>
                <w:szCs w:val="26"/>
              </w:rPr>
              <w:t>Enter shipping fee and click “Hoàn tất” button</w:t>
            </w:r>
            <w:bookmarkEnd w:id="2012"/>
            <w:bookmarkEnd w:id="2013"/>
          </w:p>
        </w:tc>
      </w:tr>
      <w:tr w:rsidR="00667B0F" w:rsidRPr="008F1DC0" w:rsidTr="00D12821">
        <w:tc>
          <w:tcPr>
            <w:tcW w:w="823" w:type="dxa"/>
            <w:shd w:val="clear" w:color="auto" w:fill="auto"/>
          </w:tcPr>
          <w:p w:rsidR="00667B0F"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4.1.3</w:t>
            </w:r>
          </w:p>
        </w:tc>
        <w:tc>
          <w:tcPr>
            <w:tcW w:w="1477" w:type="dxa"/>
            <w:shd w:val="clear" w:color="auto" w:fill="auto"/>
          </w:tcPr>
          <w:p w:rsidR="00667B0F"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667B0F" w:rsidRPr="008F1DC0" w:rsidRDefault="00667B0F" w:rsidP="00667B0F">
            <w:pPr>
              <w:spacing w:after="0"/>
              <w:rPr>
                <w:rFonts w:ascii="Times New Roman" w:eastAsia="Calibri" w:hAnsi="Times New Roman"/>
                <w:sz w:val="26"/>
                <w:szCs w:val="26"/>
              </w:rPr>
            </w:pPr>
            <w:bookmarkStart w:id="2014" w:name="OLE_LINK255"/>
            <w:bookmarkStart w:id="2015" w:name="OLE_LINK256"/>
            <w:r w:rsidRPr="008F1DC0">
              <w:rPr>
                <w:rFonts w:ascii="Times New Roman" w:eastAsia="Calibri" w:hAnsi="Times New Roman"/>
                <w:sz w:val="26"/>
                <w:szCs w:val="26"/>
              </w:rPr>
              <w:t>Save option to database and display message “Lưu cài đặt thành công”</w:t>
            </w:r>
            <w:bookmarkEnd w:id="2014"/>
            <w:bookmarkEnd w:id="2015"/>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868FA" w:rsidRPr="008F1DC0" w:rsidRDefault="00667B0F">
            <w:pPr>
              <w:spacing w:after="0"/>
              <w:rPr>
                <w:rFonts w:ascii="Times New Roman" w:eastAsia="Calibri" w:hAnsi="Times New Roman"/>
                <w:sz w:val="26"/>
                <w:szCs w:val="26"/>
              </w:rPr>
            </w:pPr>
            <w:r w:rsidRPr="008F1DC0">
              <w:rPr>
                <w:rFonts w:ascii="Times New Roman" w:eastAsia="Calibri" w:hAnsi="Times New Roman"/>
                <w:sz w:val="26"/>
                <w:szCs w:val="26"/>
              </w:rPr>
              <w:t>At step 3</w:t>
            </w:r>
            <w:r w:rsidR="000868FA" w:rsidRPr="008F1DC0">
              <w:rPr>
                <w:rFonts w:ascii="Times New Roman" w:eastAsia="Calibri" w:hAnsi="Times New Roman"/>
                <w:sz w:val="26"/>
                <w:szCs w:val="26"/>
              </w:rPr>
              <w:t xml:space="preserve">, if Shop </w:t>
            </w:r>
            <w:r w:rsidRPr="008F1DC0">
              <w:rPr>
                <w:rFonts w:ascii="Times New Roman" w:eastAsia="Calibri" w:hAnsi="Times New Roman"/>
                <w:sz w:val="26"/>
                <w:szCs w:val="26"/>
              </w:rPr>
              <w:t>ownser selects “Tự định nghĩa và thu phí”</w:t>
            </w:r>
          </w:p>
        </w:tc>
      </w:tr>
      <w:tr w:rsidR="000868FA" w:rsidRPr="008F1DC0" w:rsidTr="00D12821">
        <w:tc>
          <w:tcPr>
            <w:tcW w:w="823"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868FA" w:rsidRPr="008F1DC0" w:rsidRDefault="000868FA" w:rsidP="00D12821">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868FA" w:rsidRPr="008F1DC0" w:rsidTr="00D12821">
        <w:tc>
          <w:tcPr>
            <w:tcW w:w="823"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4.2</w:t>
            </w:r>
            <w:r w:rsidR="00667B0F" w:rsidRPr="008F1DC0">
              <w:rPr>
                <w:rFonts w:ascii="Times New Roman" w:eastAsia="Calibri" w:hAnsi="Times New Roman"/>
                <w:sz w:val="26"/>
                <w:szCs w:val="26"/>
              </w:rPr>
              <w:t>.1</w:t>
            </w:r>
          </w:p>
        </w:tc>
        <w:tc>
          <w:tcPr>
            <w:tcW w:w="1477" w:type="dxa"/>
            <w:shd w:val="clear" w:color="auto" w:fill="auto"/>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868FA"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Display textbox to enter “</w:t>
            </w:r>
            <w:bookmarkStart w:id="2016" w:name="OLE_LINK253"/>
            <w:bookmarkStart w:id="2017" w:name="OLE_LINK254"/>
            <w:r w:rsidRPr="008F1DC0">
              <w:rPr>
                <w:rFonts w:ascii="Times New Roman" w:eastAsia="Calibri" w:hAnsi="Times New Roman"/>
                <w:sz w:val="26"/>
                <w:szCs w:val="26"/>
              </w:rPr>
              <w:t>Ghi chú vận chuyển tới khách hàng</w:t>
            </w:r>
            <w:bookmarkEnd w:id="2016"/>
            <w:bookmarkEnd w:id="2017"/>
            <w:r w:rsidRPr="008F1DC0">
              <w:rPr>
                <w:rFonts w:ascii="Times New Roman" w:eastAsia="Calibri" w:hAnsi="Times New Roman"/>
                <w:sz w:val="26"/>
                <w:szCs w:val="26"/>
              </w:rPr>
              <w:t>”</w:t>
            </w:r>
          </w:p>
        </w:tc>
      </w:tr>
      <w:tr w:rsidR="000868FA" w:rsidRPr="008F1DC0" w:rsidTr="00D12821">
        <w:tc>
          <w:tcPr>
            <w:tcW w:w="823" w:type="dxa"/>
            <w:shd w:val="clear" w:color="auto" w:fill="auto"/>
          </w:tcPr>
          <w:p w:rsidR="000868FA" w:rsidRPr="008F1DC0" w:rsidRDefault="00667B0F" w:rsidP="00D12821">
            <w:pPr>
              <w:spacing w:after="0"/>
              <w:rPr>
                <w:rFonts w:ascii="Times New Roman" w:eastAsia="Calibri" w:hAnsi="Times New Roman"/>
                <w:sz w:val="26"/>
                <w:szCs w:val="26"/>
                <w:lang w:val="en-US"/>
              </w:rPr>
            </w:pPr>
            <w:r w:rsidRPr="008F1DC0">
              <w:rPr>
                <w:rFonts w:ascii="Times New Roman" w:eastAsia="Calibri" w:hAnsi="Times New Roman"/>
                <w:sz w:val="26"/>
                <w:szCs w:val="26"/>
                <w:lang w:val="en-US"/>
              </w:rPr>
              <w:t>4.2.2</w:t>
            </w:r>
          </w:p>
        </w:tc>
        <w:tc>
          <w:tcPr>
            <w:tcW w:w="1477" w:type="dxa"/>
            <w:shd w:val="clear" w:color="auto" w:fill="auto"/>
          </w:tcPr>
          <w:p w:rsidR="000868FA"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868FA"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Enter “Ghi chú vận chuyển tới khách hàng” and click “Hoàn tất” button</w:t>
            </w:r>
          </w:p>
        </w:tc>
      </w:tr>
      <w:tr w:rsidR="00667B0F" w:rsidRPr="008F1DC0" w:rsidTr="00D12821">
        <w:tc>
          <w:tcPr>
            <w:tcW w:w="823" w:type="dxa"/>
            <w:shd w:val="clear" w:color="auto" w:fill="auto"/>
          </w:tcPr>
          <w:p w:rsidR="00667B0F" w:rsidRPr="008F1DC0" w:rsidRDefault="00667B0F" w:rsidP="00D12821">
            <w:pPr>
              <w:spacing w:after="0"/>
              <w:rPr>
                <w:rFonts w:ascii="Times New Roman" w:eastAsia="Calibri" w:hAnsi="Times New Roman"/>
                <w:sz w:val="26"/>
                <w:szCs w:val="26"/>
                <w:lang w:val="en-US"/>
              </w:rPr>
            </w:pPr>
            <w:r w:rsidRPr="008F1DC0">
              <w:rPr>
                <w:rFonts w:ascii="Times New Roman" w:eastAsia="Calibri" w:hAnsi="Times New Roman"/>
                <w:sz w:val="26"/>
                <w:szCs w:val="26"/>
                <w:lang w:val="en-US"/>
              </w:rPr>
              <w:t>4.2.3</w:t>
            </w:r>
          </w:p>
        </w:tc>
        <w:tc>
          <w:tcPr>
            <w:tcW w:w="1477" w:type="dxa"/>
            <w:shd w:val="clear" w:color="auto" w:fill="auto"/>
          </w:tcPr>
          <w:p w:rsidR="00667B0F"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667B0F" w:rsidRPr="008F1DC0" w:rsidRDefault="00667B0F" w:rsidP="00D12821">
            <w:pPr>
              <w:spacing w:after="0"/>
              <w:rPr>
                <w:rFonts w:ascii="Times New Roman" w:eastAsia="Calibri" w:hAnsi="Times New Roman"/>
                <w:sz w:val="26"/>
                <w:szCs w:val="26"/>
              </w:rPr>
            </w:pPr>
            <w:r w:rsidRPr="008F1DC0">
              <w:rPr>
                <w:rFonts w:ascii="Times New Roman" w:eastAsia="Calibri" w:hAnsi="Times New Roman"/>
                <w:sz w:val="26"/>
                <w:szCs w:val="26"/>
              </w:rPr>
              <w:t>Save option to database and display message “Lưu cài đặt thành công”</w:t>
            </w:r>
          </w:p>
        </w:tc>
      </w:tr>
      <w:tr w:rsidR="000868FA" w:rsidRPr="008F1DC0" w:rsidTr="00D12821">
        <w:tc>
          <w:tcPr>
            <w:tcW w:w="9245" w:type="dxa"/>
            <w:gridSpan w:val="5"/>
            <w:shd w:val="clear" w:color="auto" w:fill="D5DCE4"/>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868FA" w:rsidRPr="008F1DC0" w:rsidTr="00D12821">
        <w:tc>
          <w:tcPr>
            <w:tcW w:w="823" w:type="dxa"/>
            <w:shd w:val="clear" w:color="auto" w:fill="D5DCE4"/>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868FA" w:rsidRPr="008F1DC0" w:rsidRDefault="000868FA" w:rsidP="00D12821">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868FA" w:rsidRPr="008F1DC0" w:rsidTr="00D12821">
        <w:tc>
          <w:tcPr>
            <w:tcW w:w="823" w:type="dxa"/>
            <w:shd w:val="clear" w:color="auto" w:fill="auto"/>
          </w:tcPr>
          <w:p w:rsidR="00667B0F" w:rsidRPr="008F1DC0" w:rsidRDefault="00667B0F" w:rsidP="00D12821">
            <w:pPr>
              <w:spacing w:after="0"/>
              <w:rPr>
                <w:rFonts w:ascii="Times New Roman" w:eastAsia="Calibri" w:hAnsi="Times New Roman"/>
                <w:sz w:val="26"/>
                <w:szCs w:val="26"/>
              </w:rPr>
            </w:pPr>
          </w:p>
        </w:tc>
        <w:tc>
          <w:tcPr>
            <w:tcW w:w="8422" w:type="dxa"/>
            <w:gridSpan w:val="4"/>
            <w:shd w:val="clear" w:color="auto" w:fill="auto"/>
          </w:tcPr>
          <w:p w:rsidR="000868FA" w:rsidRPr="008F1DC0" w:rsidRDefault="000868FA" w:rsidP="00D12821">
            <w:pPr>
              <w:spacing w:after="0"/>
              <w:rPr>
                <w:rFonts w:ascii="Times New Roman" w:eastAsia="Calibri" w:hAnsi="Times New Roman"/>
                <w:sz w:val="26"/>
                <w:szCs w:val="26"/>
              </w:rPr>
            </w:pPr>
          </w:p>
        </w:tc>
      </w:tr>
    </w:tbl>
    <w:p w:rsidR="000868FA" w:rsidRPr="008F1DC0" w:rsidRDefault="000868FA"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lastRenderedPageBreak/>
        <w:t>3.</w:t>
      </w:r>
      <w:r w:rsidR="007C3C9C" w:rsidRPr="008F1DC0">
        <w:rPr>
          <w:rFonts w:cs="Times New Roman"/>
          <w:sz w:val="26"/>
          <w:szCs w:val="26"/>
        </w:rPr>
        <w:t>3</w:t>
      </w:r>
      <w:r w:rsidRPr="008F1DC0">
        <w:rPr>
          <w:rFonts w:cs="Times New Roman"/>
          <w:sz w:val="26"/>
          <w:szCs w:val="26"/>
        </w:rPr>
        <w:t>.2.3.1</w:t>
      </w:r>
      <w:r w:rsidR="00794813" w:rsidRPr="008F1DC0">
        <w:rPr>
          <w:rFonts w:cs="Times New Roman"/>
          <w:sz w:val="26"/>
          <w:szCs w:val="26"/>
        </w:rPr>
        <w:t>1</w:t>
      </w:r>
      <w:r w:rsidRPr="008F1DC0">
        <w:rPr>
          <w:rFonts w:cs="Times New Roman"/>
          <w:sz w:val="26"/>
          <w:szCs w:val="26"/>
        </w:rPr>
        <w:t xml:space="preserve"> Manage </w:t>
      </w:r>
      <w:r w:rsidR="003201B7" w:rsidRPr="008F1DC0">
        <w:rPr>
          <w:rFonts w:cs="Times New Roman"/>
          <w:sz w:val="26"/>
          <w:szCs w:val="26"/>
        </w:rPr>
        <w:t>statistic</w:t>
      </w:r>
    </w:p>
    <w:p w:rsidR="0006297C" w:rsidRPr="008F1DC0" w:rsidRDefault="00BA223C" w:rsidP="0006297C">
      <w:pPr>
        <w:rPr>
          <w:rFonts w:ascii="Times New Roman" w:hAnsi="Times New Roman"/>
        </w:rPr>
      </w:pPr>
      <w:r w:rsidRPr="008F1DC0">
        <w:rPr>
          <w:rFonts w:ascii="Times New Roman" w:hAnsi="Times New Roman"/>
          <w:noProof/>
          <w:lang w:val="en-US" w:eastAsia="ja-JP"/>
          <w:rPrChange w:id="2018" w:author="Link Pieces" w:date="2015-08-26T13:21:00Z">
            <w:rPr>
              <w:rFonts w:ascii="Times New Roman" w:hAnsi="Times New Roman"/>
              <w:noProof/>
              <w:lang w:val="en-US" w:eastAsia="ja-JP"/>
            </w:rPr>
          </w:rPrChange>
        </w:rPr>
        <w:drawing>
          <wp:inline distT="0" distB="0" distL="0" distR="0" wp14:anchorId="2C7FDFF8" wp14:editId="40BFF8D9">
            <wp:extent cx="5330825" cy="4304665"/>
            <wp:effectExtent l="0" t="0" r="0" b="0"/>
            <wp:docPr id="7359" name="Picture 7359" descr="C:\Users\Khanh\Desktop\update image\Manag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nh\Desktop\update image\Manage repor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0825" cy="4304665"/>
                    </a:xfrm>
                    <a:prstGeom prst="rect">
                      <a:avLst/>
                    </a:prstGeom>
                    <a:noFill/>
                    <a:ln>
                      <a:noFill/>
                    </a:ln>
                  </pic:spPr>
                </pic:pic>
              </a:graphicData>
            </a:graphic>
          </wp:inline>
        </w:drawing>
      </w:r>
    </w:p>
    <w:p w:rsidR="0006297C" w:rsidRPr="008F1DC0" w:rsidRDefault="0006297C" w:rsidP="00A5614C">
      <w:pPr>
        <w:ind w:left="1440" w:firstLine="720"/>
        <w:rPr>
          <w:rFonts w:ascii="Times New Roman" w:hAnsi="Times New Roman"/>
          <w:b/>
        </w:rPr>
      </w:pPr>
      <w:r w:rsidRPr="008F1DC0">
        <w:rPr>
          <w:rFonts w:ascii="Times New Roman" w:hAnsi="Times New Roman"/>
          <w:b/>
        </w:rPr>
        <w:t>Figure 3.1</w:t>
      </w:r>
      <w:r w:rsidR="00794813" w:rsidRPr="008F1DC0">
        <w:rPr>
          <w:rFonts w:ascii="Times New Roman" w:hAnsi="Times New Roman"/>
          <w:b/>
        </w:rPr>
        <w:t>5</w:t>
      </w:r>
      <w:r w:rsidRPr="008F1DC0">
        <w:rPr>
          <w:rFonts w:ascii="Times New Roman" w:hAnsi="Times New Roman"/>
          <w:b/>
        </w:rPr>
        <w:t xml:space="preserve"> Use case of management </w:t>
      </w:r>
      <w:r w:rsidR="00BA223C" w:rsidRPr="008F1DC0">
        <w:rPr>
          <w:rFonts w:ascii="Times New Roman" w:hAnsi="Times New Roman"/>
          <w:b/>
        </w:rPr>
        <w:t>statistic</w:t>
      </w:r>
      <w:r w:rsidRPr="008F1DC0">
        <w:rPr>
          <w:rFonts w:ascii="Times New Roman" w:hAnsi="Times New Roman"/>
          <w:b/>
        </w:rPr>
        <w:t>– Web application</w:t>
      </w:r>
    </w:p>
    <w:p w:rsidR="00BA223C" w:rsidRPr="008F1DC0" w:rsidRDefault="00BA223C" w:rsidP="0006297C">
      <w:pPr>
        <w:ind w:left="720" w:firstLine="720"/>
        <w:rPr>
          <w:rFonts w:ascii="Times New Roman" w:hAnsi="Times New Roman"/>
          <w:b/>
        </w:rPr>
      </w:pPr>
    </w:p>
    <w:p w:rsidR="0006297C" w:rsidRPr="008F1DC0" w:rsidRDefault="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1</w:t>
      </w:r>
      <w:r w:rsidRPr="008F1DC0">
        <w:rPr>
          <w:rFonts w:ascii="Times New Roman" w:hAnsi="Times New Roman" w:cs="Times New Roman"/>
        </w:rPr>
        <w:t xml:space="preserve">.1 </w:t>
      </w:r>
      <w:r w:rsidR="003201B7" w:rsidRPr="008F1DC0">
        <w:rPr>
          <w:rFonts w:ascii="Times New Roman" w:hAnsi="Times New Roman" w:cs="Times New Roman"/>
        </w:rPr>
        <w:t>Statistic about order, revenue, best-selling product</w:t>
      </w:r>
      <w:r w:rsidR="003201B7" w:rsidRPr="008F1DC0" w:rsidDel="003201B7">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UC011-01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2019" w:name="OLE_LINK158"/>
            <w:bookmarkStart w:id="2020" w:name="OLE_LINK159"/>
            <w:r w:rsidRPr="008F1DC0">
              <w:rPr>
                <w:rFonts w:ascii="Times New Roman" w:hAnsi="Times New Roman"/>
                <w:sz w:val="26"/>
                <w:szCs w:val="26"/>
              </w:rPr>
              <w:t xml:space="preserve">View daily, weekly, monthly sales report </w:t>
            </w:r>
            <w:bookmarkStart w:id="2021" w:name="OLE_LINK160"/>
            <w:bookmarkStart w:id="2022" w:name="OLE_LINK161"/>
            <w:r w:rsidRPr="008F1DC0">
              <w:rPr>
                <w:rFonts w:ascii="Times New Roman" w:hAnsi="Times New Roman"/>
              </w:rPr>
              <w:t xml:space="preserve">about </w:t>
            </w:r>
            <w:bookmarkStart w:id="2023" w:name="OLE_LINK164"/>
            <w:bookmarkStart w:id="2024" w:name="OLE_LINK165"/>
            <w:r w:rsidRPr="008F1DC0">
              <w:rPr>
                <w:rFonts w:ascii="Times New Roman" w:hAnsi="Times New Roman"/>
              </w:rPr>
              <w:t>sales, customer, product</w:t>
            </w:r>
            <w:bookmarkEnd w:id="2019"/>
            <w:bookmarkEnd w:id="2020"/>
            <w:bookmarkEnd w:id="2021"/>
            <w:bookmarkEnd w:id="2022"/>
            <w:bookmarkEnd w:id="2023"/>
            <w:bookmarkEnd w:id="2024"/>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w:t>
            </w:r>
            <w:r w:rsidRPr="008F1DC0">
              <w:rPr>
                <w:rFonts w:ascii="Times New Roman" w:hAnsi="Times New Roman"/>
                <w:sz w:val="26"/>
                <w:szCs w:val="26"/>
              </w:rPr>
              <w:t xml:space="preserve">view daily, weekly, monthly sales report </w:t>
            </w:r>
            <w:r w:rsidRPr="008F1DC0">
              <w:rPr>
                <w:rFonts w:ascii="Times New Roman" w:hAnsi="Times New Roman"/>
              </w:rPr>
              <w:t>about sales, customer,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was login as admin at admin page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reports</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“Thống kê”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Statistical screen with the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Xem báo cáo bán hang theo ngày tháng năm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w:t>
            </w:r>
            <w:r w:rsidRPr="008F1DC0">
              <w:rPr>
                <w:rFonts w:ascii="Times New Roman" w:hAnsi="Times New Roman"/>
              </w:rPr>
              <w:t xml:space="preserve"> </w:t>
            </w:r>
            <w:r w:rsidRPr="008F1DC0">
              <w:rPr>
                <w:rFonts w:ascii="Times New Roman" w:eastAsia="Calibri" w:hAnsi="Times New Roman"/>
                <w:sz w:val="26"/>
                <w:szCs w:val="26"/>
              </w:rPr>
              <w:t>Xem báo cáo khách hành theo ngày tháng năm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Xem báo cáo sản phẩm theo ngày tháng năm</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Choose </w:t>
            </w:r>
            <w:r w:rsidRPr="008F1DC0">
              <w:rPr>
                <w:rFonts w:ascii="Times New Roman" w:hAnsi="Times New Roman"/>
                <w:sz w:val="26"/>
                <w:szCs w:val="26"/>
              </w:rPr>
              <w:t>“Xem báo cáo sản phẩm theo ngày tháng năm”</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information of reports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w:t>
      </w:r>
      <w:bookmarkStart w:id="2025" w:name="OLE_LINK199"/>
      <w:bookmarkStart w:id="2026" w:name="OLE_LINK200"/>
      <w:r w:rsidRPr="008F1DC0">
        <w:rPr>
          <w:rFonts w:cs="Times New Roman"/>
          <w:sz w:val="26"/>
          <w:szCs w:val="26"/>
        </w:rPr>
        <w:t>1</w:t>
      </w:r>
      <w:r w:rsidR="00794813" w:rsidRPr="008F1DC0">
        <w:rPr>
          <w:rFonts w:cs="Times New Roman"/>
          <w:sz w:val="26"/>
          <w:szCs w:val="26"/>
        </w:rPr>
        <w:t>2</w:t>
      </w:r>
      <w:r w:rsidRPr="008F1DC0">
        <w:rPr>
          <w:rFonts w:cs="Times New Roman"/>
          <w:sz w:val="26"/>
          <w:szCs w:val="26"/>
        </w:rPr>
        <w:t xml:space="preserve"> </w:t>
      </w:r>
      <w:bookmarkEnd w:id="2025"/>
      <w:bookmarkEnd w:id="2026"/>
      <w:r w:rsidRPr="008F1DC0">
        <w:rPr>
          <w:rFonts w:cs="Times New Roman"/>
          <w:sz w:val="26"/>
          <w:szCs w:val="26"/>
        </w:rPr>
        <w:t>Manage profile</w:t>
      </w:r>
    </w:p>
    <w:p w:rsidR="0006297C" w:rsidRPr="008F1DC0" w:rsidRDefault="0006297C" w:rsidP="0006297C">
      <w:pPr>
        <w:rPr>
          <w:rFonts w:ascii="Times New Roman" w:hAnsi="Times New Roman"/>
        </w:rPr>
      </w:pPr>
      <w:r w:rsidRPr="008F1DC0">
        <w:rPr>
          <w:rFonts w:ascii="Times New Roman" w:hAnsi="Times New Roman"/>
          <w:noProof/>
          <w:lang w:val="en-US" w:eastAsia="ja-JP"/>
          <w:rPrChange w:id="2027" w:author="Link Pieces" w:date="2015-08-26T13:21:00Z">
            <w:rPr>
              <w:rFonts w:ascii="Times New Roman" w:hAnsi="Times New Roman"/>
              <w:noProof/>
              <w:lang w:val="en-US" w:eastAsia="ja-JP"/>
            </w:rPr>
          </w:rPrChange>
        </w:rPr>
        <w:drawing>
          <wp:inline distT="0" distB="0" distL="0" distR="0" wp14:anchorId="1FBA68D0" wp14:editId="4D53AE15">
            <wp:extent cx="5934075" cy="3914775"/>
            <wp:effectExtent l="0" t="0" r="9525" b="9525"/>
            <wp:docPr id="38" name="Picture 38" descr="C:\Users\Khanh\Desktop\Diagram\Manag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anh\Desktop\Diagram\Manage profi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914775"/>
                    </a:xfrm>
                    <a:prstGeom prst="rect">
                      <a:avLst/>
                    </a:prstGeom>
                    <a:noFill/>
                    <a:ln>
                      <a:noFill/>
                    </a:ln>
                  </pic:spPr>
                </pic:pic>
              </a:graphicData>
            </a:graphic>
          </wp:inline>
        </w:drawing>
      </w:r>
    </w:p>
    <w:p w:rsidR="0006297C" w:rsidRPr="008F1DC0" w:rsidRDefault="0006297C" w:rsidP="00A5614C">
      <w:pPr>
        <w:ind w:left="1440" w:firstLine="720"/>
        <w:rPr>
          <w:rFonts w:ascii="Times New Roman" w:hAnsi="Times New Roman"/>
          <w:b/>
        </w:rPr>
      </w:pPr>
      <w:r w:rsidRPr="008F1DC0">
        <w:rPr>
          <w:rFonts w:ascii="Times New Roman" w:hAnsi="Times New Roman"/>
          <w:b/>
        </w:rPr>
        <w:t>Figure 3.16 Use case of management profile – Web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w:t>
      </w:r>
      <w:r w:rsidR="00357641" w:rsidRPr="008F1DC0">
        <w:rPr>
          <w:rFonts w:ascii="Times New Roman" w:hAnsi="Times New Roman" w:cs="Times New Roman"/>
        </w:rPr>
        <w:t>1</w:t>
      </w:r>
      <w:r w:rsidR="00794813" w:rsidRPr="008F1DC0">
        <w:rPr>
          <w:rFonts w:ascii="Times New Roman" w:hAnsi="Times New Roman" w:cs="Times New Roman"/>
        </w:rPr>
        <w:t>2</w:t>
      </w:r>
      <w:r w:rsidRPr="008F1DC0">
        <w:rPr>
          <w:rFonts w:ascii="Times New Roman" w:hAnsi="Times New Roman" w:cs="Times New Roman"/>
        </w:rPr>
        <w:t>.1 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UC012-01</w:t>
            </w:r>
          </w:p>
        </w:tc>
        <w:tc>
          <w:tcPr>
            <w:tcW w:w="1838"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Edit profile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Customer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customer can </w:t>
            </w:r>
            <w:r w:rsidRPr="008F1DC0">
              <w:rPr>
                <w:rFonts w:ascii="Times New Roman" w:hAnsi="Times New Roman"/>
                <w:sz w:val="26"/>
                <w:szCs w:val="26"/>
              </w:rPr>
              <w:t xml:space="preserve">edit their profile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Precondition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customer was logged in website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necessary fields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Update profile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Customer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on “Tài khoản của tôi”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profile screen following fields:</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Họ</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Ngày sinh</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Địa chỉ</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Customer</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fields want to edit and click “Cập nhật” button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fields and update information into database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b/>
                <w:sz w:val="26"/>
                <w:szCs w:val="26"/>
              </w:rPr>
            </w:pPr>
            <w:bookmarkStart w:id="2028" w:name="_Hlk421804893"/>
            <w:r w:rsidRPr="008F1DC0">
              <w:rPr>
                <w:rFonts w:ascii="Times New Roman" w:eastAsia="Calibri"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customer do not enter first name and last name</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“Xin hãy nhập họ và tên” </w:t>
            </w:r>
          </w:p>
        </w:tc>
      </w:tr>
      <w:bookmarkEnd w:id="2028"/>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4 in main flows, if Shop owner, customer do not enter phone number</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4.2</w:t>
            </w:r>
          </w:p>
        </w:tc>
        <w:tc>
          <w:tcPr>
            <w:tcW w:w="147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“Xin hãy nhập số điện thoại”</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First Name must be in range [1,100] characters</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Last Name must be in range [1,100] characters</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357641" w:rsidRPr="008F1DC0">
        <w:rPr>
          <w:rFonts w:ascii="Times New Roman" w:hAnsi="Times New Roman" w:cs="Times New Roman"/>
        </w:rPr>
        <w:t>1</w:t>
      </w:r>
      <w:r w:rsidRPr="008F1DC0">
        <w:rPr>
          <w:rFonts w:ascii="Times New Roman" w:hAnsi="Times New Roman" w:cs="Times New Roman"/>
        </w:rPr>
        <w:t>.2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UC012-02</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View profile </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Customer</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Customer can </w:t>
            </w:r>
            <w:r w:rsidRPr="008F1DC0">
              <w:rPr>
                <w:rFonts w:ascii="Times New Roman" w:hAnsi="Times New Roman"/>
                <w:sz w:val="26"/>
                <w:szCs w:val="26"/>
              </w:rPr>
              <w:t xml:space="preserve">view they profile </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 customer was logged in website</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profile of shop owner and customer</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Step</w:t>
            </w:r>
          </w:p>
        </w:tc>
        <w:tc>
          <w:tcPr>
            <w:tcW w:w="1476"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on “Tài khoản của tôi”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profile screen following fields:</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Họ</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Ngày sinh</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Địa chỉ</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pStyle w:val="Heading5"/>
        <w:rPr>
          <w:rFonts w:cs="Times New Roman"/>
          <w:sz w:val="26"/>
          <w:szCs w:val="26"/>
        </w:rPr>
      </w:pPr>
      <w:r w:rsidRPr="008F1DC0">
        <w:rPr>
          <w:rFonts w:cs="Times New Roman"/>
          <w:sz w:val="26"/>
          <w:szCs w:val="26"/>
        </w:rPr>
        <w:lastRenderedPageBreak/>
        <w:t>3.</w:t>
      </w:r>
      <w:r w:rsidR="007C3C9C" w:rsidRPr="008F1DC0">
        <w:rPr>
          <w:rFonts w:cs="Times New Roman"/>
          <w:sz w:val="26"/>
          <w:szCs w:val="26"/>
        </w:rPr>
        <w:t>3</w:t>
      </w:r>
      <w:r w:rsidRPr="008F1DC0">
        <w:rPr>
          <w:rFonts w:cs="Times New Roman"/>
          <w:sz w:val="26"/>
          <w:szCs w:val="26"/>
        </w:rPr>
        <w:t>.2.3.1</w:t>
      </w:r>
      <w:r w:rsidR="00794813" w:rsidRPr="008F1DC0">
        <w:rPr>
          <w:rFonts w:cs="Times New Roman"/>
          <w:sz w:val="26"/>
          <w:szCs w:val="26"/>
        </w:rPr>
        <w:t>3</w:t>
      </w:r>
      <w:r w:rsidRPr="008F1DC0">
        <w:rPr>
          <w:rFonts w:cs="Times New Roman"/>
          <w:sz w:val="26"/>
          <w:szCs w:val="26"/>
        </w:rPr>
        <w:t xml:space="preserve"> </w:t>
      </w:r>
      <w:r w:rsidR="00BD4CE9" w:rsidRPr="008F1DC0">
        <w:rPr>
          <w:rFonts w:cs="Times New Roman"/>
          <w:sz w:val="26"/>
          <w:szCs w:val="26"/>
        </w:rPr>
        <w:t>Buying</w:t>
      </w:r>
      <w:r w:rsidRPr="008F1DC0">
        <w:rPr>
          <w:rFonts w:cs="Times New Roman"/>
          <w:sz w:val="26"/>
          <w:szCs w:val="26"/>
        </w:rPr>
        <w:t xml:space="preserve"> </w:t>
      </w:r>
      <w:r w:rsidR="00BD4CE9" w:rsidRPr="008F1DC0">
        <w:rPr>
          <w:rFonts w:cs="Times New Roman"/>
          <w:sz w:val="26"/>
          <w:szCs w:val="26"/>
        </w:rPr>
        <w:t>product</w:t>
      </w:r>
      <w:r w:rsidRPr="008F1DC0">
        <w:rPr>
          <w:rFonts w:cs="Times New Roman"/>
          <w:sz w:val="26"/>
          <w:szCs w:val="26"/>
        </w:rPr>
        <w:t xml:space="preserve"> management</w:t>
      </w:r>
    </w:p>
    <w:p w:rsidR="0006297C" w:rsidRPr="008F1DC0" w:rsidRDefault="0006297C" w:rsidP="0006297C">
      <w:pPr>
        <w:rPr>
          <w:rFonts w:ascii="Times New Roman" w:hAnsi="Times New Roman"/>
        </w:rPr>
      </w:pPr>
      <w:r w:rsidRPr="008F1DC0">
        <w:rPr>
          <w:rFonts w:ascii="Times New Roman" w:hAnsi="Times New Roman"/>
          <w:noProof/>
          <w:lang w:val="en-US" w:eastAsia="ja-JP"/>
          <w:rPrChange w:id="2029" w:author="Link Pieces" w:date="2015-08-26T13:21:00Z">
            <w:rPr>
              <w:rFonts w:ascii="Times New Roman" w:hAnsi="Times New Roman"/>
              <w:noProof/>
              <w:lang w:val="en-US" w:eastAsia="ja-JP"/>
            </w:rPr>
          </w:rPrChange>
        </w:rPr>
        <w:drawing>
          <wp:inline distT="0" distB="0" distL="0" distR="0" wp14:anchorId="1E4A3027" wp14:editId="1F25F773">
            <wp:extent cx="5943600" cy="7743825"/>
            <wp:effectExtent l="0" t="0" r="0" b="9525"/>
            <wp:docPr id="39" name="Picture 39" descr="C:\Users\Khanh\Desktop\Diagram\Buying process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anh\Desktop\Diagram\Buying process managem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743825"/>
                    </a:xfrm>
                    <a:prstGeom prst="rect">
                      <a:avLst/>
                    </a:prstGeom>
                    <a:noFill/>
                    <a:ln>
                      <a:noFill/>
                    </a:ln>
                  </pic:spPr>
                </pic:pic>
              </a:graphicData>
            </a:graphic>
          </wp:inline>
        </w:drawing>
      </w:r>
    </w:p>
    <w:p w:rsidR="0006297C" w:rsidRPr="008F1DC0" w:rsidRDefault="0006297C" w:rsidP="00A5614C">
      <w:pPr>
        <w:ind w:left="1440"/>
        <w:rPr>
          <w:rFonts w:ascii="Times New Roman" w:hAnsi="Times New Roman"/>
          <w:b/>
        </w:rPr>
      </w:pPr>
      <w:r w:rsidRPr="008F1DC0">
        <w:rPr>
          <w:rFonts w:ascii="Times New Roman" w:hAnsi="Times New Roman"/>
          <w:b/>
        </w:rPr>
        <w:lastRenderedPageBreak/>
        <w:t>Figure 3.17 Use case of buying process management – Web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.1 Search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30"/>
        <w:gridCol w:w="1347"/>
        <w:gridCol w:w="129"/>
        <w:gridCol w:w="2940"/>
        <w:gridCol w:w="1834"/>
        <w:gridCol w:w="2147"/>
      </w:tblGrid>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UC013-01</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Search product</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Customer can </w:t>
            </w:r>
            <w:r w:rsidRPr="008F1DC0">
              <w:rPr>
                <w:rFonts w:ascii="Times New Roman" w:hAnsi="Times New Roman"/>
                <w:sz w:val="26"/>
                <w:szCs w:val="26"/>
              </w:rPr>
              <w:t>search product who need to buy</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 access website</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product need to search correctly</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searched product</w:t>
            </w:r>
          </w:p>
        </w:tc>
      </w:tr>
      <w:tr w:rsidR="0006297C" w:rsidRPr="008F1DC0" w:rsidTr="006137EB">
        <w:tc>
          <w:tcPr>
            <w:tcW w:w="9350" w:type="dxa"/>
            <w:gridSpan w:val="7"/>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Enter name of product then click “Tìm kiếm” button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information of product which they searched</w:t>
            </w:r>
          </w:p>
          <w:p w:rsidR="0006297C" w:rsidRPr="008F1DC0" w:rsidRDefault="0006297C" w:rsidP="006137EB">
            <w:pPr>
              <w:spacing w:after="0" w:line="259" w:lineRule="auto"/>
              <w:ind w:left="704"/>
              <w:contextualSpacing/>
              <w:rPr>
                <w:rFonts w:ascii="Times New Roman" w:eastAsia="Calibri" w:hAnsi="Times New Roman"/>
                <w:sz w:val="26"/>
                <w:szCs w:val="26"/>
                <w:lang w:val="en-US" w:eastAsia="ja-JP"/>
              </w:rPr>
            </w:pPr>
          </w:p>
        </w:tc>
      </w:tr>
      <w:tr w:rsidR="0006297C" w:rsidRPr="008F1DC0" w:rsidTr="006137EB">
        <w:tc>
          <w:tcPr>
            <w:tcW w:w="9350" w:type="dxa"/>
            <w:gridSpan w:val="7"/>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53" w:type="dxa"/>
            <w:gridSpan w:val="2"/>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4" w:lineRule="auto"/>
              <w:rPr>
                <w:rFonts w:ascii="Times New Roman" w:eastAsia="Calibri" w:hAnsi="Times New Roman"/>
                <w:b/>
                <w:sz w:val="26"/>
                <w:szCs w:val="26"/>
              </w:rPr>
            </w:pPr>
            <w:r w:rsidRPr="008F1DC0">
              <w:rPr>
                <w:rFonts w:ascii="Times New Roman" w:eastAsia="Calibri" w:hAnsi="Times New Roman"/>
                <w:b/>
                <w:sz w:val="26"/>
                <w:szCs w:val="26"/>
              </w:rPr>
              <w:t>AT1</w:t>
            </w:r>
          </w:p>
        </w:tc>
        <w:tc>
          <w:tcPr>
            <w:tcW w:w="8397" w:type="dxa"/>
            <w:gridSpan w:val="5"/>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4" w:lineRule="auto"/>
              <w:rPr>
                <w:rFonts w:ascii="Times New Roman" w:eastAsia="Calibri" w:hAnsi="Times New Roman"/>
                <w:sz w:val="26"/>
                <w:szCs w:val="26"/>
              </w:rPr>
            </w:pPr>
            <w:r w:rsidRPr="008F1DC0">
              <w:rPr>
                <w:rFonts w:ascii="Times New Roman" w:eastAsia="Calibri" w:hAnsi="Times New Roman"/>
                <w:sz w:val="26"/>
                <w:szCs w:val="26"/>
              </w:rPr>
              <w:t>At step 1, if user does not enter product to search</w:t>
            </w:r>
          </w:p>
        </w:tc>
      </w:tr>
      <w:tr w:rsidR="0006297C" w:rsidRPr="008F1DC0" w:rsidTr="006137EB">
        <w:tc>
          <w:tcPr>
            <w:tcW w:w="82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4"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477" w:type="dxa"/>
            <w:gridSpan w:val="2"/>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4"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7050"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4"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4" w:lineRule="auto"/>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gridSpan w:val="2"/>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4"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7050" w:type="dxa"/>
            <w:gridSpan w:val="4"/>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4" w:lineRule="auto"/>
              <w:rPr>
                <w:rFonts w:ascii="Times New Roman" w:eastAsia="Calibri" w:hAnsi="Times New Roman"/>
                <w:sz w:val="26"/>
                <w:szCs w:val="26"/>
              </w:rPr>
            </w:pPr>
            <w:r w:rsidRPr="008F1DC0">
              <w:rPr>
                <w:rFonts w:ascii="Times New Roman" w:eastAsia="Calibri" w:hAnsi="Times New Roman"/>
                <w:sz w:val="26"/>
                <w:szCs w:val="26"/>
              </w:rPr>
              <w:t xml:space="preserve">Nothing to occur </w:t>
            </w:r>
          </w:p>
        </w:tc>
      </w:tr>
      <w:tr w:rsidR="0006297C" w:rsidRPr="008F1DC0" w:rsidTr="006137EB">
        <w:tc>
          <w:tcPr>
            <w:tcW w:w="9350" w:type="dxa"/>
            <w:gridSpan w:val="7"/>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gridSpan w:val="2"/>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7"/>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.2 Add to cart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347"/>
        <w:gridCol w:w="129"/>
        <w:gridCol w:w="2940"/>
        <w:gridCol w:w="1834"/>
        <w:gridCol w:w="2147"/>
      </w:tblGrid>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UC013-02</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Add to cart</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Customer can </w:t>
            </w:r>
            <w:r w:rsidRPr="008F1DC0">
              <w:rPr>
                <w:rFonts w:ascii="Times New Roman" w:hAnsi="Times New Roman"/>
                <w:sz w:val="26"/>
                <w:szCs w:val="26"/>
              </w:rPr>
              <w:t>add products to cart for payment</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 access website</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Add products to cart successfully</w:t>
            </w:r>
          </w:p>
        </w:tc>
      </w:tr>
      <w:tr w:rsidR="0006297C" w:rsidRPr="008F1DC0" w:rsidTr="006137EB">
        <w:tc>
          <w:tcPr>
            <w:tcW w:w="9350"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any product want to add to cart</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information of product screen</w:t>
            </w:r>
          </w:p>
          <w:p w:rsidR="0006297C" w:rsidRPr="008F1DC0" w:rsidRDefault="0006297C" w:rsidP="006137EB">
            <w:pPr>
              <w:spacing w:after="0" w:line="259" w:lineRule="auto"/>
              <w:ind w:left="704"/>
              <w:contextualSpacing/>
              <w:rPr>
                <w:rFonts w:ascii="Times New Roman" w:eastAsia="Calibri" w:hAnsi="Times New Roman"/>
                <w:sz w:val="26"/>
                <w:szCs w:val="26"/>
                <w:lang w:val="en-US" w:eastAsia="ja-JP"/>
              </w:rPr>
            </w:pP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Customer, </w:t>
            </w:r>
            <w:r w:rsidRPr="008F1DC0">
              <w:rPr>
                <w:rFonts w:ascii="Times New Roman" w:hAnsi="Times New Roman"/>
                <w:sz w:val="26"/>
                <w:szCs w:val="26"/>
              </w:rPr>
              <w:lastRenderedPageBreak/>
              <w:t>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 xml:space="preserve">Click “Mua” button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4</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confirm dialog with message “Thêm sản phẩm vào giỏ hang thành công”</w:t>
            </w:r>
          </w:p>
        </w:tc>
      </w:tr>
      <w:tr w:rsidR="0006297C" w:rsidRPr="008F1DC0" w:rsidTr="006137EB">
        <w:tc>
          <w:tcPr>
            <w:tcW w:w="9350"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AT1</w:t>
            </w:r>
          </w:p>
        </w:tc>
        <w:tc>
          <w:tcPr>
            <w:tcW w:w="8397" w:type="dxa"/>
            <w:gridSpan w:val="5"/>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At step 4, if user click “Mua them sản phẩm” button on dialog</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347"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7050"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4.1</w:t>
            </w:r>
          </w:p>
        </w:tc>
        <w:tc>
          <w:tcPr>
            <w:tcW w:w="134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7050" w:type="dxa"/>
            <w:gridSpan w:val="4"/>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Back to home page </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AT2</w:t>
            </w:r>
          </w:p>
        </w:tc>
        <w:tc>
          <w:tcPr>
            <w:tcW w:w="8397" w:type="dxa"/>
            <w:gridSpan w:val="5"/>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At step 4, if user click “Xem giỏ hàng” button on dialog</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347"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7050"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4.2</w:t>
            </w:r>
          </w:p>
        </w:tc>
        <w:tc>
          <w:tcPr>
            <w:tcW w:w="134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7050" w:type="dxa"/>
            <w:gridSpan w:val="4"/>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Display cart with added products to be wait payment </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AT3</w:t>
            </w:r>
          </w:p>
        </w:tc>
        <w:tc>
          <w:tcPr>
            <w:tcW w:w="8397" w:type="dxa"/>
            <w:gridSpan w:val="5"/>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At step 4, if user click “Thanh toán” button on dialog</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Step</w:t>
            </w:r>
          </w:p>
        </w:tc>
        <w:tc>
          <w:tcPr>
            <w:tcW w:w="1347" w:type="dxa"/>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Actor</w:t>
            </w:r>
          </w:p>
        </w:tc>
        <w:tc>
          <w:tcPr>
            <w:tcW w:w="7050" w:type="dxa"/>
            <w:gridSpan w:val="4"/>
            <w:tcBorders>
              <w:top w:val="single" w:sz="4" w:space="0" w:color="auto"/>
              <w:left w:val="single" w:sz="4" w:space="0" w:color="auto"/>
              <w:bottom w:val="single" w:sz="4" w:space="0" w:color="auto"/>
              <w:right w:val="single" w:sz="4" w:space="0" w:color="auto"/>
            </w:tcBorders>
            <w:shd w:val="clear" w:color="auto" w:fill="D5DCE4"/>
            <w:hideMark/>
          </w:tcPr>
          <w:p w:rsidR="0006297C" w:rsidRPr="008F1DC0" w:rsidRDefault="0006297C" w:rsidP="006137EB">
            <w:pPr>
              <w:spacing w:after="0" w:line="256" w:lineRule="auto"/>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4.3</w:t>
            </w:r>
          </w:p>
        </w:tc>
        <w:tc>
          <w:tcPr>
            <w:tcW w:w="1347" w:type="dxa"/>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System</w:t>
            </w:r>
          </w:p>
        </w:tc>
        <w:tc>
          <w:tcPr>
            <w:tcW w:w="7050" w:type="dxa"/>
            <w:gridSpan w:val="4"/>
            <w:tcBorders>
              <w:top w:val="single" w:sz="4" w:space="0" w:color="auto"/>
              <w:left w:val="single" w:sz="4" w:space="0" w:color="auto"/>
              <w:bottom w:val="single" w:sz="4" w:space="0" w:color="auto"/>
              <w:right w:val="single" w:sz="4" w:space="0" w:color="auto"/>
            </w:tcBorders>
            <w:hideMark/>
          </w:tcPr>
          <w:p w:rsidR="0006297C" w:rsidRPr="008F1DC0" w:rsidRDefault="0006297C" w:rsidP="006137EB">
            <w:pPr>
              <w:spacing w:after="0" w:line="256" w:lineRule="auto"/>
              <w:rPr>
                <w:rFonts w:ascii="Times New Roman" w:eastAsia="Calibri" w:hAnsi="Times New Roman"/>
                <w:sz w:val="26"/>
                <w:szCs w:val="26"/>
              </w:rPr>
            </w:pPr>
            <w:r w:rsidRPr="008F1DC0">
              <w:rPr>
                <w:rFonts w:ascii="Times New Roman" w:eastAsia="Calibri" w:hAnsi="Times New Roman"/>
                <w:sz w:val="26"/>
                <w:szCs w:val="26"/>
              </w:rPr>
              <w:t xml:space="preserve">Display payment screen </w:t>
            </w:r>
          </w:p>
        </w:tc>
      </w:tr>
      <w:tr w:rsidR="0006297C" w:rsidRPr="008F1DC0" w:rsidTr="006137EB">
        <w:tc>
          <w:tcPr>
            <w:tcW w:w="9350" w:type="dxa"/>
            <w:gridSpan w:val="6"/>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6"/>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.3 Place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UC013-03</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Place order</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r w:rsidRPr="008F1DC0">
              <w:rPr>
                <w:rFonts w:ascii="Times New Roman" w:eastAsia="Calibri" w:hAnsi="Times New Roman"/>
                <w:sz w:val="26"/>
                <w:szCs w:val="26"/>
              </w:rPr>
              <w:t xml:space="preserve"> can </w:t>
            </w:r>
            <w:r w:rsidRPr="008F1DC0">
              <w:rPr>
                <w:rFonts w:ascii="Times New Roman" w:hAnsi="Times New Roman"/>
                <w:sz w:val="26"/>
                <w:szCs w:val="26"/>
              </w:rPr>
              <w:t>view their order after payment</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06297C">
            <w:pPr>
              <w:pStyle w:val="ListParagraph"/>
              <w:numPr>
                <w:ilvl w:val="0"/>
                <w:numId w:val="42"/>
              </w:numPr>
              <w:spacing w:after="0"/>
              <w:rPr>
                <w:rFonts w:ascii="Times New Roman" w:hAnsi="Times New Roman"/>
                <w:sz w:val="26"/>
                <w:szCs w:val="26"/>
              </w:rPr>
            </w:pPr>
            <w:r w:rsidRPr="008F1DC0">
              <w:rPr>
                <w:rFonts w:ascii="Times New Roman" w:hAnsi="Times New Roman"/>
                <w:sz w:val="26"/>
                <w:szCs w:val="26"/>
              </w:rPr>
              <w:t>Customer, Guest of shop access website</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There is a product in cart</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Go to cart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cart screen with added products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bookmarkStart w:id="2030" w:name="OLE_LINK71"/>
            <w:bookmarkStart w:id="2031" w:name="OLE_LINK72"/>
            <w:r w:rsidRPr="008F1DC0">
              <w:rPr>
                <w:rFonts w:ascii="Times New Roman" w:hAnsi="Times New Roman"/>
                <w:sz w:val="26"/>
                <w:szCs w:val="26"/>
              </w:rPr>
              <w:t>Customer, Guest of shop</w:t>
            </w:r>
            <w:bookmarkEnd w:id="2030"/>
            <w:bookmarkEnd w:id="2031"/>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“Thánh  toán” button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 screen with fields as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 khách hàng</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Số điện thoại</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Customer, </w:t>
            </w:r>
            <w:r w:rsidRPr="008F1DC0">
              <w:rPr>
                <w:rFonts w:ascii="Times New Roman" w:hAnsi="Times New Roman"/>
                <w:sz w:val="26"/>
                <w:szCs w:val="26"/>
              </w:rPr>
              <w:lastRenderedPageBreak/>
              <w:t>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Enter information of fields then click “Lưu” button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6</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Save order to database then next to payment screen</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.4 Make payment via PayPal, Bao Kim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30"/>
        <w:gridCol w:w="1347"/>
        <w:gridCol w:w="129"/>
        <w:gridCol w:w="2940"/>
        <w:gridCol w:w="1834"/>
        <w:gridCol w:w="2147"/>
      </w:tblGrid>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UC013-04</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Make payment via PayPal, Bao kim</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r w:rsidRPr="008F1DC0">
              <w:rPr>
                <w:rFonts w:ascii="Times New Roman" w:eastAsia="Calibri" w:hAnsi="Times New Roman"/>
                <w:sz w:val="26"/>
                <w:szCs w:val="26"/>
              </w:rPr>
              <w:t xml:space="preserve"> can </w:t>
            </w:r>
            <w:r w:rsidRPr="008F1DC0">
              <w:rPr>
                <w:rFonts w:ascii="Times New Roman" w:hAnsi="Times New Roman"/>
                <w:sz w:val="26"/>
                <w:szCs w:val="26"/>
              </w:rPr>
              <w:t>make payment via PayPal, Bao kim</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hAnsi="Times New Roman"/>
                <w:sz w:val="26"/>
                <w:szCs w:val="26"/>
              </w:rPr>
              <w:t>Customer, Guest of shop access website</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hAnsi="Times New Roman"/>
                <w:sz w:val="26"/>
                <w:szCs w:val="26"/>
              </w:rPr>
              <w:t>There is a product in cart</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Make payment via PayPal, Bao Kim successful</w:t>
            </w:r>
          </w:p>
        </w:tc>
      </w:tr>
      <w:tr w:rsidR="0006297C" w:rsidRPr="008F1DC0" w:rsidTr="006137EB">
        <w:tc>
          <w:tcPr>
            <w:tcW w:w="9350" w:type="dxa"/>
            <w:gridSpan w:val="7"/>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“Giỏ hàng” button </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lang w:val="en-US" w:eastAsia="ja-JP"/>
              </w:rPr>
            </w:pPr>
            <w:r w:rsidRPr="008F1DC0">
              <w:rPr>
                <w:rFonts w:ascii="Times New Roman" w:eastAsia="Calibri" w:hAnsi="Times New Roman"/>
                <w:sz w:val="26"/>
                <w:szCs w:val="26"/>
              </w:rPr>
              <w:t>Display cart screen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on “Thanh toán” button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6" w:type="dxa"/>
            <w:gridSpan w:val="2"/>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order screen with follow fields </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-Hình thức thanh toán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6" w:type="dxa"/>
            <w:gridSpan w:val="2"/>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information and choose one way to payment</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476" w:type="dxa"/>
            <w:gridSpan w:val="2"/>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action successful and send order to shop owner</w:t>
            </w:r>
          </w:p>
        </w:tc>
      </w:tr>
      <w:tr w:rsidR="0006297C" w:rsidRPr="008F1DC0" w:rsidTr="006137EB">
        <w:tc>
          <w:tcPr>
            <w:tcW w:w="9350" w:type="dxa"/>
            <w:gridSpan w:val="7"/>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b/>
                <w:sz w:val="26"/>
                <w:szCs w:val="26"/>
              </w:rPr>
            </w:pPr>
            <w:bookmarkStart w:id="2032" w:name="OLE_LINK30"/>
            <w:bookmarkStart w:id="2033" w:name="OLE_LINK31"/>
            <w:r w:rsidRPr="008F1DC0">
              <w:rPr>
                <w:rFonts w:ascii="Times New Roman" w:eastAsia="Calibri" w:hAnsi="Times New Roman"/>
                <w:b/>
                <w:sz w:val="26"/>
                <w:szCs w:val="26"/>
              </w:rPr>
              <w:t>AT1</w:t>
            </w:r>
          </w:p>
        </w:tc>
        <w:tc>
          <w:tcPr>
            <w:tcW w:w="8397"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At step 6, if user not input one fields of them</w:t>
            </w:r>
          </w:p>
        </w:tc>
      </w:tr>
      <w:tr w:rsidR="0006297C" w:rsidRPr="008F1DC0" w:rsidTr="006137EB">
        <w:tc>
          <w:tcPr>
            <w:tcW w:w="82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Step</w:t>
            </w:r>
          </w:p>
        </w:tc>
        <w:tc>
          <w:tcPr>
            <w:tcW w:w="1477"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7050"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4.1</w:t>
            </w:r>
          </w:p>
        </w:tc>
        <w:tc>
          <w:tcPr>
            <w:tcW w:w="1477"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7050"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message notify need input all information </w:t>
            </w:r>
          </w:p>
        </w:tc>
      </w:tr>
      <w:bookmarkEnd w:id="2032"/>
      <w:bookmarkEnd w:id="2033"/>
      <w:tr w:rsidR="0006297C" w:rsidRPr="008F1DC0" w:rsidTr="006137EB">
        <w:tc>
          <w:tcPr>
            <w:tcW w:w="9350" w:type="dxa"/>
            <w:gridSpan w:val="7"/>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gridSpan w:val="2"/>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53"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397"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All fields must be not blank</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.5 Comment with Facebook plugin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UC013-05</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Comment with Facebook plugin</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r w:rsidRPr="008F1DC0">
              <w:rPr>
                <w:rFonts w:ascii="Times New Roman" w:eastAsia="Calibri" w:hAnsi="Times New Roman"/>
                <w:sz w:val="26"/>
                <w:szCs w:val="26"/>
              </w:rPr>
              <w:t xml:space="preserve"> can </w:t>
            </w:r>
            <w:r w:rsidRPr="008F1DC0">
              <w:rPr>
                <w:rFonts w:ascii="Times New Roman" w:hAnsi="Times New Roman"/>
                <w:sz w:val="26"/>
                <w:szCs w:val="26"/>
              </w:rPr>
              <w:t>comment about product don’t need login</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 access website</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Display comment of user behind product detail </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on product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product detail screen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Guest of shop</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Write comment and click “Gửi” button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Update comment and display comment </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.6 Add product to favourite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UC013-06</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bookmarkStart w:id="2034" w:name="OLE_LINK93"/>
            <w:bookmarkStart w:id="2035" w:name="OLE_LINK94"/>
            <w:r w:rsidRPr="008F1DC0">
              <w:rPr>
                <w:rFonts w:ascii="Times New Roman" w:hAnsi="Times New Roman"/>
                <w:sz w:val="26"/>
                <w:szCs w:val="26"/>
              </w:rPr>
              <w:t>Add product to favourite list</w:t>
            </w:r>
            <w:bookmarkEnd w:id="2034"/>
            <w:bookmarkEnd w:id="2035"/>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Customer can add product to </w:t>
            </w:r>
            <w:bookmarkStart w:id="2036" w:name="OLE_LINK125"/>
            <w:bookmarkStart w:id="2037" w:name="OLE_LINK126"/>
            <w:r w:rsidRPr="008F1DC0">
              <w:rPr>
                <w:rFonts w:ascii="Times New Roman" w:hAnsi="Times New Roman"/>
                <w:sz w:val="26"/>
                <w:szCs w:val="26"/>
              </w:rPr>
              <w:t>favourite list</w:t>
            </w:r>
            <w:bookmarkEnd w:id="2036"/>
            <w:bookmarkEnd w:id="2037"/>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is logged in website</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Display products in favourite list</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lastRenderedPageBreak/>
              <w:t>1</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any product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product detail screen </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on “Tôi thích sản phẩm này” text</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confirm dialog with image and name of product</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“Thêm vào danh sách yêu thích” button on dialog</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47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other dialog with message “Thêm vào danh sách yêu thích thành công”</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N/A </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3</w:t>
      </w:r>
      <w:r w:rsidRPr="008F1DC0">
        <w:rPr>
          <w:rFonts w:ascii="Times New Roman" w:hAnsi="Times New Roman" w:cs="Times New Roman"/>
        </w:rPr>
        <w:t xml:space="preserve">.7 View/ Track placed </w:t>
      </w:r>
      <w:bookmarkStart w:id="2038" w:name="OLE_LINK129"/>
      <w:bookmarkStart w:id="2039" w:name="OLE_LINK130"/>
      <w:r w:rsidRPr="008F1DC0">
        <w:rPr>
          <w:rFonts w:ascii="Times New Roman" w:hAnsi="Times New Roman" w:cs="Times New Roman"/>
        </w:rPr>
        <w:t>orders</w:t>
      </w:r>
      <w:bookmarkEnd w:id="2038"/>
      <w:bookmarkEnd w:id="20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UC013-07</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View / Track placed orders</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can manage own orders</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is logged in website</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Display list of orders</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“Quản lý đơn hàng” button on menu bar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list of orders </w:t>
            </w:r>
          </w:p>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any order</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order detail with following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-Mã đơn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-Sản phẩm</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-Ngày đặt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-Hình thức thanh toán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Giá của sản phảm trong đơn hàng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Status of order</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N/A </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350"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w:t>
      </w:r>
      <w:r w:rsidR="00357641" w:rsidRPr="008F1DC0">
        <w:rPr>
          <w:rFonts w:ascii="Times New Roman" w:hAnsi="Times New Roman" w:cs="Times New Roman"/>
        </w:rPr>
        <w:t>1</w:t>
      </w:r>
      <w:r w:rsidR="00794813" w:rsidRPr="008F1DC0">
        <w:rPr>
          <w:rFonts w:ascii="Times New Roman" w:hAnsi="Times New Roman" w:cs="Times New Roman"/>
        </w:rPr>
        <w:t>3</w:t>
      </w:r>
      <w:r w:rsidRPr="008F1DC0">
        <w:rPr>
          <w:rFonts w:ascii="Times New Roman" w:hAnsi="Times New Roman" w:cs="Times New Roman"/>
        </w:rPr>
        <w:t>.8 Rate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347"/>
        <w:gridCol w:w="129"/>
        <w:gridCol w:w="2940"/>
        <w:gridCol w:w="1834"/>
        <w:gridCol w:w="2147"/>
      </w:tblGrid>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UC013-08</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Rate product</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Customer </w:t>
            </w:r>
            <w:r w:rsidRPr="008F1DC0">
              <w:rPr>
                <w:rFonts w:ascii="Times New Roman" w:eastAsia="Calibri" w:hAnsi="Times New Roman"/>
                <w:sz w:val="26"/>
                <w:szCs w:val="26"/>
              </w:rPr>
              <w:t xml:space="preserve">can </w:t>
            </w:r>
            <w:r w:rsidRPr="008F1DC0">
              <w:rPr>
                <w:rFonts w:ascii="Times New Roman" w:hAnsi="Times New Roman"/>
                <w:sz w:val="26"/>
                <w:szCs w:val="26"/>
              </w:rPr>
              <w:t>rate products on website</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 access website</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w:t>
            </w:r>
          </w:p>
        </w:tc>
      </w:tr>
      <w:tr w:rsidR="0006297C" w:rsidRPr="008F1DC0" w:rsidTr="006137EB">
        <w:tc>
          <w:tcPr>
            <w:tcW w:w="2429"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Display rate of user</w:t>
            </w:r>
          </w:p>
        </w:tc>
      </w:tr>
      <w:tr w:rsidR="0006297C" w:rsidRPr="008F1DC0" w:rsidTr="006137EB">
        <w:tc>
          <w:tcPr>
            <w:tcW w:w="9350"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Click on product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product detail screen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3</w:t>
            </w:r>
          </w:p>
        </w:tc>
        <w:tc>
          <w:tcPr>
            <w:tcW w:w="1476" w:type="dxa"/>
            <w:gridSpan w:val="2"/>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Customer </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on “Đánh giá sản phẩm” button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4</w:t>
            </w:r>
          </w:p>
        </w:tc>
        <w:tc>
          <w:tcPr>
            <w:tcW w:w="1476" w:type="dxa"/>
            <w:gridSpan w:val="2"/>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form rate product follow fields:</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-Rate star</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-Tiêu đề</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-Nội dung</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-Mã xác nhận</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-Gửi đánh giá (button) </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5</w:t>
            </w:r>
          </w:p>
        </w:tc>
        <w:tc>
          <w:tcPr>
            <w:tcW w:w="1476" w:type="dxa"/>
            <w:gridSpan w:val="2"/>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Customer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Input information and click send rate button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w:t>
            </w:r>
          </w:p>
        </w:tc>
        <w:tc>
          <w:tcPr>
            <w:tcW w:w="1476" w:type="dxa"/>
            <w:gridSpan w:val="2"/>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Validate information and save rate to product</w:t>
            </w:r>
          </w:p>
        </w:tc>
      </w:tr>
      <w:tr w:rsidR="0006297C" w:rsidRPr="008F1DC0" w:rsidTr="006137EB">
        <w:tc>
          <w:tcPr>
            <w:tcW w:w="9350" w:type="dxa"/>
            <w:gridSpan w:val="6"/>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AT1</w:t>
            </w:r>
          </w:p>
        </w:tc>
        <w:tc>
          <w:tcPr>
            <w:tcW w:w="8397"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At step 6, if </w:t>
            </w:r>
            <w:r w:rsidRPr="008F1DC0">
              <w:rPr>
                <w:rFonts w:ascii="Times New Roman" w:hAnsi="Times New Roman"/>
                <w:sz w:val="26"/>
                <w:szCs w:val="26"/>
              </w:rPr>
              <w:t>user</w:t>
            </w:r>
            <w:r w:rsidRPr="008F1DC0">
              <w:rPr>
                <w:rFonts w:ascii="Times New Roman" w:eastAsia="Calibri" w:hAnsi="Times New Roman"/>
                <w:sz w:val="26"/>
                <w:szCs w:val="26"/>
              </w:rPr>
              <w:t xml:space="preserve"> don’t fill confirm code </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347"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7050" w:type="dxa"/>
            <w:gridSpan w:val="4"/>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6.1</w:t>
            </w:r>
          </w:p>
        </w:tc>
        <w:tc>
          <w:tcPr>
            <w:tcW w:w="13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7050" w:type="dxa"/>
            <w:gridSpan w:val="4"/>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message notify</w:t>
            </w:r>
          </w:p>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“Xin hãy nhập mã xác nhận”</w:t>
            </w:r>
          </w:p>
        </w:tc>
      </w:tr>
      <w:tr w:rsidR="0006297C" w:rsidRPr="008F1DC0" w:rsidTr="006137EB">
        <w:tc>
          <w:tcPr>
            <w:tcW w:w="9350" w:type="dxa"/>
            <w:gridSpan w:val="6"/>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BR01</w:t>
            </w:r>
          </w:p>
        </w:tc>
        <w:tc>
          <w:tcPr>
            <w:tcW w:w="8397"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Title </w:t>
            </w:r>
            <w:bookmarkStart w:id="2040" w:name="OLE_LINK131"/>
            <w:bookmarkStart w:id="2041" w:name="OLE_LINK132"/>
            <w:r w:rsidRPr="008F1DC0">
              <w:rPr>
                <w:rFonts w:ascii="Times New Roman" w:eastAsia="Calibri" w:hAnsi="Times New Roman"/>
                <w:sz w:val="26"/>
                <w:szCs w:val="26"/>
              </w:rPr>
              <w:t>must be in range [1,100] characters</w:t>
            </w:r>
            <w:bookmarkEnd w:id="2040"/>
            <w:bookmarkEnd w:id="2041"/>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BR02</w:t>
            </w:r>
          </w:p>
        </w:tc>
        <w:tc>
          <w:tcPr>
            <w:tcW w:w="8397"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Name must be in range [1,100] characters</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BR03</w:t>
            </w:r>
          </w:p>
        </w:tc>
        <w:tc>
          <w:tcPr>
            <w:tcW w:w="8397" w:type="dxa"/>
            <w:gridSpan w:val="5"/>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Confirm code must be not blank</w:t>
            </w:r>
          </w:p>
        </w:tc>
      </w:tr>
    </w:tbl>
    <w:p w:rsidR="0006297C" w:rsidRPr="008F1DC0" w:rsidRDefault="0006297C" w:rsidP="0006297C">
      <w:pPr>
        <w:rPr>
          <w:rFonts w:ascii="Times New Roman" w:hAnsi="Times New Roman"/>
        </w:rPr>
      </w:pPr>
    </w:p>
    <w:p w:rsidR="0006297C" w:rsidRPr="008F1DC0" w:rsidRDefault="0006297C" w:rsidP="0006297C">
      <w:pPr>
        <w:rPr>
          <w:rFonts w:ascii="Times New Roman" w:hAnsi="Times New Roman"/>
        </w:rPr>
      </w:pPr>
    </w:p>
    <w:p w:rsidR="0006297C" w:rsidRPr="008F1DC0" w:rsidRDefault="0006297C" w:rsidP="0006297C">
      <w:pPr>
        <w:pStyle w:val="Heading5"/>
        <w:rPr>
          <w:rFonts w:cs="Times New Roman"/>
          <w:sz w:val="26"/>
          <w:szCs w:val="26"/>
        </w:rPr>
      </w:pPr>
      <w:r w:rsidRPr="008F1DC0">
        <w:rPr>
          <w:rFonts w:cs="Times New Roman"/>
          <w:sz w:val="26"/>
          <w:szCs w:val="26"/>
        </w:rPr>
        <w:t>3.</w:t>
      </w:r>
      <w:r w:rsidR="007C3C9C" w:rsidRPr="008F1DC0">
        <w:rPr>
          <w:rFonts w:cs="Times New Roman"/>
          <w:sz w:val="26"/>
          <w:szCs w:val="26"/>
        </w:rPr>
        <w:t>3</w:t>
      </w:r>
      <w:r w:rsidRPr="008F1DC0">
        <w:rPr>
          <w:rFonts w:cs="Times New Roman"/>
          <w:sz w:val="26"/>
          <w:szCs w:val="26"/>
        </w:rPr>
        <w:t>.2.3.1</w:t>
      </w:r>
      <w:r w:rsidR="00794813" w:rsidRPr="008F1DC0">
        <w:rPr>
          <w:rFonts w:cs="Times New Roman"/>
          <w:sz w:val="26"/>
          <w:szCs w:val="26"/>
        </w:rPr>
        <w:t>4</w:t>
      </w:r>
      <w:r w:rsidRPr="008F1DC0">
        <w:rPr>
          <w:rFonts w:cs="Times New Roman"/>
          <w:sz w:val="26"/>
          <w:szCs w:val="26"/>
        </w:rPr>
        <w:t xml:space="preserve"> Mobile application</w:t>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.1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-01</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function allows user to login to mobile application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 has a registered account from web</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lastRenderedPageBreak/>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Input username and password correctly in the right textbox then click “Đăng nhập” button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Tap on application on mobile</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the following fields:</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-Tên đăng nhập</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-Mật khẩu</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-Đăng nhập ( button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Enter username and password into Email, Password textbox then click “Đăng nhập” button.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Validate username and password. If correct, login to system.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4 in main flows, if Login function fail to validate username and password</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message “Tên đăng nhập hoặc mật khẩu chưa chính xác”</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AT2</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4 in main flows, if user input no username</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message “Tên đăng nhập là bắt buộc”</w:t>
            </w:r>
          </w:p>
        </w:tc>
      </w:tr>
      <w:tr w:rsidR="0006297C" w:rsidRPr="008F1DC0" w:rsidTr="006137EB">
        <w:tc>
          <w:tcPr>
            <w:tcW w:w="823" w:type="dxa"/>
            <w:tcBorders>
              <w:bottom w:val="single" w:sz="4" w:space="0" w:color="auto"/>
            </w:tcBorders>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AT3</w:t>
            </w:r>
          </w:p>
        </w:tc>
        <w:tc>
          <w:tcPr>
            <w:tcW w:w="8422" w:type="dxa"/>
            <w:gridSpan w:val="4"/>
            <w:tcBorders>
              <w:bottom w:val="single" w:sz="4" w:space="0" w:color="auto"/>
            </w:tcBorders>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4 in main flows, if user input no password</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login screen with message “Mật khẩu là bắt buộc”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BR01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Username doesn’t have special character</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BR02</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Password must be at least 7 characters </w:t>
            </w:r>
          </w:p>
        </w:tc>
      </w:tr>
    </w:tbl>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.2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-02</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 out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 out function allows user to log out mobile application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Select logout button rightly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Logout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“Đăng xuất” button on drawer navigator of app</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confirm dialog with message “Bạn có muốn thoát khỏi ứng dụng”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lastRenderedPageBreak/>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Click OK button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 user out and clear shared preference</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5</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Show login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2 in main flows, if shop owner clicks Cancel button</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Confirm dialog is dismiss</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.3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w:t>
            </w:r>
            <w:r w:rsidR="00794813" w:rsidRPr="008F1DC0">
              <w:rPr>
                <w:rFonts w:ascii="Times New Roman" w:hAnsi="Times New Roman"/>
                <w:sz w:val="26"/>
                <w:szCs w:val="26"/>
              </w:rPr>
              <w:t>3</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Forgot password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Forgot password function allows user to get password back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 has a registered account from web</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Input mail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Get password back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“Quên mật khẩu” link text</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dialog with text box</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Enter email into text box and then click “Gửi” button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Validate email. If correct, system sends a new password to show owner’s mail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3 in main flows, if show owner clicks Cancel button</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login screen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.4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
        <w:gridCol w:w="1476"/>
        <w:gridCol w:w="2940"/>
        <w:gridCol w:w="1834"/>
        <w:gridCol w:w="2147"/>
      </w:tblGrid>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ID</w:t>
            </w:r>
          </w:p>
        </w:tc>
        <w:tc>
          <w:tcPr>
            <w:tcW w:w="2940"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UC01</w:t>
            </w:r>
            <w:r w:rsidR="00794813" w:rsidRPr="008F1DC0">
              <w:rPr>
                <w:rFonts w:ascii="Times New Roman" w:eastAsia="Calibri" w:hAnsi="Times New Roman"/>
                <w:sz w:val="26"/>
                <w:szCs w:val="26"/>
              </w:rPr>
              <w:t>4</w:t>
            </w:r>
            <w:r w:rsidRPr="008F1DC0">
              <w:rPr>
                <w:rFonts w:ascii="Times New Roman" w:eastAsia="Calibri" w:hAnsi="Times New Roman"/>
                <w:sz w:val="26"/>
                <w:szCs w:val="26"/>
              </w:rPr>
              <w:t>-04</w:t>
            </w:r>
          </w:p>
        </w:tc>
        <w:tc>
          <w:tcPr>
            <w:tcW w:w="1834"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Version</w:t>
            </w:r>
          </w:p>
        </w:tc>
        <w:tc>
          <w:tcPr>
            <w:tcW w:w="2147"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1.0</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Use Case Name</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 xml:space="preserve">View profile </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Description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Shop owner can </w:t>
            </w:r>
            <w:r w:rsidRPr="008F1DC0">
              <w:rPr>
                <w:rFonts w:ascii="Times New Roman" w:hAnsi="Times New Roman"/>
                <w:sz w:val="26"/>
                <w:szCs w:val="26"/>
              </w:rPr>
              <w:t xml:space="preserve">view our profile </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Precondition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Login successfully into app </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Trigger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profile icon correctly</w:t>
            </w:r>
          </w:p>
        </w:tc>
      </w:tr>
      <w:tr w:rsidR="0006297C" w:rsidRPr="008F1DC0" w:rsidTr="006137EB">
        <w:tc>
          <w:tcPr>
            <w:tcW w:w="2429" w:type="dxa"/>
            <w:gridSpan w:val="2"/>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lastRenderedPageBreak/>
              <w:t>Post-condition</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View profile successfully</w:t>
            </w: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Main flows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Step</w:t>
            </w:r>
          </w:p>
        </w:tc>
        <w:tc>
          <w:tcPr>
            <w:tcW w:w="1476" w:type="dxa"/>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Actor</w:t>
            </w:r>
          </w:p>
        </w:tc>
        <w:tc>
          <w:tcPr>
            <w:tcW w:w="6921" w:type="dxa"/>
            <w:gridSpan w:val="3"/>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Action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1</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Shop owner</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Click profile icon on drawer navigator</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2</w:t>
            </w:r>
          </w:p>
        </w:tc>
        <w:tc>
          <w:tcPr>
            <w:tcW w:w="1476" w:type="dxa"/>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System</w:t>
            </w:r>
          </w:p>
        </w:tc>
        <w:tc>
          <w:tcPr>
            <w:tcW w:w="6921"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profile screen following fields:</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Avatar</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Họ</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Ngày sinh</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Công ty</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6137EB">
            <w:pPr>
              <w:pStyle w:val="ListParagraph"/>
              <w:spacing w:after="0"/>
              <w:ind w:left="704"/>
              <w:rPr>
                <w:rFonts w:ascii="Times New Roman" w:eastAsia="Calibri" w:hAnsi="Times New Roman"/>
                <w:sz w:val="26"/>
                <w:szCs w:val="26"/>
              </w:rPr>
            </w:pP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b/>
                <w:sz w:val="26"/>
                <w:szCs w:val="26"/>
              </w:rPr>
            </w:pPr>
            <w:r w:rsidRPr="008F1DC0">
              <w:rPr>
                <w:rFonts w:ascii="Times New Roman" w:eastAsia="Calibri" w:hAnsi="Times New Roman"/>
                <w:b/>
                <w:sz w:val="26"/>
                <w:szCs w:val="26"/>
              </w:rPr>
              <w:t>Alternative flows</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b/>
                <w:sz w:val="26"/>
                <w:szCs w:val="26"/>
              </w:rPr>
            </w:pPr>
          </w:p>
        </w:tc>
        <w:tc>
          <w:tcPr>
            <w:tcW w:w="8397" w:type="dxa"/>
            <w:gridSpan w:val="4"/>
            <w:shd w:val="clear" w:color="auto" w:fill="auto"/>
          </w:tcPr>
          <w:p w:rsidR="0006297C" w:rsidRPr="008F1DC0" w:rsidRDefault="0006297C" w:rsidP="006137EB">
            <w:pPr>
              <w:spacing w:after="0"/>
              <w:rPr>
                <w:rFonts w:ascii="Times New Roman" w:eastAsia="Calibri" w:hAnsi="Times New Roman"/>
                <w:sz w:val="26"/>
                <w:szCs w:val="26"/>
              </w:rPr>
            </w:pPr>
          </w:p>
        </w:tc>
      </w:tr>
      <w:tr w:rsidR="0006297C" w:rsidRPr="008F1DC0" w:rsidTr="006137EB">
        <w:tc>
          <w:tcPr>
            <w:tcW w:w="9350" w:type="dxa"/>
            <w:gridSpan w:val="5"/>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Business Rules</w:t>
            </w:r>
          </w:p>
        </w:tc>
      </w:tr>
      <w:tr w:rsidR="0006297C" w:rsidRPr="008F1DC0" w:rsidTr="006137EB">
        <w:tc>
          <w:tcPr>
            <w:tcW w:w="953" w:type="dxa"/>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w:t>
            </w:r>
          </w:p>
        </w:tc>
        <w:tc>
          <w:tcPr>
            <w:tcW w:w="8397" w:type="dxa"/>
            <w:gridSpan w:val="4"/>
            <w:shd w:val="clear" w:color="auto" w:fill="D5DCE4"/>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b/>
                <w:sz w:val="26"/>
                <w:szCs w:val="26"/>
              </w:rPr>
              <w:t>Rule Description</w:t>
            </w:r>
          </w:p>
        </w:tc>
      </w:tr>
      <w:tr w:rsidR="0006297C" w:rsidRPr="008F1DC0" w:rsidTr="006137EB">
        <w:tc>
          <w:tcPr>
            <w:tcW w:w="953" w:type="dxa"/>
            <w:shd w:val="clear" w:color="auto" w:fill="auto"/>
          </w:tcPr>
          <w:p w:rsidR="0006297C" w:rsidRPr="008F1DC0" w:rsidRDefault="0006297C" w:rsidP="006137EB">
            <w:pPr>
              <w:spacing w:after="0"/>
              <w:rPr>
                <w:rFonts w:ascii="Times New Roman" w:eastAsia="Calibri" w:hAnsi="Times New Roman"/>
                <w:sz w:val="26"/>
                <w:szCs w:val="26"/>
              </w:rPr>
            </w:pPr>
          </w:p>
        </w:tc>
        <w:tc>
          <w:tcPr>
            <w:tcW w:w="8397" w:type="dxa"/>
            <w:gridSpan w:val="4"/>
            <w:shd w:val="clear" w:color="auto" w:fill="auto"/>
          </w:tcPr>
          <w:p w:rsidR="0006297C" w:rsidRPr="008F1DC0" w:rsidRDefault="0006297C" w:rsidP="006137EB">
            <w:pPr>
              <w:spacing w:after="0"/>
              <w:rPr>
                <w:rFonts w:ascii="Times New Roman" w:eastAsia="Calibri" w:hAnsi="Times New Roman"/>
                <w:sz w:val="26"/>
                <w:szCs w:val="26"/>
              </w:rPr>
            </w:pP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.5 Email to staff,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-05</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Email to staff, customer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rPr>
              <w:t>Email</w:t>
            </w:r>
            <w:r w:rsidRPr="008F1DC0">
              <w:rPr>
                <w:rFonts w:ascii="Times New Roman" w:hAnsi="Times New Roman"/>
                <w:sz w:val="26"/>
                <w:szCs w:val="26"/>
              </w:rPr>
              <w:t xml:space="preserve"> function allows shop owner to write mail to staff, customer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on email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Send email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email on staff/customer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Show email screen to write email</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874327" w:rsidRPr="008F1DC0" w:rsidRDefault="00874327" w:rsidP="0006297C">
      <w:pPr>
        <w:rPr>
          <w:rFonts w:ascii="Times New Roman" w:hAnsi="Times New Roman"/>
        </w:rPr>
      </w:pPr>
    </w:p>
    <w:p w:rsidR="0006297C" w:rsidRPr="008F1DC0" w:rsidRDefault="00874327" w:rsidP="00A5614C">
      <w:pPr>
        <w:spacing w:after="160" w:line="259" w:lineRule="auto"/>
        <w:rPr>
          <w:rFonts w:ascii="Times New Roman" w:hAnsi="Times New Roman"/>
        </w:rPr>
      </w:pPr>
      <w:r w:rsidRPr="008F1DC0">
        <w:rPr>
          <w:rFonts w:ascii="Times New Roman" w:hAnsi="Times New Roman"/>
        </w:rPr>
        <w:br w:type="page"/>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.6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-06</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Change password</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Change password function allows user to change their password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profile icon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Password is changed</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profile icon to view profile</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profile screen</w:t>
            </w:r>
            <w:r w:rsidRPr="008F1DC0">
              <w:rPr>
                <w:rFonts w:ascii="Times New Roman" w:eastAsia="Calibri" w:hAnsi="Times New Roman"/>
                <w:sz w:val="26"/>
                <w:szCs w:val="26"/>
              </w:rPr>
              <w:t xml:space="preserve">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“Đổi mật khẩu” button at bottom of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change password dialog</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5</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Enter current password, new password and then click “Đổi” button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6</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message with “Đổi mật khẩu thành công”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5 in main flows, if show owner clicks Cancel button</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5.1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Dialog is dismiss</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p>
        </w:tc>
      </w:tr>
    </w:tbl>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.7 View list of 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-07</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View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user to view list of orders</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“List of orders” button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List of order is showed</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“Danh sách đơn hàng”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Display list of orders screen</w:t>
            </w:r>
          </w:p>
        </w:tc>
      </w:tr>
      <w:tr w:rsidR="0006297C" w:rsidRPr="008F1DC0" w:rsidTr="006137EB">
        <w:tc>
          <w:tcPr>
            <w:tcW w:w="9245" w:type="dxa"/>
            <w:gridSpan w:val="5"/>
            <w:shd w:val="clear" w:color="auto" w:fill="D5DCE4"/>
          </w:tcPr>
          <w:p w:rsidR="0006297C" w:rsidRPr="008F1DC0" w:rsidRDefault="0006297C" w:rsidP="006137EB">
            <w:pPr>
              <w:tabs>
                <w:tab w:val="center" w:pos="4514"/>
              </w:tabs>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.8 View order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-08</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View order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This function allows user to view detail information of orders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order item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Order detail is showed in new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any order item on list of orders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order detail screen with: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Mã đơn hang</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 khách hang, địa chỉ, số điện thoại</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Tình trạng đơn đặt hang</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Tình trạng thành toán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Người tiếp nhận thanh toán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Ngày đặt</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Sản phẩm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Số lượng</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Tổng giá</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 xml:space="preserve">.9 </w:t>
      </w:r>
      <w:bookmarkStart w:id="2042" w:name="OLE_LINK173"/>
      <w:bookmarkStart w:id="2043" w:name="OLE_LINK174"/>
      <w:r w:rsidRPr="008F1DC0">
        <w:rPr>
          <w:rFonts w:ascii="Times New Roman" w:hAnsi="Times New Roman" w:cs="Times New Roman"/>
        </w:rPr>
        <w:t>Filter order</w:t>
      </w:r>
      <w:bookmarkEnd w:id="2042"/>
      <w:bookmarkEnd w:id="20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-09</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rPr>
              <w:t>Filter order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This function allows shop owner to </w:t>
            </w:r>
            <w:r w:rsidRPr="008F1DC0">
              <w:rPr>
                <w:rFonts w:ascii="Times New Roman" w:hAnsi="Times New Roman"/>
              </w:rPr>
              <w:t>filter order by status of order, price, datetime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orders by filtering</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“Hóa đơn” button on horizontal menu</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list of orders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filter icon on action bar</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lastRenderedPageBreak/>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filter dialog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5</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Select status, enter price, ordered date then click “Chấp nhận”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6</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list filtered order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At step 5 in main flows, if show owner clicks “Hủy” option</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5.1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Dialog is dismiss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.10 View statistic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-10</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View statistic</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shop owner to view sales, total orders, best seller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“Thống kê” button on menu bar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Show statistic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“Báo cáo”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sales statistic</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.11 View staff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-11</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View staff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This function allows user to view detail information of staffs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staff item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Staff detail is showed in new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any staff item on list of staff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lastRenderedPageBreak/>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staff detail screen with: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Tài khoản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Giới tính</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Email</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Điện thoại</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Địa chỉ</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Gọi icon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.12 Call staff, customer by phone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-12</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Call staff, customer by phone</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user to call staff, customer by phone call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call icon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Take a call to phone number display on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call icon on staff/order detail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eastAsia="Calibri" w:hAnsi="Times New Roman"/>
                <w:sz w:val="26"/>
                <w:szCs w:val="26"/>
              </w:rPr>
              <w:t>Make a call phone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 xml:space="preserve">.14 View rate product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-14</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View rate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user to view rate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feedback customer about product</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lastRenderedPageBreak/>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“Bình luận” icon on menu</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list of feedback about product follow information:</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Tên khách hàng</w:t>
            </w:r>
          </w:p>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+Đánh giá</w:t>
            </w:r>
          </w:p>
          <w:p w:rsidR="0006297C" w:rsidRPr="008F1DC0" w:rsidRDefault="0006297C" w:rsidP="006137EB">
            <w:pPr>
              <w:spacing w:after="0"/>
              <w:rPr>
                <w:rFonts w:ascii="Times New Roman" w:eastAsia="Calibri" w:hAnsi="Times New Roman"/>
                <w:sz w:val="26"/>
                <w:szCs w:val="26"/>
              </w:rPr>
            </w:pPr>
            <w:r w:rsidRPr="008F1DC0">
              <w:rPr>
                <w:rFonts w:ascii="Times New Roman" w:hAnsi="Times New Roman"/>
                <w:sz w:val="26"/>
                <w:szCs w:val="26"/>
              </w:rPr>
              <w:t>+Sản phẩm</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on any feedback</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eastAsia="Calibri" w:hAnsi="Times New Roman"/>
                <w:sz w:val="26"/>
                <w:szCs w:val="26"/>
              </w:rPr>
            </w:pPr>
            <w:r w:rsidRPr="008F1DC0">
              <w:rPr>
                <w:rFonts w:ascii="Times New Roman" w:eastAsia="Calibri" w:hAnsi="Times New Roman"/>
                <w:sz w:val="26"/>
                <w:szCs w:val="26"/>
              </w:rPr>
              <w:t xml:space="preserve">Display content of feedback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 xml:space="preserve">.15 View list staff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-15</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rPr>
              <w:t>View list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user to view</w:t>
            </w:r>
            <w:r w:rsidRPr="008F1DC0">
              <w:rPr>
                <w:rFonts w:ascii="Times New Roman" w:hAnsi="Times New Roman"/>
              </w:rPr>
              <w:t xml:space="preserve"> list staff</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list of staff in new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“Nhân viên” in menu</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list of staff screen with: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 nhân viên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Tài khoản</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Chức vụ</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Ngày tạo</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14095A" w:rsidRPr="008F1DC0" w:rsidRDefault="0014095A">
      <w:pPr>
        <w:spacing w:after="160" w:line="259" w:lineRule="auto"/>
        <w:rPr>
          <w:rFonts w:ascii="Times New Roman" w:eastAsiaTheme="majorEastAsia" w:hAnsi="Times New Roman"/>
          <w:color w:val="1F4D78" w:themeColor="accent1" w:themeShade="7F"/>
        </w:rPr>
      </w:pPr>
      <w:r w:rsidRPr="008F1DC0">
        <w:rPr>
          <w:rFonts w:ascii="Times New Roman" w:hAnsi="Times New Roman"/>
        </w:rPr>
        <w:br w:type="page"/>
      </w: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lastRenderedPageBreak/>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.16 View list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-16</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rPr>
              <w:t>View list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user to View list product</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list of product in new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“Sản phẩm” in menu</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“Sản phẩm: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“Danh sách sản phẩm”</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list of product screen with: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 Sản phẩm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Giá</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Mẫu mã</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b/>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.17 View product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w:t>
            </w:r>
            <w:r w:rsidR="00794813" w:rsidRPr="008F1DC0">
              <w:rPr>
                <w:rFonts w:ascii="Times New Roman" w:hAnsi="Times New Roman"/>
                <w:sz w:val="26"/>
                <w:szCs w:val="26"/>
              </w:rPr>
              <w:t>7</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rPr>
              <w:t>View product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This function allows user to View product detail</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list of product in new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“Sản phẩm” in menu</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“Sản phẩm: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“Danh sách sản phẩm”</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list of product screen with: </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Tên Sản phẩm</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Giá</w:t>
            </w:r>
          </w:p>
          <w:p w:rsidR="0006297C" w:rsidRPr="008F1DC0" w:rsidRDefault="0006297C" w:rsidP="0006297C">
            <w:pPr>
              <w:pStyle w:val="ListParagraph"/>
              <w:numPr>
                <w:ilvl w:val="0"/>
                <w:numId w:val="42"/>
              </w:numPr>
              <w:spacing w:after="0"/>
              <w:rPr>
                <w:rFonts w:ascii="Times New Roman" w:eastAsia="Calibri" w:hAnsi="Times New Roman"/>
                <w:sz w:val="26"/>
                <w:szCs w:val="26"/>
              </w:rPr>
            </w:pPr>
            <w:r w:rsidRPr="008F1DC0">
              <w:rPr>
                <w:rFonts w:ascii="Times New Roman" w:eastAsia="Calibri" w:hAnsi="Times New Roman"/>
                <w:sz w:val="26"/>
                <w:szCs w:val="26"/>
              </w:rPr>
              <w:t>Mẫu mã</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5</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on any product</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lastRenderedPageBreak/>
              <w:t>6</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product detail screen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AT1</w:t>
            </w: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p>
        </w:tc>
        <w:tc>
          <w:tcPr>
            <w:tcW w:w="8422" w:type="dxa"/>
            <w:gridSpan w:val="4"/>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b/>
        </w:rPr>
      </w:pPr>
    </w:p>
    <w:p w:rsidR="00574E5E" w:rsidRPr="008F1DC0" w:rsidRDefault="007C3C9C" w:rsidP="00574E5E">
      <w:pPr>
        <w:pStyle w:val="Heading6"/>
        <w:rPr>
          <w:rFonts w:ascii="Times New Roman" w:hAnsi="Times New Roman" w:cs="Times New Roman"/>
        </w:rPr>
      </w:pPr>
      <w:r w:rsidRPr="008F1DC0">
        <w:rPr>
          <w:rFonts w:ascii="Times New Roman" w:hAnsi="Times New Roman" w:cs="Times New Roman"/>
        </w:rPr>
        <w:t>3.3</w:t>
      </w:r>
      <w:r w:rsidR="00794813" w:rsidRPr="008F1DC0">
        <w:rPr>
          <w:rFonts w:ascii="Times New Roman" w:hAnsi="Times New Roman" w:cs="Times New Roman"/>
        </w:rPr>
        <w:t>.2.3.14</w:t>
      </w:r>
      <w:r w:rsidR="00574E5E" w:rsidRPr="008F1DC0">
        <w:rPr>
          <w:rFonts w:ascii="Times New Roman" w:hAnsi="Times New Roman" w:cs="Times New Roman"/>
        </w:rPr>
        <w:t xml:space="preserve">.18 </w:t>
      </w:r>
      <w:r w:rsidR="002D55C2" w:rsidRPr="008F1DC0">
        <w:rPr>
          <w:rFonts w:ascii="Times New Roman" w:hAnsi="Times New Roman" w:cs="Times New Roman"/>
        </w:rPr>
        <w:t>Turn on/off alarm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574E5E" w:rsidRPr="008F1DC0" w:rsidRDefault="00794813" w:rsidP="00E73162">
            <w:pPr>
              <w:spacing w:after="0"/>
              <w:rPr>
                <w:rFonts w:ascii="Times New Roman" w:hAnsi="Times New Roman"/>
                <w:sz w:val="26"/>
                <w:szCs w:val="26"/>
              </w:rPr>
            </w:pPr>
            <w:r w:rsidRPr="008F1DC0">
              <w:rPr>
                <w:rFonts w:ascii="Times New Roman" w:hAnsi="Times New Roman"/>
                <w:sz w:val="26"/>
                <w:szCs w:val="26"/>
              </w:rPr>
              <w:t>UC014-18</w:t>
            </w:r>
          </w:p>
        </w:tc>
        <w:tc>
          <w:tcPr>
            <w:tcW w:w="1838" w:type="dxa"/>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1.0</w:t>
            </w:r>
          </w:p>
        </w:tc>
      </w:tr>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574E5E" w:rsidRPr="008F1DC0" w:rsidRDefault="002D55C2" w:rsidP="00E73162">
            <w:pPr>
              <w:spacing w:after="0"/>
              <w:rPr>
                <w:rFonts w:ascii="Times New Roman" w:hAnsi="Times New Roman"/>
                <w:sz w:val="26"/>
                <w:szCs w:val="26"/>
              </w:rPr>
            </w:pPr>
            <w:bookmarkStart w:id="2044" w:name="OLE_LINK235"/>
            <w:bookmarkStart w:id="2045" w:name="OLE_LINK236"/>
            <w:bookmarkStart w:id="2046" w:name="OLE_LINK237"/>
            <w:r w:rsidRPr="008F1DC0">
              <w:rPr>
                <w:rFonts w:ascii="Times New Roman" w:hAnsi="Times New Roman"/>
                <w:sz w:val="26"/>
                <w:szCs w:val="26"/>
              </w:rPr>
              <w:t>Turn on/off alarm</w:t>
            </w:r>
            <w:bookmarkEnd w:id="2044"/>
            <w:bookmarkEnd w:id="2045"/>
            <w:bookmarkEnd w:id="2046"/>
          </w:p>
        </w:tc>
      </w:tr>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Shop owner</w:t>
            </w:r>
          </w:p>
        </w:tc>
      </w:tr>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574E5E" w:rsidRPr="008F1DC0" w:rsidRDefault="00574E5E">
            <w:pPr>
              <w:spacing w:after="0"/>
              <w:rPr>
                <w:rFonts w:ascii="Times New Roman" w:hAnsi="Times New Roman"/>
                <w:sz w:val="26"/>
                <w:szCs w:val="26"/>
              </w:rPr>
            </w:pPr>
            <w:r w:rsidRPr="008F1DC0">
              <w:rPr>
                <w:rFonts w:ascii="Times New Roman" w:hAnsi="Times New Roman"/>
                <w:sz w:val="26"/>
                <w:szCs w:val="26"/>
              </w:rPr>
              <w:t xml:space="preserve">This function allows shop owner to </w:t>
            </w:r>
            <w:r w:rsidR="002D55C2" w:rsidRPr="008F1DC0">
              <w:rPr>
                <w:rFonts w:ascii="Times New Roman" w:hAnsi="Times New Roman"/>
                <w:sz w:val="26"/>
                <w:szCs w:val="26"/>
              </w:rPr>
              <w:t xml:space="preserve">turn on/off alarm </w:t>
            </w:r>
          </w:p>
        </w:tc>
      </w:tr>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Login app successfully</w:t>
            </w:r>
          </w:p>
        </w:tc>
      </w:tr>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Click “Setting” button on menu bar correctly</w:t>
            </w:r>
          </w:p>
        </w:tc>
      </w:tr>
      <w:tr w:rsidR="00574E5E" w:rsidRPr="008F1DC0" w:rsidTr="00E73162">
        <w:tc>
          <w:tcPr>
            <w:tcW w:w="2300" w:type="dxa"/>
            <w:gridSpan w:val="2"/>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574E5E" w:rsidRPr="008F1DC0" w:rsidRDefault="002D55C2" w:rsidP="00E73162">
            <w:pPr>
              <w:spacing w:after="0"/>
              <w:rPr>
                <w:rFonts w:ascii="Times New Roman" w:hAnsi="Times New Roman"/>
                <w:sz w:val="26"/>
                <w:szCs w:val="26"/>
              </w:rPr>
            </w:pPr>
            <w:r w:rsidRPr="008F1DC0">
              <w:rPr>
                <w:rFonts w:ascii="Times New Roman" w:hAnsi="Times New Roman"/>
                <w:sz w:val="26"/>
                <w:szCs w:val="26"/>
              </w:rPr>
              <w:t>Turn on/off alarm successfully</w:t>
            </w:r>
          </w:p>
        </w:tc>
      </w:tr>
      <w:tr w:rsidR="00574E5E" w:rsidRPr="008F1DC0" w:rsidTr="00E73162">
        <w:tc>
          <w:tcPr>
            <w:tcW w:w="9245" w:type="dxa"/>
            <w:gridSpan w:val="5"/>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Main flows</w:t>
            </w:r>
          </w:p>
        </w:tc>
      </w:tr>
      <w:tr w:rsidR="00574E5E" w:rsidRPr="008F1DC0" w:rsidTr="00E73162">
        <w:tc>
          <w:tcPr>
            <w:tcW w:w="823" w:type="dxa"/>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Action</w:t>
            </w:r>
          </w:p>
        </w:tc>
      </w:tr>
      <w:tr w:rsidR="00574E5E" w:rsidRPr="008F1DC0" w:rsidTr="00E73162">
        <w:tc>
          <w:tcPr>
            <w:tcW w:w="823"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Click “Cài đặt” button on menu bar</w:t>
            </w:r>
          </w:p>
        </w:tc>
      </w:tr>
      <w:tr w:rsidR="00574E5E" w:rsidRPr="008F1DC0" w:rsidTr="00E73162">
        <w:tc>
          <w:tcPr>
            <w:tcW w:w="823"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Display Setting screen</w:t>
            </w:r>
          </w:p>
        </w:tc>
      </w:tr>
      <w:tr w:rsidR="00574E5E" w:rsidRPr="008F1DC0" w:rsidTr="00E73162">
        <w:tc>
          <w:tcPr>
            <w:tcW w:w="823"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574E5E" w:rsidRPr="008F1DC0" w:rsidRDefault="00BD1A60" w:rsidP="00E73162">
            <w:pPr>
              <w:spacing w:after="0"/>
              <w:rPr>
                <w:rFonts w:ascii="Times New Roman" w:hAnsi="Times New Roman"/>
                <w:sz w:val="26"/>
                <w:szCs w:val="26"/>
              </w:rPr>
            </w:pPr>
            <w:r w:rsidRPr="008F1DC0">
              <w:rPr>
                <w:rFonts w:ascii="Times New Roman" w:hAnsi="Times New Roman"/>
                <w:sz w:val="26"/>
                <w:szCs w:val="26"/>
              </w:rPr>
              <w:t>Click “Báo chuông thông báo” checkbox to turn on/off alarm</w:t>
            </w:r>
          </w:p>
        </w:tc>
      </w:tr>
      <w:tr w:rsidR="00574E5E" w:rsidRPr="008F1DC0" w:rsidTr="00E73162">
        <w:tc>
          <w:tcPr>
            <w:tcW w:w="823"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574E5E" w:rsidRPr="008F1DC0" w:rsidRDefault="00F90D27" w:rsidP="00E73162">
            <w:pPr>
              <w:spacing w:after="0"/>
              <w:rPr>
                <w:rFonts w:ascii="Times New Roman" w:hAnsi="Times New Roman"/>
                <w:sz w:val="26"/>
                <w:szCs w:val="26"/>
              </w:rPr>
            </w:pPr>
            <w:r w:rsidRPr="008F1DC0">
              <w:rPr>
                <w:rFonts w:ascii="Times New Roman" w:hAnsi="Times New Roman"/>
                <w:sz w:val="26"/>
                <w:szCs w:val="26"/>
              </w:rPr>
              <w:t>Turn on/off alarm</w:t>
            </w:r>
          </w:p>
        </w:tc>
      </w:tr>
      <w:tr w:rsidR="00574E5E" w:rsidRPr="008F1DC0" w:rsidTr="00E73162">
        <w:tc>
          <w:tcPr>
            <w:tcW w:w="9245" w:type="dxa"/>
            <w:gridSpan w:val="5"/>
            <w:shd w:val="clear" w:color="auto" w:fill="D5DCE4"/>
          </w:tcPr>
          <w:p w:rsidR="00574E5E" w:rsidRPr="008F1DC0" w:rsidRDefault="00574E5E" w:rsidP="00E73162">
            <w:pPr>
              <w:spacing w:after="0"/>
              <w:rPr>
                <w:rFonts w:ascii="Times New Roman" w:hAnsi="Times New Roman"/>
                <w:b/>
                <w:sz w:val="26"/>
                <w:szCs w:val="26"/>
              </w:rPr>
            </w:pPr>
            <w:r w:rsidRPr="008F1DC0">
              <w:rPr>
                <w:rFonts w:ascii="Times New Roman" w:hAnsi="Times New Roman"/>
                <w:b/>
                <w:sz w:val="26"/>
                <w:szCs w:val="26"/>
              </w:rPr>
              <w:t>Alternative flows</w:t>
            </w:r>
          </w:p>
        </w:tc>
      </w:tr>
      <w:tr w:rsidR="00574E5E" w:rsidRPr="008F1DC0" w:rsidTr="00E73162">
        <w:tc>
          <w:tcPr>
            <w:tcW w:w="9245" w:type="dxa"/>
            <w:gridSpan w:val="5"/>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N/A</w:t>
            </w:r>
          </w:p>
        </w:tc>
      </w:tr>
      <w:tr w:rsidR="00574E5E" w:rsidRPr="008F1DC0" w:rsidTr="00E73162">
        <w:tc>
          <w:tcPr>
            <w:tcW w:w="9245" w:type="dxa"/>
            <w:gridSpan w:val="5"/>
            <w:shd w:val="clear" w:color="auto" w:fill="D5DCE4"/>
          </w:tcPr>
          <w:p w:rsidR="00574E5E" w:rsidRPr="008F1DC0" w:rsidRDefault="00574E5E" w:rsidP="00E73162">
            <w:pPr>
              <w:spacing w:after="0"/>
              <w:rPr>
                <w:rFonts w:ascii="Times New Roman" w:hAnsi="Times New Roman"/>
                <w:sz w:val="26"/>
                <w:szCs w:val="26"/>
              </w:rPr>
            </w:pPr>
            <w:r w:rsidRPr="008F1DC0">
              <w:rPr>
                <w:rFonts w:ascii="Times New Roman" w:hAnsi="Times New Roman"/>
                <w:b/>
                <w:sz w:val="26"/>
                <w:szCs w:val="26"/>
              </w:rPr>
              <w:t>Business Rules</w:t>
            </w:r>
          </w:p>
        </w:tc>
      </w:tr>
      <w:tr w:rsidR="00574E5E" w:rsidRPr="008F1DC0" w:rsidTr="00E73162">
        <w:tc>
          <w:tcPr>
            <w:tcW w:w="823" w:type="dxa"/>
            <w:shd w:val="clear" w:color="auto" w:fill="D5DCE4"/>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574E5E" w:rsidRPr="008F1DC0" w:rsidRDefault="00574E5E" w:rsidP="00E73162">
            <w:pPr>
              <w:spacing w:after="0"/>
              <w:rPr>
                <w:rFonts w:ascii="Times New Roman" w:hAnsi="Times New Roman"/>
                <w:sz w:val="26"/>
                <w:szCs w:val="26"/>
              </w:rPr>
            </w:pPr>
            <w:r w:rsidRPr="008F1DC0">
              <w:rPr>
                <w:rFonts w:ascii="Times New Roman" w:hAnsi="Times New Roman"/>
                <w:b/>
                <w:sz w:val="26"/>
                <w:szCs w:val="26"/>
              </w:rPr>
              <w:t>Rule Description</w:t>
            </w:r>
          </w:p>
        </w:tc>
      </w:tr>
      <w:tr w:rsidR="00574E5E" w:rsidRPr="008F1DC0" w:rsidTr="00E73162">
        <w:tc>
          <w:tcPr>
            <w:tcW w:w="9245" w:type="dxa"/>
            <w:gridSpan w:val="5"/>
            <w:shd w:val="clear" w:color="auto" w:fill="auto"/>
          </w:tcPr>
          <w:p w:rsidR="00574E5E" w:rsidRPr="008F1DC0" w:rsidRDefault="00574E5E" w:rsidP="00E73162">
            <w:pPr>
              <w:spacing w:after="0"/>
              <w:rPr>
                <w:rFonts w:ascii="Times New Roman" w:hAnsi="Times New Roman"/>
                <w:sz w:val="26"/>
                <w:szCs w:val="26"/>
              </w:rPr>
            </w:pPr>
            <w:r w:rsidRPr="008F1DC0">
              <w:rPr>
                <w:rFonts w:ascii="Times New Roman" w:hAnsi="Times New Roman"/>
                <w:sz w:val="26"/>
                <w:szCs w:val="26"/>
              </w:rPr>
              <w:t>N/A</w:t>
            </w:r>
          </w:p>
        </w:tc>
      </w:tr>
    </w:tbl>
    <w:p w:rsidR="00574E5E" w:rsidRPr="008F1DC0" w:rsidRDefault="00574E5E" w:rsidP="00574E5E">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 xml:space="preserve">.19 </w:t>
      </w:r>
      <w:bookmarkStart w:id="2047" w:name="OLE_LINK228"/>
      <w:bookmarkStart w:id="2048" w:name="OLE_LINK229"/>
      <w:bookmarkStart w:id="2049" w:name="OLE_LINK232"/>
      <w:r w:rsidR="00043B01" w:rsidRPr="008F1DC0">
        <w:rPr>
          <w:rFonts w:ascii="Times New Roman" w:hAnsi="Times New Roman" w:cs="Times New Roman"/>
        </w:rPr>
        <w:t>Turn on/off vibrate</w:t>
      </w:r>
      <w:bookmarkEnd w:id="2047"/>
      <w:bookmarkEnd w:id="2048"/>
      <w:bookmarkEnd w:id="20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-1</w:t>
            </w:r>
            <w:r w:rsidR="00794813" w:rsidRPr="008F1DC0">
              <w:rPr>
                <w:rFonts w:ascii="Times New Roman" w:hAnsi="Times New Roman"/>
                <w:sz w:val="26"/>
                <w:szCs w:val="26"/>
              </w:rPr>
              <w:t>9</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43B01" w:rsidP="006137EB">
            <w:pPr>
              <w:spacing w:after="0"/>
              <w:rPr>
                <w:rFonts w:ascii="Times New Roman" w:hAnsi="Times New Roman"/>
                <w:sz w:val="26"/>
                <w:szCs w:val="26"/>
              </w:rPr>
            </w:pPr>
            <w:bookmarkStart w:id="2050" w:name="OLE_LINK230"/>
            <w:bookmarkStart w:id="2051" w:name="OLE_LINK231"/>
            <w:r w:rsidRPr="008F1DC0">
              <w:rPr>
                <w:rFonts w:ascii="Times New Roman" w:hAnsi="Times New Roman"/>
              </w:rPr>
              <w:t>Turn on/off vibrate</w:t>
            </w:r>
            <w:bookmarkEnd w:id="2050"/>
            <w:bookmarkEnd w:id="2051"/>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This function allows shop owner to </w:t>
            </w:r>
            <w:bookmarkStart w:id="2052" w:name="OLE_LINK233"/>
            <w:bookmarkStart w:id="2053" w:name="OLE_LINK234"/>
            <w:r w:rsidR="00043B01" w:rsidRPr="008F1DC0">
              <w:rPr>
                <w:rFonts w:ascii="Times New Roman" w:hAnsi="Times New Roman"/>
                <w:sz w:val="26"/>
                <w:szCs w:val="26"/>
              </w:rPr>
              <w:t>turn on/off vibrate</w:t>
            </w:r>
            <w:bookmarkEnd w:id="2052"/>
            <w:bookmarkEnd w:id="2053"/>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“Cài đặt” button on menu bar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43B01" w:rsidP="006137EB">
            <w:pPr>
              <w:spacing w:after="0"/>
              <w:rPr>
                <w:rFonts w:ascii="Times New Roman" w:hAnsi="Times New Roman"/>
                <w:sz w:val="26"/>
                <w:szCs w:val="26"/>
              </w:rPr>
            </w:pPr>
            <w:r w:rsidRPr="008F1DC0">
              <w:rPr>
                <w:rFonts w:ascii="Times New Roman" w:hAnsi="Times New Roman"/>
                <w:sz w:val="26"/>
                <w:szCs w:val="26"/>
              </w:rPr>
              <w:t>Turn on/off vibrate successfully</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“Cài đặt”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Display Setting screen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Click </w:t>
            </w:r>
            <w:r w:rsidR="00574E5E" w:rsidRPr="008F1DC0">
              <w:rPr>
                <w:rFonts w:ascii="Times New Roman" w:hAnsi="Times New Roman"/>
                <w:sz w:val="26"/>
                <w:szCs w:val="26"/>
              </w:rPr>
              <w:t xml:space="preserve">“Báo rung thông báo” </w:t>
            </w:r>
            <w:r w:rsidRPr="008F1DC0">
              <w:rPr>
                <w:rFonts w:ascii="Times New Roman" w:hAnsi="Times New Roman"/>
                <w:sz w:val="26"/>
                <w:szCs w:val="26"/>
              </w:rPr>
              <w:t xml:space="preserve">checkbox </w:t>
            </w:r>
            <w:r w:rsidR="00297B68" w:rsidRPr="008F1DC0">
              <w:rPr>
                <w:rFonts w:ascii="Times New Roman" w:hAnsi="Times New Roman"/>
                <w:sz w:val="26"/>
                <w:szCs w:val="26"/>
              </w:rPr>
              <w:t xml:space="preserve">to </w:t>
            </w:r>
            <w:r w:rsidRPr="008F1DC0">
              <w:rPr>
                <w:rFonts w:ascii="Times New Roman" w:hAnsi="Times New Roman"/>
                <w:sz w:val="26"/>
                <w:szCs w:val="26"/>
              </w:rPr>
              <w:t xml:space="preserve">set </w:t>
            </w:r>
            <w:r w:rsidR="00297B68" w:rsidRPr="008F1DC0">
              <w:rPr>
                <w:rFonts w:ascii="Times New Roman" w:hAnsi="Times New Roman"/>
                <w:sz w:val="26"/>
                <w:szCs w:val="26"/>
              </w:rPr>
              <w:t>turn on/off vibrate</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lastRenderedPageBreak/>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297B68" w:rsidP="006137EB">
            <w:pPr>
              <w:spacing w:after="0"/>
              <w:rPr>
                <w:rFonts w:ascii="Times New Roman" w:hAnsi="Times New Roman"/>
                <w:sz w:val="26"/>
                <w:szCs w:val="26"/>
              </w:rPr>
            </w:pPr>
            <w:r w:rsidRPr="008F1DC0">
              <w:rPr>
                <w:rFonts w:ascii="Times New Roman" w:hAnsi="Times New Roman"/>
                <w:sz w:val="26"/>
                <w:szCs w:val="26"/>
              </w:rPr>
              <w:t>Turn on/off vibrate</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06297C" w:rsidRPr="008F1DC0" w:rsidRDefault="0006297C" w:rsidP="0006297C">
      <w:pPr>
        <w:rPr>
          <w:rFonts w:ascii="Times New Roman" w:hAnsi="Times New Roman"/>
        </w:rPr>
      </w:pPr>
    </w:p>
    <w:p w:rsidR="0006297C" w:rsidRPr="008F1DC0" w:rsidRDefault="0006297C" w:rsidP="0006297C">
      <w:pPr>
        <w:pStyle w:val="Heading6"/>
        <w:rPr>
          <w:rFonts w:ascii="Times New Roman" w:hAnsi="Times New Roman" w:cs="Times New Roman"/>
        </w:rPr>
      </w:pPr>
      <w:r w:rsidRPr="008F1DC0">
        <w:rPr>
          <w:rFonts w:ascii="Times New Roman" w:hAnsi="Times New Roman" w:cs="Times New Roman"/>
        </w:rPr>
        <w:t>3.</w:t>
      </w:r>
      <w:r w:rsidR="007C3C9C" w:rsidRPr="008F1DC0">
        <w:rPr>
          <w:rFonts w:ascii="Times New Roman" w:hAnsi="Times New Roman" w:cs="Times New Roman"/>
        </w:rPr>
        <w:t>3</w:t>
      </w:r>
      <w:r w:rsidRPr="008F1DC0">
        <w:rPr>
          <w:rFonts w:ascii="Times New Roman" w:hAnsi="Times New Roman" w:cs="Times New Roman"/>
        </w:rPr>
        <w:t>.2.3.1</w:t>
      </w:r>
      <w:r w:rsidR="00794813" w:rsidRPr="008F1DC0">
        <w:rPr>
          <w:rFonts w:ascii="Times New Roman" w:hAnsi="Times New Roman" w:cs="Times New Roman"/>
        </w:rPr>
        <w:t>4</w:t>
      </w:r>
      <w:r w:rsidRPr="008F1DC0">
        <w:rPr>
          <w:rFonts w:ascii="Times New Roman" w:hAnsi="Times New Roman" w:cs="Times New Roman"/>
        </w:rPr>
        <w:t xml:space="preserve">.20 Turn on/off notification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ID</w:t>
            </w:r>
          </w:p>
        </w:tc>
        <w:tc>
          <w:tcPr>
            <w:tcW w:w="2951"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UC01</w:t>
            </w:r>
            <w:r w:rsidR="00794813" w:rsidRPr="008F1DC0">
              <w:rPr>
                <w:rFonts w:ascii="Times New Roman" w:hAnsi="Times New Roman"/>
                <w:sz w:val="26"/>
                <w:szCs w:val="26"/>
              </w:rPr>
              <w:t>4</w:t>
            </w:r>
            <w:r w:rsidRPr="008F1DC0">
              <w:rPr>
                <w:rFonts w:ascii="Times New Roman" w:hAnsi="Times New Roman"/>
                <w:sz w:val="26"/>
                <w:szCs w:val="26"/>
              </w:rPr>
              <w:t>-</w:t>
            </w:r>
            <w:r w:rsidR="00794813" w:rsidRPr="008F1DC0">
              <w:rPr>
                <w:rFonts w:ascii="Times New Roman" w:hAnsi="Times New Roman"/>
                <w:sz w:val="26"/>
                <w:szCs w:val="26"/>
              </w:rPr>
              <w:t>20</w:t>
            </w:r>
          </w:p>
        </w:tc>
        <w:tc>
          <w:tcPr>
            <w:tcW w:w="1838"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Version</w:t>
            </w:r>
          </w:p>
        </w:tc>
        <w:tc>
          <w:tcPr>
            <w:tcW w:w="2156"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1.0</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Use Case Name</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Turn on/off notification</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Description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This function allows shop owner to receive orders from server </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Precondition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Login app successfully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Trigger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switch button correctly</w:t>
            </w:r>
          </w:p>
        </w:tc>
      </w:tr>
      <w:tr w:rsidR="0006297C" w:rsidRPr="008F1DC0" w:rsidTr="006137EB">
        <w:tc>
          <w:tcPr>
            <w:tcW w:w="2300" w:type="dxa"/>
            <w:gridSpan w:val="2"/>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Post-condition</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Turn on/off notification</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Main flows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Step</w:t>
            </w:r>
          </w:p>
        </w:tc>
        <w:tc>
          <w:tcPr>
            <w:tcW w:w="1477" w:type="dxa"/>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Actor</w:t>
            </w:r>
          </w:p>
        </w:tc>
        <w:tc>
          <w:tcPr>
            <w:tcW w:w="6945" w:type="dxa"/>
            <w:gridSpan w:val="3"/>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Action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1</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“Thay đổi cài đặt” button on menu bar</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2</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Display edit settings screen </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3</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Shop owner</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Click switch button to on/off notification</w:t>
            </w:r>
          </w:p>
        </w:tc>
      </w:tr>
      <w:tr w:rsidR="0006297C" w:rsidRPr="008F1DC0" w:rsidTr="006137EB">
        <w:tc>
          <w:tcPr>
            <w:tcW w:w="823"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4</w:t>
            </w:r>
          </w:p>
        </w:tc>
        <w:tc>
          <w:tcPr>
            <w:tcW w:w="1477" w:type="dxa"/>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System</w:t>
            </w:r>
          </w:p>
        </w:tc>
        <w:tc>
          <w:tcPr>
            <w:tcW w:w="6945" w:type="dxa"/>
            <w:gridSpan w:val="3"/>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 xml:space="preserve">Update status of notification following setting of shop owner  </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b/>
                <w:sz w:val="26"/>
                <w:szCs w:val="26"/>
              </w:rPr>
            </w:pPr>
            <w:r w:rsidRPr="008F1DC0">
              <w:rPr>
                <w:rFonts w:ascii="Times New Roman" w:hAnsi="Times New Roman"/>
                <w:b/>
                <w:sz w:val="26"/>
                <w:szCs w:val="26"/>
              </w:rPr>
              <w:t>Alternative flows</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r w:rsidR="0006297C" w:rsidRPr="008F1DC0" w:rsidTr="006137EB">
        <w:tc>
          <w:tcPr>
            <w:tcW w:w="9245" w:type="dxa"/>
            <w:gridSpan w:val="5"/>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Business Rules</w:t>
            </w:r>
          </w:p>
        </w:tc>
      </w:tr>
      <w:tr w:rsidR="0006297C" w:rsidRPr="008F1DC0" w:rsidTr="006137EB">
        <w:tc>
          <w:tcPr>
            <w:tcW w:w="823" w:type="dxa"/>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w:t>
            </w:r>
          </w:p>
        </w:tc>
        <w:tc>
          <w:tcPr>
            <w:tcW w:w="8422" w:type="dxa"/>
            <w:gridSpan w:val="4"/>
            <w:shd w:val="clear" w:color="auto" w:fill="D5DCE4"/>
          </w:tcPr>
          <w:p w:rsidR="0006297C" w:rsidRPr="008F1DC0" w:rsidRDefault="0006297C" w:rsidP="006137EB">
            <w:pPr>
              <w:spacing w:after="0"/>
              <w:rPr>
                <w:rFonts w:ascii="Times New Roman" w:hAnsi="Times New Roman"/>
                <w:sz w:val="26"/>
                <w:szCs w:val="26"/>
              </w:rPr>
            </w:pPr>
            <w:r w:rsidRPr="008F1DC0">
              <w:rPr>
                <w:rFonts w:ascii="Times New Roman" w:hAnsi="Times New Roman"/>
                <w:b/>
                <w:sz w:val="26"/>
                <w:szCs w:val="26"/>
              </w:rPr>
              <w:t>Rule Description</w:t>
            </w:r>
          </w:p>
        </w:tc>
      </w:tr>
      <w:tr w:rsidR="0006297C" w:rsidRPr="008F1DC0" w:rsidTr="006137EB">
        <w:tc>
          <w:tcPr>
            <w:tcW w:w="9245" w:type="dxa"/>
            <w:gridSpan w:val="5"/>
            <w:shd w:val="clear" w:color="auto" w:fill="auto"/>
          </w:tcPr>
          <w:p w:rsidR="0006297C" w:rsidRPr="008F1DC0" w:rsidRDefault="0006297C" w:rsidP="006137EB">
            <w:pPr>
              <w:spacing w:after="0"/>
              <w:rPr>
                <w:rFonts w:ascii="Times New Roman" w:hAnsi="Times New Roman"/>
                <w:sz w:val="26"/>
                <w:szCs w:val="26"/>
              </w:rPr>
            </w:pPr>
            <w:r w:rsidRPr="008F1DC0">
              <w:rPr>
                <w:rFonts w:ascii="Times New Roman" w:hAnsi="Times New Roman"/>
                <w:sz w:val="26"/>
                <w:szCs w:val="26"/>
              </w:rPr>
              <w:t>N/A</w:t>
            </w:r>
          </w:p>
        </w:tc>
      </w:tr>
    </w:tbl>
    <w:p w:rsidR="006E4E71" w:rsidRPr="008F1DC0" w:rsidRDefault="006E4E71" w:rsidP="0006297C">
      <w:pPr>
        <w:rPr>
          <w:rFonts w:ascii="Times New Roman" w:hAnsi="Times New Roman"/>
        </w:rPr>
      </w:pPr>
    </w:p>
    <w:p w:rsidR="0006297C" w:rsidRPr="008F1DC0" w:rsidRDefault="006E4E71" w:rsidP="00A5614C">
      <w:pPr>
        <w:spacing w:after="160" w:line="259" w:lineRule="auto"/>
        <w:rPr>
          <w:rFonts w:ascii="Times New Roman" w:hAnsi="Times New Roman"/>
        </w:rPr>
      </w:pPr>
      <w:r w:rsidRPr="008F1DC0">
        <w:rPr>
          <w:rFonts w:ascii="Times New Roman" w:hAnsi="Times New Roman"/>
        </w:rPr>
        <w:br w:type="page"/>
      </w:r>
    </w:p>
    <w:p w:rsidR="0006297C" w:rsidRPr="008F1DC0" w:rsidRDefault="0006297C" w:rsidP="00A5614C">
      <w:pPr>
        <w:pStyle w:val="Heading3"/>
        <w:numPr>
          <w:ilvl w:val="0"/>
          <w:numId w:val="0"/>
        </w:numPr>
        <w:rPr>
          <w:rFonts w:ascii="Times New Roman" w:hAnsi="Times New Roman"/>
        </w:rPr>
      </w:pPr>
      <w:bookmarkStart w:id="2054" w:name="_Toc424685149"/>
      <w:bookmarkStart w:id="2055" w:name="_Toc428358817"/>
      <w:r w:rsidRPr="008F1DC0">
        <w:rPr>
          <w:rFonts w:ascii="Times New Roman" w:hAnsi="Times New Roman"/>
        </w:rPr>
        <w:lastRenderedPageBreak/>
        <w:t>3.</w:t>
      </w:r>
      <w:r w:rsidR="007C3C9C" w:rsidRPr="008F1DC0">
        <w:rPr>
          <w:rFonts w:ascii="Times New Roman" w:hAnsi="Times New Roman"/>
        </w:rPr>
        <w:t>3</w:t>
      </w:r>
      <w:r w:rsidRPr="008F1DC0">
        <w:rPr>
          <w:rFonts w:ascii="Times New Roman" w:hAnsi="Times New Roman"/>
        </w:rPr>
        <w:t>.3 Non-functional Requirements</w:t>
      </w:r>
      <w:bookmarkEnd w:id="2054"/>
      <w:bookmarkEnd w:id="2055"/>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3.2.3.1 Security</w:t>
      </w:r>
    </w:p>
    <w:p w:rsidR="0006297C" w:rsidRPr="008F1DC0" w:rsidRDefault="0098018E" w:rsidP="0006297C">
      <w:pPr>
        <w:pStyle w:val="ListParagraph"/>
        <w:numPr>
          <w:ilvl w:val="0"/>
          <w:numId w:val="46"/>
        </w:numPr>
        <w:rPr>
          <w:rFonts w:ascii="Times New Roman" w:hAnsi="Times New Roman"/>
        </w:rPr>
      </w:pPr>
      <w:ins w:id="2056" w:author="Khánh Cao Duy" w:date="2015-08-26T11:17:00Z">
        <w:r w:rsidRPr="008F1DC0">
          <w:rPr>
            <w:rFonts w:ascii="Times New Roman" w:hAnsi="Times New Roman"/>
          </w:rPr>
          <w:t>Password is encrypted by CRYPT- BLOWFISH algorithm of PHP before saving to database</w:t>
        </w:r>
      </w:ins>
      <w:del w:id="2057" w:author="Khánh Cao Duy" w:date="2015-08-26T11:17:00Z">
        <w:r w:rsidR="0006297C" w:rsidRPr="008F1DC0" w:rsidDel="0098018E">
          <w:rPr>
            <w:rFonts w:ascii="Times New Roman" w:hAnsi="Times New Roman"/>
          </w:rPr>
          <w:delText>System must be protected from common security attacks</w:delText>
        </w:r>
      </w:del>
      <w:r w:rsidR="0006297C" w:rsidRPr="008F1DC0">
        <w:rPr>
          <w:rFonts w:ascii="Times New Roman" w:hAnsi="Times New Roman"/>
        </w:rPr>
        <w:t>.</w:t>
      </w:r>
    </w:p>
    <w:p w:rsidR="0006297C" w:rsidRPr="008F1DC0" w:rsidRDefault="0006297C" w:rsidP="0006297C">
      <w:pPr>
        <w:pStyle w:val="ListParagraph"/>
        <w:numPr>
          <w:ilvl w:val="0"/>
          <w:numId w:val="46"/>
        </w:numPr>
        <w:rPr>
          <w:rFonts w:ascii="Times New Roman" w:hAnsi="Times New Roman"/>
        </w:rPr>
      </w:pPr>
      <w:bookmarkStart w:id="2058" w:name="OLE_LINK219"/>
      <w:del w:id="2059" w:author="Khánh Cao Duy" w:date="2015-08-26T11:17:00Z">
        <w:r w:rsidRPr="008F1DC0" w:rsidDel="0098018E">
          <w:rPr>
            <w:rFonts w:ascii="Times New Roman" w:hAnsi="Times New Roman"/>
          </w:rPr>
          <w:delText xml:space="preserve">Transformation </w:delText>
        </w:r>
      </w:del>
      <w:ins w:id="2060" w:author="Khánh Cao Duy" w:date="2015-08-26T11:17:00Z">
        <w:r w:rsidR="0098018E" w:rsidRPr="008F1DC0">
          <w:rPr>
            <w:rFonts w:ascii="Times New Roman" w:hAnsi="Times New Roman"/>
          </w:rPr>
          <w:t xml:space="preserve">Communication </w:t>
        </w:r>
      </w:ins>
      <w:r w:rsidRPr="008F1DC0">
        <w:rPr>
          <w:rFonts w:ascii="Times New Roman" w:hAnsi="Times New Roman"/>
        </w:rPr>
        <w:t>of information must be encrypted example username, password, data…</w:t>
      </w:r>
      <w:bookmarkEnd w:id="2058"/>
    </w:p>
    <w:p w:rsidR="0006297C" w:rsidRPr="008F1DC0" w:rsidRDefault="0006297C" w:rsidP="0006297C">
      <w:pPr>
        <w:pStyle w:val="ListParagraph"/>
        <w:numPr>
          <w:ilvl w:val="0"/>
          <w:numId w:val="46"/>
        </w:numPr>
        <w:rPr>
          <w:rFonts w:ascii="Times New Roman" w:hAnsi="Times New Roman"/>
        </w:rPr>
      </w:pPr>
      <w:r w:rsidRPr="008F1DC0">
        <w:rPr>
          <w:rFonts w:ascii="Times New Roman" w:hAnsi="Times New Roman"/>
        </w:rPr>
        <w:t>User</w:t>
      </w:r>
      <w:r w:rsidR="00BF191F" w:rsidRPr="008F1DC0">
        <w:rPr>
          <w:rFonts w:ascii="Times New Roman" w:hAnsi="Times New Roman"/>
        </w:rPr>
        <w:t xml:space="preserve">name, </w:t>
      </w:r>
      <w:r w:rsidRPr="008F1DC0">
        <w:rPr>
          <w:rFonts w:ascii="Times New Roman" w:hAnsi="Times New Roman"/>
        </w:rPr>
        <w:t>password is encryption in database</w:t>
      </w:r>
    </w:p>
    <w:p w:rsidR="0006297C" w:rsidRPr="008F1DC0" w:rsidRDefault="0006297C" w:rsidP="0006297C">
      <w:pPr>
        <w:pStyle w:val="ListParagraph"/>
        <w:numPr>
          <w:ilvl w:val="0"/>
          <w:numId w:val="46"/>
        </w:numPr>
        <w:rPr>
          <w:rFonts w:ascii="Times New Roman" w:hAnsi="Times New Roman"/>
        </w:rPr>
      </w:pPr>
      <w:r w:rsidRPr="008F1DC0">
        <w:rPr>
          <w:rFonts w:ascii="Times New Roman" w:hAnsi="Times New Roman"/>
        </w:rPr>
        <w:t xml:space="preserve">Authentication: </w:t>
      </w:r>
      <w:bookmarkStart w:id="2061" w:name="OLE_LINK220"/>
      <w:bookmarkStart w:id="2062" w:name="OLE_LINK221"/>
      <w:r w:rsidRPr="008F1DC0">
        <w:rPr>
          <w:rFonts w:ascii="Times New Roman" w:hAnsi="Times New Roman"/>
        </w:rPr>
        <w:t>All personnel involve in the system operation have to depend on user’s role, user can access to different functions</w:t>
      </w:r>
      <w:bookmarkEnd w:id="2061"/>
      <w:bookmarkEnd w:id="2062"/>
      <w:r w:rsidRPr="008F1DC0">
        <w:rPr>
          <w:rFonts w:ascii="Times New Roman" w:hAnsi="Times New Roman"/>
        </w:rPr>
        <w:t>.</w:t>
      </w:r>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 xml:space="preserve">3.2.3.2 </w:t>
      </w:r>
      <w:bookmarkStart w:id="2063" w:name="OLE_LINK213"/>
      <w:bookmarkStart w:id="2064" w:name="OLE_LINK214"/>
      <w:r w:rsidRPr="008F1DC0">
        <w:rPr>
          <w:rFonts w:ascii="Times New Roman" w:hAnsi="Times New Roman" w:cs="Times New Roman"/>
          <w:i w:val="0"/>
        </w:rPr>
        <w:t>Availability</w:t>
      </w:r>
      <w:bookmarkEnd w:id="2063"/>
      <w:bookmarkEnd w:id="2064"/>
    </w:p>
    <w:p w:rsidR="0006297C" w:rsidRPr="008F1DC0" w:rsidRDefault="0006297C" w:rsidP="0006297C">
      <w:pPr>
        <w:pStyle w:val="ListParagraph"/>
        <w:numPr>
          <w:ilvl w:val="0"/>
          <w:numId w:val="47"/>
        </w:numPr>
        <w:rPr>
          <w:rFonts w:ascii="Times New Roman" w:hAnsi="Times New Roman"/>
        </w:rPr>
      </w:pPr>
      <w:bookmarkStart w:id="2065" w:name="OLE_LINK215"/>
      <w:bookmarkStart w:id="2066" w:name="OLE_LINK216"/>
      <w:r w:rsidRPr="008F1DC0">
        <w:rPr>
          <w:rFonts w:ascii="Times New Roman" w:hAnsi="Times New Roman"/>
        </w:rPr>
        <w:t>Systems have to run 24 hours 7 days</w:t>
      </w:r>
    </w:p>
    <w:p w:rsidR="006E4E71" w:rsidRPr="008F1DC0" w:rsidRDefault="0006297C" w:rsidP="00A5614C">
      <w:pPr>
        <w:pStyle w:val="ListParagraph"/>
        <w:rPr>
          <w:rFonts w:ascii="Times New Roman" w:hAnsi="Times New Roman"/>
        </w:rPr>
      </w:pPr>
      <w:bookmarkStart w:id="2067" w:name="OLE_LINK217"/>
      <w:bookmarkStart w:id="2068" w:name="OLE_LINK218"/>
      <w:bookmarkEnd w:id="2065"/>
      <w:bookmarkEnd w:id="2066"/>
      <w:r w:rsidRPr="008F1DC0">
        <w:rPr>
          <w:rFonts w:ascii="Times New Roman" w:hAnsi="Times New Roman"/>
        </w:rPr>
        <w:t>Can be turned off when upgrading and must display an alternative maintenance page in such occasions</w:t>
      </w:r>
      <w:bookmarkEnd w:id="2067"/>
      <w:bookmarkEnd w:id="2068"/>
    </w:p>
    <w:p w:rsidR="0006297C" w:rsidRPr="008F1DC0" w:rsidRDefault="0006297C">
      <w:pPr>
        <w:pStyle w:val="Heading4"/>
        <w:rPr>
          <w:rFonts w:ascii="Times New Roman" w:hAnsi="Times New Roman" w:cs="Times New Roman"/>
          <w:rPrChange w:id="2069" w:author="Link Pieces" w:date="2015-08-26T13:21:00Z">
            <w:rPr/>
          </w:rPrChange>
        </w:rPr>
      </w:pPr>
      <w:r w:rsidRPr="008F1DC0">
        <w:rPr>
          <w:rFonts w:ascii="Times New Roman" w:hAnsi="Times New Roman" w:cs="Times New Roman"/>
          <w:rPrChange w:id="2070" w:author="Link Pieces" w:date="2015-08-26T13:21:00Z">
            <w:rPr/>
          </w:rPrChange>
        </w:rPr>
        <w:t>3.2.3.</w:t>
      </w:r>
      <w:r w:rsidR="00FE2CAE" w:rsidRPr="008F1DC0">
        <w:rPr>
          <w:rFonts w:ascii="Times New Roman" w:hAnsi="Times New Roman" w:cs="Times New Roman"/>
          <w:rPrChange w:id="2071" w:author="Link Pieces" w:date="2015-08-26T13:21:00Z">
            <w:rPr/>
          </w:rPrChange>
        </w:rPr>
        <w:t>3</w:t>
      </w:r>
      <w:r w:rsidRPr="008F1DC0">
        <w:rPr>
          <w:rFonts w:ascii="Times New Roman" w:hAnsi="Times New Roman" w:cs="Times New Roman"/>
          <w:rPrChange w:id="2072" w:author="Link Pieces" w:date="2015-08-26T13:21:00Z">
            <w:rPr/>
          </w:rPrChange>
        </w:rPr>
        <w:t xml:space="preserve"> Usability</w:t>
      </w:r>
    </w:p>
    <w:p w:rsidR="0006297C" w:rsidRPr="008F1DC0" w:rsidRDefault="0006297C" w:rsidP="0006297C">
      <w:pPr>
        <w:pStyle w:val="ListParagraph"/>
        <w:numPr>
          <w:ilvl w:val="0"/>
          <w:numId w:val="49"/>
        </w:numPr>
        <w:rPr>
          <w:rFonts w:ascii="Times New Roman" w:hAnsi="Times New Roman"/>
        </w:rPr>
      </w:pPr>
      <w:r w:rsidRPr="008F1DC0">
        <w:rPr>
          <w:rFonts w:ascii="Times New Roman" w:hAnsi="Times New Roman"/>
          <w:b/>
        </w:rPr>
        <w:t>Web application</w:t>
      </w:r>
    </w:p>
    <w:p w:rsidR="0006297C" w:rsidRPr="008F1DC0" w:rsidRDefault="00D4066F" w:rsidP="0006297C">
      <w:pPr>
        <w:pStyle w:val="ListParagraph"/>
        <w:numPr>
          <w:ilvl w:val="0"/>
          <w:numId w:val="50"/>
        </w:numPr>
        <w:rPr>
          <w:rFonts w:ascii="Times New Roman" w:hAnsi="Times New Roman"/>
        </w:rPr>
      </w:pPr>
      <w:r w:rsidRPr="008F1DC0">
        <w:rPr>
          <w:rFonts w:ascii="Times New Roman" w:hAnsi="Times New Roman"/>
        </w:rPr>
        <w:t>Support Vietnamese</w:t>
      </w:r>
      <w:r w:rsidR="0006297C" w:rsidRPr="008F1DC0">
        <w:rPr>
          <w:rFonts w:ascii="Times New Roman" w:hAnsi="Times New Roman"/>
        </w:rPr>
        <w:t>.</w:t>
      </w:r>
    </w:p>
    <w:p w:rsidR="0006297C" w:rsidRPr="008F1DC0" w:rsidRDefault="0006297C" w:rsidP="00A5614C">
      <w:pPr>
        <w:pStyle w:val="ListParagraph"/>
        <w:numPr>
          <w:ilvl w:val="0"/>
          <w:numId w:val="50"/>
        </w:numPr>
        <w:rPr>
          <w:rFonts w:ascii="Times New Roman" w:hAnsi="Times New Roman"/>
        </w:rPr>
      </w:pPr>
      <w:bookmarkStart w:id="2073" w:name="OLE_LINK207"/>
      <w:r w:rsidRPr="008F1DC0">
        <w:rPr>
          <w:rFonts w:ascii="Times New Roman" w:hAnsi="Times New Roman"/>
        </w:rPr>
        <w:t>System give</w:t>
      </w:r>
      <w:r w:rsidR="00D4066F" w:rsidRPr="008F1DC0">
        <w:rPr>
          <w:rFonts w:ascii="Times New Roman" w:hAnsi="Times New Roman"/>
        </w:rPr>
        <w:t>s</w:t>
      </w:r>
      <w:r w:rsidRPr="008F1DC0">
        <w:rPr>
          <w:rFonts w:ascii="Times New Roman" w:hAnsi="Times New Roman"/>
        </w:rPr>
        <w:t xml:space="preserve"> the end-user messages clearly and exactly</w:t>
      </w:r>
      <w:bookmarkEnd w:id="2073"/>
      <w:r w:rsidRPr="008F1DC0">
        <w:rPr>
          <w:rFonts w:ascii="Times New Roman" w:hAnsi="Times New Roman"/>
        </w:rPr>
        <w:t>.</w:t>
      </w:r>
    </w:p>
    <w:p w:rsidR="0006297C" w:rsidRPr="008F1DC0" w:rsidRDefault="0006297C" w:rsidP="0006297C">
      <w:pPr>
        <w:pStyle w:val="ListParagraph"/>
        <w:numPr>
          <w:ilvl w:val="0"/>
          <w:numId w:val="49"/>
        </w:numPr>
        <w:rPr>
          <w:rFonts w:ascii="Times New Roman" w:hAnsi="Times New Roman"/>
        </w:rPr>
      </w:pPr>
      <w:r w:rsidRPr="008F1DC0">
        <w:rPr>
          <w:rFonts w:ascii="Times New Roman" w:hAnsi="Times New Roman"/>
          <w:b/>
        </w:rPr>
        <w:t>Mobile application</w:t>
      </w:r>
    </w:p>
    <w:p w:rsidR="0006297C" w:rsidRPr="008F1DC0" w:rsidRDefault="0006297C" w:rsidP="0006297C">
      <w:pPr>
        <w:pStyle w:val="ListParagraph"/>
        <w:numPr>
          <w:ilvl w:val="0"/>
          <w:numId w:val="51"/>
        </w:numPr>
        <w:rPr>
          <w:rFonts w:ascii="Times New Roman" w:hAnsi="Times New Roman"/>
        </w:rPr>
      </w:pPr>
      <w:r w:rsidRPr="008F1DC0">
        <w:rPr>
          <w:rFonts w:ascii="Times New Roman" w:hAnsi="Times New Roman"/>
        </w:rPr>
        <w:t>The interface should be suitable for screen of smartphone as well as elegant, simple and out-standing.</w:t>
      </w:r>
    </w:p>
    <w:p w:rsidR="0006297C" w:rsidRPr="008F1DC0" w:rsidRDefault="0006297C" w:rsidP="0006297C">
      <w:pPr>
        <w:pStyle w:val="ListParagraph"/>
        <w:numPr>
          <w:ilvl w:val="0"/>
          <w:numId w:val="51"/>
        </w:numPr>
        <w:rPr>
          <w:rFonts w:ascii="Times New Roman" w:hAnsi="Times New Roman"/>
        </w:rPr>
      </w:pPr>
      <w:r w:rsidRPr="008F1DC0">
        <w:rPr>
          <w:rFonts w:ascii="Times New Roman" w:hAnsi="Times New Roman"/>
        </w:rPr>
        <w:t>The application must be easy to deploy. Customer can deploy successfully and configure easily.</w:t>
      </w:r>
    </w:p>
    <w:p w:rsidR="0006297C" w:rsidRPr="008F1DC0" w:rsidRDefault="0006297C" w:rsidP="0006297C">
      <w:pPr>
        <w:pStyle w:val="ListParagraph"/>
        <w:numPr>
          <w:ilvl w:val="0"/>
          <w:numId w:val="51"/>
        </w:numPr>
        <w:rPr>
          <w:rFonts w:ascii="Times New Roman" w:hAnsi="Times New Roman"/>
        </w:rPr>
      </w:pPr>
      <w:r w:rsidRPr="008F1DC0">
        <w:rPr>
          <w:rFonts w:ascii="Times New Roman" w:hAnsi="Times New Roman"/>
        </w:rPr>
        <w:t>The application must be free to download and install.</w:t>
      </w:r>
    </w:p>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3.2.3.</w:t>
      </w:r>
      <w:r w:rsidR="00FE2CAE" w:rsidRPr="008F1DC0">
        <w:rPr>
          <w:rFonts w:ascii="Times New Roman" w:hAnsi="Times New Roman" w:cs="Times New Roman"/>
          <w:i w:val="0"/>
        </w:rPr>
        <w:t>4</w:t>
      </w:r>
      <w:r w:rsidRPr="008F1DC0">
        <w:rPr>
          <w:rFonts w:ascii="Times New Roman" w:hAnsi="Times New Roman" w:cs="Times New Roman"/>
          <w:i w:val="0"/>
        </w:rPr>
        <w:t xml:space="preserve"> </w:t>
      </w:r>
      <w:bookmarkStart w:id="2074" w:name="OLE_LINK123"/>
      <w:bookmarkStart w:id="2075" w:name="OLE_LINK124"/>
      <w:r w:rsidRPr="008F1DC0">
        <w:rPr>
          <w:rFonts w:ascii="Times New Roman" w:hAnsi="Times New Roman" w:cs="Times New Roman"/>
          <w:i w:val="0"/>
        </w:rPr>
        <w:t>Maintainability</w:t>
      </w:r>
      <w:bookmarkEnd w:id="2074"/>
      <w:bookmarkEnd w:id="2075"/>
    </w:p>
    <w:p w:rsidR="0006297C" w:rsidRPr="008F1DC0" w:rsidRDefault="0006297C" w:rsidP="0006297C">
      <w:pPr>
        <w:pStyle w:val="ListParagraph"/>
        <w:numPr>
          <w:ilvl w:val="0"/>
          <w:numId w:val="53"/>
        </w:numPr>
        <w:rPr>
          <w:rFonts w:ascii="Times New Roman" w:hAnsi="Times New Roman"/>
        </w:rPr>
      </w:pPr>
      <w:bookmarkStart w:id="2076" w:name="OLE_LINK208"/>
      <w:bookmarkStart w:id="2077" w:name="OLE_LINK209"/>
      <w:r w:rsidRPr="008F1DC0">
        <w:rPr>
          <w:rFonts w:ascii="Times New Roman" w:hAnsi="Times New Roman"/>
        </w:rPr>
        <w:t>All code must be clearly commented, including class, method documentations</w:t>
      </w:r>
    </w:p>
    <w:p w:rsidR="0006297C" w:rsidRPr="008F1DC0" w:rsidRDefault="0006297C" w:rsidP="0006297C">
      <w:pPr>
        <w:pStyle w:val="ListParagraph"/>
        <w:numPr>
          <w:ilvl w:val="0"/>
          <w:numId w:val="53"/>
        </w:numPr>
        <w:jc w:val="both"/>
        <w:rPr>
          <w:rFonts w:ascii="Times New Roman" w:hAnsi="Times New Roman"/>
        </w:rPr>
      </w:pPr>
      <w:bookmarkStart w:id="2078" w:name="OLE_LINK210"/>
      <w:bookmarkEnd w:id="2076"/>
      <w:bookmarkEnd w:id="2077"/>
      <w:r w:rsidRPr="008F1DC0">
        <w:rPr>
          <w:rFonts w:ascii="Times New Roman" w:hAnsi="Times New Roman"/>
        </w:rPr>
        <w:t>The system is developed follow each of module, so it is easy to maintain each of module and not effect to other module</w:t>
      </w:r>
    </w:p>
    <w:p w:rsidR="0006297C" w:rsidRPr="008F1DC0" w:rsidRDefault="0006297C" w:rsidP="0006297C">
      <w:pPr>
        <w:pStyle w:val="ListParagraph"/>
        <w:numPr>
          <w:ilvl w:val="0"/>
          <w:numId w:val="53"/>
        </w:numPr>
        <w:jc w:val="both"/>
        <w:rPr>
          <w:rFonts w:ascii="Times New Roman" w:hAnsi="Times New Roman"/>
        </w:rPr>
      </w:pPr>
      <w:bookmarkStart w:id="2079" w:name="OLE_LINK211"/>
      <w:bookmarkStart w:id="2080" w:name="OLE_LINK212"/>
      <w:bookmarkEnd w:id="2078"/>
      <w:r w:rsidRPr="008F1DC0">
        <w:rPr>
          <w:rFonts w:ascii="Times New Roman" w:hAnsi="Times New Roman"/>
        </w:rPr>
        <w:t>The system is designer clearly, we can upgrade or add module without affecting other modules</w:t>
      </w:r>
    </w:p>
    <w:bookmarkEnd w:id="2079"/>
    <w:bookmarkEnd w:id="2080"/>
    <w:p w:rsidR="0006297C" w:rsidRPr="008F1DC0" w:rsidRDefault="0006297C" w:rsidP="0006297C">
      <w:pPr>
        <w:pStyle w:val="Heading4"/>
        <w:rPr>
          <w:rFonts w:ascii="Times New Roman" w:hAnsi="Times New Roman" w:cs="Times New Roman"/>
          <w:i w:val="0"/>
        </w:rPr>
      </w:pPr>
      <w:r w:rsidRPr="008F1DC0">
        <w:rPr>
          <w:rFonts w:ascii="Times New Roman" w:hAnsi="Times New Roman" w:cs="Times New Roman"/>
          <w:i w:val="0"/>
        </w:rPr>
        <w:t>3.2.3.</w:t>
      </w:r>
      <w:r w:rsidR="00FE2CAE" w:rsidRPr="008F1DC0">
        <w:rPr>
          <w:rFonts w:ascii="Times New Roman" w:hAnsi="Times New Roman" w:cs="Times New Roman"/>
          <w:i w:val="0"/>
        </w:rPr>
        <w:t>5</w:t>
      </w:r>
      <w:r w:rsidRPr="008F1DC0">
        <w:rPr>
          <w:rFonts w:ascii="Times New Roman" w:hAnsi="Times New Roman" w:cs="Times New Roman"/>
          <w:i w:val="0"/>
        </w:rPr>
        <w:t xml:space="preserve"> Performance</w:t>
      </w:r>
    </w:p>
    <w:p w:rsidR="0006297C" w:rsidRPr="008F1DC0" w:rsidRDefault="00661FC8">
      <w:pPr>
        <w:pStyle w:val="ListParagraph"/>
        <w:numPr>
          <w:ilvl w:val="0"/>
          <w:numId w:val="52"/>
        </w:numPr>
        <w:rPr>
          <w:rFonts w:ascii="Times New Roman" w:hAnsi="Times New Roman"/>
        </w:rPr>
      </w:pPr>
      <w:r w:rsidRPr="008F1DC0">
        <w:rPr>
          <w:rFonts w:ascii="Times New Roman" w:hAnsi="Times New Roman"/>
        </w:rPr>
        <w:t>MongoDB indexes</w:t>
      </w:r>
    </w:p>
    <w:p w:rsidR="00E76722" w:rsidRPr="008F1DC0" w:rsidRDefault="00661FC8">
      <w:pPr>
        <w:pStyle w:val="ListParagraph"/>
        <w:numPr>
          <w:ilvl w:val="0"/>
          <w:numId w:val="52"/>
        </w:numPr>
        <w:rPr>
          <w:rFonts w:ascii="Times New Roman" w:hAnsi="Times New Roman"/>
          <w:lang w:val="en-US"/>
        </w:rPr>
      </w:pPr>
      <w:r w:rsidRPr="008F1DC0">
        <w:rPr>
          <w:rFonts w:ascii="Times New Roman" w:hAnsi="Times New Roman"/>
        </w:rPr>
        <w:t>Review code to reduce unnecessary code.</w:t>
      </w:r>
      <w:r w:rsidRPr="008F1DC0" w:rsidDel="00661FC8">
        <w:rPr>
          <w:rFonts w:ascii="Times New Roman" w:hAnsi="Times New Roman"/>
        </w:rPr>
        <w:t xml:space="preserve"> </w:t>
      </w:r>
    </w:p>
    <w:p w:rsidR="0098018E" w:rsidRPr="008F1DC0" w:rsidRDefault="00E76722">
      <w:pPr>
        <w:pStyle w:val="ListParagraph"/>
        <w:numPr>
          <w:ilvl w:val="0"/>
          <w:numId w:val="52"/>
        </w:numPr>
        <w:rPr>
          <w:ins w:id="2081" w:author="Khánh Cao Duy" w:date="2015-08-26T11:23:00Z"/>
          <w:rFonts w:ascii="Times New Roman" w:hAnsi="Times New Roman"/>
        </w:rPr>
      </w:pPr>
      <w:r w:rsidRPr="008F1DC0">
        <w:rPr>
          <w:rFonts w:ascii="Times New Roman" w:hAnsi="Times New Roman"/>
        </w:rPr>
        <w:t>Coding convention</w:t>
      </w:r>
    </w:p>
    <w:p w:rsidR="0006297C" w:rsidRPr="008F1DC0" w:rsidRDefault="0098018E">
      <w:pPr>
        <w:spacing w:after="160" w:line="259" w:lineRule="auto"/>
        <w:rPr>
          <w:rFonts w:ascii="Times New Roman" w:hAnsi="Times New Roman"/>
          <w:rPrChange w:id="2082" w:author="Link Pieces" w:date="2015-08-26T13:21:00Z">
            <w:rPr>
              <w:lang w:val="en-US"/>
            </w:rPr>
          </w:rPrChange>
        </w:rPr>
        <w:pPrChange w:id="2083" w:author="Khánh Cao Duy" w:date="2015-08-26T11:23:00Z">
          <w:pPr>
            <w:pStyle w:val="ListParagraph"/>
            <w:numPr>
              <w:numId w:val="52"/>
            </w:numPr>
            <w:ind w:hanging="360"/>
          </w:pPr>
        </w:pPrChange>
      </w:pPr>
      <w:ins w:id="2084" w:author="Khánh Cao Duy" w:date="2015-08-26T11:23:00Z">
        <w:r w:rsidRPr="008F1DC0">
          <w:rPr>
            <w:rFonts w:ascii="Times New Roman" w:hAnsi="Times New Roman"/>
          </w:rPr>
          <w:br w:type="page"/>
        </w:r>
      </w:ins>
    </w:p>
    <w:p w:rsidR="0098018E" w:rsidRPr="008F1DC0" w:rsidRDefault="0098018E">
      <w:pPr>
        <w:pStyle w:val="Heading2"/>
        <w:numPr>
          <w:ilvl w:val="0"/>
          <w:numId w:val="0"/>
        </w:numPr>
        <w:rPr>
          <w:ins w:id="2085" w:author="Khánh Cao Duy" w:date="2015-08-26T11:22:00Z"/>
          <w:rFonts w:ascii="Times New Roman" w:hAnsi="Times New Roman"/>
          <w:rPrChange w:id="2086" w:author="Link Pieces" w:date="2015-08-26T13:21:00Z">
            <w:rPr>
              <w:ins w:id="2087" w:author="Khánh Cao Duy" w:date="2015-08-26T11:22:00Z"/>
              <w:rFonts w:asciiTheme="minorHAnsi" w:hAnsiTheme="minorHAnsi" w:cstheme="minorHAnsi"/>
            </w:rPr>
          </w:rPrChange>
        </w:rPr>
        <w:pPrChange w:id="2088" w:author="Khánh Cao Duy" w:date="2015-08-26T11:22:00Z">
          <w:pPr>
            <w:pStyle w:val="Heading2"/>
          </w:pPr>
        </w:pPrChange>
      </w:pPr>
      <w:bookmarkStart w:id="2089" w:name="_Toc424685150"/>
      <w:bookmarkStart w:id="2090" w:name="_Toc428358818"/>
      <w:ins w:id="2091" w:author="Khánh Cao Duy" w:date="2015-08-26T11:22:00Z">
        <w:r w:rsidRPr="008F1DC0">
          <w:rPr>
            <w:rFonts w:ascii="Times New Roman" w:hAnsi="Times New Roman"/>
            <w:rPrChange w:id="2092" w:author="Link Pieces" w:date="2015-08-26T13:21:00Z">
              <w:rPr>
                <w:rFonts w:asciiTheme="minorHAnsi" w:hAnsiTheme="minorHAnsi" w:cstheme="minorHAnsi"/>
              </w:rPr>
            </w:rPrChange>
          </w:rPr>
          <w:lastRenderedPageBreak/>
          <w:t>3.4 Entity Relationship Diagram</w:t>
        </w:r>
        <w:bookmarkEnd w:id="2089"/>
        <w:bookmarkEnd w:id="2090"/>
      </w:ins>
    </w:p>
    <w:p w:rsidR="0098018E" w:rsidRPr="008F1DC0" w:rsidRDefault="0098018E">
      <w:pPr>
        <w:pStyle w:val="Heading3"/>
        <w:numPr>
          <w:ilvl w:val="0"/>
          <w:numId w:val="0"/>
        </w:numPr>
        <w:rPr>
          <w:ins w:id="2093" w:author="Khánh Cao Duy" w:date="2015-08-26T11:22:00Z"/>
          <w:rFonts w:ascii="Times New Roman" w:hAnsi="Times New Roman"/>
          <w:rPrChange w:id="2094" w:author="Link Pieces" w:date="2015-08-26T13:21:00Z">
            <w:rPr>
              <w:ins w:id="2095" w:author="Khánh Cao Duy" w:date="2015-08-26T11:22:00Z"/>
            </w:rPr>
          </w:rPrChange>
        </w:rPr>
        <w:pPrChange w:id="2096" w:author="Khánh Cao Duy" w:date="2015-08-26T11:22:00Z">
          <w:pPr>
            <w:pStyle w:val="Heading3"/>
          </w:pPr>
        </w:pPrChange>
      </w:pPr>
      <w:bookmarkStart w:id="2097" w:name="_Toc424685151"/>
      <w:bookmarkStart w:id="2098" w:name="_Toc428358819"/>
      <w:ins w:id="2099" w:author="Khánh Cao Duy" w:date="2015-08-26T11:22:00Z">
        <w:r w:rsidRPr="008F1DC0">
          <w:rPr>
            <w:rFonts w:ascii="Times New Roman" w:hAnsi="Times New Roman"/>
            <w:rPrChange w:id="2100" w:author="Link Pieces" w:date="2015-08-26T13:21:00Z">
              <w:rPr/>
            </w:rPrChange>
          </w:rPr>
          <w:t xml:space="preserve">3.4.1 </w:t>
        </w:r>
        <w:bookmarkEnd w:id="2097"/>
        <w:r w:rsidRPr="008F1DC0">
          <w:rPr>
            <w:rFonts w:ascii="Times New Roman" w:hAnsi="Times New Roman"/>
            <w:rPrChange w:id="2101" w:author="Link Pieces" w:date="2015-08-26T13:21:00Z">
              <w:rPr/>
            </w:rPrChange>
          </w:rPr>
          <w:t>Bespoke</w:t>
        </w:r>
        <w:bookmarkEnd w:id="2098"/>
      </w:ins>
    </w:p>
    <w:p w:rsidR="0098018E" w:rsidRPr="008F1DC0" w:rsidRDefault="007C4C8E">
      <w:pPr>
        <w:ind w:firstLine="720"/>
        <w:rPr>
          <w:ins w:id="2102" w:author="Khánh Cao Duy" w:date="2015-08-26T11:49:00Z"/>
          <w:rFonts w:ascii="Times New Roman" w:hAnsi="Times New Roman"/>
          <w:rPrChange w:id="2103" w:author="Link Pieces" w:date="2015-08-26T13:21:00Z">
            <w:rPr>
              <w:ins w:id="2104" w:author="Khánh Cao Duy" w:date="2015-08-26T11:49:00Z"/>
            </w:rPr>
          </w:rPrChange>
        </w:rPr>
        <w:pPrChange w:id="2105" w:author="Khánh Cao Duy" w:date="2015-08-26T12:19:00Z">
          <w:pPr/>
        </w:pPrChange>
      </w:pPr>
      <w:ins w:id="2106" w:author="Khánh Cao Duy" w:date="2015-08-26T12:19:00Z">
        <w:r w:rsidRPr="008F1DC0">
          <w:rPr>
            <w:rFonts w:ascii="Times New Roman" w:hAnsi="Times New Roman"/>
            <w:noProof/>
            <w:lang w:val="en-US" w:eastAsia="ja-JP"/>
            <w:rPrChange w:id="2107" w:author="Link Pieces" w:date="2015-08-26T13:21:00Z">
              <w:rPr>
                <w:noProof/>
                <w:lang w:val="en-US" w:eastAsia="ja-JP"/>
              </w:rPr>
            </w:rPrChange>
          </w:rPr>
          <w:drawing>
            <wp:inline distT="0" distB="0" distL="0" distR="0">
              <wp:extent cx="5943600" cy="2218055"/>
              <wp:effectExtent l="0" t="0" r="0" b="0"/>
              <wp:docPr id="36" name="Picture 36" descr="C:\Users\Khanh\Desktop\BeSpokeBMS\Diagrams\ERD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BeSpokeBMS\Diagrams\ERD Mast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18055"/>
                      </a:xfrm>
                      <a:prstGeom prst="rect">
                        <a:avLst/>
                      </a:prstGeom>
                      <a:noFill/>
                      <a:ln>
                        <a:noFill/>
                      </a:ln>
                    </pic:spPr>
                  </pic:pic>
                </a:graphicData>
              </a:graphic>
            </wp:inline>
          </w:drawing>
        </w:r>
      </w:ins>
    </w:p>
    <w:p w:rsidR="00C31D3C" w:rsidRPr="008F1DC0" w:rsidRDefault="00C31D3C" w:rsidP="0098018E">
      <w:pPr>
        <w:rPr>
          <w:ins w:id="2108" w:author="Khánh Cao Duy" w:date="2015-08-26T11:23:00Z"/>
          <w:rFonts w:ascii="Times New Roman" w:hAnsi="Times New Roman"/>
          <w:rPrChange w:id="2109" w:author="Link Pieces" w:date="2015-08-26T13:21:00Z">
            <w:rPr>
              <w:ins w:id="2110" w:author="Khánh Cao Duy" w:date="2015-08-26T11:23:00Z"/>
            </w:rPr>
          </w:rPrChange>
        </w:rPr>
      </w:pPr>
      <w:ins w:id="2111" w:author="Khánh Cao Duy" w:date="2015-08-26T11:49:00Z">
        <w:r w:rsidRPr="008F1DC0">
          <w:rPr>
            <w:rFonts w:ascii="Times New Roman" w:hAnsi="Times New Roman"/>
            <w:rPrChange w:id="2112" w:author="Link Pieces" w:date="2015-08-26T13:21:00Z">
              <w:rPr/>
            </w:rPrChange>
          </w:rPr>
          <w:tab/>
        </w:r>
        <w:r w:rsidRPr="008F1DC0">
          <w:rPr>
            <w:rFonts w:ascii="Times New Roman" w:hAnsi="Times New Roman"/>
            <w:rPrChange w:id="2113" w:author="Link Pieces" w:date="2015-08-26T13:21:00Z">
              <w:rPr/>
            </w:rPrChange>
          </w:rPr>
          <w:tab/>
        </w:r>
        <w:r w:rsidRPr="008F1DC0">
          <w:rPr>
            <w:rFonts w:ascii="Times New Roman" w:hAnsi="Times New Roman"/>
            <w:rPrChange w:id="2114" w:author="Link Pieces" w:date="2015-08-26T13:21:00Z">
              <w:rPr/>
            </w:rPrChange>
          </w:rPr>
          <w:tab/>
          <w:t xml:space="preserve">Figure 3.4.1: Entity Relationship Diagram </w:t>
        </w:r>
      </w:ins>
      <w:ins w:id="2115" w:author="Khánh Cao Duy" w:date="2015-08-26T11:50:00Z">
        <w:r w:rsidRPr="008F1DC0">
          <w:rPr>
            <w:rFonts w:ascii="Times New Roman" w:hAnsi="Times New Roman"/>
            <w:rPrChange w:id="2116" w:author="Link Pieces" w:date="2015-08-26T13:21:00Z">
              <w:rPr/>
            </w:rPrChange>
          </w:rPr>
          <w:t>–</w:t>
        </w:r>
      </w:ins>
      <w:ins w:id="2117" w:author="Khánh Cao Duy" w:date="2015-08-26T11:49:00Z">
        <w:r w:rsidRPr="008F1DC0">
          <w:rPr>
            <w:rFonts w:ascii="Times New Roman" w:hAnsi="Times New Roman"/>
            <w:rPrChange w:id="2118" w:author="Link Pieces" w:date="2015-08-26T13:21:00Z">
              <w:rPr/>
            </w:rPrChange>
          </w:rPr>
          <w:t xml:space="preserve"> Bespoke</w:t>
        </w:r>
      </w:ins>
    </w:p>
    <w:p w:rsidR="0098018E" w:rsidRPr="008F1DC0" w:rsidRDefault="0098018E">
      <w:pPr>
        <w:spacing w:after="160" w:line="259" w:lineRule="auto"/>
        <w:rPr>
          <w:ins w:id="2119" w:author="Khánh Cao Duy" w:date="2015-08-26T11:22:00Z"/>
          <w:rFonts w:ascii="Times New Roman" w:hAnsi="Times New Roman"/>
          <w:rPrChange w:id="2120" w:author="Link Pieces" w:date="2015-08-26T13:21:00Z">
            <w:rPr>
              <w:ins w:id="2121" w:author="Khánh Cao Duy" w:date="2015-08-26T11:22:00Z"/>
            </w:rPr>
          </w:rPrChange>
        </w:rPr>
        <w:pPrChange w:id="2122" w:author="Khánh Cao Duy" w:date="2015-08-26T11:23:00Z">
          <w:pPr/>
        </w:pPrChange>
      </w:pPr>
      <w:ins w:id="2123" w:author="Khánh Cao Duy" w:date="2015-08-26T11:23:00Z">
        <w:r w:rsidRPr="008F1DC0">
          <w:rPr>
            <w:rFonts w:ascii="Times New Roman" w:hAnsi="Times New Roman"/>
            <w:rPrChange w:id="2124" w:author="Link Pieces" w:date="2015-08-26T13:21:00Z">
              <w:rPr/>
            </w:rPrChange>
          </w:rPr>
          <w:br w:type="page"/>
        </w:r>
      </w:ins>
    </w:p>
    <w:p w:rsidR="0098018E" w:rsidRPr="008F1DC0" w:rsidRDefault="0098018E">
      <w:pPr>
        <w:pStyle w:val="Heading3"/>
        <w:numPr>
          <w:ilvl w:val="0"/>
          <w:numId w:val="0"/>
        </w:numPr>
        <w:rPr>
          <w:ins w:id="2125" w:author="Khánh Cao Duy" w:date="2015-08-26T11:22:00Z"/>
          <w:rFonts w:ascii="Times New Roman" w:hAnsi="Times New Roman"/>
          <w:rPrChange w:id="2126" w:author="Link Pieces" w:date="2015-08-26T13:21:00Z">
            <w:rPr>
              <w:ins w:id="2127" w:author="Khánh Cao Duy" w:date="2015-08-26T11:22:00Z"/>
            </w:rPr>
          </w:rPrChange>
        </w:rPr>
        <w:pPrChange w:id="2128" w:author="Khánh Cao Duy" w:date="2015-08-26T11:22:00Z">
          <w:pPr>
            <w:pStyle w:val="Heading3"/>
          </w:pPr>
        </w:pPrChange>
      </w:pPr>
      <w:bookmarkStart w:id="2129" w:name="_Toc424685152"/>
      <w:bookmarkStart w:id="2130" w:name="_Toc428358820"/>
      <w:ins w:id="2131" w:author="Khánh Cao Duy" w:date="2015-08-26T11:22:00Z">
        <w:r w:rsidRPr="008F1DC0">
          <w:rPr>
            <w:rFonts w:ascii="Times New Roman" w:hAnsi="Times New Roman"/>
            <w:rPrChange w:id="2132" w:author="Link Pieces" w:date="2015-08-26T13:21:00Z">
              <w:rPr/>
            </w:rPrChange>
          </w:rPr>
          <w:lastRenderedPageBreak/>
          <w:t>3.4.2 Store</w:t>
        </w:r>
        <w:bookmarkEnd w:id="2129"/>
        <w:bookmarkEnd w:id="2130"/>
      </w:ins>
    </w:p>
    <w:p w:rsidR="0098018E" w:rsidRPr="008F1DC0" w:rsidRDefault="007C4C8E" w:rsidP="0098018E">
      <w:pPr>
        <w:rPr>
          <w:ins w:id="2133" w:author="Khánh Cao Duy" w:date="2015-08-26T11:22:00Z"/>
          <w:rFonts w:ascii="Times New Roman" w:hAnsi="Times New Roman"/>
          <w:rPrChange w:id="2134" w:author="Link Pieces" w:date="2015-08-26T13:21:00Z">
            <w:rPr>
              <w:ins w:id="2135" w:author="Khánh Cao Duy" w:date="2015-08-26T11:22:00Z"/>
            </w:rPr>
          </w:rPrChange>
        </w:rPr>
      </w:pPr>
      <w:ins w:id="2136" w:author="Khánh Cao Duy" w:date="2015-08-26T12:23:00Z">
        <w:r w:rsidRPr="008F1DC0">
          <w:rPr>
            <w:rFonts w:ascii="Times New Roman" w:hAnsi="Times New Roman"/>
            <w:noProof/>
            <w:lang w:val="en-US" w:eastAsia="ja-JP"/>
            <w:rPrChange w:id="2137" w:author="Link Pieces" w:date="2015-08-26T13:21:00Z">
              <w:rPr>
                <w:noProof/>
                <w:lang w:val="en-US" w:eastAsia="ja-JP"/>
              </w:rPr>
            </w:rPrChange>
          </w:rPr>
          <w:drawing>
            <wp:inline distT="0" distB="0" distL="0" distR="0">
              <wp:extent cx="6364224" cy="3867912"/>
              <wp:effectExtent l="0" t="0" r="0" b="0"/>
              <wp:docPr id="40" name="Picture 40" descr="C:\Users\Khanh\Desktop\ERD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ERD Sto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4224" cy="3867912"/>
                      </a:xfrm>
                      <a:prstGeom prst="rect">
                        <a:avLst/>
                      </a:prstGeom>
                      <a:noFill/>
                      <a:ln>
                        <a:noFill/>
                      </a:ln>
                    </pic:spPr>
                  </pic:pic>
                </a:graphicData>
              </a:graphic>
            </wp:inline>
          </w:drawing>
        </w:r>
      </w:ins>
    </w:p>
    <w:p w:rsidR="00C31D3C" w:rsidRPr="008F1DC0" w:rsidRDefault="0014095A">
      <w:pPr>
        <w:ind w:left="2160" w:firstLine="720"/>
        <w:rPr>
          <w:ins w:id="2138" w:author="Khánh Cao Duy" w:date="2015-08-26T11:50:00Z"/>
          <w:rFonts w:ascii="Times New Roman" w:hAnsi="Times New Roman"/>
          <w:rPrChange w:id="2139" w:author="Link Pieces" w:date="2015-08-26T13:21:00Z">
            <w:rPr>
              <w:ins w:id="2140" w:author="Khánh Cao Duy" w:date="2015-08-26T11:50:00Z"/>
            </w:rPr>
          </w:rPrChange>
        </w:rPr>
        <w:pPrChange w:id="2141" w:author="Khánh Cao Duy" w:date="2015-08-26T11:51:00Z">
          <w:pPr/>
        </w:pPrChange>
      </w:pPr>
      <w:del w:id="2142" w:author="Khánh Cao Duy" w:date="2015-08-26T11:50:00Z">
        <w:r w:rsidRPr="008F1DC0" w:rsidDel="00C31D3C">
          <w:rPr>
            <w:rFonts w:ascii="Times New Roman" w:hAnsi="Times New Roman"/>
          </w:rPr>
          <w:br w:type="page"/>
        </w:r>
      </w:del>
      <w:ins w:id="2143" w:author="Khánh Cao Duy" w:date="2015-08-26T11:50:00Z">
        <w:r w:rsidR="00C31D3C" w:rsidRPr="008F1DC0">
          <w:rPr>
            <w:rFonts w:ascii="Times New Roman" w:hAnsi="Times New Roman"/>
            <w:rPrChange w:id="2144" w:author="Link Pieces" w:date="2015-08-26T13:21:00Z">
              <w:rPr/>
            </w:rPrChange>
          </w:rPr>
          <w:t xml:space="preserve">Figure 3.4.2: Entity Relationship Diagram – </w:t>
        </w:r>
      </w:ins>
      <w:ins w:id="2145" w:author="Khánh Cao Duy" w:date="2015-08-26T11:51:00Z">
        <w:r w:rsidR="00C31D3C" w:rsidRPr="008F1DC0">
          <w:rPr>
            <w:rFonts w:ascii="Times New Roman" w:hAnsi="Times New Roman"/>
            <w:rPrChange w:id="2146" w:author="Link Pieces" w:date="2015-08-26T13:21:00Z">
              <w:rPr/>
            </w:rPrChange>
          </w:rPr>
          <w:t>Store</w:t>
        </w:r>
      </w:ins>
    </w:p>
    <w:p w:rsidR="0014095A" w:rsidRPr="008F1DC0" w:rsidRDefault="00C31D3C">
      <w:pPr>
        <w:spacing w:after="160" w:line="259" w:lineRule="auto"/>
        <w:rPr>
          <w:rFonts w:ascii="Times New Roman" w:hAnsi="Times New Roman"/>
          <w:rPrChange w:id="2147" w:author="Link Pieces" w:date="2015-08-26T13:21:00Z">
            <w:rPr>
              <w:rFonts w:ascii="Times New Roman" w:eastAsia="MS Mincho" w:hAnsi="Times New Roman"/>
              <w:b/>
              <w:sz w:val="28"/>
              <w:szCs w:val="28"/>
              <w:lang w:val="en-US" w:eastAsia="ja-JP"/>
            </w:rPr>
          </w:rPrChange>
        </w:rPr>
      </w:pPr>
      <w:ins w:id="2148" w:author="Khánh Cao Duy" w:date="2015-08-26T11:50:00Z">
        <w:r w:rsidRPr="008F1DC0">
          <w:rPr>
            <w:rFonts w:ascii="Times New Roman" w:hAnsi="Times New Roman"/>
          </w:rPr>
          <w:br w:type="page"/>
        </w:r>
      </w:ins>
    </w:p>
    <w:p w:rsidR="00F54492" w:rsidRPr="008F1DC0" w:rsidRDefault="008F6D6E" w:rsidP="00A5614C">
      <w:pPr>
        <w:pStyle w:val="Heading1"/>
        <w:rPr>
          <w:rFonts w:ascii="Times New Roman" w:hAnsi="Times New Roman" w:cs="Times New Roman"/>
          <w:b/>
          <w:rPrChange w:id="2149" w:author="Link Pieces" w:date="2015-08-26T13:21:00Z">
            <w:rPr>
              <w:rFonts w:ascii="Times New Roman" w:hAnsi="Times New Roman"/>
              <w:b/>
            </w:rPr>
          </w:rPrChange>
        </w:rPr>
      </w:pPr>
      <w:bookmarkStart w:id="2150" w:name="_Toc427627678"/>
      <w:bookmarkStart w:id="2151" w:name="_Toc428358821"/>
      <w:r w:rsidRPr="008F1DC0">
        <w:rPr>
          <w:rFonts w:ascii="Times New Roman" w:hAnsi="Times New Roman" w:cs="Times New Roman"/>
          <w:b/>
        </w:rPr>
        <w:lastRenderedPageBreak/>
        <w:t>CHAPTER</w:t>
      </w:r>
      <w:r w:rsidR="00F54492" w:rsidRPr="008F1DC0">
        <w:rPr>
          <w:rFonts w:ascii="Times New Roman" w:hAnsi="Times New Roman" w:cs="Times New Roman"/>
          <w:b/>
        </w:rPr>
        <w:t xml:space="preserve"> 4: SOFTWARE DESIGN DESCRIPTION</w:t>
      </w:r>
      <w:bookmarkEnd w:id="2150"/>
      <w:bookmarkEnd w:id="2151"/>
    </w:p>
    <w:p w:rsidR="00F54492" w:rsidRPr="008F1DC0" w:rsidRDefault="00F54492" w:rsidP="00A5614C">
      <w:pPr>
        <w:pStyle w:val="Heading2"/>
        <w:numPr>
          <w:ilvl w:val="0"/>
          <w:numId w:val="0"/>
        </w:numPr>
        <w:rPr>
          <w:rFonts w:ascii="Times New Roman" w:hAnsi="Times New Roman"/>
          <w:b w:val="0"/>
          <w:color w:val="000000" w:themeColor="text1"/>
        </w:rPr>
      </w:pPr>
      <w:bookmarkStart w:id="2152" w:name="_Toc427627679"/>
      <w:bookmarkStart w:id="2153" w:name="_Toc428358822"/>
      <w:r w:rsidRPr="008F1DC0">
        <w:rPr>
          <w:rFonts w:ascii="Times New Roman" w:hAnsi="Times New Roman"/>
          <w:color w:val="000000" w:themeColor="text1"/>
        </w:rPr>
        <w:t>4.1 Introduction</w:t>
      </w:r>
      <w:bookmarkEnd w:id="2152"/>
      <w:bookmarkEnd w:id="2153"/>
    </w:p>
    <w:p w:rsidR="00F54492" w:rsidRPr="008F1DC0" w:rsidRDefault="00F54492" w:rsidP="00F54492">
      <w:pPr>
        <w:pStyle w:val="lvl2"/>
        <w:rPr>
          <w:rFonts w:ascii="Times New Roman" w:hAnsi="Times New Roman" w:cs="Times New Roman"/>
          <w:color w:val="000000" w:themeColor="text1"/>
          <w:sz w:val="26"/>
          <w:szCs w:val="26"/>
        </w:rPr>
      </w:pPr>
      <w:bookmarkStart w:id="2154" w:name="_Toc427627680"/>
      <w:bookmarkStart w:id="2155" w:name="_Toc428358823"/>
      <w:r w:rsidRPr="008F1DC0">
        <w:rPr>
          <w:rFonts w:ascii="Times New Roman" w:hAnsi="Times New Roman" w:cs="Times New Roman"/>
          <w:color w:val="000000" w:themeColor="text1"/>
          <w:sz w:val="26"/>
          <w:szCs w:val="26"/>
        </w:rPr>
        <w:t>Purpose</w:t>
      </w:r>
      <w:bookmarkEnd w:id="2154"/>
      <w:bookmarkEnd w:id="2155"/>
    </w:p>
    <w:p w:rsidR="00F54492" w:rsidRPr="008F1DC0" w:rsidRDefault="00F54492" w:rsidP="00F54492">
      <w:pPr>
        <w:rPr>
          <w:rFonts w:ascii="Times New Roman" w:hAnsi="Times New Roman"/>
          <w:b/>
        </w:rPr>
      </w:pPr>
      <w:r w:rsidRPr="008F1DC0">
        <w:rPr>
          <w:rFonts w:ascii="Times New Roman" w:hAnsi="Times New Roman"/>
          <w:b/>
        </w:rPr>
        <w:t>This SDD documents is used to describe software detail design. It will go to include details about all design of product including.</w:t>
      </w:r>
    </w:p>
    <w:p w:rsidR="00F54492" w:rsidRPr="008F1DC0" w:rsidRDefault="00F54492" w:rsidP="00F54492">
      <w:pPr>
        <w:pStyle w:val="ListParagraph"/>
        <w:numPr>
          <w:ilvl w:val="0"/>
          <w:numId w:val="55"/>
        </w:numPr>
        <w:rPr>
          <w:rFonts w:ascii="Times New Roman" w:hAnsi="Times New Roman"/>
        </w:rPr>
      </w:pPr>
      <w:r w:rsidRPr="008F1DC0">
        <w:rPr>
          <w:rFonts w:ascii="Times New Roman" w:hAnsi="Times New Roman"/>
        </w:rPr>
        <w:t>Design overview</w:t>
      </w:r>
    </w:p>
    <w:p w:rsidR="00F54492" w:rsidRPr="008F1DC0" w:rsidRDefault="00F54492" w:rsidP="00F54492">
      <w:pPr>
        <w:pStyle w:val="ListParagraph"/>
        <w:numPr>
          <w:ilvl w:val="0"/>
          <w:numId w:val="55"/>
        </w:numPr>
        <w:rPr>
          <w:rFonts w:ascii="Times New Roman" w:hAnsi="Times New Roman"/>
        </w:rPr>
      </w:pPr>
      <w:r w:rsidRPr="008F1DC0">
        <w:rPr>
          <w:rFonts w:ascii="Times New Roman" w:hAnsi="Times New Roman"/>
        </w:rPr>
        <w:t>Software architecture</w:t>
      </w:r>
    </w:p>
    <w:p w:rsidR="00F54492" w:rsidRPr="008F1DC0" w:rsidRDefault="00F54492" w:rsidP="00F54492">
      <w:pPr>
        <w:pStyle w:val="ListParagraph"/>
        <w:numPr>
          <w:ilvl w:val="0"/>
          <w:numId w:val="55"/>
        </w:numPr>
        <w:rPr>
          <w:rFonts w:ascii="Times New Roman" w:hAnsi="Times New Roman"/>
        </w:rPr>
      </w:pPr>
      <w:r w:rsidRPr="008F1DC0">
        <w:rPr>
          <w:rFonts w:ascii="Times New Roman" w:hAnsi="Times New Roman"/>
        </w:rPr>
        <w:t>Class diagram that will describe the relations between all class</w:t>
      </w:r>
    </w:p>
    <w:p w:rsidR="00F54492" w:rsidRPr="008F1DC0" w:rsidRDefault="00F54492" w:rsidP="00F54492">
      <w:pPr>
        <w:pStyle w:val="ListParagraph"/>
        <w:numPr>
          <w:ilvl w:val="0"/>
          <w:numId w:val="55"/>
        </w:numPr>
        <w:rPr>
          <w:rFonts w:ascii="Times New Roman" w:hAnsi="Times New Roman"/>
        </w:rPr>
      </w:pPr>
      <w:r w:rsidRPr="008F1DC0">
        <w:rPr>
          <w:rFonts w:ascii="Times New Roman" w:hAnsi="Times New Roman"/>
        </w:rPr>
        <w:t>Sequence diagram.</w:t>
      </w:r>
    </w:p>
    <w:p w:rsidR="00F54492" w:rsidRPr="008F1DC0" w:rsidRDefault="00F54492" w:rsidP="00F54492">
      <w:pPr>
        <w:pStyle w:val="ListParagraph"/>
        <w:numPr>
          <w:ilvl w:val="0"/>
          <w:numId w:val="55"/>
        </w:numPr>
        <w:rPr>
          <w:rFonts w:ascii="Times New Roman" w:hAnsi="Times New Roman"/>
        </w:rPr>
      </w:pPr>
      <w:r w:rsidRPr="008F1DC0">
        <w:rPr>
          <w:rFonts w:ascii="Times New Roman" w:hAnsi="Times New Roman"/>
        </w:rPr>
        <w:t>Description about all class.</w:t>
      </w:r>
    </w:p>
    <w:p w:rsidR="00F54492" w:rsidRPr="008F1DC0" w:rsidRDefault="00F54492" w:rsidP="00F54492">
      <w:pPr>
        <w:pStyle w:val="ListParagraph"/>
        <w:numPr>
          <w:ilvl w:val="0"/>
          <w:numId w:val="55"/>
        </w:numPr>
        <w:rPr>
          <w:rFonts w:ascii="Times New Roman" w:hAnsi="Times New Roman"/>
        </w:rPr>
      </w:pPr>
      <w:r w:rsidRPr="008F1DC0">
        <w:rPr>
          <w:rFonts w:ascii="Times New Roman" w:hAnsi="Times New Roman"/>
        </w:rPr>
        <w:t>Interface design.</w:t>
      </w:r>
    </w:p>
    <w:p w:rsidR="00F54492" w:rsidRPr="008F1DC0" w:rsidRDefault="00F54492" w:rsidP="00A5614C">
      <w:pPr>
        <w:pStyle w:val="ListParagraph"/>
        <w:numPr>
          <w:ilvl w:val="0"/>
          <w:numId w:val="55"/>
        </w:numPr>
        <w:rPr>
          <w:rFonts w:ascii="Times New Roman" w:hAnsi="Times New Roman"/>
        </w:rPr>
      </w:pPr>
      <w:r w:rsidRPr="008F1DC0">
        <w:rPr>
          <w:rFonts w:ascii="Times New Roman" w:hAnsi="Times New Roman"/>
        </w:rPr>
        <w:t>Database design</w:t>
      </w:r>
    </w:p>
    <w:p w:rsidR="00F54492" w:rsidRPr="008F1DC0" w:rsidRDefault="00F54492" w:rsidP="00A5614C">
      <w:pPr>
        <w:jc w:val="both"/>
        <w:rPr>
          <w:rFonts w:ascii="Times New Roman" w:hAnsi="Times New Roman"/>
        </w:rPr>
      </w:pPr>
      <w:r w:rsidRPr="008F1DC0">
        <w:rPr>
          <w:rFonts w:ascii="Times New Roman" w:hAnsi="Times New Roman"/>
        </w:rPr>
        <w:t>The purpose of SDD document also is to develop the architecture and to prepare test plan &amp; integration test case for implementation.</w:t>
      </w:r>
    </w:p>
    <w:p w:rsidR="00F54492" w:rsidRPr="008F1DC0" w:rsidRDefault="00F54492" w:rsidP="00A5614C">
      <w:pPr>
        <w:jc w:val="both"/>
        <w:rPr>
          <w:rFonts w:ascii="Times New Roman" w:hAnsi="Times New Roman"/>
        </w:rPr>
      </w:pPr>
      <w:r w:rsidRPr="008F1DC0">
        <w:rPr>
          <w:rFonts w:ascii="Times New Roman" w:hAnsi="Times New Roman"/>
        </w:rPr>
        <w:t>This documents are used by all member in project group, they will base on this document for implementing, developing, testing, managing all the process in this Project.</w:t>
      </w:r>
    </w:p>
    <w:p w:rsidR="00F54492" w:rsidRPr="008F1DC0" w:rsidRDefault="00F54492" w:rsidP="00F54492">
      <w:pPr>
        <w:pStyle w:val="lvl2"/>
        <w:rPr>
          <w:rFonts w:ascii="Times New Roman" w:hAnsi="Times New Roman" w:cs="Times New Roman"/>
          <w:color w:val="000000" w:themeColor="text1"/>
          <w:sz w:val="26"/>
          <w:szCs w:val="26"/>
        </w:rPr>
      </w:pPr>
      <w:bookmarkStart w:id="2156" w:name="_Toc427627681"/>
      <w:bookmarkStart w:id="2157" w:name="_Toc428358824"/>
      <w:r w:rsidRPr="008F1DC0">
        <w:rPr>
          <w:rFonts w:ascii="Times New Roman" w:hAnsi="Times New Roman" w:cs="Times New Roman"/>
          <w:color w:val="000000" w:themeColor="text1"/>
          <w:sz w:val="26"/>
          <w:szCs w:val="26"/>
        </w:rPr>
        <w:t>Scope</w:t>
      </w:r>
      <w:bookmarkEnd w:id="2156"/>
      <w:bookmarkEnd w:id="2157"/>
    </w:p>
    <w:p w:rsidR="00F54492" w:rsidRPr="008F1DC0" w:rsidRDefault="00F54492" w:rsidP="00A5614C">
      <w:pPr>
        <w:ind w:firstLine="720"/>
        <w:jc w:val="both"/>
        <w:rPr>
          <w:rFonts w:ascii="Times New Roman" w:hAnsi="Times New Roman"/>
        </w:rPr>
      </w:pPr>
      <w:r w:rsidRPr="008F1DC0">
        <w:rPr>
          <w:rFonts w:ascii="Times New Roman" w:hAnsi="Times New Roman"/>
        </w:rPr>
        <w:t>This Software Design Document provides a complete description of the design of the BOSS’s System, developed for task track trace purpose. The dominant design methodology is an object-oriented design, services oriented design to access to a database management system</w:t>
      </w:r>
    </w:p>
    <w:p w:rsidR="00F54492" w:rsidRPr="008F1DC0" w:rsidRDefault="00F54492" w:rsidP="00F54492">
      <w:pPr>
        <w:pStyle w:val="lvl2"/>
        <w:rPr>
          <w:rFonts w:ascii="Times New Roman" w:hAnsi="Times New Roman" w:cs="Times New Roman"/>
          <w:color w:val="000000" w:themeColor="text1"/>
          <w:sz w:val="26"/>
          <w:szCs w:val="26"/>
        </w:rPr>
      </w:pPr>
      <w:bookmarkStart w:id="2158" w:name="_Toc427627683"/>
      <w:bookmarkStart w:id="2159" w:name="_Toc428358825"/>
      <w:r w:rsidRPr="008F1DC0">
        <w:rPr>
          <w:rFonts w:ascii="Times New Roman" w:hAnsi="Times New Roman" w:cs="Times New Roman"/>
          <w:color w:val="000000" w:themeColor="text1"/>
          <w:sz w:val="26"/>
          <w:szCs w:val="26"/>
        </w:rPr>
        <w:t>Overview</w:t>
      </w:r>
      <w:bookmarkEnd w:id="2158"/>
      <w:bookmarkEnd w:id="2159"/>
    </w:p>
    <w:p w:rsidR="00F54492" w:rsidRPr="008F1DC0" w:rsidRDefault="00F54492" w:rsidP="00F54492">
      <w:pPr>
        <w:rPr>
          <w:rFonts w:ascii="Times New Roman" w:hAnsi="Times New Roman"/>
        </w:rPr>
      </w:pPr>
      <w:r w:rsidRPr="008F1DC0">
        <w:rPr>
          <w:rFonts w:ascii="Times New Roman" w:hAnsi="Times New Roman"/>
        </w:rPr>
        <w:t>The rest of this SDD will go to the details of each part below:</w:t>
      </w:r>
    </w:p>
    <w:p w:rsidR="00F54492" w:rsidRPr="008F1DC0" w:rsidRDefault="00F54492" w:rsidP="00F54492">
      <w:pPr>
        <w:pStyle w:val="ListParagraph"/>
        <w:numPr>
          <w:ilvl w:val="0"/>
          <w:numId w:val="83"/>
        </w:numPr>
        <w:rPr>
          <w:rFonts w:ascii="Times New Roman" w:hAnsi="Times New Roman"/>
        </w:rPr>
      </w:pPr>
      <w:r w:rsidRPr="008F1DC0">
        <w:rPr>
          <w:rFonts w:ascii="Times New Roman" w:hAnsi="Times New Roman"/>
          <w:b/>
        </w:rPr>
        <w:t>System architecture</w:t>
      </w:r>
      <w:r w:rsidRPr="008F1DC0">
        <w:rPr>
          <w:rFonts w:ascii="Times New Roman" w:hAnsi="Times New Roman"/>
        </w:rPr>
        <w:t>: This section describes what software architecture is for the current system, and how it is represented.</w:t>
      </w:r>
    </w:p>
    <w:p w:rsidR="00F54492" w:rsidRPr="008F1DC0" w:rsidRDefault="00F54492" w:rsidP="00F54492">
      <w:pPr>
        <w:pStyle w:val="ListParagraph"/>
        <w:numPr>
          <w:ilvl w:val="0"/>
          <w:numId w:val="83"/>
        </w:numPr>
        <w:rPr>
          <w:rFonts w:ascii="Times New Roman" w:hAnsi="Times New Roman"/>
        </w:rPr>
      </w:pPr>
      <w:r w:rsidRPr="008F1DC0">
        <w:rPr>
          <w:rFonts w:ascii="Times New Roman" w:hAnsi="Times New Roman"/>
          <w:b/>
        </w:rPr>
        <w:t>Package</w:t>
      </w:r>
      <w:r w:rsidRPr="008F1DC0">
        <w:rPr>
          <w:rFonts w:ascii="Times New Roman" w:hAnsi="Times New Roman"/>
        </w:rPr>
        <w:t>: Describe all package of system.</w:t>
      </w:r>
    </w:p>
    <w:p w:rsidR="00F54492" w:rsidRPr="008F1DC0" w:rsidRDefault="00F54492" w:rsidP="00F54492">
      <w:pPr>
        <w:pStyle w:val="ListParagraph"/>
        <w:numPr>
          <w:ilvl w:val="0"/>
          <w:numId w:val="83"/>
        </w:numPr>
        <w:rPr>
          <w:rFonts w:ascii="Times New Roman" w:hAnsi="Times New Roman"/>
        </w:rPr>
      </w:pPr>
      <w:r w:rsidRPr="008F1DC0">
        <w:rPr>
          <w:rFonts w:ascii="Times New Roman" w:hAnsi="Times New Roman"/>
          <w:b/>
        </w:rPr>
        <w:t>Diagram</w:t>
      </w:r>
      <w:r w:rsidRPr="008F1DC0">
        <w:rPr>
          <w:rFonts w:ascii="Times New Roman" w:hAnsi="Times New Roman"/>
        </w:rPr>
        <w:t>: Describe diagrams in system such as collaboration diagram, sequence diagram, activities diagram and state chart for some functionalities of the system.</w:t>
      </w:r>
    </w:p>
    <w:p w:rsidR="001F058F" w:rsidRPr="008F1DC0" w:rsidRDefault="00F54492">
      <w:pPr>
        <w:pStyle w:val="ListParagraph"/>
        <w:numPr>
          <w:ilvl w:val="0"/>
          <w:numId w:val="83"/>
        </w:numPr>
        <w:rPr>
          <w:rFonts w:ascii="Times New Roman" w:hAnsi="Times New Roman"/>
        </w:rPr>
      </w:pPr>
      <w:r w:rsidRPr="008F1DC0">
        <w:rPr>
          <w:rFonts w:ascii="Times New Roman" w:hAnsi="Times New Roman"/>
          <w:b/>
        </w:rPr>
        <w:t>Database</w:t>
      </w:r>
      <w:r w:rsidRPr="008F1DC0">
        <w:rPr>
          <w:rFonts w:ascii="Times New Roman" w:hAnsi="Times New Roman"/>
        </w:rPr>
        <w:t>: Describe the database that used by application.</w:t>
      </w:r>
    </w:p>
    <w:p w:rsidR="00F54492" w:rsidRPr="008F1DC0" w:rsidRDefault="001F058F" w:rsidP="00A5614C">
      <w:pPr>
        <w:spacing w:after="160" w:line="259" w:lineRule="auto"/>
        <w:rPr>
          <w:rFonts w:ascii="Times New Roman" w:hAnsi="Times New Roman"/>
        </w:rPr>
      </w:pPr>
      <w:r w:rsidRPr="008F1DC0">
        <w:rPr>
          <w:rFonts w:ascii="Times New Roman" w:hAnsi="Times New Roman"/>
        </w:rPr>
        <w:br w:type="page"/>
      </w:r>
    </w:p>
    <w:p w:rsidR="00F54492" w:rsidRPr="008F1DC0" w:rsidRDefault="00F54492" w:rsidP="00A5614C">
      <w:pPr>
        <w:pStyle w:val="Heading2"/>
        <w:numPr>
          <w:ilvl w:val="0"/>
          <w:numId w:val="0"/>
        </w:numPr>
        <w:rPr>
          <w:rFonts w:ascii="Times New Roman" w:hAnsi="Times New Roman"/>
          <w:b w:val="0"/>
          <w:color w:val="000000" w:themeColor="text1"/>
        </w:rPr>
      </w:pPr>
      <w:bookmarkStart w:id="2160" w:name="_Toc427627684"/>
      <w:bookmarkStart w:id="2161" w:name="_Toc428358826"/>
      <w:r w:rsidRPr="008F1DC0">
        <w:rPr>
          <w:rFonts w:ascii="Times New Roman" w:hAnsi="Times New Roman"/>
          <w:color w:val="000000" w:themeColor="text1"/>
        </w:rPr>
        <w:lastRenderedPageBreak/>
        <w:t xml:space="preserve">4.2 </w:t>
      </w:r>
      <w:bookmarkStart w:id="2162" w:name="_Toc396399753"/>
      <w:r w:rsidR="00BD3E57" w:rsidRPr="008F1DC0">
        <w:rPr>
          <w:rFonts w:ascii="Times New Roman" w:hAnsi="Times New Roman"/>
          <w:color w:val="000000" w:themeColor="text1"/>
        </w:rPr>
        <w:t>Software Architecture D</w:t>
      </w:r>
      <w:r w:rsidRPr="008F1DC0">
        <w:rPr>
          <w:rFonts w:ascii="Times New Roman" w:hAnsi="Times New Roman"/>
          <w:color w:val="000000" w:themeColor="text1"/>
        </w:rPr>
        <w:t>esign</w:t>
      </w:r>
      <w:bookmarkEnd w:id="2160"/>
      <w:bookmarkEnd w:id="2161"/>
      <w:bookmarkEnd w:id="2162"/>
    </w:p>
    <w:p w:rsidR="00F54492" w:rsidRPr="008F1DC0" w:rsidRDefault="00F54492" w:rsidP="00A5614C">
      <w:pPr>
        <w:pStyle w:val="Heading3"/>
        <w:numPr>
          <w:ilvl w:val="0"/>
          <w:numId w:val="0"/>
        </w:numPr>
        <w:rPr>
          <w:rFonts w:ascii="Times New Roman" w:hAnsi="Times New Roman"/>
          <w:b w:val="0"/>
          <w:color w:val="000000" w:themeColor="text1"/>
        </w:rPr>
      </w:pPr>
      <w:bookmarkStart w:id="2163" w:name="_Toc427627685"/>
      <w:bookmarkStart w:id="2164" w:name="_Toc428358827"/>
      <w:r w:rsidRPr="008F1DC0">
        <w:rPr>
          <w:rFonts w:ascii="Times New Roman" w:hAnsi="Times New Roman"/>
          <w:color w:val="000000" w:themeColor="text1"/>
        </w:rPr>
        <w:t xml:space="preserve">4.2.1 </w:t>
      </w:r>
      <w:bookmarkStart w:id="2165" w:name="_Toc396399754"/>
      <w:r w:rsidRPr="008F1DC0">
        <w:rPr>
          <w:rFonts w:ascii="Times New Roman" w:hAnsi="Times New Roman"/>
          <w:color w:val="000000" w:themeColor="text1"/>
        </w:rPr>
        <w:t>Overall System Architecture</w:t>
      </w:r>
      <w:bookmarkEnd w:id="2163"/>
      <w:bookmarkEnd w:id="2164"/>
      <w:bookmarkEnd w:id="2165"/>
    </w:p>
    <w:p w:rsidR="00F54492" w:rsidRPr="008F1DC0" w:rsidRDefault="004E2B18" w:rsidP="00F54492">
      <w:pPr>
        <w:rPr>
          <w:rFonts w:ascii="Times New Roman" w:hAnsi="Times New Roman"/>
        </w:rPr>
      </w:pPr>
      <w:r w:rsidRPr="008F1DC0">
        <w:rPr>
          <w:rFonts w:ascii="Times New Roman" w:hAnsi="Times New Roman"/>
          <w:noProof/>
          <w:lang w:val="en-US" w:eastAsia="ja-JP"/>
          <w:rPrChange w:id="2166" w:author="Link Pieces" w:date="2015-08-26T13:21:00Z">
            <w:rPr>
              <w:rFonts w:ascii="Times New Roman" w:hAnsi="Times New Roman"/>
              <w:noProof/>
              <w:lang w:val="en-US" w:eastAsia="ja-JP"/>
            </w:rPr>
          </w:rPrChange>
        </w:rPr>
        <w:drawing>
          <wp:inline distT="0" distB="0" distL="0" distR="0" wp14:anchorId="311A7600" wp14:editId="5F2DA2B5">
            <wp:extent cx="6254496" cy="3511296"/>
            <wp:effectExtent l="0" t="0" r="0" b="0"/>
            <wp:docPr id="7355" name="Picture 7355" descr="C:\Users\Khanh\Downloads\proposal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ownloads\proposal syste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4496" cy="3511296"/>
                    </a:xfrm>
                    <a:prstGeom prst="rect">
                      <a:avLst/>
                    </a:prstGeom>
                    <a:noFill/>
                    <a:ln>
                      <a:noFill/>
                    </a:ln>
                  </pic:spPr>
                </pic:pic>
              </a:graphicData>
            </a:graphic>
          </wp:inline>
        </w:drawing>
      </w:r>
    </w:p>
    <w:p w:rsidR="00F54492" w:rsidRPr="008F1DC0" w:rsidRDefault="00F54492" w:rsidP="00F54492">
      <w:pPr>
        <w:tabs>
          <w:tab w:val="left" w:pos="2430"/>
        </w:tabs>
        <w:jc w:val="center"/>
        <w:rPr>
          <w:rFonts w:ascii="Times New Roman" w:hAnsi="Times New Roman"/>
        </w:rPr>
      </w:pPr>
      <w:r w:rsidRPr="008F1DC0">
        <w:rPr>
          <w:rFonts w:ascii="Times New Roman" w:hAnsi="Times New Roman"/>
        </w:rPr>
        <w:t>Figure 4-1: Overall System Architecture</w:t>
      </w:r>
    </w:p>
    <w:p w:rsidR="00F54492" w:rsidRPr="008F1DC0" w:rsidRDefault="00F54492" w:rsidP="00A5614C">
      <w:pPr>
        <w:pStyle w:val="Heading3"/>
        <w:numPr>
          <w:ilvl w:val="0"/>
          <w:numId w:val="0"/>
        </w:numPr>
        <w:rPr>
          <w:rFonts w:ascii="Times New Roman" w:hAnsi="Times New Roman"/>
          <w:b w:val="0"/>
          <w:color w:val="000000" w:themeColor="text1"/>
        </w:rPr>
      </w:pPr>
      <w:bookmarkStart w:id="2167" w:name="_Toc427627686"/>
      <w:bookmarkStart w:id="2168" w:name="_Toc428358828"/>
      <w:r w:rsidRPr="008F1DC0">
        <w:rPr>
          <w:rFonts w:ascii="Times New Roman" w:hAnsi="Times New Roman"/>
          <w:color w:val="000000" w:themeColor="text1"/>
        </w:rPr>
        <w:t>4.2.2 System Architecture Explanation</w:t>
      </w:r>
      <w:bookmarkEnd w:id="2167"/>
      <w:bookmarkEnd w:id="2168"/>
    </w:p>
    <w:p w:rsidR="00F54492" w:rsidRPr="008F1DC0" w:rsidRDefault="00F54492" w:rsidP="00F54492">
      <w:pPr>
        <w:pStyle w:val="Heading4"/>
        <w:rPr>
          <w:rFonts w:ascii="Times New Roman" w:hAnsi="Times New Roman" w:cs="Times New Roman"/>
        </w:rPr>
      </w:pPr>
      <w:r w:rsidRPr="008F1DC0">
        <w:rPr>
          <w:rFonts w:ascii="Times New Roman" w:hAnsi="Times New Roman" w:cs="Times New Roman"/>
        </w:rPr>
        <w:t>4.2.2.1 Web application &amp; Web service</w:t>
      </w:r>
    </w:p>
    <w:p w:rsidR="00F54492" w:rsidRPr="008F1DC0" w:rsidRDefault="00F54492" w:rsidP="00F54492">
      <w:pPr>
        <w:ind w:firstLine="720"/>
        <w:jc w:val="both"/>
        <w:rPr>
          <w:rFonts w:ascii="Times New Roman" w:hAnsi="Times New Roman"/>
        </w:rPr>
      </w:pPr>
      <w:r w:rsidRPr="008F1DC0">
        <w:rPr>
          <w:rFonts w:ascii="Times New Roman" w:hAnsi="Times New Roman"/>
        </w:rPr>
        <w:t>Web application, web service is deployed on amazon host; domain: bespokebms.tk</w:t>
      </w:r>
    </w:p>
    <w:p w:rsidR="00F54492" w:rsidRPr="008F1DC0" w:rsidRDefault="00F54492" w:rsidP="00F54492">
      <w:pPr>
        <w:pStyle w:val="Heading4"/>
        <w:rPr>
          <w:rFonts w:ascii="Times New Roman" w:hAnsi="Times New Roman" w:cs="Times New Roman"/>
        </w:rPr>
      </w:pPr>
      <w:r w:rsidRPr="008F1DC0">
        <w:rPr>
          <w:rFonts w:ascii="Times New Roman" w:hAnsi="Times New Roman" w:cs="Times New Roman"/>
        </w:rPr>
        <w:t>4.2.2.2 Web browser</w:t>
      </w:r>
    </w:p>
    <w:p w:rsidR="00F54492" w:rsidRPr="008F1DC0" w:rsidRDefault="00F54492" w:rsidP="00F54492">
      <w:pPr>
        <w:ind w:firstLine="720"/>
        <w:jc w:val="both"/>
        <w:rPr>
          <w:rFonts w:ascii="Times New Roman" w:hAnsi="Times New Roman"/>
        </w:rPr>
      </w:pPr>
      <w:r w:rsidRPr="008F1DC0">
        <w:rPr>
          <w:rFonts w:ascii="Times New Roman" w:hAnsi="Times New Roman"/>
        </w:rPr>
        <w:t>User using web browser to access domain for Bespoke website or shopping website</w:t>
      </w:r>
    </w:p>
    <w:p w:rsidR="00F54492" w:rsidRPr="008F1DC0" w:rsidRDefault="00F54492" w:rsidP="00F54492">
      <w:pPr>
        <w:pStyle w:val="Heading4"/>
        <w:rPr>
          <w:rFonts w:ascii="Times New Roman" w:hAnsi="Times New Roman" w:cs="Times New Roman"/>
        </w:rPr>
      </w:pPr>
      <w:r w:rsidRPr="008F1DC0">
        <w:rPr>
          <w:rFonts w:ascii="Times New Roman" w:hAnsi="Times New Roman" w:cs="Times New Roman"/>
        </w:rPr>
        <w:t xml:space="preserve">4.2.2.3 </w:t>
      </w:r>
      <w:r w:rsidRPr="008F1DC0">
        <w:rPr>
          <w:rStyle w:val="Heading5Char"/>
          <w:rFonts w:cs="Times New Roman"/>
        </w:rPr>
        <w:t>Mobile application</w:t>
      </w:r>
    </w:p>
    <w:p w:rsidR="00F54492" w:rsidRPr="008F1DC0" w:rsidRDefault="00F54492" w:rsidP="00F54492">
      <w:pPr>
        <w:ind w:firstLine="720"/>
        <w:jc w:val="both"/>
        <w:rPr>
          <w:rFonts w:ascii="Times New Roman" w:hAnsi="Times New Roman"/>
        </w:rPr>
      </w:pPr>
      <w:r w:rsidRPr="008F1DC0">
        <w:rPr>
          <w:rFonts w:ascii="Times New Roman" w:hAnsi="Times New Roman"/>
        </w:rPr>
        <w:t>User can install mobile application on their smartphone. Mobile application has some main function such as: view order; view report…</w:t>
      </w:r>
    </w:p>
    <w:p w:rsidR="00F54492" w:rsidRPr="008F1DC0" w:rsidRDefault="00F54492" w:rsidP="00F54492">
      <w:pPr>
        <w:pStyle w:val="Heading4"/>
        <w:rPr>
          <w:rStyle w:val="Heading5Char"/>
          <w:rFonts w:cs="Times New Roman"/>
          <w:b w:val="0"/>
          <w:i/>
          <w:rPrChange w:id="2169" w:author="Link Pieces" w:date="2015-08-26T13:21:00Z">
            <w:rPr>
              <w:rStyle w:val="Heading5Char"/>
              <w:rFonts w:cs="Times New Roman"/>
              <w:b w:val="0"/>
              <w:i/>
              <w:iCs w:val="0"/>
            </w:rPr>
          </w:rPrChange>
        </w:rPr>
      </w:pPr>
      <w:r w:rsidRPr="008F1DC0">
        <w:rPr>
          <w:rFonts w:ascii="Times New Roman" w:hAnsi="Times New Roman" w:cs="Times New Roman"/>
          <w:rPrChange w:id="2170" w:author="Link Pieces" w:date="2015-08-26T13:21:00Z">
            <w:rPr>
              <w:rFonts w:ascii="Times New Roman" w:hAnsi="Times New Roman" w:cs="Times New Roman"/>
              <w:b/>
              <w:i w:val="0"/>
            </w:rPr>
          </w:rPrChange>
        </w:rPr>
        <w:lastRenderedPageBreak/>
        <w:t xml:space="preserve">4.2.2.5 </w:t>
      </w:r>
      <w:r w:rsidRPr="008F1DC0">
        <w:rPr>
          <w:rStyle w:val="Heading5Char"/>
          <w:rFonts w:cs="Times New Roman"/>
        </w:rPr>
        <w:t>MongoDB</w:t>
      </w:r>
    </w:p>
    <w:p w:rsidR="00F54492" w:rsidRPr="008F1DC0" w:rsidRDefault="00F54492" w:rsidP="00F54492">
      <w:pPr>
        <w:rPr>
          <w:rFonts w:ascii="Times New Roman" w:hAnsi="Times New Roman"/>
        </w:rPr>
      </w:pPr>
      <w:r w:rsidRPr="008F1DC0">
        <w:rPr>
          <w:rFonts w:ascii="Times New Roman" w:hAnsi="Times New Roman"/>
        </w:rPr>
        <w:tab/>
      </w:r>
      <w:r w:rsidRPr="008F1DC0">
        <w:rPr>
          <w:rFonts w:ascii="Times New Roman" w:hAnsi="Times New Roman"/>
          <w:noProof/>
          <w:lang w:val="en-US" w:eastAsia="ja-JP"/>
          <w:rPrChange w:id="2171" w:author="Link Pieces" w:date="2015-08-26T13:21:00Z">
            <w:rPr>
              <w:rFonts w:ascii="Times New Roman" w:hAnsi="Times New Roman"/>
              <w:noProof/>
              <w:lang w:val="en-US" w:eastAsia="ja-JP"/>
            </w:rPr>
          </w:rPrChange>
        </w:rPr>
        <w:drawing>
          <wp:inline distT="0" distB="0" distL="0" distR="0" wp14:anchorId="74C7E93F" wp14:editId="344BFA84">
            <wp:extent cx="5715000" cy="3971925"/>
            <wp:effectExtent l="0" t="0" r="0" b="9525"/>
            <wp:docPr id="44" name="Picture 44" descr="http://expressmagazine.net/sites/default/files/images/2014/01/06/Architecture%20v4_600x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xpressmagazine.net/sites/default/files/images/2014/01/06/Architecture%20v4_600x4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971925"/>
                    </a:xfrm>
                    <a:prstGeom prst="rect">
                      <a:avLst/>
                    </a:prstGeom>
                    <a:noFill/>
                    <a:ln>
                      <a:noFill/>
                    </a:ln>
                  </pic:spPr>
                </pic:pic>
              </a:graphicData>
            </a:graphic>
          </wp:inline>
        </w:drawing>
      </w:r>
    </w:p>
    <w:p w:rsidR="00F54492" w:rsidRPr="008F1DC0" w:rsidRDefault="00F54492" w:rsidP="00F54492">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4.2 MongoDB architecture</w:t>
      </w:r>
    </w:p>
    <w:p w:rsidR="0014095A" w:rsidRPr="008F1DC0" w:rsidRDefault="0014095A">
      <w:pPr>
        <w:spacing w:after="160" w:line="259" w:lineRule="auto"/>
        <w:rPr>
          <w:rFonts w:ascii="Times New Roman" w:hAnsi="Times New Roman"/>
          <w:b/>
        </w:rPr>
      </w:pPr>
      <w:r w:rsidRPr="008F1DC0">
        <w:rPr>
          <w:rFonts w:ascii="Times New Roman" w:hAnsi="Times New Roman"/>
          <w:b/>
        </w:rPr>
        <w:br w:type="page"/>
      </w:r>
    </w:p>
    <w:p w:rsidR="00F54492" w:rsidRPr="008F1DC0" w:rsidRDefault="00F54492" w:rsidP="00F54492">
      <w:pPr>
        <w:rPr>
          <w:rFonts w:ascii="Times New Roman" w:hAnsi="Times New Roman"/>
          <w:b/>
        </w:rPr>
      </w:pPr>
      <w:r w:rsidRPr="008F1DC0">
        <w:rPr>
          <w:rFonts w:ascii="Times New Roman" w:hAnsi="Times New Roman"/>
          <w:b/>
        </w:rPr>
        <w:lastRenderedPageBreak/>
        <w:t xml:space="preserve">My team chooses MongoDB </w:t>
      </w:r>
      <w:ins w:id="2172" w:author="Bruce Wayne" w:date="2015-08-26T10:37:00Z">
        <w:r w:rsidR="00AB3D4F" w:rsidRPr="008F1DC0">
          <w:rPr>
            <w:rFonts w:ascii="Times New Roman" w:hAnsi="Times New Roman"/>
            <w:b/>
          </w:rPr>
          <w:t>over other RDBMSs because of benefits:</w:t>
        </w:r>
      </w:ins>
      <w:del w:id="2173" w:author="Bruce Wayne" w:date="2015-08-26T10:37:00Z">
        <w:r w:rsidRPr="008F1DC0" w:rsidDel="00AB3D4F">
          <w:rPr>
            <w:rFonts w:ascii="Times New Roman" w:hAnsi="Times New Roman"/>
            <w:b/>
          </w:rPr>
          <w:delText>because of benefits:</w:delText>
        </w:r>
      </w:del>
    </w:p>
    <w:p w:rsidR="00F54492" w:rsidRPr="008F1DC0" w:rsidRDefault="00F54492" w:rsidP="00F54492">
      <w:pPr>
        <w:rPr>
          <w:rFonts w:ascii="Times New Roman" w:hAnsi="Times New Roman"/>
        </w:rPr>
      </w:pPr>
      <w:r w:rsidRPr="008F1DC0">
        <w:rPr>
          <w:rFonts w:ascii="Times New Roman" w:hAnsi="Times New Roman"/>
          <w:noProof/>
          <w:lang w:val="en-US" w:eastAsia="ja-JP"/>
          <w:rPrChange w:id="2174" w:author="Link Pieces" w:date="2015-08-26T13:21:00Z">
            <w:rPr>
              <w:rFonts w:ascii="Times New Roman" w:hAnsi="Times New Roman"/>
              <w:noProof/>
              <w:lang w:val="en-US" w:eastAsia="ja-JP"/>
            </w:rPr>
          </w:rPrChange>
        </w:rPr>
        <w:drawing>
          <wp:inline distT="0" distB="0" distL="0" distR="0" wp14:anchorId="61D671B1" wp14:editId="7AD48809">
            <wp:extent cx="5943600" cy="3190875"/>
            <wp:effectExtent l="0" t="0" r="0" b="9525"/>
            <wp:docPr id="46" name="Picture 46" descr="C:\Users\Khanh\Desktop\BeSpokeBMS\MongoDB\FINAL - 3.0Launch-Infographic-v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nh\Desktop\BeSpokeBMS\MongoDB\FINAL - 3.0Launch-Infographic-v7-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F54492" w:rsidRPr="008F1DC0" w:rsidRDefault="00F54492" w:rsidP="00F54492">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4.3: Advantage of MongoDB </w:t>
      </w:r>
    </w:p>
    <w:p w:rsidR="00B758FF" w:rsidRPr="008F1DC0" w:rsidRDefault="00B758FF" w:rsidP="00B758FF">
      <w:pPr>
        <w:pStyle w:val="ListParagraph"/>
        <w:numPr>
          <w:ilvl w:val="0"/>
          <w:numId w:val="85"/>
        </w:numPr>
        <w:spacing w:line="276" w:lineRule="auto"/>
        <w:rPr>
          <w:ins w:id="2175" w:author="Bruce Wayne" w:date="2015-08-26T10:38:00Z"/>
          <w:rFonts w:ascii="Times New Roman" w:hAnsi="Times New Roman"/>
          <w:color w:val="3B291F"/>
          <w:sz w:val="21"/>
          <w:szCs w:val="21"/>
          <w:shd w:val="clear" w:color="auto" w:fill="FFFFFF"/>
        </w:rPr>
      </w:pPr>
      <w:ins w:id="2176" w:author="Bruce Wayne" w:date="2015-08-26T10:38:00Z">
        <w:r w:rsidRPr="008F1DC0">
          <w:rPr>
            <w:rFonts w:ascii="Times New Roman" w:hAnsi="Times New Roman"/>
            <w:b/>
          </w:rPr>
          <w:t>Flexible data model</w:t>
        </w:r>
        <w:r w:rsidRPr="008F1DC0">
          <w:rPr>
            <w:rFonts w:ascii="Times New Roman" w:hAnsi="Times New Roman"/>
          </w:rPr>
          <w:t xml:space="preserve">: </w:t>
        </w:r>
        <w:r w:rsidRPr="008F1DC0">
          <w:rPr>
            <w:rFonts w:ascii="Times New Roman" w:hAnsi="Times New Roman"/>
            <w:color w:val="3B291F"/>
            <w:sz w:val="21"/>
            <w:szCs w:val="21"/>
            <w:shd w:val="clear" w:color="auto" w:fill="FFFFFF"/>
          </w:rPr>
          <w:t>MongoDB’s document-based data model: The basic unit of storage is a JSON-like object, which is a rich data structure capable of holding arrays and other documents. We can represent in a single entity a construct that would require several tables to properly represent in a relational database. Thanks to this flexibleness, we can make product’s attribute become dynamic with ease. Unlike in other RDBMSs, dynamic attribute is really painful, all RDBMSs dynamic attribute solution have some disadvantages which are solved by No-SQL data model.</w:t>
        </w:r>
      </w:ins>
    </w:p>
    <w:p w:rsidR="00B758FF" w:rsidRPr="008F1DC0" w:rsidRDefault="00B758FF" w:rsidP="00B758FF">
      <w:pPr>
        <w:pStyle w:val="ListParagraph"/>
        <w:numPr>
          <w:ilvl w:val="0"/>
          <w:numId w:val="85"/>
        </w:numPr>
        <w:spacing w:line="276" w:lineRule="auto"/>
        <w:rPr>
          <w:ins w:id="2177" w:author="Bruce Wayne" w:date="2015-08-26T10:38:00Z"/>
          <w:rFonts w:ascii="Times New Roman" w:hAnsi="Times New Roman"/>
          <w:color w:val="3B291F"/>
          <w:sz w:val="21"/>
          <w:szCs w:val="21"/>
          <w:shd w:val="clear" w:color="auto" w:fill="FFFFFF"/>
        </w:rPr>
      </w:pPr>
      <w:ins w:id="2178" w:author="Bruce Wayne" w:date="2015-08-26T10:38:00Z">
        <w:r w:rsidRPr="008F1DC0">
          <w:rPr>
            <w:rFonts w:ascii="Times New Roman" w:hAnsi="Times New Roman"/>
            <w:b/>
            <w:color w:val="3B291F"/>
            <w:sz w:val="21"/>
            <w:szCs w:val="21"/>
            <w:shd w:val="clear" w:color="auto" w:fill="FFFFFF"/>
          </w:rPr>
          <w:t>High scalable</w:t>
        </w:r>
        <w:r w:rsidRPr="008F1DC0">
          <w:rPr>
            <w:rFonts w:ascii="Times New Roman" w:hAnsi="Times New Roman"/>
            <w:color w:val="3B291F"/>
            <w:sz w:val="21"/>
            <w:szCs w:val="21"/>
            <w:shd w:val="clear" w:color="auto" w:fill="FFFFFF"/>
          </w:rPr>
          <w:t>: Scale up or scale out horizontally, from a single server to thousands of nodes. Deploy in the cloud and across multiple data centers.</w:t>
        </w:r>
        <w:r w:rsidRPr="008F1DC0">
          <w:rPr>
            <w:rFonts w:ascii="Times New Roman" w:hAnsi="Times New Roman"/>
            <w:rPrChange w:id="2179" w:author="Link Pieces" w:date="2015-08-26T13:21:00Z">
              <w:rPr/>
            </w:rPrChange>
          </w:rPr>
          <w:t xml:space="preserve"> </w:t>
        </w:r>
        <w:r w:rsidRPr="008F1DC0">
          <w:rPr>
            <w:rFonts w:ascii="Times New Roman" w:hAnsi="Times New Roman"/>
            <w:color w:val="3B291F"/>
            <w:sz w:val="21"/>
            <w:szCs w:val="21"/>
            <w:shd w:val="clear" w:color="auto" w:fill="FFFFFF"/>
          </w:rPr>
          <w:t>Thank to auto sharding, we can just add more database servers and MongoDB will automatically distribute data over them.</w:t>
        </w:r>
      </w:ins>
    </w:p>
    <w:p w:rsidR="00B758FF" w:rsidRPr="008F1DC0" w:rsidRDefault="00B758FF" w:rsidP="00B758FF">
      <w:pPr>
        <w:pStyle w:val="ListParagraph"/>
        <w:numPr>
          <w:ilvl w:val="0"/>
          <w:numId w:val="85"/>
        </w:numPr>
        <w:spacing w:line="276" w:lineRule="auto"/>
        <w:rPr>
          <w:ins w:id="2180" w:author="Bruce Wayne" w:date="2015-08-26T10:38:00Z"/>
          <w:rFonts w:ascii="Times New Roman" w:hAnsi="Times New Roman"/>
          <w:color w:val="3B291F"/>
          <w:sz w:val="21"/>
          <w:szCs w:val="21"/>
          <w:shd w:val="clear" w:color="auto" w:fill="FFFFFF"/>
        </w:rPr>
      </w:pPr>
      <w:ins w:id="2181" w:author="Bruce Wayne" w:date="2015-08-26T10:38:00Z">
        <w:r w:rsidRPr="008F1DC0">
          <w:rPr>
            <w:rFonts w:ascii="Times New Roman" w:hAnsi="Times New Roman"/>
            <w:b/>
            <w:color w:val="3B291F"/>
            <w:sz w:val="21"/>
            <w:szCs w:val="21"/>
            <w:shd w:val="clear" w:color="auto" w:fill="FFFFFF"/>
          </w:rPr>
          <w:t>Secondary indexes</w:t>
        </w:r>
        <w:r w:rsidRPr="008F1DC0">
          <w:rPr>
            <w:rFonts w:ascii="Times New Roman" w:hAnsi="Times New Roman"/>
            <w:color w:val="3B291F"/>
            <w:sz w:val="21"/>
            <w:szCs w:val="21"/>
            <w:shd w:val="clear" w:color="auto" w:fill="FFFFFF"/>
          </w:rPr>
          <w:t>: Fast, fine-grained access to data, including fully consistent indexes on any field, as well as geospatial, text search and TTL indexes</w:t>
        </w:r>
      </w:ins>
    </w:p>
    <w:p w:rsidR="00B758FF" w:rsidRPr="008F1DC0" w:rsidRDefault="00B758FF" w:rsidP="00B758FF">
      <w:pPr>
        <w:pStyle w:val="ListParagraph"/>
        <w:numPr>
          <w:ilvl w:val="0"/>
          <w:numId w:val="85"/>
        </w:numPr>
        <w:spacing w:line="276" w:lineRule="auto"/>
        <w:rPr>
          <w:ins w:id="2182" w:author="Bruce Wayne" w:date="2015-08-26T10:38:00Z"/>
          <w:rFonts w:ascii="Times New Roman" w:hAnsi="Times New Roman"/>
          <w:color w:val="3B291F"/>
          <w:sz w:val="21"/>
          <w:szCs w:val="21"/>
          <w:shd w:val="clear" w:color="auto" w:fill="FFFFFF"/>
        </w:rPr>
      </w:pPr>
      <w:ins w:id="2183" w:author="Bruce Wayne" w:date="2015-08-26T10:38:00Z">
        <w:r w:rsidRPr="008F1DC0">
          <w:rPr>
            <w:rFonts w:ascii="Times New Roman" w:hAnsi="Times New Roman"/>
            <w:b/>
            <w:color w:val="3B291F"/>
            <w:sz w:val="21"/>
            <w:szCs w:val="21"/>
            <w:shd w:val="clear" w:color="auto" w:fill="FFFFFF"/>
          </w:rPr>
          <w:t>Expressive Query Language</w:t>
        </w:r>
        <w:r w:rsidRPr="008F1DC0">
          <w:rPr>
            <w:rFonts w:ascii="Times New Roman" w:hAnsi="Times New Roman"/>
            <w:color w:val="3B291F"/>
            <w:sz w:val="21"/>
            <w:szCs w:val="21"/>
            <w:shd w:val="clear" w:color="auto" w:fill="FFFFFF"/>
          </w:rPr>
          <w:t>: MongoDB’s query language provides varied field-level operators, data types and in-place updates.</w:t>
        </w:r>
        <w:r w:rsidRPr="008F1DC0">
          <w:rPr>
            <w:rStyle w:val="apple-converted-space"/>
            <w:rFonts w:ascii="Times New Roman" w:hAnsi="Times New Roman"/>
            <w:color w:val="3B291F"/>
            <w:sz w:val="21"/>
            <w:szCs w:val="21"/>
            <w:shd w:val="clear" w:color="auto" w:fill="FFFFFF"/>
          </w:rPr>
          <w:t> </w:t>
        </w:r>
        <w:r w:rsidRPr="008F1DC0">
          <w:rPr>
            <w:rFonts w:ascii="Times New Roman" w:hAnsi="Times New Roman"/>
          </w:rPr>
          <w:t>Drivers</w:t>
        </w:r>
        <w:r w:rsidRPr="008F1DC0">
          <w:rPr>
            <w:rFonts w:ascii="Times New Roman" w:hAnsi="Times New Roman"/>
            <w:color w:val="3B291F"/>
            <w:sz w:val="21"/>
            <w:szCs w:val="21"/>
            <w:shd w:val="clear" w:color="auto" w:fill="FFFFFF"/>
          </w:rPr>
          <w:t xml:space="preserve"> for just about any programming language make it intuitive to use.</w:t>
        </w:r>
      </w:ins>
    </w:p>
    <w:p w:rsidR="00B758FF" w:rsidRPr="008F1DC0" w:rsidRDefault="00B758FF" w:rsidP="00B758FF">
      <w:pPr>
        <w:pStyle w:val="ListParagraph"/>
        <w:numPr>
          <w:ilvl w:val="0"/>
          <w:numId w:val="85"/>
        </w:numPr>
        <w:spacing w:line="276" w:lineRule="auto"/>
        <w:rPr>
          <w:ins w:id="2184" w:author="Bruce Wayne" w:date="2015-08-26T10:38:00Z"/>
          <w:rFonts w:ascii="Times New Roman" w:hAnsi="Times New Roman"/>
          <w:color w:val="3B291F"/>
          <w:sz w:val="21"/>
          <w:szCs w:val="21"/>
          <w:shd w:val="clear" w:color="auto" w:fill="FFFFFF"/>
        </w:rPr>
      </w:pPr>
      <w:ins w:id="2185" w:author="Bruce Wayne" w:date="2015-08-26T10:38:00Z">
        <w:r w:rsidRPr="008F1DC0">
          <w:rPr>
            <w:rFonts w:ascii="Times New Roman" w:hAnsi="Times New Roman"/>
            <w:b/>
            <w:color w:val="3B291F"/>
            <w:sz w:val="21"/>
            <w:szCs w:val="21"/>
            <w:shd w:val="clear" w:color="auto" w:fill="FFFFFF"/>
          </w:rPr>
          <w:t>Robust Operation Tools</w:t>
        </w:r>
        <w:r w:rsidRPr="008F1DC0">
          <w:rPr>
            <w:rFonts w:ascii="Times New Roman" w:hAnsi="Times New Roman"/>
            <w:color w:val="3B291F"/>
            <w:sz w:val="21"/>
            <w:szCs w:val="21"/>
            <w:shd w:val="clear" w:color="auto" w:fill="FFFFFF"/>
          </w:rPr>
          <w:t>: MongoDB Cloud Manager</w:t>
        </w:r>
        <w:r w:rsidRPr="008F1DC0">
          <w:rPr>
            <w:rFonts w:ascii="Times New Roman" w:hAnsi="Times New Roman"/>
            <w:rPrChange w:id="2186" w:author="Link Pieces" w:date="2015-08-26T13:21:00Z">
              <w:rPr>
                <w:rFonts w:ascii="Times New Roman" w:hAnsi="Times New Roman"/>
              </w:rPr>
            </w:rPrChange>
          </w:rPr>
          <w:fldChar w:fldCharType="begin"/>
        </w:r>
        <w:r w:rsidRPr="008F1DC0">
          <w:rPr>
            <w:rFonts w:ascii="Times New Roman" w:hAnsi="Times New Roman"/>
          </w:rPr>
          <w:instrText xml:space="preserve"> HYPERLINK "http://mongodb.com/cloud/" \t "_blank" </w:instrText>
        </w:r>
        <w:r w:rsidRPr="008F1DC0">
          <w:rPr>
            <w:rFonts w:ascii="Times New Roman" w:hAnsi="Times New Roman"/>
            <w:rPrChange w:id="2187" w:author="Link Pieces" w:date="2015-08-26T13:21:00Z">
              <w:rPr>
                <w:rFonts w:ascii="Times New Roman" w:hAnsi="Times New Roman"/>
              </w:rPr>
            </w:rPrChange>
          </w:rPr>
          <w:fldChar w:fldCharType="end"/>
        </w:r>
        <w:r w:rsidRPr="008F1DC0">
          <w:rPr>
            <w:rStyle w:val="apple-converted-space"/>
            <w:rFonts w:ascii="Times New Roman" w:hAnsi="Times New Roman"/>
            <w:color w:val="3B291F"/>
            <w:sz w:val="21"/>
            <w:szCs w:val="21"/>
            <w:shd w:val="clear" w:color="auto" w:fill="FFFFFF"/>
          </w:rPr>
          <w:t> </w:t>
        </w:r>
        <w:r w:rsidRPr="008F1DC0">
          <w:rPr>
            <w:rFonts w:ascii="Times New Roman" w:hAnsi="Times New Roman"/>
            <w:color w:val="3B291F"/>
            <w:sz w:val="21"/>
            <w:szCs w:val="21"/>
            <w:shd w:val="clear" w:color="auto" w:fill="FFFFFF"/>
          </w:rPr>
          <w:t>and</w:t>
        </w:r>
        <w:r w:rsidRPr="008F1DC0">
          <w:rPr>
            <w:rStyle w:val="apple-converted-space"/>
            <w:rFonts w:ascii="Times New Roman" w:hAnsi="Times New Roman"/>
            <w:color w:val="3B291F"/>
            <w:sz w:val="21"/>
            <w:szCs w:val="21"/>
            <w:shd w:val="clear" w:color="auto" w:fill="FFFFFF"/>
          </w:rPr>
          <w:t> Ops Manager</w:t>
        </w:r>
        <w:r w:rsidRPr="008F1DC0">
          <w:rPr>
            <w:rFonts w:ascii="Times New Roman" w:hAnsi="Times New Roman"/>
            <w:rPrChange w:id="2188" w:author="Link Pieces" w:date="2015-08-26T13:21:00Z">
              <w:rPr>
                <w:rFonts w:ascii="Times New Roman" w:hAnsi="Times New Roman"/>
              </w:rPr>
            </w:rPrChange>
          </w:rPr>
          <w:fldChar w:fldCharType="begin"/>
        </w:r>
        <w:r w:rsidRPr="008F1DC0">
          <w:rPr>
            <w:rFonts w:ascii="Times New Roman" w:hAnsi="Times New Roman"/>
          </w:rPr>
          <w:instrText xml:space="preserve"> HYPERLINK "https://www.mongodb.com/products/ops-manager" \t "_blank" </w:instrText>
        </w:r>
        <w:r w:rsidRPr="008F1DC0">
          <w:rPr>
            <w:rFonts w:ascii="Times New Roman" w:hAnsi="Times New Roman"/>
            <w:rPrChange w:id="2189" w:author="Link Pieces" w:date="2015-08-26T13:21:00Z">
              <w:rPr>
                <w:rFonts w:ascii="Times New Roman" w:hAnsi="Times New Roman"/>
              </w:rPr>
            </w:rPrChange>
          </w:rPr>
          <w:fldChar w:fldCharType="end"/>
        </w:r>
        <w:r w:rsidRPr="008F1DC0">
          <w:rPr>
            <w:rStyle w:val="apple-converted-space"/>
            <w:rFonts w:ascii="Times New Roman" w:hAnsi="Times New Roman"/>
            <w:color w:val="3B291F"/>
            <w:sz w:val="21"/>
            <w:szCs w:val="21"/>
            <w:shd w:val="clear" w:color="auto" w:fill="FFFFFF"/>
          </w:rPr>
          <w:t> </w:t>
        </w:r>
        <w:r w:rsidRPr="008F1DC0">
          <w:rPr>
            <w:rFonts w:ascii="Times New Roman" w:hAnsi="Times New Roman"/>
            <w:color w:val="3B291F"/>
            <w:sz w:val="21"/>
            <w:szCs w:val="21"/>
            <w:shd w:val="clear" w:color="auto" w:fill="FFFFFF"/>
          </w:rPr>
          <w:t>allow you to deploy, monitor, back up and scale MongoDB with ease.</w:t>
        </w:r>
      </w:ins>
    </w:p>
    <w:p w:rsidR="00B758FF" w:rsidRPr="008F1DC0" w:rsidRDefault="00B758FF" w:rsidP="00B758FF">
      <w:pPr>
        <w:pStyle w:val="ListParagraph"/>
        <w:numPr>
          <w:ilvl w:val="0"/>
          <w:numId w:val="85"/>
        </w:numPr>
        <w:spacing w:line="276" w:lineRule="auto"/>
        <w:rPr>
          <w:ins w:id="2190" w:author="Bruce Wayne" w:date="2015-08-26T10:38:00Z"/>
          <w:rFonts w:ascii="Times New Roman" w:hAnsi="Times New Roman"/>
        </w:rPr>
      </w:pPr>
      <w:ins w:id="2191" w:author="Bruce Wayne" w:date="2015-08-26T10:38:00Z">
        <w:r w:rsidRPr="008F1DC0">
          <w:rPr>
            <w:rFonts w:ascii="Times New Roman" w:hAnsi="Times New Roman"/>
            <w:b/>
            <w:color w:val="3B291F"/>
            <w:sz w:val="21"/>
            <w:szCs w:val="21"/>
            <w:shd w:val="clear" w:color="auto" w:fill="FFFFFF"/>
          </w:rPr>
          <w:t>Fastest- Growing Community</w:t>
        </w:r>
        <w:r w:rsidRPr="008F1DC0">
          <w:rPr>
            <w:rFonts w:ascii="Times New Roman" w:hAnsi="Times New Roman"/>
            <w:color w:val="3B291F"/>
            <w:sz w:val="21"/>
            <w:szCs w:val="21"/>
            <w:shd w:val="clear" w:color="auto" w:fill="FFFFFF"/>
          </w:rPr>
          <w:t>: Start-ups and enterprises rely on MongoDB for</w:t>
        </w:r>
        <w:r w:rsidRPr="008F1DC0">
          <w:rPr>
            <w:rStyle w:val="apple-converted-space"/>
            <w:rFonts w:ascii="Times New Roman" w:hAnsi="Times New Roman"/>
            <w:color w:val="3B291F"/>
            <w:sz w:val="21"/>
            <w:szCs w:val="21"/>
            <w:shd w:val="clear" w:color="auto" w:fill="FFFFFF"/>
          </w:rPr>
          <w:t> </w:t>
        </w:r>
        <w:r w:rsidRPr="008F1DC0">
          <w:rPr>
            <w:rFonts w:ascii="Times New Roman" w:hAnsi="Times New Roman"/>
          </w:rPr>
          <w:t>mission critical apps.</w:t>
        </w:r>
        <w:r w:rsidRPr="008F1DC0">
          <w:rPr>
            <w:rFonts w:ascii="Times New Roman" w:hAnsi="Times New Roman"/>
            <w:color w:val="3B291F"/>
            <w:sz w:val="21"/>
            <w:szCs w:val="21"/>
            <w:shd w:val="clear" w:color="auto" w:fill="FFFFFF"/>
          </w:rPr>
          <w:t xml:space="preserve"> MongoDB stands behind its software to ensure your success providing enterprise software and service</w:t>
        </w:r>
        <w:r w:rsidRPr="008F1DC0">
          <w:rPr>
            <w:rStyle w:val="apple-converted-space"/>
            <w:rFonts w:ascii="Times New Roman" w:hAnsi="Times New Roman"/>
            <w:color w:val="3B291F"/>
            <w:sz w:val="21"/>
            <w:szCs w:val="21"/>
            <w:shd w:val="clear" w:color="auto" w:fill="FFFFFF"/>
          </w:rPr>
          <w:t> </w:t>
        </w:r>
        <w:r w:rsidRPr="008F1DC0">
          <w:rPr>
            <w:rFonts w:ascii="Times New Roman" w:hAnsi="Times New Roman"/>
            <w:color w:val="3B291F"/>
            <w:sz w:val="21"/>
            <w:szCs w:val="21"/>
            <w:shd w:val="clear" w:color="auto" w:fill="FFFFFF"/>
          </w:rPr>
          <w:t>to make life easier.</w:t>
        </w:r>
      </w:ins>
    </w:p>
    <w:p w:rsidR="00B758FF" w:rsidRPr="008F1DC0" w:rsidRDefault="00B758FF" w:rsidP="00B758FF">
      <w:pPr>
        <w:pStyle w:val="ListParagraph"/>
        <w:numPr>
          <w:ilvl w:val="0"/>
          <w:numId w:val="85"/>
        </w:numPr>
        <w:spacing w:line="276" w:lineRule="auto"/>
        <w:rPr>
          <w:ins w:id="2192" w:author="Bruce Wayne" w:date="2015-08-26T10:38:00Z"/>
          <w:rFonts w:ascii="Times New Roman" w:hAnsi="Times New Roman"/>
        </w:rPr>
      </w:pPr>
      <w:ins w:id="2193" w:author="Bruce Wayne" w:date="2015-08-26T10:38:00Z">
        <w:r w:rsidRPr="008F1DC0">
          <w:rPr>
            <w:rFonts w:ascii="Times New Roman" w:hAnsi="Times New Roman"/>
            <w:b/>
          </w:rPr>
          <w:t>Schema less</w:t>
        </w:r>
        <w:r w:rsidRPr="008F1DC0">
          <w:rPr>
            <w:rFonts w:ascii="Times New Roman" w:hAnsi="Times New Roman"/>
          </w:rPr>
          <w:t>: MongoDB is schema free, no need run schema migration every time a change to DB design is made. Our code defines the schema.</w:t>
        </w:r>
      </w:ins>
    </w:p>
    <w:p w:rsidR="00F54492" w:rsidRPr="008F1DC0" w:rsidDel="00B758FF" w:rsidRDefault="00B758FF">
      <w:pPr>
        <w:pStyle w:val="ListParagraph"/>
        <w:numPr>
          <w:ilvl w:val="0"/>
          <w:numId w:val="85"/>
        </w:numPr>
        <w:spacing w:line="276" w:lineRule="auto"/>
        <w:rPr>
          <w:del w:id="2194" w:author="Bruce Wayne" w:date="2015-08-26T10:38:00Z"/>
          <w:rFonts w:ascii="Times New Roman" w:hAnsi="Times New Roman"/>
          <w:color w:val="3B291F"/>
          <w:sz w:val="21"/>
          <w:szCs w:val="21"/>
          <w:shd w:val="clear" w:color="auto" w:fill="FFFFFF"/>
        </w:rPr>
      </w:pPr>
      <w:ins w:id="2195" w:author="Bruce Wayne" w:date="2015-08-26T10:38:00Z">
        <w:r w:rsidRPr="008F1DC0">
          <w:rPr>
            <w:rFonts w:ascii="Times New Roman" w:hAnsi="Times New Roman"/>
            <w:b/>
          </w:rPr>
          <w:t>Performance advantage</w:t>
        </w:r>
        <w:r w:rsidRPr="008F1DC0">
          <w:rPr>
            <w:rFonts w:ascii="Times New Roman" w:hAnsi="Times New Roman"/>
          </w:rPr>
          <w:t>: MongoDB gains its performance by its document-based data model and scalability</w:t>
        </w:r>
      </w:ins>
      <w:del w:id="2196" w:author="Bruce Wayne" w:date="2015-08-26T10:38:00Z">
        <w:r w:rsidR="00F54492" w:rsidRPr="008F1DC0" w:rsidDel="00B758FF">
          <w:rPr>
            <w:rFonts w:ascii="Times New Roman" w:hAnsi="Times New Roman"/>
            <w:b/>
          </w:rPr>
          <w:delText>Flexible data model</w:delText>
        </w:r>
        <w:r w:rsidR="00F54492" w:rsidRPr="008F1DC0" w:rsidDel="00B758FF">
          <w:rPr>
            <w:rFonts w:ascii="Times New Roman" w:hAnsi="Times New Roman"/>
          </w:rPr>
          <w:delText xml:space="preserve">: </w:delText>
        </w:r>
        <w:r w:rsidR="00F54492" w:rsidRPr="008F1DC0" w:rsidDel="00B758FF">
          <w:rPr>
            <w:rFonts w:ascii="Times New Roman" w:hAnsi="Times New Roman"/>
            <w:color w:val="3B291F"/>
            <w:sz w:val="21"/>
            <w:szCs w:val="21"/>
            <w:shd w:val="clear" w:color="auto" w:fill="FFFFFF"/>
          </w:rPr>
          <w:delText>MongoDB’s document data model makes it easy for you to store data of any structure and dynamically modify the schema.</w:delText>
        </w:r>
      </w:del>
    </w:p>
    <w:p w:rsidR="00F54492" w:rsidRPr="008F1DC0" w:rsidDel="00B758FF" w:rsidRDefault="00F54492">
      <w:pPr>
        <w:pStyle w:val="ListParagraph"/>
        <w:rPr>
          <w:del w:id="2197" w:author="Bruce Wayne" w:date="2015-08-26T10:38:00Z"/>
          <w:rFonts w:ascii="Times New Roman" w:hAnsi="Times New Roman"/>
          <w:color w:val="3B291F"/>
          <w:sz w:val="21"/>
          <w:szCs w:val="21"/>
          <w:shd w:val="clear" w:color="auto" w:fill="FFFFFF"/>
        </w:rPr>
        <w:pPrChange w:id="2198" w:author="Bruce Wayne" w:date="2015-08-26T10:38:00Z">
          <w:pPr>
            <w:pStyle w:val="ListParagraph"/>
            <w:numPr>
              <w:numId w:val="85"/>
            </w:numPr>
            <w:spacing w:line="276" w:lineRule="auto"/>
            <w:ind w:hanging="360"/>
          </w:pPr>
        </w:pPrChange>
      </w:pPr>
      <w:del w:id="2199" w:author="Bruce Wayne" w:date="2015-08-26T10:38:00Z">
        <w:r w:rsidRPr="008F1DC0" w:rsidDel="00B758FF">
          <w:rPr>
            <w:rFonts w:ascii="Times New Roman" w:hAnsi="Times New Roman"/>
            <w:b/>
            <w:color w:val="3B291F"/>
            <w:sz w:val="21"/>
            <w:szCs w:val="21"/>
            <w:shd w:val="clear" w:color="auto" w:fill="FFFFFF"/>
          </w:rPr>
          <w:delText>High scalable</w:delText>
        </w:r>
        <w:r w:rsidRPr="008F1DC0" w:rsidDel="00B758FF">
          <w:rPr>
            <w:rFonts w:ascii="Times New Roman" w:hAnsi="Times New Roman"/>
            <w:color w:val="3B291F"/>
            <w:sz w:val="21"/>
            <w:szCs w:val="21"/>
            <w:shd w:val="clear" w:color="auto" w:fill="FFFFFF"/>
          </w:rPr>
          <w:delText>: Scale up or scale out horizontally, from a single server to thousands of nodes. Deploy in the cloud and across multiple data centers</w:delText>
        </w:r>
      </w:del>
    </w:p>
    <w:p w:rsidR="00F54492" w:rsidRPr="008F1DC0" w:rsidDel="00B758FF" w:rsidRDefault="00F54492">
      <w:pPr>
        <w:pStyle w:val="ListParagraph"/>
        <w:rPr>
          <w:del w:id="2200" w:author="Bruce Wayne" w:date="2015-08-26T10:38:00Z"/>
          <w:rFonts w:ascii="Times New Roman" w:hAnsi="Times New Roman"/>
          <w:color w:val="3B291F"/>
          <w:sz w:val="21"/>
          <w:szCs w:val="21"/>
          <w:shd w:val="clear" w:color="auto" w:fill="FFFFFF"/>
        </w:rPr>
        <w:pPrChange w:id="2201" w:author="Bruce Wayne" w:date="2015-08-26T10:38:00Z">
          <w:pPr>
            <w:pStyle w:val="ListParagraph"/>
            <w:numPr>
              <w:numId w:val="85"/>
            </w:numPr>
            <w:spacing w:line="276" w:lineRule="auto"/>
            <w:ind w:hanging="360"/>
          </w:pPr>
        </w:pPrChange>
      </w:pPr>
      <w:del w:id="2202" w:author="Bruce Wayne" w:date="2015-08-26T10:38:00Z">
        <w:r w:rsidRPr="008F1DC0" w:rsidDel="00B758FF">
          <w:rPr>
            <w:rFonts w:ascii="Times New Roman" w:hAnsi="Times New Roman"/>
            <w:b/>
            <w:color w:val="3B291F"/>
            <w:sz w:val="21"/>
            <w:szCs w:val="21"/>
            <w:shd w:val="clear" w:color="auto" w:fill="FFFFFF"/>
          </w:rPr>
          <w:delText>Secondary indexes</w:delText>
        </w:r>
        <w:r w:rsidRPr="008F1DC0" w:rsidDel="00B758FF">
          <w:rPr>
            <w:rFonts w:ascii="Times New Roman" w:hAnsi="Times New Roman"/>
            <w:color w:val="3B291F"/>
            <w:sz w:val="21"/>
            <w:szCs w:val="21"/>
            <w:shd w:val="clear" w:color="auto" w:fill="FFFFFF"/>
          </w:rPr>
          <w:delText>: Fast, fine-grained access to data, including fully consistent indexes on any field, as well as geospatial, text search and TTL indexes</w:delText>
        </w:r>
      </w:del>
    </w:p>
    <w:p w:rsidR="00F54492" w:rsidRPr="008F1DC0" w:rsidDel="00B758FF" w:rsidRDefault="00F54492">
      <w:pPr>
        <w:pStyle w:val="ListParagraph"/>
        <w:rPr>
          <w:del w:id="2203" w:author="Bruce Wayne" w:date="2015-08-26T10:38:00Z"/>
          <w:rFonts w:ascii="Times New Roman" w:hAnsi="Times New Roman"/>
          <w:color w:val="3B291F"/>
          <w:sz w:val="21"/>
          <w:szCs w:val="21"/>
          <w:shd w:val="clear" w:color="auto" w:fill="FFFFFF"/>
        </w:rPr>
        <w:pPrChange w:id="2204" w:author="Bruce Wayne" w:date="2015-08-26T10:38:00Z">
          <w:pPr>
            <w:pStyle w:val="ListParagraph"/>
            <w:numPr>
              <w:numId w:val="85"/>
            </w:numPr>
            <w:spacing w:line="276" w:lineRule="auto"/>
            <w:ind w:hanging="360"/>
          </w:pPr>
        </w:pPrChange>
      </w:pPr>
      <w:del w:id="2205" w:author="Bruce Wayne" w:date="2015-08-26T10:38:00Z">
        <w:r w:rsidRPr="008F1DC0" w:rsidDel="00B758FF">
          <w:rPr>
            <w:rFonts w:ascii="Times New Roman" w:hAnsi="Times New Roman"/>
            <w:b/>
            <w:color w:val="3B291F"/>
            <w:sz w:val="21"/>
            <w:szCs w:val="21"/>
            <w:shd w:val="clear" w:color="auto" w:fill="FFFFFF"/>
          </w:rPr>
          <w:delText>Expressive Query Language</w:delText>
        </w:r>
        <w:r w:rsidRPr="008F1DC0" w:rsidDel="00B758FF">
          <w:rPr>
            <w:rFonts w:ascii="Times New Roman" w:hAnsi="Times New Roman"/>
            <w:color w:val="3B291F"/>
            <w:sz w:val="21"/>
            <w:szCs w:val="21"/>
            <w:shd w:val="clear" w:color="auto" w:fill="FFFFFF"/>
          </w:rPr>
          <w:delText>: MongoDB’s query language provides varied field-level operators, data types and in-place updates.</w:delText>
        </w:r>
        <w:r w:rsidRPr="008F1DC0" w:rsidDel="00B758FF">
          <w:rPr>
            <w:rStyle w:val="apple-converted-space"/>
            <w:rFonts w:ascii="Times New Roman" w:hAnsi="Times New Roman"/>
            <w:color w:val="3B291F"/>
            <w:sz w:val="21"/>
            <w:szCs w:val="21"/>
            <w:shd w:val="clear" w:color="auto" w:fill="FFFFFF"/>
          </w:rPr>
          <w:delText> </w:delText>
        </w:r>
        <w:r w:rsidRPr="008F1DC0" w:rsidDel="00B758FF">
          <w:rPr>
            <w:rFonts w:ascii="Times New Roman" w:hAnsi="Times New Roman"/>
          </w:rPr>
          <w:delText>Drivers</w:delText>
        </w:r>
        <w:r w:rsidRPr="008F1DC0" w:rsidDel="00B758FF">
          <w:rPr>
            <w:rFonts w:ascii="Times New Roman" w:hAnsi="Times New Roman"/>
            <w:color w:val="3B291F"/>
            <w:sz w:val="21"/>
            <w:szCs w:val="21"/>
            <w:shd w:val="clear" w:color="auto" w:fill="FFFFFF"/>
          </w:rPr>
          <w:delText xml:space="preserve"> for just about any programming language make it intuitive to use.</w:delText>
        </w:r>
      </w:del>
    </w:p>
    <w:p w:rsidR="00F54492" w:rsidRPr="008F1DC0" w:rsidDel="00B758FF" w:rsidRDefault="00F54492">
      <w:pPr>
        <w:pStyle w:val="ListParagraph"/>
        <w:rPr>
          <w:del w:id="2206" w:author="Bruce Wayne" w:date="2015-08-26T10:38:00Z"/>
          <w:rFonts w:ascii="Times New Roman" w:hAnsi="Times New Roman"/>
          <w:color w:val="3B291F"/>
          <w:sz w:val="21"/>
          <w:szCs w:val="21"/>
          <w:shd w:val="clear" w:color="auto" w:fill="FFFFFF"/>
        </w:rPr>
        <w:pPrChange w:id="2207" w:author="Bruce Wayne" w:date="2015-08-26T10:38:00Z">
          <w:pPr>
            <w:pStyle w:val="ListParagraph"/>
            <w:numPr>
              <w:numId w:val="85"/>
            </w:numPr>
            <w:spacing w:line="276" w:lineRule="auto"/>
            <w:ind w:hanging="360"/>
          </w:pPr>
        </w:pPrChange>
      </w:pPr>
      <w:del w:id="2208" w:author="Bruce Wayne" w:date="2015-08-26T10:38:00Z">
        <w:r w:rsidRPr="008F1DC0" w:rsidDel="00B758FF">
          <w:rPr>
            <w:rFonts w:ascii="Times New Roman" w:hAnsi="Times New Roman"/>
            <w:b/>
            <w:color w:val="3B291F"/>
            <w:sz w:val="21"/>
            <w:szCs w:val="21"/>
            <w:shd w:val="clear" w:color="auto" w:fill="FFFFFF"/>
          </w:rPr>
          <w:delText>Robust Operation Tools</w:delText>
        </w:r>
        <w:r w:rsidRPr="008F1DC0" w:rsidDel="00B758FF">
          <w:rPr>
            <w:rFonts w:ascii="Times New Roman" w:hAnsi="Times New Roman"/>
            <w:color w:val="3B291F"/>
            <w:sz w:val="21"/>
            <w:szCs w:val="21"/>
            <w:shd w:val="clear" w:color="auto" w:fill="FFFFFF"/>
          </w:rPr>
          <w:delText>: MongoDB Cloud Manager</w:delText>
        </w:r>
        <w:r w:rsidR="00DE19A4" w:rsidRPr="008F1DC0" w:rsidDel="00B758FF">
          <w:rPr>
            <w:rFonts w:ascii="Times New Roman" w:hAnsi="Times New Roman"/>
            <w:rPrChange w:id="2209" w:author="Link Pieces" w:date="2015-08-26T13:21:00Z">
              <w:rPr/>
            </w:rPrChange>
          </w:rPr>
          <w:fldChar w:fldCharType="begin"/>
        </w:r>
        <w:r w:rsidR="00DE19A4" w:rsidRPr="008F1DC0" w:rsidDel="00B758FF">
          <w:rPr>
            <w:rFonts w:ascii="Times New Roman" w:hAnsi="Times New Roman"/>
            <w:rPrChange w:id="2210" w:author="Link Pieces" w:date="2015-08-26T13:21:00Z">
              <w:rPr/>
            </w:rPrChange>
          </w:rPr>
          <w:delInstrText xml:space="preserve"> HYPERLINK "http://mongodb.com/cloud/" \t "_blank" </w:delInstrText>
        </w:r>
        <w:r w:rsidR="00DE19A4" w:rsidRPr="008F1DC0" w:rsidDel="00B758FF">
          <w:rPr>
            <w:rFonts w:ascii="Times New Roman" w:hAnsi="Times New Roman"/>
            <w:rPrChange w:id="2211" w:author="Link Pieces" w:date="2015-08-26T13:21:00Z">
              <w:rPr/>
            </w:rPrChange>
          </w:rPr>
          <w:fldChar w:fldCharType="end"/>
        </w:r>
        <w:r w:rsidRPr="008F1DC0" w:rsidDel="00B758FF">
          <w:rPr>
            <w:rStyle w:val="apple-converted-space"/>
            <w:rFonts w:ascii="Times New Roman" w:hAnsi="Times New Roman"/>
            <w:color w:val="3B291F"/>
            <w:sz w:val="21"/>
            <w:szCs w:val="21"/>
            <w:shd w:val="clear" w:color="auto" w:fill="FFFFFF"/>
          </w:rPr>
          <w:delText> </w:delText>
        </w:r>
        <w:r w:rsidRPr="008F1DC0" w:rsidDel="00B758FF">
          <w:rPr>
            <w:rFonts w:ascii="Times New Roman" w:hAnsi="Times New Roman"/>
            <w:color w:val="3B291F"/>
            <w:sz w:val="21"/>
            <w:szCs w:val="21"/>
            <w:shd w:val="clear" w:color="auto" w:fill="FFFFFF"/>
          </w:rPr>
          <w:delText>and</w:delText>
        </w:r>
        <w:r w:rsidRPr="008F1DC0" w:rsidDel="00B758FF">
          <w:rPr>
            <w:rStyle w:val="apple-converted-space"/>
            <w:rFonts w:ascii="Times New Roman" w:hAnsi="Times New Roman"/>
            <w:color w:val="3B291F"/>
            <w:sz w:val="21"/>
            <w:szCs w:val="21"/>
            <w:shd w:val="clear" w:color="auto" w:fill="FFFFFF"/>
          </w:rPr>
          <w:delText> Ops Manager</w:delText>
        </w:r>
        <w:r w:rsidR="00DE19A4" w:rsidRPr="008F1DC0" w:rsidDel="00B758FF">
          <w:rPr>
            <w:rFonts w:ascii="Times New Roman" w:hAnsi="Times New Roman"/>
            <w:rPrChange w:id="2212" w:author="Link Pieces" w:date="2015-08-26T13:21:00Z">
              <w:rPr/>
            </w:rPrChange>
          </w:rPr>
          <w:fldChar w:fldCharType="begin"/>
        </w:r>
        <w:r w:rsidR="00DE19A4" w:rsidRPr="008F1DC0" w:rsidDel="00B758FF">
          <w:rPr>
            <w:rFonts w:ascii="Times New Roman" w:hAnsi="Times New Roman"/>
            <w:rPrChange w:id="2213" w:author="Link Pieces" w:date="2015-08-26T13:21:00Z">
              <w:rPr/>
            </w:rPrChange>
          </w:rPr>
          <w:delInstrText xml:space="preserve"> HYPERLINK "https://www.mongodb.com/products/ops-manager" \t "_blank" </w:delInstrText>
        </w:r>
        <w:r w:rsidR="00DE19A4" w:rsidRPr="008F1DC0" w:rsidDel="00B758FF">
          <w:rPr>
            <w:rFonts w:ascii="Times New Roman" w:hAnsi="Times New Roman"/>
            <w:rPrChange w:id="2214" w:author="Link Pieces" w:date="2015-08-26T13:21:00Z">
              <w:rPr/>
            </w:rPrChange>
          </w:rPr>
          <w:fldChar w:fldCharType="end"/>
        </w:r>
        <w:r w:rsidRPr="008F1DC0" w:rsidDel="00B758FF">
          <w:rPr>
            <w:rStyle w:val="apple-converted-space"/>
            <w:rFonts w:ascii="Times New Roman" w:hAnsi="Times New Roman"/>
            <w:color w:val="3B291F"/>
            <w:sz w:val="21"/>
            <w:szCs w:val="21"/>
            <w:shd w:val="clear" w:color="auto" w:fill="FFFFFF"/>
          </w:rPr>
          <w:delText> </w:delText>
        </w:r>
        <w:r w:rsidRPr="008F1DC0" w:rsidDel="00B758FF">
          <w:rPr>
            <w:rFonts w:ascii="Times New Roman" w:hAnsi="Times New Roman"/>
            <w:color w:val="3B291F"/>
            <w:sz w:val="21"/>
            <w:szCs w:val="21"/>
            <w:shd w:val="clear" w:color="auto" w:fill="FFFFFF"/>
          </w:rPr>
          <w:delText>allow you to deploy, monitor, back up and scale MongoDB with ease.</w:delText>
        </w:r>
      </w:del>
    </w:p>
    <w:p w:rsidR="00F54492" w:rsidRPr="008F1DC0" w:rsidDel="00B758FF" w:rsidRDefault="00F54492">
      <w:pPr>
        <w:pStyle w:val="ListParagraph"/>
        <w:rPr>
          <w:del w:id="2215" w:author="Bruce Wayne" w:date="2015-08-26T10:38:00Z"/>
          <w:rFonts w:ascii="Times New Roman" w:hAnsi="Times New Roman"/>
        </w:rPr>
        <w:pPrChange w:id="2216" w:author="Bruce Wayne" w:date="2015-08-26T10:38:00Z">
          <w:pPr>
            <w:pStyle w:val="ListParagraph"/>
            <w:numPr>
              <w:numId w:val="85"/>
            </w:numPr>
            <w:spacing w:line="276" w:lineRule="auto"/>
            <w:ind w:hanging="360"/>
          </w:pPr>
        </w:pPrChange>
      </w:pPr>
      <w:del w:id="2217" w:author="Bruce Wayne" w:date="2015-08-26T10:38:00Z">
        <w:r w:rsidRPr="008F1DC0" w:rsidDel="00B758FF">
          <w:rPr>
            <w:rFonts w:ascii="Times New Roman" w:hAnsi="Times New Roman"/>
            <w:b/>
            <w:color w:val="3B291F"/>
            <w:sz w:val="21"/>
            <w:szCs w:val="21"/>
            <w:shd w:val="clear" w:color="auto" w:fill="FFFFFF"/>
          </w:rPr>
          <w:delText>Fastest- Growing Community</w:delText>
        </w:r>
        <w:r w:rsidRPr="008F1DC0" w:rsidDel="00B758FF">
          <w:rPr>
            <w:rFonts w:ascii="Times New Roman" w:hAnsi="Times New Roman"/>
            <w:color w:val="3B291F"/>
            <w:sz w:val="21"/>
            <w:szCs w:val="21"/>
            <w:shd w:val="clear" w:color="auto" w:fill="FFFFFF"/>
          </w:rPr>
          <w:delText>: Startups and enterprises rely on MongoDB for</w:delText>
        </w:r>
        <w:r w:rsidRPr="008F1DC0" w:rsidDel="00B758FF">
          <w:rPr>
            <w:rStyle w:val="apple-converted-space"/>
            <w:rFonts w:ascii="Times New Roman" w:hAnsi="Times New Roman"/>
            <w:color w:val="3B291F"/>
            <w:sz w:val="21"/>
            <w:szCs w:val="21"/>
            <w:shd w:val="clear" w:color="auto" w:fill="FFFFFF"/>
          </w:rPr>
          <w:delText> </w:delText>
        </w:r>
        <w:r w:rsidRPr="008F1DC0" w:rsidDel="00B758FF">
          <w:rPr>
            <w:rFonts w:ascii="Times New Roman" w:hAnsi="Times New Roman"/>
          </w:rPr>
          <w:delText>mission critical apps.</w:delText>
        </w:r>
        <w:r w:rsidRPr="008F1DC0" w:rsidDel="00B758FF">
          <w:rPr>
            <w:rFonts w:ascii="Times New Roman" w:hAnsi="Times New Roman"/>
            <w:color w:val="3B291F"/>
            <w:sz w:val="21"/>
            <w:szCs w:val="21"/>
            <w:shd w:val="clear" w:color="auto" w:fill="FFFFFF"/>
          </w:rPr>
          <w:delText xml:space="preserve"> MongoDB stands behind its software to ensure your success providing enterprise software and service</w:delText>
        </w:r>
        <w:r w:rsidRPr="008F1DC0" w:rsidDel="00B758FF">
          <w:rPr>
            <w:rStyle w:val="apple-converted-space"/>
            <w:rFonts w:ascii="Times New Roman" w:hAnsi="Times New Roman"/>
            <w:color w:val="3B291F"/>
            <w:sz w:val="21"/>
            <w:szCs w:val="21"/>
            <w:shd w:val="clear" w:color="auto" w:fill="FFFFFF"/>
          </w:rPr>
          <w:delText> </w:delText>
        </w:r>
        <w:r w:rsidRPr="008F1DC0" w:rsidDel="00B758FF">
          <w:rPr>
            <w:rFonts w:ascii="Times New Roman" w:hAnsi="Times New Roman"/>
            <w:color w:val="3B291F"/>
            <w:sz w:val="21"/>
            <w:szCs w:val="21"/>
            <w:shd w:val="clear" w:color="auto" w:fill="FFFFFF"/>
          </w:rPr>
          <w:delText>to make life easier.</w:delText>
        </w:r>
      </w:del>
    </w:p>
    <w:p w:rsidR="00F54492" w:rsidRPr="008F1DC0" w:rsidRDefault="0014095A">
      <w:pPr>
        <w:pStyle w:val="ListParagraph"/>
        <w:rPr>
          <w:rFonts w:ascii="Times New Roman" w:hAnsi="Times New Roman"/>
          <w:lang w:val="en-US"/>
        </w:rPr>
        <w:pPrChange w:id="2218" w:author="Bruce Wayne" w:date="2015-08-26T10:38:00Z">
          <w:pPr>
            <w:spacing w:after="160" w:line="259" w:lineRule="auto"/>
          </w:pPr>
        </w:pPrChange>
      </w:pPr>
      <w:del w:id="2219" w:author="Bruce Wayne" w:date="2015-08-26T10:38:00Z">
        <w:r w:rsidRPr="008F1DC0" w:rsidDel="00B758FF">
          <w:rPr>
            <w:rFonts w:ascii="Times New Roman" w:hAnsi="Times New Roman"/>
            <w:lang w:val="en-US"/>
          </w:rPr>
          <w:br w:type="page"/>
        </w:r>
      </w:del>
    </w:p>
    <w:p w:rsidR="00F54492" w:rsidRPr="008F1DC0" w:rsidRDefault="00F54492" w:rsidP="00A5614C">
      <w:pPr>
        <w:pStyle w:val="Heading3"/>
        <w:numPr>
          <w:ilvl w:val="0"/>
          <w:numId w:val="0"/>
        </w:numPr>
        <w:rPr>
          <w:rFonts w:ascii="Times New Roman" w:hAnsi="Times New Roman"/>
          <w:b w:val="0"/>
          <w:color w:val="000000" w:themeColor="text1"/>
        </w:rPr>
      </w:pPr>
      <w:bookmarkStart w:id="2220" w:name="_Toc427627687"/>
      <w:bookmarkStart w:id="2221" w:name="_Toc428358829"/>
      <w:r w:rsidRPr="008F1DC0">
        <w:rPr>
          <w:rFonts w:ascii="Times New Roman" w:hAnsi="Times New Roman"/>
          <w:color w:val="000000" w:themeColor="text1"/>
        </w:rPr>
        <w:lastRenderedPageBreak/>
        <w:t xml:space="preserve">4.2.3 </w:t>
      </w:r>
      <w:bookmarkStart w:id="2222" w:name="_Toc396399755"/>
      <w:r w:rsidRPr="008F1DC0">
        <w:rPr>
          <w:rFonts w:ascii="Times New Roman" w:hAnsi="Times New Roman"/>
          <w:color w:val="000000" w:themeColor="text1"/>
        </w:rPr>
        <w:t>Choice of System Architecture</w:t>
      </w:r>
      <w:bookmarkEnd w:id="2220"/>
      <w:bookmarkEnd w:id="2221"/>
      <w:bookmarkEnd w:id="2222"/>
    </w:p>
    <w:p w:rsidR="00F54492" w:rsidRPr="008F1DC0" w:rsidRDefault="00F54492" w:rsidP="00F54492">
      <w:pPr>
        <w:pStyle w:val="Heading4"/>
        <w:jc w:val="both"/>
        <w:rPr>
          <w:rFonts w:ascii="Times New Roman" w:hAnsi="Times New Roman" w:cs="Times New Roman"/>
          <w:b/>
        </w:rPr>
      </w:pPr>
      <w:r w:rsidRPr="008F1DC0">
        <w:rPr>
          <w:rFonts w:ascii="Times New Roman" w:hAnsi="Times New Roman" w:cs="Times New Roman"/>
          <w:b/>
        </w:rPr>
        <w:t>4.2.3.1 MVC Model</w:t>
      </w:r>
    </w:p>
    <w:p w:rsidR="00F54492" w:rsidRPr="008F1DC0" w:rsidRDefault="00F54492" w:rsidP="00F54492">
      <w:pPr>
        <w:spacing w:after="160" w:line="259" w:lineRule="auto"/>
        <w:ind w:firstLine="720"/>
        <w:jc w:val="both"/>
        <w:rPr>
          <w:rFonts w:ascii="Times New Roman" w:hAnsi="Times New Roman"/>
        </w:rPr>
      </w:pPr>
      <w:r w:rsidRPr="008F1DC0">
        <w:rPr>
          <w:rFonts w:ascii="Times New Roman" w:hAnsi="Times New Roman"/>
        </w:rPr>
        <w:t>MVC is a standard in the design of modern web applications. Most web application code falls under one of the following three categories: presentation, business logic, and data access. The MVC pattern models this separation of concerns well.</w:t>
      </w:r>
    </w:p>
    <w:p w:rsidR="00F54492" w:rsidRPr="008F1DC0" w:rsidRDefault="00F54492" w:rsidP="00F54492">
      <w:pPr>
        <w:spacing w:after="160" w:line="259" w:lineRule="auto"/>
        <w:jc w:val="center"/>
        <w:rPr>
          <w:rFonts w:ascii="Times New Roman" w:hAnsi="Times New Roman"/>
          <w:sz w:val="22"/>
          <w:szCs w:val="22"/>
        </w:rPr>
      </w:pPr>
      <w:r w:rsidRPr="008F1DC0">
        <w:rPr>
          <w:rFonts w:ascii="Times New Roman" w:hAnsi="Times New Roman"/>
          <w:noProof/>
          <w:lang w:val="en-US" w:eastAsia="ja-JP"/>
          <w:rPrChange w:id="2223" w:author="Link Pieces" w:date="2015-08-26T13:21:00Z">
            <w:rPr>
              <w:rFonts w:ascii="Times New Roman" w:hAnsi="Times New Roman"/>
              <w:noProof/>
              <w:lang w:val="en-US" w:eastAsia="ja-JP"/>
            </w:rPr>
          </w:rPrChange>
        </w:rPr>
        <w:drawing>
          <wp:inline distT="0" distB="0" distL="0" distR="0" wp14:anchorId="4673C152" wp14:editId="61CC50F6">
            <wp:extent cx="2371725" cy="561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1725" cy="5619750"/>
                    </a:xfrm>
                    <a:prstGeom prst="rect">
                      <a:avLst/>
                    </a:prstGeom>
                  </pic:spPr>
                </pic:pic>
              </a:graphicData>
            </a:graphic>
          </wp:inline>
        </w:drawing>
      </w:r>
    </w:p>
    <w:p w:rsidR="00F54492" w:rsidRPr="008F1DC0" w:rsidRDefault="00F54492" w:rsidP="00F54492">
      <w:pPr>
        <w:spacing w:after="160" w:line="259" w:lineRule="auto"/>
        <w:jc w:val="center"/>
        <w:rPr>
          <w:rFonts w:ascii="Times New Roman" w:hAnsi="Times New Roman"/>
          <w:sz w:val="22"/>
          <w:szCs w:val="22"/>
        </w:rPr>
      </w:pPr>
      <w:r w:rsidRPr="008F1DC0">
        <w:rPr>
          <w:rFonts w:ascii="Times New Roman" w:hAnsi="Times New Roman"/>
          <w:sz w:val="22"/>
          <w:szCs w:val="22"/>
        </w:rPr>
        <w:t>Figure 4-4: Laravel Framework 4.2 Directory Structure Example</w:t>
      </w:r>
    </w:p>
    <w:p w:rsidR="00F54492" w:rsidRPr="008F1DC0" w:rsidRDefault="00F54492" w:rsidP="00F54492">
      <w:pPr>
        <w:spacing w:after="160" w:line="259" w:lineRule="auto"/>
        <w:ind w:firstLine="720"/>
        <w:jc w:val="both"/>
        <w:rPr>
          <w:rFonts w:ascii="Times New Roman" w:hAnsi="Times New Roman"/>
        </w:rPr>
      </w:pPr>
      <w:r w:rsidRPr="008F1DC0">
        <w:rPr>
          <w:rFonts w:ascii="Times New Roman" w:hAnsi="Times New Roman"/>
        </w:rPr>
        <w:t>In Laravel Framework, the standard laravel application structure has an application directory called module, in which all the modules of the application is stored (for example, Product module). The PHP files that contain classes within the Product namespace live in the app/Modules/Product directory so that we can have multiple namespaces within our module should we require it. The view directory also has a sub-folder for our module’s view scripts</w:t>
      </w:r>
    </w:p>
    <w:p w:rsidR="00F54492" w:rsidRPr="008F1DC0" w:rsidRDefault="00F54492" w:rsidP="00F54492">
      <w:pPr>
        <w:spacing w:after="160" w:line="259" w:lineRule="auto"/>
        <w:ind w:firstLine="720"/>
        <w:jc w:val="both"/>
        <w:rPr>
          <w:rFonts w:ascii="Times New Roman" w:hAnsi="Times New Roman"/>
        </w:rPr>
      </w:pPr>
      <w:r w:rsidRPr="008F1DC0">
        <w:rPr>
          <w:rFonts w:ascii="Times New Roman" w:hAnsi="Times New Roman"/>
        </w:rPr>
        <w:lastRenderedPageBreak/>
        <w:t>As can be seen from the picture above, Model – View – Controller are stored in Model/, Controller/ and View/ directories.</w:t>
      </w:r>
    </w:p>
    <w:p w:rsidR="00F54492" w:rsidRPr="008F1DC0" w:rsidRDefault="00F54492" w:rsidP="00F54492">
      <w:pPr>
        <w:spacing w:after="160" w:line="259" w:lineRule="auto"/>
        <w:ind w:left="360"/>
        <w:jc w:val="both"/>
        <w:rPr>
          <w:rFonts w:ascii="Times New Roman" w:hAnsi="Times New Roman"/>
          <w:iCs/>
        </w:rPr>
      </w:pPr>
      <w:r w:rsidRPr="008F1DC0">
        <w:rPr>
          <w:rFonts w:ascii="Times New Roman" w:hAnsi="Times New Roman"/>
          <w:b/>
          <w:i/>
          <w:iCs/>
        </w:rPr>
        <w:t>Models</w:t>
      </w:r>
      <w:r w:rsidRPr="008F1DC0">
        <w:rPr>
          <w:rFonts w:ascii="Times New Roman" w:hAnsi="Times New Roman"/>
          <w:iCs/>
        </w:rPr>
        <w:t xml:space="preserve"> - A model is an object representing data or even activity, e.g. a database table or even some plant-floor production-machine process.</w:t>
      </w:r>
    </w:p>
    <w:p w:rsidR="00F54492" w:rsidRPr="008F1DC0" w:rsidRDefault="00F54492" w:rsidP="00F54492">
      <w:pPr>
        <w:numPr>
          <w:ilvl w:val="0"/>
          <w:numId w:val="75"/>
        </w:numPr>
        <w:spacing w:after="160" w:line="259" w:lineRule="auto"/>
        <w:jc w:val="both"/>
        <w:rPr>
          <w:rFonts w:ascii="Times New Roman" w:hAnsi="Times New Roman"/>
          <w:iCs/>
        </w:rPr>
      </w:pPr>
      <w:r w:rsidRPr="008F1DC0">
        <w:rPr>
          <w:rFonts w:ascii="Times New Roman" w:hAnsi="Times New Roman"/>
          <w:iCs/>
        </w:rPr>
        <w:t>The model manages the behaviour and data of the application domain, responds to requests for information about its state and responds to instructions to change state.</w:t>
      </w:r>
    </w:p>
    <w:p w:rsidR="00F54492" w:rsidRPr="008F1DC0" w:rsidRDefault="00F54492" w:rsidP="00F54492">
      <w:pPr>
        <w:numPr>
          <w:ilvl w:val="0"/>
          <w:numId w:val="75"/>
        </w:numPr>
        <w:spacing w:after="160" w:line="259" w:lineRule="auto"/>
        <w:jc w:val="both"/>
        <w:rPr>
          <w:rFonts w:ascii="Times New Roman" w:hAnsi="Times New Roman"/>
          <w:iCs/>
        </w:rPr>
      </w:pPr>
      <w:r w:rsidRPr="008F1DC0">
        <w:rPr>
          <w:rFonts w:ascii="Times New Roman" w:hAnsi="Times New Roman"/>
          <w:iCs/>
        </w:rPr>
        <w:t>The model represents enterprise data and the business rules that govern access to and updates of this data. Often the model serves as a software approximation to a real-world process, so simple real-world modelling techniques apply when defining the model.</w:t>
      </w:r>
    </w:p>
    <w:p w:rsidR="00F54492" w:rsidRPr="008F1DC0" w:rsidRDefault="00F54492" w:rsidP="00F54492">
      <w:pPr>
        <w:numPr>
          <w:ilvl w:val="0"/>
          <w:numId w:val="75"/>
        </w:numPr>
        <w:spacing w:after="160" w:line="259" w:lineRule="auto"/>
        <w:jc w:val="both"/>
        <w:rPr>
          <w:rFonts w:ascii="Times New Roman" w:hAnsi="Times New Roman"/>
        </w:rPr>
      </w:pPr>
      <w:r w:rsidRPr="008F1DC0">
        <w:rPr>
          <w:rFonts w:ascii="Times New Roman" w:hAnsi="Times New Roman"/>
          <w:iCs/>
        </w:rPr>
        <w:t>The model is the piece that represents the state and low-level behaviour of the component. It manages the state and conducts all transformations on that state. The model has no specific knowledge of either its controllers or its views. The view is the piece that manages the visual display of the state represented by the model. A model can have more than one view.</w:t>
      </w:r>
    </w:p>
    <w:p w:rsidR="00F54492" w:rsidRPr="008F1DC0" w:rsidRDefault="00F54492" w:rsidP="00F54492">
      <w:pPr>
        <w:spacing w:after="160" w:line="259" w:lineRule="auto"/>
        <w:ind w:left="360"/>
        <w:jc w:val="both"/>
        <w:rPr>
          <w:rFonts w:ascii="Times New Roman" w:hAnsi="Times New Roman"/>
        </w:rPr>
      </w:pPr>
      <w:r w:rsidRPr="008F1DC0">
        <w:rPr>
          <w:rFonts w:ascii="Times New Roman" w:hAnsi="Times New Roman"/>
          <w:b/>
          <w:i/>
          <w:iCs/>
        </w:rPr>
        <w:t>View</w:t>
      </w:r>
      <w:r w:rsidRPr="008F1DC0">
        <w:rPr>
          <w:rFonts w:ascii="Times New Roman" w:hAnsi="Times New Roman"/>
        </w:rPr>
        <w:t xml:space="preserve"> - A view is some form of visualisation of the state of the model.</w:t>
      </w:r>
    </w:p>
    <w:p w:rsidR="00F54492" w:rsidRPr="008F1DC0" w:rsidRDefault="00F54492" w:rsidP="00F54492">
      <w:pPr>
        <w:numPr>
          <w:ilvl w:val="0"/>
          <w:numId w:val="75"/>
        </w:numPr>
        <w:spacing w:after="160" w:line="259" w:lineRule="auto"/>
        <w:jc w:val="both"/>
        <w:rPr>
          <w:rFonts w:ascii="Times New Roman" w:hAnsi="Times New Roman"/>
        </w:rPr>
      </w:pPr>
      <w:r w:rsidRPr="008F1DC0">
        <w:rPr>
          <w:rFonts w:ascii="Times New Roman" w:hAnsi="Times New Roman"/>
        </w:rPr>
        <w:t>The view manages the graphical and/or textual output to the portion of the bitmapped display that is allocated to its application. Instead of a bitmapped display the view may generate HTML or PDF output.</w:t>
      </w:r>
    </w:p>
    <w:p w:rsidR="00F54492" w:rsidRPr="008F1DC0" w:rsidRDefault="00F54492" w:rsidP="00F54492">
      <w:pPr>
        <w:numPr>
          <w:ilvl w:val="0"/>
          <w:numId w:val="75"/>
        </w:numPr>
        <w:spacing w:after="160" w:line="259" w:lineRule="auto"/>
        <w:jc w:val="both"/>
        <w:rPr>
          <w:rFonts w:ascii="Times New Roman" w:hAnsi="Times New Roman"/>
        </w:rPr>
      </w:pPr>
      <w:r w:rsidRPr="008F1DC0">
        <w:rPr>
          <w:rFonts w:ascii="Times New Roman" w:hAnsi="Times New Roman"/>
        </w:rPr>
        <w:t>The view renders the contents of a model. It accesses enterprise data through the model and specifies how that data should be presented.</w:t>
      </w:r>
    </w:p>
    <w:p w:rsidR="00F54492" w:rsidRPr="008F1DC0" w:rsidRDefault="00F54492" w:rsidP="00F54492">
      <w:pPr>
        <w:numPr>
          <w:ilvl w:val="0"/>
          <w:numId w:val="75"/>
        </w:numPr>
        <w:spacing w:after="160" w:line="259" w:lineRule="auto"/>
        <w:jc w:val="both"/>
        <w:rPr>
          <w:rFonts w:ascii="Times New Roman" w:hAnsi="Times New Roman"/>
        </w:rPr>
      </w:pPr>
      <w:r w:rsidRPr="008F1DC0">
        <w:rPr>
          <w:rFonts w:ascii="Times New Roman" w:hAnsi="Times New Roman"/>
        </w:rPr>
        <w:t xml:space="preserve">The view is responsible for mapping graphics onto a device. A view typically has a one to one correspondence with a display surface and knows how to render to it. A view attaches to a model and renders its contents to the display surface. </w:t>
      </w:r>
    </w:p>
    <w:p w:rsidR="00F54492" w:rsidRPr="008F1DC0" w:rsidRDefault="00F54492" w:rsidP="00F54492">
      <w:pPr>
        <w:spacing w:after="160" w:line="259" w:lineRule="auto"/>
        <w:ind w:left="360"/>
        <w:rPr>
          <w:rFonts w:ascii="Times New Roman" w:hAnsi="Times New Roman"/>
        </w:rPr>
      </w:pPr>
      <w:r w:rsidRPr="008F1DC0">
        <w:rPr>
          <w:rFonts w:ascii="Times New Roman" w:hAnsi="Times New Roman"/>
          <w:b/>
          <w:i/>
          <w:iCs/>
        </w:rPr>
        <w:t>Controller</w:t>
      </w:r>
      <w:r w:rsidRPr="008F1DC0">
        <w:rPr>
          <w:rFonts w:ascii="Times New Roman" w:hAnsi="Times New Roman"/>
        </w:rPr>
        <w:t xml:space="preserve"> - A controller offers facilities to change the state of the model. The controller interprets the mouse and keyboard inputs from the user, commanding the model and/or the view to change as appropriate.</w:t>
      </w:r>
    </w:p>
    <w:p w:rsidR="00F54492" w:rsidRPr="008F1DC0" w:rsidRDefault="00F54492" w:rsidP="00F54492">
      <w:pPr>
        <w:numPr>
          <w:ilvl w:val="0"/>
          <w:numId w:val="75"/>
        </w:numPr>
        <w:spacing w:after="160" w:line="259" w:lineRule="auto"/>
        <w:rPr>
          <w:rFonts w:ascii="Times New Roman" w:hAnsi="Times New Roman"/>
        </w:rPr>
      </w:pPr>
      <w:r w:rsidRPr="008F1DC0">
        <w:rPr>
          <w:rFonts w:ascii="Times New Roman" w:hAnsi="Times New Roman"/>
        </w:rPr>
        <w:t>A controller is the means by which the user interacts with the application. A controller accepts input from the user and instructs the model and view to perform actions based on that input. In effect, the controller is responsible for mapping end-user action to application response.</w:t>
      </w:r>
    </w:p>
    <w:p w:rsidR="00F54492" w:rsidRPr="008F1DC0" w:rsidRDefault="00F54492" w:rsidP="00F54492">
      <w:pPr>
        <w:numPr>
          <w:ilvl w:val="0"/>
          <w:numId w:val="75"/>
        </w:numPr>
        <w:spacing w:after="160" w:line="259" w:lineRule="auto"/>
        <w:rPr>
          <w:rFonts w:ascii="Times New Roman" w:hAnsi="Times New Roman"/>
        </w:rPr>
      </w:pPr>
      <w:r w:rsidRPr="008F1DC0">
        <w:rPr>
          <w:rFonts w:ascii="Times New Roman" w:hAnsi="Times New Roman"/>
        </w:rPr>
        <w:t>The controller translates interactions with the view into actions to be performed by the model. In a stand-alone GUI client, user interactions could be button clicks or menu selections, whereas in a Web application they appear as HTTP GET and POST requests. The actions performed by the model include activating business processes or changing the state of the model. Based on the user interactions and the outcome of the model actions, the controller responds by selecting an appropriate view.</w:t>
      </w:r>
    </w:p>
    <w:p w:rsidR="00A3096E" w:rsidRPr="008F1DC0" w:rsidRDefault="00F54492" w:rsidP="00A5614C">
      <w:pPr>
        <w:numPr>
          <w:ilvl w:val="0"/>
          <w:numId w:val="75"/>
        </w:numPr>
        <w:spacing w:after="160" w:line="259" w:lineRule="auto"/>
        <w:rPr>
          <w:rFonts w:ascii="Times New Roman" w:hAnsi="Times New Roman"/>
          <w:sz w:val="22"/>
          <w:szCs w:val="22"/>
        </w:rPr>
      </w:pPr>
      <w:r w:rsidRPr="008F1DC0">
        <w:rPr>
          <w:rFonts w:ascii="Times New Roman" w:hAnsi="Times New Roman"/>
        </w:rPr>
        <w:lastRenderedPageBreak/>
        <w:t>The controller is the piece that manages user interaction with the model. It provides the mechanism by which changes are made to the state of the model.</w:t>
      </w:r>
    </w:p>
    <w:p w:rsidR="00F54492" w:rsidRPr="008F1DC0" w:rsidRDefault="00A3096E">
      <w:pPr>
        <w:spacing w:after="160" w:line="259" w:lineRule="auto"/>
        <w:ind w:left="720"/>
        <w:rPr>
          <w:rFonts w:ascii="Times New Roman" w:hAnsi="Times New Roman"/>
          <w:sz w:val="22"/>
          <w:szCs w:val="22"/>
        </w:rPr>
      </w:pPr>
      <w:r w:rsidRPr="008F1DC0">
        <w:rPr>
          <w:rFonts w:ascii="Times New Roman" w:hAnsi="Times New Roman"/>
          <w:noProof/>
          <w:lang w:val="en-US" w:eastAsia="ja-JP"/>
          <w:rPrChange w:id="2224" w:author="Link Pieces" w:date="2015-08-26T13:21:00Z">
            <w:rPr>
              <w:rFonts w:ascii="Times New Roman" w:hAnsi="Times New Roman"/>
              <w:noProof/>
              <w:lang w:val="en-US" w:eastAsia="ja-JP"/>
            </w:rPr>
          </w:rPrChange>
        </w:rPr>
        <w:drawing>
          <wp:anchor distT="0" distB="0" distL="114300" distR="114300" simplePos="0" relativeHeight="251667968" behindDoc="0" locked="0" layoutInCell="1" allowOverlap="1" wp14:anchorId="71579305" wp14:editId="47B01F73">
            <wp:simplePos x="0" y="0"/>
            <wp:positionH relativeFrom="margin">
              <wp:posOffset>0</wp:posOffset>
            </wp:positionH>
            <wp:positionV relativeFrom="paragraph">
              <wp:posOffset>275590</wp:posOffset>
            </wp:positionV>
            <wp:extent cx="6019800" cy="4467225"/>
            <wp:effectExtent l="0" t="0" r="0" b="9525"/>
            <wp:wrapTopAndBottom/>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mblr_lf12c01bt71qzruj5.png"/>
                    <pic:cNvPicPr/>
                  </pic:nvPicPr>
                  <pic:blipFill>
                    <a:blip r:embed="rId55">
                      <a:extLst>
                        <a:ext uri="{28A0092B-C50C-407E-A947-70E740481C1C}">
                          <a14:useLocalDpi xmlns:a14="http://schemas.microsoft.com/office/drawing/2010/main" val="0"/>
                        </a:ext>
                      </a:extLst>
                    </a:blip>
                    <a:stretch>
                      <a:fillRect/>
                    </a:stretch>
                  </pic:blipFill>
                  <pic:spPr>
                    <a:xfrm>
                      <a:off x="0" y="0"/>
                      <a:ext cx="6019800" cy="4467225"/>
                    </a:xfrm>
                    <a:prstGeom prst="rect">
                      <a:avLst/>
                    </a:prstGeom>
                  </pic:spPr>
                </pic:pic>
              </a:graphicData>
            </a:graphic>
            <wp14:sizeRelH relativeFrom="page">
              <wp14:pctWidth>0</wp14:pctWidth>
            </wp14:sizeRelH>
            <wp14:sizeRelV relativeFrom="page">
              <wp14:pctHeight>0</wp14:pctHeight>
            </wp14:sizeRelV>
          </wp:anchor>
        </w:drawing>
      </w:r>
    </w:p>
    <w:p w:rsidR="00F54492" w:rsidRPr="008F1DC0" w:rsidRDefault="00F54492" w:rsidP="00F54492">
      <w:pPr>
        <w:jc w:val="center"/>
        <w:rPr>
          <w:rFonts w:ascii="Times New Roman" w:hAnsi="Times New Roman"/>
          <w:iCs/>
          <w:sz w:val="22"/>
          <w:szCs w:val="22"/>
        </w:rPr>
      </w:pPr>
      <w:r w:rsidRPr="008F1DC0">
        <w:rPr>
          <w:rFonts w:ascii="Times New Roman" w:hAnsi="Times New Roman"/>
          <w:iCs/>
          <w:sz w:val="22"/>
          <w:szCs w:val="22"/>
        </w:rPr>
        <w:t>Figure 4-5: Laravel MVC Structure</w:t>
      </w:r>
    </w:p>
    <w:p w:rsidR="00F54492" w:rsidRPr="008F1DC0" w:rsidRDefault="00F54492" w:rsidP="00F54492">
      <w:pPr>
        <w:pStyle w:val="Heading4"/>
        <w:rPr>
          <w:rFonts w:ascii="Times New Roman" w:hAnsi="Times New Roman" w:cs="Times New Roman"/>
          <w:i w:val="0"/>
        </w:rPr>
      </w:pPr>
      <w:r w:rsidRPr="008F1DC0">
        <w:rPr>
          <w:rFonts w:ascii="Times New Roman" w:hAnsi="Times New Roman" w:cs="Times New Roman"/>
        </w:rPr>
        <w:t>4.2.3.2 The benefit of using MVC model</w:t>
      </w:r>
    </w:p>
    <w:p w:rsidR="00F54492" w:rsidRPr="008F1DC0" w:rsidRDefault="00F54492" w:rsidP="00F54492">
      <w:pPr>
        <w:numPr>
          <w:ilvl w:val="0"/>
          <w:numId w:val="74"/>
        </w:numPr>
        <w:shd w:val="clear" w:color="auto" w:fill="FFFFFF"/>
        <w:spacing w:before="100" w:beforeAutospacing="1" w:after="100" w:afterAutospacing="1"/>
        <w:rPr>
          <w:rFonts w:ascii="Times New Roman" w:hAnsi="Times New Roman"/>
        </w:rPr>
      </w:pPr>
      <w:r w:rsidRPr="008F1DC0">
        <w:rPr>
          <w:rStyle w:val="Strong"/>
          <w:rFonts w:ascii="Times New Roman" w:hAnsi="Times New Roman"/>
        </w:rPr>
        <w:t>Separation of concerns:</w:t>
      </w:r>
    </w:p>
    <w:p w:rsidR="00F54492" w:rsidRPr="008F1DC0" w:rsidRDefault="00F54492" w:rsidP="00F54492">
      <w:pPr>
        <w:pStyle w:val="ListParagraph"/>
        <w:numPr>
          <w:ilvl w:val="0"/>
          <w:numId w:val="76"/>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t>The separation the three components, allows the re-use of the business logic across applications.</w:t>
      </w:r>
    </w:p>
    <w:p w:rsidR="00F54492" w:rsidRPr="008F1DC0" w:rsidRDefault="00F54492" w:rsidP="00F54492">
      <w:pPr>
        <w:pStyle w:val="ListParagraph"/>
        <w:numPr>
          <w:ilvl w:val="0"/>
          <w:numId w:val="76"/>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t>Multiple User Interfaces can be developed without concerning the code base.</w:t>
      </w:r>
    </w:p>
    <w:p w:rsidR="00F54492" w:rsidRPr="008F1DC0" w:rsidRDefault="00F54492" w:rsidP="00F54492">
      <w:pPr>
        <w:numPr>
          <w:ilvl w:val="0"/>
          <w:numId w:val="74"/>
        </w:numPr>
        <w:shd w:val="clear" w:color="auto" w:fill="FFFFFF"/>
        <w:spacing w:before="100" w:beforeAutospacing="1" w:after="100" w:afterAutospacing="1"/>
        <w:jc w:val="both"/>
        <w:rPr>
          <w:rFonts w:ascii="Times New Roman" w:hAnsi="Times New Roman"/>
        </w:rPr>
      </w:pPr>
      <w:r w:rsidRPr="008F1DC0">
        <w:rPr>
          <w:rFonts w:ascii="Times New Roman" w:hAnsi="Times New Roman"/>
          <w:b/>
        </w:rPr>
        <w:t>Developer specialization and focus:</w:t>
      </w:r>
    </w:p>
    <w:p w:rsidR="00F54492" w:rsidRPr="008F1DC0" w:rsidRDefault="00F54492" w:rsidP="00F54492">
      <w:pPr>
        <w:pStyle w:val="ListParagraph"/>
        <w:numPr>
          <w:ilvl w:val="0"/>
          <w:numId w:val="77"/>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t>The developers of UI can focus exclusively on the UI screens without bogged down with business logic.</w:t>
      </w:r>
    </w:p>
    <w:p w:rsidR="00F54492" w:rsidRPr="008F1DC0" w:rsidRDefault="00F54492" w:rsidP="00F54492">
      <w:pPr>
        <w:pStyle w:val="ListParagraph"/>
        <w:numPr>
          <w:ilvl w:val="0"/>
          <w:numId w:val="77"/>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lastRenderedPageBreak/>
        <w:t>The developer of Model / business can focus exclusively on the business logic implementations, modifications, updating without concerning the look and feel and it has nothing to with business logic.</w:t>
      </w:r>
    </w:p>
    <w:p w:rsidR="00F54492" w:rsidRPr="008F1DC0" w:rsidRDefault="00F54492" w:rsidP="00F54492">
      <w:pPr>
        <w:numPr>
          <w:ilvl w:val="0"/>
          <w:numId w:val="74"/>
        </w:numPr>
        <w:shd w:val="clear" w:color="auto" w:fill="FFFFFF"/>
        <w:spacing w:before="100" w:beforeAutospacing="1" w:after="100" w:afterAutospacing="1"/>
        <w:jc w:val="both"/>
        <w:rPr>
          <w:rFonts w:ascii="Times New Roman" w:hAnsi="Times New Roman"/>
        </w:rPr>
      </w:pPr>
      <w:r w:rsidRPr="008F1DC0">
        <w:rPr>
          <w:rFonts w:ascii="Times New Roman" w:hAnsi="Times New Roman"/>
          <w:b/>
        </w:rPr>
        <w:t>Parallel development by separate teams</w:t>
      </w:r>
      <w:r w:rsidRPr="008F1DC0">
        <w:rPr>
          <w:rStyle w:val="Strong"/>
          <w:rFonts w:ascii="Times New Roman" w:hAnsi="Times New Roman"/>
        </w:rPr>
        <w:t>:</w:t>
      </w:r>
      <w:r w:rsidRPr="008F1DC0">
        <w:rPr>
          <w:rStyle w:val="apple-converted-space"/>
          <w:rFonts w:ascii="Times New Roman" w:hAnsi="Times New Roman"/>
        </w:rPr>
        <w:t> </w:t>
      </w:r>
    </w:p>
    <w:p w:rsidR="00F54492" w:rsidRPr="008F1DC0" w:rsidRDefault="00F54492" w:rsidP="00F54492">
      <w:pPr>
        <w:pStyle w:val="ListParagraph"/>
        <w:numPr>
          <w:ilvl w:val="0"/>
          <w:numId w:val="78"/>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t>Business logic developers can build the classes, while the UI developers can involve in designing UI screens simultaneously, resulting the interdependency issues and time conservation.</w:t>
      </w:r>
    </w:p>
    <w:p w:rsidR="00F54492" w:rsidRPr="008F1DC0" w:rsidRDefault="00F54492" w:rsidP="00F54492">
      <w:pPr>
        <w:pStyle w:val="ListParagraph"/>
        <w:numPr>
          <w:ilvl w:val="0"/>
          <w:numId w:val="78"/>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t>UI updating can be made without slowing down the business logic process</w:t>
      </w:r>
    </w:p>
    <w:p w:rsidR="00F54492" w:rsidRPr="008F1DC0" w:rsidRDefault="00F54492" w:rsidP="00F54492">
      <w:pPr>
        <w:pStyle w:val="ListParagraph"/>
        <w:numPr>
          <w:ilvl w:val="0"/>
          <w:numId w:val="78"/>
        </w:numPr>
        <w:shd w:val="clear" w:color="auto" w:fill="FFFFFF"/>
        <w:spacing w:before="100" w:beforeAutospacing="1" w:after="100" w:afterAutospacing="1" w:line="276" w:lineRule="auto"/>
        <w:jc w:val="both"/>
        <w:rPr>
          <w:rFonts w:ascii="Times New Roman" w:hAnsi="Times New Roman"/>
        </w:rPr>
      </w:pPr>
      <w:r w:rsidRPr="008F1DC0">
        <w:rPr>
          <w:rFonts w:ascii="Times New Roman" w:hAnsi="Times New Roman"/>
        </w:rPr>
        <w:t xml:space="preserve">Business logic rules changes are very less that needs the revision/ updating of the UI. </w:t>
      </w:r>
    </w:p>
    <w:p w:rsidR="00F54492" w:rsidRPr="008F1DC0" w:rsidRDefault="00F54492" w:rsidP="00F54492">
      <w:pPr>
        <w:numPr>
          <w:ilvl w:val="0"/>
          <w:numId w:val="74"/>
        </w:numPr>
        <w:shd w:val="clear" w:color="auto" w:fill="FFFFFF"/>
        <w:spacing w:before="100" w:beforeAutospacing="1" w:after="100" w:afterAutospacing="1"/>
        <w:jc w:val="both"/>
        <w:rPr>
          <w:rFonts w:ascii="Times New Roman" w:hAnsi="Times New Roman"/>
        </w:rPr>
      </w:pPr>
      <w:r w:rsidRPr="008F1DC0">
        <w:rPr>
          <w:rFonts w:ascii="Times New Roman" w:eastAsia="Times New Roman" w:hAnsi="Times New Roman"/>
          <w:b/>
          <w:bCs/>
          <w:lang w:eastAsia="en-GB"/>
        </w:rPr>
        <w:t>Multiple view support</w:t>
      </w:r>
      <w:r w:rsidRPr="008F1DC0">
        <w:rPr>
          <w:rStyle w:val="Strong"/>
          <w:rFonts w:ascii="Times New Roman" w:hAnsi="Times New Roman"/>
        </w:rPr>
        <w:t>:</w:t>
      </w:r>
      <w:r w:rsidRPr="008F1DC0">
        <w:rPr>
          <w:rStyle w:val="apple-converted-space"/>
          <w:rFonts w:ascii="Times New Roman" w:hAnsi="Times New Roman"/>
        </w:rPr>
        <w:t> </w:t>
      </w:r>
      <w:r w:rsidRPr="008F1DC0">
        <w:rPr>
          <w:rFonts w:ascii="Times New Roman" w:eastAsia="Times New Roman" w:hAnsi="Times New Roman"/>
          <w:lang w:eastAsia="en-GB"/>
        </w:rPr>
        <w:t>Due to the separation of the model from the view, the user interface can display multiple views of the same data at the same time.</w:t>
      </w:r>
      <w:r w:rsidRPr="008F1DC0">
        <w:rPr>
          <w:rFonts w:ascii="Times New Roman" w:hAnsi="Times New Roman"/>
        </w:rPr>
        <w:t xml:space="preserve"> </w:t>
      </w:r>
      <w:r w:rsidRPr="008F1DC0">
        <w:rPr>
          <w:rFonts w:ascii="Times New Roman" w:hAnsi="Times New Roman"/>
        </w:rPr>
        <w:br/>
      </w:r>
    </w:p>
    <w:p w:rsidR="00F54492" w:rsidRPr="008F1DC0" w:rsidRDefault="00F54492" w:rsidP="00F54492">
      <w:pPr>
        <w:numPr>
          <w:ilvl w:val="0"/>
          <w:numId w:val="74"/>
        </w:numPr>
        <w:shd w:val="clear" w:color="auto" w:fill="FFFFFF"/>
        <w:spacing w:before="100" w:beforeAutospacing="1" w:after="100" w:afterAutospacing="1"/>
        <w:jc w:val="both"/>
        <w:rPr>
          <w:rFonts w:ascii="Times New Roman" w:hAnsi="Times New Roman"/>
        </w:rPr>
      </w:pPr>
      <w:r w:rsidRPr="008F1DC0">
        <w:rPr>
          <w:rFonts w:ascii="Times New Roman" w:eastAsia="Times New Roman" w:hAnsi="Times New Roman"/>
          <w:b/>
          <w:bCs/>
          <w:lang w:eastAsia="en-GB"/>
        </w:rPr>
        <w:t>Change Accommodation</w:t>
      </w:r>
      <w:r w:rsidRPr="008F1DC0">
        <w:rPr>
          <w:rStyle w:val="Strong"/>
          <w:rFonts w:ascii="Times New Roman" w:hAnsi="Times New Roman"/>
        </w:rPr>
        <w:t>:</w:t>
      </w:r>
      <w:r w:rsidRPr="008F1DC0">
        <w:rPr>
          <w:rStyle w:val="apple-converted-space"/>
          <w:rFonts w:ascii="Times New Roman" w:hAnsi="Times New Roman"/>
        </w:rPr>
        <w:t> </w:t>
      </w:r>
      <w:r w:rsidRPr="008F1DC0">
        <w:rPr>
          <w:rFonts w:ascii="Times New Roman" w:eastAsia="Times New Roman" w:hAnsi="Times New Roman"/>
          <w:lang w:eastAsia="en-GB"/>
        </w:rPr>
        <w:t>User interfaces tend to change more frequently than business rules. (different colours, fonts, screen layouts, and levels of support for new devices such as cell phones or PDAs) Because the model does not depend on the views, adding new types of views to the system generally does not affect the model.</w:t>
      </w:r>
      <w:r w:rsidRPr="008F1DC0">
        <w:rPr>
          <w:rFonts w:ascii="Times New Roman" w:hAnsi="Times New Roman"/>
        </w:rPr>
        <w:br/>
      </w:r>
    </w:p>
    <w:p w:rsidR="00F54492" w:rsidRPr="008F1DC0" w:rsidRDefault="00F54492" w:rsidP="00F54492">
      <w:pPr>
        <w:pStyle w:val="Heading4"/>
        <w:jc w:val="both"/>
        <w:rPr>
          <w:rFonts w:ascii="Times New Roman" w:hAnsi="Times New Roman" w:cs="Times New Roman"/>
          <w:i w:val="0"/>
        </w:rPr>
      </w:pPr>
      <w:r w:rsidRPr="008F1DC0">
        <w:rPr>
          <w:rFonts w:ascii="Times New Roman" w:hAnsi="Times New Roman" w:cs="Times New Roman"/>
        </w:rPr>
        <w:t>4.2.3.3 The reason of choosing MVC Model</w:t>
      </w:r>
    </w:p>
    <w:p w:rsidR="00F54492" w:rsidRPr="008F1DC0" w:rsidRDefault="00F54492" w:rsidP="00F54492">
      <w:pPr>
        <w:pStyle w:val="ListParagraph"/>
        <w:numPr>
          <w:ilvl w:val="0"/>
          <w:numId w:val="73"/>
        </w:numPr>
        <w:spacing w:line="276" w:lineRule="auto"/>
        <w:jc w:val="both"/>
        <w:rPr>
          <w:rFonts w:ascii="Times New Roman" w:hAnsi="Times New Roman"/>
        </w:rPr>
      </w:pPr>
      <w:r w:rsidRPr="008F1DC0">
        <w:rPr>
          <w:rFonts w:ascii="Times New Roman" w:hAnsi="Times New Roman"/>
        </w:rPr>
        <w:t>Large community behind it, providing support and components that can be used with it.</w:t>
      </w:r>
    </w:p>
    <w:p w:rsidR="00F54492" w:rsidRPr="008F1DC0" w:rsidRDefault="00F54492" w:rsidP="00F54492">
      <w:pPr>
        <w:pStyle w:val="ListParagraph"/>
        <w:numPr>
          <w:ilvl w:val="0"/>
          <w:numId w:val="73"/>
        </w:numPr>
        <w:spacing w:line="276" w:lineRule="auto"/>
        <w:jc w:val="both"/>
        <w:rPr>
          <w:rFonts w:ascii="Times New Roman" w:hAnsi="Times New Roman"/>
        </w:rPr>
      </w:pPr>
      <w:r w:rsidRPr="008F1DC0">
        <w:rPr>
          <w:rFonts w:ascii="Times New Roman" w:hAnsi="Times New Roman"/>
        </w:rPr>
        <w:t>Frameworks like Laravel that are open source and have large communities are usually written well, and quite secure as a result. Basically, you alone will probably not write code as well as the hundreds of people that have contributed to a framework like Laravel.</w:t>
      </w:r>
    </w:p>
    <w:p w:rsidR="00F54492" w:rsidRPr="008F1DC0" w:rsidRDefault="00F54492" w:rsidP="00F54492">
      <w:pPr>
        <w:pStyle w:val="ListParagraph"/>
        <w:numPr>
          <w:ilvl w:val="0"/>
          <w:numId w:val="73"/>
        </w:numPr>
        <w:spacing w:line="276" w:lineRule="auto"/>
        <w:jc w:val="both"/>
        <w:rPr>
          <w:rFonts w:ascii="Times New Roman" w:hAnsi="Times New Roman"/>
        </w:rPr>
      </w:pPr>
      <w:r w:rsidRPr="008F1DC0">
        <w:rPr>
          <w:rFonts w:ascii="Times New Roman" w:hAnsi="Times New Roman"/>
        </w:rPr>
        <w:t>Code is kept organized, and using a framework like Laravel helps enforce some best practices.</w:t>
      </w:r>
    </w:p>
    <w:p w:rsidR="00F54492" w:rsidRPr="008F1DC0" w:rsidRDefault="00F54492" w:rsidP="00F54492">
      <w:pPr>
        <w:pStyle w:val="ListParagraph"/>
        <w:numPr>
          <w:ilvl w:val="0"/>
          <w:numId w:val="73"/>
        </w:numPr>
        <w:spacing w:line="276" w:lineRule="auto"/>
        <w:jc w:val="both"/>
        <w:rPr>
          <w:rFonts w:ascii="Times New Roman" w:hAnsi="Times New Roman"/>
        </w:rPr>
      </w:pPr>
      <w:r w:rsidRPr="008F1DC0">
        <w:rPr>
          <w:rFonts w:ascii="Times New Roman" w:hAnsi="Times New Roman"/>
        </w:rPr>
        <w:t>If you're using a framework you don't have to write all of that code for the standard features yourself every time.</w:t>
      </w:r>
    </w:p>
    <w:p w:rsidR="00F54492" w:rsidRPr="008F1DC0" w:rsidRDefault="00F54492" w:rsidP="00F54492">
      <w:pPr>
        <w:pStyle w:val="ListParagraph"/>
        <w:numPr>
          <w:ilvl w:val="0"/>
          <w:numId w:val="73"/>
        </w:numPr>
        <w:spacing w:line="276" w:lineRule="auto"/>
        <w:jc w:val="both"/>
        <w:rPr>
          <w:rFonts w:ascii="Times New Roman" w:hAnsi="Times New Roman"/>
        </w:rPr>
      </w:pPr>
      <w:r w:rsidRPr="008F1DC0">
        <w:rPr>
          <w:rFonts w:ascii="Times New Roman" w:hAnsi="Times New Roman"/>
        </w:rPr>
        <w:t>They're usually well optimized too, otherwise they wouldn't be used!</w:t>
      </w:r>
    </w:p>
    <w:p w:rsidR="00F54492" w:rsidRPr="008F1DC0" w:rsidRDefault="00F54492" w:rsidP="00A5614C">
      <w:pPr>
        <w:pStyle w:val="ListParagraph"/>
        <w:numPr>
          <w:ilvl w:val="0"/>
          <w:numId w:val="73"/>
        </w:numPr>
        <w:spacing w:line="276" w:lineRule="auto"/>
        <w:jc w:val="both"/>
        <w:rPr>
          <w:rFonts w:ascii="Times New Roman" w:hAnsi="Times New Roman"/>
        </w:rPr>
      </w:pPr>
      <w:r w:rsidRPr="008F1DC0">
        <w:rPr>
          <w:rFonts w:ascii="Times New Roman" w:hAnsi="Times New Roman"/>
        </w:rPr>
        <w:t>Frameworks come with a lot of features built in that help you out, like template engines, dependency injection containers, service layers, and well-structured code.</w:t>
      </w:r>
    </w:p>
    <w:p w:rsidR="0014095A" w:rsidRPr="008F1DC0" w:rsidRDefault="0014095A">
      <w:pPr>
        <w:spacing w:after="160" w:line="259" w:lineRule="auto"/>
        <w:rPr>
          <w:rFonts w:ascii="Times New Roman" w:eastAsia="MS Mincho" w:hAnsi="Times New Roman"/>
          <w:b/>
          <w:color w:val="C45911" w:themeColor="accent2" w:themeShade="BF"/>
          <w:sz w:val="22"/>
          <w:szCs w:val="22"/>
          <w:lang w:val="en-US" w:eastAsia="ja-JP"/>
        </w:rPr>
      </w:pPr>
      <w:bookmarkStart w:id="2225" w:name="_Toc427627688"/>
      <w:r w:rsidRPr="008F1DC0">
        <w:rPr>
          <w:rFonts w:ascii="Times New Roman" w:hAnsi="Times New Roman"/>
          <w:color w:val="C45911" w:themeColor="accent2" w:themeShade="BF"/>
          <w:sz w:val="22"/>
          <w:szCs w:val="22"/>
        </w:rPr>
        <w:br w:type="page"/>
      </w:r>
    </w:p>
    <w:p w:rsidR="00F54492" w:rsidRPr="008F1DC0" w:rsidRDefault="00F54492" w:rsidP="00A5614C">
      <w:pPr>
        <w:pStyle w:val="Heading2"/>
        <w:numPr>
          <w:ilvl w:val="0"/>
          <w:numId w:val="0"/>
        </w:numPr>
        <w:rPr>
          <w:rFonts w:ascii="Times New Roman" w:hAnsi="Times New Roman"/>
          <w:b w:val="0"/>
          <w:color w:val="000000" w:themeColor="text1"/>
        </w:rPr>
      </w:pPr>
      <w:bookmarkStart w:id="2226" w:name="_Toc428358830"/>
      <w:r w:rsidRPr="008F1DC0">
        <w:rPr>
          <w:rFonts w:ascii="Times New Roman" w:hAnsi="Times New Roman"/>
          <w:color w:val="000000" w:themeColor="text1"/>
        </w:rPr>
        <w:lastRenderedPageBreak/>
        <w:t>4.</w:t>
      </w:r>
      <w:r w:rsidR="00E051D6" w:rsidRPr="008F1DC0">
        <w:rPr>
          <w:rFonts w:ascii="Times New Roman" w:hAnsi="Times New Roman"/>
          <w:color w:val="000000" w:themeColor="text1"/>
        </w:rPr>
        <w:t>3</w:t>
      </w:r>
      <w:r w:rsidRPr="008F1DC0">
        <w:rPr>
          <w:rFonts w:ascii="Times New Roman" w:hAnsi="Times New Roman"/>
          <w:color w:val="000000" w:themeColor="text1"/>
        </w:rPr>
        <w:t xml:space="preserve"> Web Application</w:t>
      </w:r>
      <w:bookmarkEnd w:id="2225"/>
      <w:bookmarkEnd w:id="2226"/>
    </w:p>
    <w:p w:rsidR="00F54492" w:rsidRPr="008F1DC0" w:rsidRDefault="00F54492" w:rsidP="00A5614C">
      <w:pPr>
        <w:pStyle w:val="Heading3"/>
        <w:numPr>
          <w:ilvl w:val="0"/>
          <w:numId w:val="0"/>
        </w:numPr>
        <w:rPr>
          <w:rFonts w:ascii="Times New Roman" w:hAnsi="Times New Roman"/>
          <w:szCs w:val="26"/>
        </w:rPr>
      </w:pPr>
      <w:bookmarkStart w:id="2227" w:name="_Toc423129194"/>
      <w:bookmarkStart w:id="2228" w:name="_Toc427627689"/>
      <w:bookmarkStart w:id="2229" w:name="_Toc428358831"/>
      <w:r w:rsidRPr="008F1DC0">
        <w:rPr>
          <w:rFonts w:ascii="Times New Roman" w:hAnsi="Times New Roman"/>
          <w:noProof/>
          <w:szCs w:val="26"/>
          <w:rPrChange w:id="2230" w:author="Link Pieces" w:date="2015-08-26T13:21:00Z">
            <w:rPr>
              <w:rFonts w:ascii="Times New Roman" w:hAnsi="Times New Roman"/>
              <w:noProof/>
              <w:szCs w:val="26"/>
            </w:rPr>
          </w:rPrChange>
        </w:rPr>
        <w:drawing>
          <wp:anchor distT="0" distB="0" distL="114300" distR="114300" simplePos="0" relativeHeight="251655680" behindDoc="0" locked="0" layoutInCell="1" allowOverlap="1" wp14:anchorId="4AB369B3" wp14:editId="5FEAD995">
            <wp:simplePos x="0" y="0"/>
            <wp:positionH relativeFrom="margin">
              <wp:posOffset>189230</wp:posOffset>
            </wp:positionH>
            <wp:positionV relativeFrom="paragraph">
              <wp:posOffset>297815</wp:posOffset>
            </wp:positionV>
            <wp:extent cx="6310630" cy="724789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architecture.png"/>
                    <pic:cNvPicPr/>
                  </pic:nvPicPr>
                  <pic:blipFill>
                    <a:blip r:embed="rId56">
                      <a:extLst>
                        <a:ext uri="{28A0092B-C50C-407E-A947-70E740481C1C}">
                          <a14:useLocalDpi xmlns:a14="http://schemas.microsoft.com/office/drawing/2010/main" val="0"/>
                        </a:ext>
                      </a:extLst>
                    </a:blip>
                    <a:stretch>
                      <a:fillRect/>
                    </a:stretch>
                  </pic:blipFill>
                  <pic:spPr>
                    <a:xfrm>
                      <a:off x="0" y="0"/>
                      <a:ext cx="6310630" cy="7247890"/>
                    </a:xfrm>
                    <a:prstGeom prst="rect">
                      <a:avLst/>
                    </a:prstGeom>
                  </pic:spPr>
                </pic:pic>
              </a:graphicData>
            </a:graphic>
            <wp14:sizeRelH relativeFrom="page">
              <wp14:pctWidth>0</wp14:pctWidth>
            </wp14:sizeRelH>
            <wp14:sizeRelV relativeFrom="page">
              <wp14:pctHeight>0</wp14:pctHeight>
            </wp14:sizeRelV>
          </wp:anchor>
        </w:drawing>
      </w:r>
      <w:r w:rsidRPr="008F1DC0">
        <w:rPr>
          <w:rFonts w:ascii="Times New Roman" w:hAnsi="Times New Roman"/>
          <w:szCs w:val="26"/>
        </w:rPr>
        <w:t>4.</w:t>
      </w:r>
      <w:r w:rsidR="00E051D6" w:rsidRPr="008F1DC0">
        <w:rPr>
          <w:rFonts w:ascii="Times New Roman" w:hAnsi="Times New Roman"/>
          <w:szCs w:val="26"/>
        </w:rPr>
        <w:t>3</w:t>
      </w:r>
      <w:r w:rsidRPr="008F1DC0">
        <w:rPr>
          <w:rFonts w:ascii="Times New Roman" w:hAnsi="Times New Roman"/>
          <w:szCs w:val="26"/>
        </w:rPr>
        <w:t>.1 Architecture design</w:t>
      </w:r>
      <w:bookmarkEnd w:id="2227"/>
      <w:bookmarkEnd w:id="2228"/>
      <w:bookmarkEnd w:id="2229"/>
    </w:p>
    <w:p w:rsidR="00F54492" w:rsidRPr="008F1DC0" w:rsidRDefault="00F54492" w:rsidP="00F54492">
      <w:pPr>
        <w:ind w:left="2160" w:firstLine="720"/>
        <w:rPr>
          <w:rFonts w:ascii="Times New Roman" w:hAnsi="Times New Roman"/>
          <w:sz w:val="22"/>
          <w:szCs w:val="22"/>
        </w:rPr>
      </w:pPr>
      <w:r w:rsidRPr="008F1DC0">
        <w:rPr>
          <w:rFonts w:ascii="Times New Roman" w:hAnsi="Times New Roman"/>
          <w:sz w:val="22"/>
          <w:szCs w:val="22"/>
        </w:rPr>
        <w:t>Figure 4</w:t>
      </w:r>
      <w:r w:rsidR="00C34FB9" w:rsidRPr="008F1DC0">
        <w:rPr>
          <w:rFonts w:ascii="Times New Roman" w:hAnsi="Times New Roman"/>
          <w:sz w:val="22"/>
          <w:szCs w:val="22"/>
        </w:rPr>
        <w:t>.3-</w:t>
      </w:r>
      <w:r w:rsidR="00057E28" w:rsidRPr="008F1DC0">
        <w:rPr>
          <w:rFonts w:ascii="Times New Roman" w:hAnsi="Times New Roman"/>
          <w:sz w:val="22"/>
          <w:szCs w:val="22"/>
        </w:rPr>
        <w:t>1</w:t>
      </w:r>
      <w:r w:rsidRPr="008F1DC0">
        <w:rPr>
          <w:rFonts w:ascii="Times New Roman" w:hAnsi="Times New Roman"/>
          <w:sz w:val="22"/>
          <w:szCs w:val="22"/>
        </w:rPr>
        <w:t>: Web app architecture design</w:t>
      </w:r>
    </w:p>
    <w:p w:rsidR="00F54492" w:rsidRPr="008F1DC0" w:rsidRDefault="00F54492" w:rsidP="00A5614C">
      <w:pPr>
        <w:pStyle w:val="Heading3"/>
        <w:numPr>
          <w:ilvl w:val="0"/>
          <w:numId w:val="0"/>
        </w:numPr>
        <w:rPr>
          <w:rFonts w:ascii="Times New Roman" w:hAnsi="Times New Roman"/>
          <w:szCs w:val="26"/>
        </w:rPr>
      </w:pPr>
      <w:bookmarkStart w:id="2231" w:name="_Toc423129195"/>
      <w:bookmarkStart w:id="2232" w:name="_Toc427627690"/>
      <w:bookmarkStart w:id="2233" w:name="_Toc428358832"/>
      <w:r w:rsidRPr="008F1DC0">
        <w:rPr>
          <w:rFonts w:ascii="Times New Roman" w:hAnsi="Times New Roman"/>
          <w:szCs w:val="26"/>
        </w:rPr>
        <w:lastRenderedPageBreak/>
        <w:t>4.</w:t>
      </w:r>
      <w:r w:rsidR="00E051D6" w:rsidRPr="008F1DC0">
        <w:rPr>
          <w:rFonts w:ascii="Times New Roman" w:hAnsi="Times New Roman"/>
          <w:szCs w:val="26"/>
        </w:rPr>
        <w:t>3</w:t>
      </w:r>
      <w:r w:rsidRPr="008F1DC0">
        <w:rPr>
          <w:rFonts w:ascii="Times New Roman" w:hAnsi="Times New Roman"/>
          <w:szCs w:val="26"/>
        </w:rPr>
        <w:t>.2 Detail design</w:t>
      </w:r>
      <w:bookmarkEnd w:id="2231"/>
      <w:bookmarkEnd w:id="2232"/>
      <w:bookmarkEnd w:id="2233"/>
    </w:p>
    <w:p w:rsidR="00F54492" w:rsidRPr="008F1DC0" w:rsidRDefault="00A3096E" w:rsidP="00F54492">
      <w:pPr>
        <w:pStyle w:val="Heading4"/>
        <w:tabs>
          <w:tab w:val="left" w:pos="2191"/>
        </w:tabs>
        <w:rPr>
          <w:rFonts w:ascii="Times New Roman" w:hAnsi="Times New Roman" w:cs="Times New Roman"/>
          <w:b/>
          <w:color w:val="auto"/>
        </w:rPr>
      </w:pPr>
      <w:r w:rsidRPr="008F1DC0">
        <w:rPr>
          <w:rFonts w:ascii="Times New Roman" w:hAnsi="Times New Roman" w:cs="Times New Roman"/>
          <w:b/>
          <w:color w:val="auto"/>
        </w:rPr>
        <w:t xml:space="preserve">4.3.2.1 </w:t>
      </w:r>
      <w:r w:rsidR="00F54492" w:rsidRPr="008F1DC0">
        <w:rPr>
          <w:rFonts w:ascii="Times New Roman" w:hAnsi="Times New Roman" w:cs="Times New Roman"/>
          <w:b/>
          <w:color w:val="auto"/>
        </w:rPr>
        <w:t>Category management</w:t>
      </w:r>
    </w:p>
    <w:p w:rsidR="00F54492" w:rsidRPr="008F1DC0" w:rsidRDefault="002E6637" w:rsidP="00A5614C">
      <w:pPr>
        <w:pStyle w:val="Heading5"/>
        <w:rPr>
          <w:rFonts w:cs="Times New Roman"/>
          <w:rPrChange w:id="2234" w:author="Link Pieces" w:date="2015-08-26T13:21:00Z">
            <w:rPr/>
          </w:rPrChange>
        </w:rPr>
      </w:pPr>
      <w:r w:rsidRPr="008F1DC0">
        <w:rPr>
          <w:rFonts w:cs="Times New Roman"/>
          <w:rPrChange w:id="2235" w:author="Link Pieces" w:date="2015-08-26T13:21:00Z">
            <w:rPr/>
          </w:rPrChange>
        </w:rPr>
        <w:t xml:space="preserve">4.3.2.1.1 </w:t>
      </w:r>
      <w:r w:rsidR="00F54492" w:rsidRPr="008F1DC0">
        <w:rPr>
          <w:rFonts w:cs="Times New Roman"/>
          <w:rPrChange w:id="2236" w:author="Link Pieces" w:date="2015-08-26T13:21:00Z">
            <w:rPr/>
          </w:rPrChange>
        </w:rPr>
        <w:t>Category class diagram</w:t>
      </w:r>
    </w:p>
    <w:p w:rsidR="00F54492" w:rsidRPr="008F1DC0" w:rsidRDefault="00F54492" w:rsidP="00A5614C">
      <w:pPr>
        <w:jc w:val="center"/>
        <w:rPr>
          <w:rFonts w:ascii="Times New Roman" w:hAnsi="Times New Roman"/>
          <w:sz w:val="22"/>
          <w:szCs w:val="22"/>
        </w:rPr>
      </w:pPr>
      <w:r w:rsidRPr="008F1DC0">
        <w:rPr>
          <w:rFonts w:ascii="Times New Roman" w:hAnsi="Times New Roman"/>
          <w:noProof/>
          <w:sz w:val="22"/>
          <w:szCs w:val="22"/>
          <w:lang w:val="en-US" w:eastAsia="ja-JP"/>
          <w:rPrChange w:id="2237" w:author="Link Pieces" w:date="2015-08-26T13:21:00Z">
            <w:rPr>
              <w:rFonts w:ascii="Times New Roman" w:hAnsi="Times New Roman"/>
              <w:noProof/>
              <w:sz w:val="22"/>
              <w:szCs w:val="22"/>
              <w:lang w:val="en-US" w:eastAsia="ja-JP"/>
            </w:rPr>
          </w:rPrChange>
        </w:rPr>
        <w:drawing>
          <wp:inline distT="0" distB="0" distL="0" distR="0" wp14:anchorId="4FAA1600" wp14:editId="4B1AD4EB">
            <wp:extent cx="6791325" cy="5698754"/>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Categ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94999" cy="5701837"/>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 xml:space="preserve">Figure </w:t>
      </w:r>
      <w:r w:rsidR="008002DE" w:rsidRPr="008F1DC0">
        <w:rPr>
          <w:rFonts w:ascii="Times New Roman" w:hAnsi="Times New Roman"/>
          <w:sz w:val="22"/>
          <w:szCs w:val="22"/>
        </w:rPr>
        <w:t>4.3-2</w:t>
      </w:r>
      <w:r w:rsidRPr="008F1DC0">
        <w:rPr>
          <w:rFonts w:ascii="Times New Roman" w:hAnsi="Times New Roman"/>
          <w:sz w:val="22"/>
          <w:szCs w:val="22"/>
        </w:rPr>
        <w:t>: Category class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CategoryController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231"/>
        <w:gridCol w:w="1170"/>
        <w:gridCol w:w="1260"/>
        <w:gridCol w:w="990"/>
        <w:gridCol w:w="342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CategoryController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 of category action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lastRenderedPageBreak/>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app\modules\category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23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26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41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CategoryRepository</w:t>
            </w:r>
          </w:p>
        </w:tc>
        <w:tc>
          <w:tcPr>
            <w:tcW w:w="44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CategoryRepository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23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26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listing all product categories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the details of a single category</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Category</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category creation form and create a new document in ‘categories’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category documents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Category</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category editing form and update the document in ‘categories’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2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XHR_Categories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categories in the format accepted by DataTable jQuery plug-in</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MCategoryController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877"/>
        <w:gridCol w:w="1170"/>
        <w:gridCol w:w="1350"/>
        <w:gridCol w:w="351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MCategoryController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mobile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MCategoryController.php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app\modules\category\controller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87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86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CategoryRepository</w:t>
            </w:r>
          </w:p>
        </w:tc>
        <w:tc>
          <w:tcPr>
            <w:tcW w:w="486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CategoryRepository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87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35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51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Object that represents the category list in json format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Object that represents the document in json format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BaseController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704"/>
        <w:gridCol w:w="990"/>
        <w:gridCol w:w="990"/>
        <w:gridCol w:w="1440"/>
        <w:gridCol w:w="2947"/>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pPr>
              <w:spacing w:after="0"/>
              <w:rPr>
                <w:rFonts w:ascii="Times New Roman" w:hAnsi="Times New Roman"/>
              </w:rPr>
            </w:pPr>
            <w:r w:rsidRPr="008F1DC0">
              <w:rPr>
                <w:rFonts w:ascii="Times New Roman" w:hAnsi="Times New Roman"/>
                <w:sz w:val="22"/>
                <w:szCs w:val="22"/>
              </w:rPr>
              <w:t xml:space="preserve">Base </w:t>
            </w:r>
            <w:r w:rsidR="00B777B6" w:rsidRPr="008F1DC0">
              <w:rPr>
                <w:rFonts w:ascii="Times New Roman" w:hAnsi="Times New Roman"/>
                <w:sz w:val="22"/>
                <w:szCs w:val="22"/>
              </w:rPr>
              <w:t>class</w:t>
            </w:r>
            <w:r w:rsidRPr="008F1DC0">
              <w:rPr>
                <w:rFonts w:ascii="Times New Roman" w:hAnsi="Times New Roman"/>
                <w:sz w:val="22"/>
                <w:szCs w:val="22"/>
              </w:rPr>
              <w:t xml:space="preserve"> for other controller extend</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lastRenderedPageBreak/>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Methods</w:t>
            </w:r>
          </w:p>
        </w:tc>
        <w:tc>
          <w:tcPr>
            <w:tcW w:w="170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44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294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setupLayout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2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Setup the layout used by the controller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Category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350"/>
        <w:gridCol w:w="1417"/>
        <w:gridCol w:w="1193"/>
        <w:gridCol w:w="2947"/>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Category</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category</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app\modules\category\models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1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1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category parent and product of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 create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List of rule to validate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validationMessages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message notify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1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93"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294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6F4D72" w:rsidP="00E73162">
            <w:pPr>
              <w:spacing w:after="0"/>
              <w:rPr>
                <w:rFonts w:ascii="Times New Roman" w:hAnsi="Times New Roman"/>
              </w:rPr>
            </w:pPr>
            <w:r w:rsidRPr="008F1DC0">
              <w:rPr>
                <w:rFonts w:ascii="Times New Roman" w:hAnsi="Times New Roman"/>
                <w:sz w:val="22"/>
                <w:szCs w:val="22"/>
              </w:rPr>
              <w:t>Product</w:t>
            </w:r>
          </w:p>
        </w:tc>
        <w:tc>
          <w:tcPr>
            <w:tcW w:w="2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category’s products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getNumberOfProductsAttribute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w:t>
            </w:r>
          </w:p>
        </w:tc>
        <w:tc>
          <w:tcPr>
            <w:tcW w:w="2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number of products in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parent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w:t>
            </w:r>
          </w:p>
        </w:tc>
        <w:tc>
          <w:tcPr>
            <w:tcW w:w="2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parent category of the current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getParentTitleAtribute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2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name of the parent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children</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6F4D72" w:rsidP="00E73162">
            <w:pPr>
              <w:spacing w:after="0"/>
              <w:rPr>
                <w:rFonts w:ascii="Times New Roman" w:hAnsi="Times New Roman"/>
              </w:rPr>
            </w:pPr>
            <w:r w:rsidRPr="008F1DC0">
              <w:rPr>
                <w:rFonts w:ascii="Times New Roman" w:hAnsi="Times New Roman"/>
                <w:sz w:val="22"/>
                <w:szCs w:val="22"/>
              </w:rPr>
              <w:t>Category</w:t>
            </w:r>
          </w:p>
        </w:tc>
        <w:tc>
          <w:tcPr>
            <w:tcW w:w="29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child categories</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CategoryRepository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434"/>
        <w:gridCol w:w="1260"/>
        <w:gridCol w:w="1260"/>
        <w:gridCol w:w="1440"/>
        <w:gridCol w:w="2677"/>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CategoryRepository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Class repository of category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ICategoryRepository; AbstractRepository</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app\modules\category\models</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Methods</w:t>
            </w:r>
          </w:p>
        </w:tc>
        <w:tc>
          <w:tcPr>
            <w:tcW w:w="143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26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44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267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getProducts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Catld</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2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products of a category</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leaves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26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all leaf categories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ICategoryRepository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080"/>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ICategoryRepository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CategoryRepository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ICategoryRepository.php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app\modules\category\models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Model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350"/>
        <w:gridCol w:w="1417"/>
        <w:gridCol w:w="1193"/>
        <w:gridCol w:w="2857"/>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13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Model</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model with specific features for BeSpoke project. All model class extend from Model class</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(model of mongodb)</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app\bespoke\db</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1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05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Validation rule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rulesets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validationMessage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custom validation messages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langFile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the language file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scenario</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discard</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attrs to be discarded before saving</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route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route to model, used for url generation</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1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93"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285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construct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$attributes</w:t>
            </w: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Translate the validation message, get validation messages from language file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 null value to unset attributes , convert numbers and discard unwanted attrs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onSave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is saved success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hasErrors</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Number</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has error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setScenatio</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scenario</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toArray</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$unset</w:t>
            </w: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Convert attributes to array of attributes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getLink</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$title</w:t>
            </w:r>
          </w:p>
          <w:p w:rsidR="00F54492" w:rsidRPr="008F1DC0" w:rsidRDefault="00F54492" w:rsidP="00E73162">
            <w:pPr>
              <w:spacing w:after="0"/>
              <w:rPr>
                <w:rFonts w:ascii="Times New Roman" w:hAnsi="Times New Roman"/>
              </w:rPr>
            </w:pPr>
            <w:r w:rsidRPr="008F1DC0">
              <w:rPr>
                <w:rFonts w:ascii="Times New Roman" w:hAnsi="Times New Roman"/>
                <w:sz w:val="22"/>
                <w:szCs w:val="22"/>
              </w:rPr>
              <w:t>$atttribute</w:t>
            </w: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link to page with id and title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getEditLink</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$title</w:t>
            </w:r>
          </w:p>
          <w:p w:rsidR="00F54492" w:rsidRPr="008F1DC0" w:rsidRDefault="00F54492" w:rsidP="00E73162">
            <w:pPr>
              <w:spacing w:after="0"/>
              <w:rPr>
                <w:rFonts w:ascii="Times New Roman" w:hAnsi="Times New Roman"/>
              </w:rPr>
            </w:pPr>
            <w:r w:rsidRPr="008F1DC0">
              <w:rPr>
                <w:rFonts w:ascii="Times New Roman" w:hAnsi="Times New Roman"/>
                <w:sz w:val="22"/>
                <w:szCs w:val="22"/>
              </w:rPr>
              <w:t>$attribute</w:t>
            </w: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edit link to page with id and title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addError</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$key</w:t>
            </w:r>
          </w:p>
          <w:p w:rsidR="00F54492" w:rsidRPr="008F1DC0" w:rsidRDefault="00F54492" w:rsidP="00E73162">
            <w:pPr>
              <w:spacing w:after="0"/>
              <w:rPr>
                <w:rFonts w:ascii="Times New Roman" w:hAnsi="Times New Roman"/>
              </w:rPr>
            </w:pPr>
            <w:r w:rsidRPr="008F1DC0">
              <w:rPr>
                <w:rFonts w:ascii="Times New Roman" w:hAnsi="Times New Roman"/>
                <w:sz w:val="22"/>
                <w:szCs w:val="22"/>
              </w:rPr>
              <w:t>$message</w:t>
            </w:r>
          </w:p>
        </w:tc>
        <w:tc>
          <w:tcPr>
            <w:tcW w:w="11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2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Add error when have error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 xml:space="preserve">Celoquent class </w:t>
      </w:r>
      <w:r w:rsidRPr="008F1DC0">
        <w:rPr>
          <w:rFonts w:ascii="Times New Roman" w:hAnsi="Times New Roman" w:cs="Times New Roman"/>
          <w:sz w:val="22"/>
          <w:szCs w:val="22"/>
        </w:rPr>
        <w:t>description</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8245"/>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4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Used for store's database, where tenant context is applied</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app\bespoke\db</w:t>
            </w:r>
          </w:p>
        </w:tc>
      </w:tr>
    </w:tbl>
    <w:p w:rsidR="00F54492" w:rsidRPr="008F1DC0" w:rsidRDefault="00F54492" w:rsidP="00F54492">
      <w:pPr>
        <w:rPr>
          <w:rFonts w:ascii="Times New Roman" w:hAnsi="Times New Roman"/>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TenentContextInterface</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14"/>
        <w:gridCol w:w="877"/>
        <w:gridCol w:w="900"/>
        <w:gridCol w:w="990"/>
        <w:gridCol w:w="369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TenentContextInterface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TenentContextSession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TenentContextInterface.php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app\bespoke\tenant</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61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87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6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setConnectionName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 the connection name for the actual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getConnectionName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name of the current connection in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setStore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 the id value filter data in the current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setStore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id value filter data in the current context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 xml:space="preserve">TenentContextSession class </w:t>
      </w:r>
      <w:r w:rsidRPr="008F1DC0">
        <w:rPr>
          <w:rFonts w:ascii="Times New Roman" w:hAnsi="Times New Roman" w:cs="Times New Roman"/>
          <w:sz w:val="22"/>
          <w:szCs w:val="22"/>
        </w:rPr>
        <w:t>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14"/>
        <w:gridCol w:w="787"/>
        <w:gridCol w:w="810"/>
        <w:gridCol w:w="990"/>
        <w:gridCol w:w="387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sz w:val="22"/>
                <w:szCs w:val="22"/>
              </w:rPr>
              <w:t>TenentContextSession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TenentContextSession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TenentContextSession.php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app\bespoke\tenant</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61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78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81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8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setConnectionName</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 the connection name for the actual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getConnectionName</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name of the current connection in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setStore</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 the id value filter data in the current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setStore</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id value filter data in the current context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isStore</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right store</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setContext</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Set tenant context with a StoreInfo object; If $store is null, get the store with the current domain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setContextToDefault</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Set connection to BeSpoke's main database</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MetadataObserver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14"/>
        <w:gridCol w:w="787"/>
        <w:gridCol w:w="900"/>
        <w:gridCol w:w="990"/>
        <w:gridCol w:w="378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MetadataObserver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 in model to make metadata</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MetadataObserver.php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app\bespoke\db</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61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78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7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saving</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Make metadata from model </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81"/>
        <w:gridCol w:w="1170"/>
        <w:gridCol w:w="1170"/>
        <w:gridCol w:w="900"/>
        <w:gridCol w:w="315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rPr>
              <w:t>AbstractRepository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Base class repository for other class extend</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Contructor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AbstractRepository.php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app\bespoke\db</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Attributes</w:t>
            </w:r>
          </w:p>
        </w:tc>
        <w:tc>
          <w:tcPr>
            <w:tcW w:w="168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Type</w:t>
            </w:r>
          </w:p>
        </w:tc>
        <w:tc>
          <w:tcPr>
            <w:tcW w:w="405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The model instance used for database operations</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query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The database query object</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Method</w:t>
            </w:r>
          </w:p>
        </w:tc>
        <w:tc>
          <w:tcPr>
            <w:tcW w:w="168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Input</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Output</w:t>
            </w:r>
          </w:p>
        </w:tc>
        <w:tc>
          <w:tcPr>
            <w:tcW w:w="315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all</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Collection</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 all documents in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getById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$id</w:t>
            </w:r>
          </w:p>
          <w:p w:rsidR="00F54492" w:rsidRPr="008F1DC0" w:rsidRDefault="00F54492" w:rsidP="00E73162">
            <w:pPr>
              <w:spacing w:after="0"/>
              <w:rPr>
                <w:rFonts w:ascii="Times New Roman" w:hAnsi="Times New Roman"/>
              </w:rPr>
            </w:pPr>
            <w:r w:rsidRPr="008F1DC0">
              <w:rPr>
                <w:rFonts w:ascii="Times New Roman" w:hAnsi="Times New Roman"/>
                <w:sz w:val="22"/>
              </w:rPr>
              <w:t>$with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The model that represents the found document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create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View</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Displays a web form for user to input data of a new Category</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with</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$with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Redirect</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Set list of relations to be eagerly loaded for subsequent queries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getByPage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$page</w:t>
            </w:r>
          </w:p>
          <w:p w:rsidR="00F54492" w:rsidRPr="008F1DC0" w:rsidRDefault="00F54492" w:rsidP="00E73162">
            <w:pPr>
              <w:spacing w:after="0"/>
              <w:rPr>
                <w:rFonts w:ascii="Times New Roman" w:hAnsi="Times New Roman"/>
              </w:rPr>
            </w:pPr>
            <w:r w:rsidRPr="008F1DC0">
              <w:rPr>
                <w:rFonts w:ascii="Times New Roman" w:hAnsi="Times New Roman"/>
                <w:sz w:val="22"/>
              </w:rPr>
              <w:t>$limit</w:t>
            </w:r>
          </w:p>
          <w:p w:rsidR="00F54492" w:rsidRPr="008F1DC0" w:rsidRDefault="00F54492" w:rsidP="00E73162">
            <w:pPr>
              <w:spacing w:after="0"/>
              <w:rPr>
                <w:rFonts w:ascii="Times New Roman" w:hAnsi="Times New Roman"/>
              </w:rPr>
            </w:pPr>
            <w:r w:rsidRPr="008F1DC0">
              <w:rPr>
                <w:rFonts w:ascii="Times New Roman" w:hAnsi="Times New Roman"/>
                <w:sz w:val="22"/>
              </w:rPr>
              <w:t>$with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Stdclass</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The results by page</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has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$relation</w:t>
            </w:r>
          </w:p>
          <w:p w:rsidR="00F54492" w:rsidRPr="008F1DC0" w:rsidRDefault="00F54492" w:rsidP="00E73162">
            <w:pPr>
              <w:spacing w:after="0"/>
              <w:rPr>
                <w:rFonts w:ascii="Times New Roman" w:hAnsi="Times New Roman"/>
              </w:rPr>
            </w:pPr>
            <w:r w:rsidRPr="008F1DC0">
              <w:rPr>
                <w:rFonts w:ascii="Times New Roman" w:hAnsi="Times New Roman"/>
                <w:sz w:val="22"/>
              </w:rPr>
              <w:t>$with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Collection</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 all documents that have a required relationship</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createOrUpdate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$data</w:t>
            </w:r>
          </w:p>
          <w:p w:rsidR="00F54492" w:rsidRPr="008F1DC0" w:rsidRDefault="00F54492" w:rsidP="00E73162">
            <w:pPr>
              <w:spacing w:after="0"/>
              <w:rPr>
                <w:rFonts w:ascii="Times New Roman" w:hAnsi="Times New Roman"/>
              </w:rPr>
            </w:pPr>
            <w:r w:rsidRPr="008F1DC0">
              <w:rPr>
                <w:rFonts w:ascii="Times New Roman" w:hAnsi="Times New Roman"/>
                <w:sz w:val="22"/>
              </w:rPr>
              <w:t>$validate</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Insert or update document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updateById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$id</w:t>
            </w:r>
          </w:p>
          <w:p w:rsidR="00F54492" w:rsidRPr="008F1DC0" w:rsidRDefault="00F54492" w:rsidP="00E73162">
            <w:pPr>
              <w:spacing w:after="0"/>
              <w:rPr>
                <w:rFonts w:ascii="Times New Roman" w:hAnsi="Times New Roman"/>
              </w:rPr>
            </w:pPr>
            <w:r w:rsidRPr="008F1DC0">
              <w:rPr>
                <w:rFonts w:ascii="Times New Roman" w:hAnsi="Times New Roman"/>
                <w:sz w:val="22"/>
              </w:rPr>
              <w:t>$data</w:t>
            </w:r>
          </w:p>
          <w:p w:rsidR="00F54492" w:rsidRPr="008F1DC0" w:rsidRDefault="00F54492" w:rsidP="00E73162">
            <w:pPr>
              <w:spacing w:after="0"/>
              <w:rPr>
                <w:rFonts w:ascii="Times New Roman" w:hAnsi="Times New Roman"/>
              </w:rPr>
            </w:pPr>
            <w:r w:rsidRPr="008F1DC0">
              <w:rPr>
                <w:rFonts w:ascii="Times New Roman" w:hAnsi="Times New Roman"/>
                <w:sz w:val="22"/>
              </w:rPr>
              <w:t>$validate</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The model that contains the updated document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getRelated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$id</w:t>
            </w:r>
          </w:p>
          <w:p w:rsidR="00F54492" w:rsidRPr="008F1DC0" w:rsidRDefault="00F54492" w:rsidP="00E73162">
            <w:pPr>
              <w:spacing w:after="0"/>
              <w:rPr>
                <w:rFonts w:ascii="Times New Roman" w:hAnsi="Times New Roman"/>
              </w:rPr>
            </w:pPr>
            <w:r w:rsidRPr="008F1DC0">
              <w:rPr>
                <w:rFonts w:ascii="Times New Roman" w:hAnsi="Times New Roman"/>
                <w:sz w:val="22"/>
              </w:rPr>
              <w:t>$relation</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 related documents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call</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$method</w:t>
            </w:r>
          </w:p>
          <w:p w:rsidR="00F54492" w:rsidRPr="008F1DC0" w:rsidRDefault="00F54492" w:rsidP="00E73162">
            <w:pPr>
              <w:spacing w:after="0"/>
              <w:rPr>
                <w:rFonts w:ascii="Times New Roman" w:hAnsi="Times New Roman"/>
              </w:rPr>
            </w:pPr>
            <w:r w:rsidRPr="008F1DC0">
              <w:rPr>
                <w:rFonts w:ascii="Times New Roman" w:hAnsi="Times New Roman"/>
                <w:sz w:val="22"/>
              </w:rPr>
              <w:t>$args</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Call any method of the model object through the repository instance</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getClass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String</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 the model object’s class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newModel</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$data</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Return a new model object filled with provided data</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validate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$data</w:t>
            </w:r>
          </w:p>
          <w:p w:rsidR="00F54492" w:rsidRPr="008F1DC0" w:rsidRDefault="00F54492" w:rsidP="00E73162">
            <w:pPr>
              <w:spacing w:after="0"/>
              <w:rPr>
                <w:rFonts w:ascii="Times New Roman" w:hAnsi="Times New Roman"/>
              </w:rPr>
            </w:pPr>
            <w:r w:rsidRPr="008F1DC0">
              <w:rPr>
                <w:rFonts w:ascii="Times New Roman" w:hAnsi="Times New Roman"/>
                <w:sz w:val="22"/>
              </w:rPr>
              <w:t>$ruleset</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Boolean</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Validate the provided data against the model’s validation rules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getErrors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$data</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MessageBag</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 validation error messages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forceCreate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$data</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Model</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Create a document without validating the provided data</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getRegex</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$keywords</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String</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Prepare the regular expression for searching</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newQuery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AbstractRepository</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Create a new query and assign it to ‘query’ attribute</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getQuery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Query</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Get repository’s query attribute</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search</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$keyword</w:t>
            </w:r>
          </w:p>
          <w:p w:rsidR="00F54492" w:rsidRPr="008F1DC0" w:rsidRDefault="00F54492" w:rsidP="00E73162">
            <w:pPr>
              <w:spacing w:after="0"/>
              <w:rPr>
                <w:rFonts w:ascii="Times New Roman" w:hAnsi="Times New Roman"/>
              </w:rPr>
            </w:pPr>
            <w:r w:rsidRPr="008F1DC0">
              <w:rPr>
                <w:rFonts w:ascii="Times New Roman" w:hAnsi="Times New Roman"/>
                <w:sz w:val="22"/>
              </w:rPr>
              <w:t>$attrs</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AbstractRepository</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Search in model’s attributes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multiSearch</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$keywords</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AbstractRepository</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Search for different keywords in multiple attributes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filter</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$column</w:t>
            </w:r>
          </w:p>
          <w:p w:rsidR="00F54492" w:rsidRPr="008F1DC0" w:rsidRDefault="00F54492" w:rsidP="00E73162">
            <w:pPr>
              <w:spacing w:after="0"/>
              <w:rPr>
                <w:rFonts w:ascii="Times New Roman" w:hAnsi="Times New Roman"/>
              </w:rPr>
            </w:pPr>
            <w:r w:rsidRPr="008F1DC0">
              <w:rPr>
                <w:rFonts w:ascii="Times New Roman" w:hAnsi="Times New Roman"/>
                <w:sz w:val="22"/>
              </w:rPr>
              <w:t>$operator</w:t>
            </w:r>
          </w:p>
          <w:p w:rsidR="00F54492" w:rsidRPr="008F1DC0" w:rsidRDefault="00F54492" w:rsidP="00E73162">
            <w:pPr>
              <w:spacing w:after="0"/>
              <w:rPr>
                <w:rFonts w:ascii="Times New Roman" w:hAnsi="Times New Roman"/>
              </w:rPr>
            </w:pPr>
            <w:r w:rsidRPr="008F1DC0">
              <w:rPr>
                <w:rFonts w:ascii="Times New Roman" w:hAnsi="Times New Roman"/>
                <w:sz w:val="22"/>
              </w:rPr>
              <w:t>$value</w:t>
            </w:r>
          </w:p>
          <w:p w:rsidR="00F54492" w:rsidRPr="008F1DC0" w:rsidRDefault="00F54492" w:rsidP="00E73162">
            <w:pPr>
              <w:spacing w:after="0"/>
              <w:rPr>
                <w:rFonts w:ascii="Times New Roman" w:hAnsi="Times New Roman"/>
              </w:rPr>
            </w:pPr>
            <w:r w:rsidRPr="008F1DC0">
              <w:rPr>
                <w:rFonts w:ascii="Times New Roman" w:hAnsi="Times New Roman"/>
                <w:sz w:val="22"/>
              </w:rPr>
              <w:t>$boolean</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AbstractRepository</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Filter documents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metaSearch</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$keyword</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AbstractRepository</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Search in metadata</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execute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Collection</w:t>
            </w:r>
          </w:p>
        </w:tc>
        <w:tc>
          <w:tcPr>
            <w:tcW w:w="31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Execute the query object</w:t>
            </w:r>
          </w:p>
        </w:tc>
      </w:tr>
    </w:tbl>
    <w:p w:rsidR="00F54492" w:rsidRPr="008F1DC0" w:rsidRDefault="00F54492" w:rsidP="00F54492">
      <w:pPr>
        <w:rPr>
          <w:rFonts w:ascii="Times New Roman" w:hAnsi="Times New Roman"/>
        </w:rPr>
      </w:pPr>
    </w:p>
    <w:p w:rsidR="00F54492" w:rsidRPr="008F1DC0" w:rsidRDefault="00F54492" w:rsidP="00F54492">
      <w:pPr>
        <w:rPr>
          <w:rFonts w:ascii="Times New Roman" w:hAnsi="Times New Roman"/>
          <w:sz w:val="22"/>
          <w:szCs w:val="22"/>
        </w:rPr>
      </w:pPr>
    </w:p>
    <w:p w:rsidR="00F54492" w:rsidRPr="008F1DC0" w:rsidRDefault="002E6637" w:rsidP="00A5614C">
      <w:pPr>
        <w:pStyle w:val="Heading5"/>
        <w:rPr>
          <w:rFonts w:cs="Times New Roman"/>
          <w:rPrChange w:id="2238" w:author="Link Pieces" w:date="2015-08-26T13:21:00Z">
            <w:rPr/>
          </w:rPrChange>
        </w:rPr>
      </w:pPr>
      <w:r w:rsidRPr="008F1DC0">
        <w:rPr>
          <w:rFonts w:cs="Times New Roman"/>
          <w:rPrChange w:id="2239" w:author="Link Pieces" w:date="2015-08-26T13:21:00Z">
            <w:rPr/>
          </w:rPrChange>
        </w:rPr>
        <w:lastRenderedPageBreak/>
        <w:t xml:space="preserve">4.3.2.1.2 </w:t>
      </w:r>
      <w:r w:rsidR="00F54492" w:rsidRPr="008F1DC0">
        <w:rPr>
          <w:rFonts w:cs="Times New Roman"/>
          <w:rPrChange w:id="2240" w:author="Link Pieces" w:date="2015-08-26T13:21:00Z">
            <w:rPr/>
          </w:rPrChange>
        </w:rPr>
        <w:t>Add Category</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92522" w:rsidRPr="008F1DC0" w:rsidRDefault="00F54492">
      <w:pPr>
        <w:keepNext/>
        <w:rPr>
          <w:rFonts w:ascii="Times New Roman" w:hAnsi="Times New Roman"/>
          <w:rPrChange w:id="2241" w:author="Link Pieces" w:date="2015-08-26T13:21:00Z">
            <w:rPr/>
          </w:rPrChange>
        </w:rPr>
      </w:pPr>
      <w:r w:rsidRPr="008F1DC0">
        <w:rPr>
          <w:rFonts w:ascii="Times New Roman" w:hAnsi="Times New Roman"/>
          <w:noProof/>
          <w:sz w:val="22"/>
          <w:szCs w:val="22"/>
          <w:lang w:val="en-US" w:eastAsia="ja-JP"/>
          <w:rPrChange w:id="2242" w:author="Link Pieces" w:date="2015-08-26T13:21:00Z">
            <w:rPr>
              <w:rFonts w:ascii="Times New Roman" w:hAnsi="Times New Roman"/>
              <w:noProof/>
              <w:sz w:val="22"/>
              <w:szCs w:val="22"/>
              <w:lang w:val="en-US" w:eastAsia="ja-JP"/>
            </w:rPr>
          </w:rPrChange>
        </w:rPr>
        <w:drawing>
          <wp:inline distT="0" distB="0" distL="0" distR="0" wp14:anchorId="5F6709D2" wp14:editId="0EF09DF3">
            <wp:extent cx="6419850" cy="6085537"/>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ong\Dropbox\diabetes_prj\duy\sequence\4.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422621" cy="6088164"/>
                    </a:xfrm>
                    <a:prstGeom prst="rect">
                      <a:avLst/>
                    </a:prstGeom>
                    <a:noFill/>
                    <a:ln>
                      <a:noFill/>
                    </a:ln>
                  </pic:spPr>
                </pic:pic>
              </a:graphicData>
            </a:graphic>
          </wp:inline>
        </w:drawing>
      </w:r>
    </w:p>
    <w:p w:rsidR="00192522" w:rsidRPr="008F1DC0" w:rsidRDefault="00192522" w:rsidP="00192522">
      <w:pPr>
        <w:jc w:val="center"/>
        <w:rPr>
          <w:rFonts w:ascii="Times New Roman" w:hAnsi="Times New Roman"/>
          <w:sz w:val="22"/>
          <w:szCs w:val="22"/>
        </w:rPr>
      </w:pPr>
      <w:r w:rsidRPr="008F1DC0">
        <w:rPr>
          <w:rFonts w:ascii="Times New Roman" w:hAnsi="Times New Roman"/>
          <w:sz w:val="22"/>
          <w:szCs w:val="22"/>
        </w:rPr>
        <w:t>Figure 4.3-3: Add category sequence diagram</w:t>
      </w:r>
    </w:p>
    <w:p w:rsidR="00061DF0" w:rsidRPr="008F1DC0" w:rsidRDefault="00061DF0">
      <w:pPr>
        <w:spacing w:after="160" w:line="259" w:lineRule="auto"/>
        <w:rPr>
          <w:rFonts w:ascii="Times New Roman" w:eastAsiaTheme="majorEastAsia" w:hAnsi="Times New Roman"/>
          <w:color w:val="1F4D78" w:themeColor="accent1" w:themeShade="7F"/>
          <w:sz w:val="22"/>
          <w:szCs w:val="22"/>
        </w:rPr>
      </w:pPr>
      <w:r w:rsidRPr="008F1DC0">
        <w:rPr>
          <w:rFonts w:ascii="Times New Roman" w:hAnsi="Times New Roman"/>
          <w:sz w:val="22"/>
          <w:szCs w:val="22"/>
        </w:rPr>
        <w:br w:type="page"/>
      </w:r>
    </w:p>
    <w:p w:rsidR="00F54492" w:rsidRPr="008F1DC0" w:rsidRDefault="005E1E8C" w:rsidP="00F54492">
      <w:pPr>
        <w:pStyle w:val="Heading6"/>
        <w:rPr>
          <w:rFonts w:ascii="Times New Roman" w:hAnsi="Times New Roman" w:cs="Times New Roman"/>
          <w:sz w:val="22"/>
          <w:szCs w:val="22"/>
        </w:rPr>
      </w:pPr>
      <w:r w:rsidRPr="008F1DC0">
        <w:rPr>
          <w:rFonts w:ascii="Times New Roman" w:hAnsi="Times New Roman" w:cs="Times New Roman"/>
          <w:noProof/>
          <w:sz w:val="22"/>
          <w:szCs w:val="22"/>
          <w:lang w:val="en-US" w:eastAsia="ja-JP"/>
          <w:rPrChange w:id="2243" w:author="Link Pieces" w:date="2015-08-26T13:21:00Z">
            <w:rPr>
              <w:rFonts w:ascii="Times New Roman" w:hAnsi="Times New Roman"/>
              <w:noProof/>
              <w:sz w:val="22"/>
              <w:szCs w:val="22"/>
              <w:lang w:val="en-US" w:eastAsia="ja-JP"/>
            </w:rPr>
          </w:rPrChange>
        </w:rPr>
        <w:lastRenderedPageBreak/>
        <w:drawing>
          <wp:anchor distT="0" distB="0" distL="114300" distR="114300" simplePos="0" relativeHeight="251650560" behindDoc="0" locked="0" layoutInCell="1" allowOverlap="1" wp14:anchorId="3FE832E4" wp14:editId="49F536D6">
            <wp:simplePos x="0" y="0"/>
            <wp:positionH relativeFrom="margin">
              <wp:posOffset>-60960</wp:posOffset>
            </wp:positionH>
            <wp:positionV relativeFrom="paragraph">
              <wp:posOffset>353060</wp:posOffset>
            </wp:positionV>
            <wp:extent cx="6736715" cy="358013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Category 2.PNG"/>
                    <pic:cNvPicPr/>
                  </pic:nvPicPr>
                  <pic:blipFill>
                    <a:blip r:embed="rId59">
                      <a:extLst>
                        <a:ext uri="{28A0092B-C50C-407E-A947-70E740481C1C}">
                          <a14:useLocalDpi xmlns:a14="http://schemas.microsoft.com/office/drawing/2010/main" val="0"/>
                        </a:ext>
                      </a:extLst>
                    </a:blip>
                    <a:stretch>
                      <a:fillRect/>
                    </a:stretch>
                  </pic:blipFill>
                  <pic:spPr>
                    <a:xfrm>
                      <a:off x="0" y="0"/>
                      <a:ext cx="6736715" cy="3580130"/>
                    </a:xfrm>
                    <a:prstGeom prst="rect">
                      <a:avLst/>
                    </a:prstGeom>
                  </pic:spPr>
                </pic:pic>
              </a:graphicData>
            </a:graphic>
            <wp14:sizeRelH relativeFrom="page">
              <wp14:pctWidth>0</wp14:pctWidth>
            </wp14:sizeRelH>
            <wp14:sizeRelV relativeFrom="page">
              <wp14:pctHeight>0</wp14:pctHeight>
            </wp14:sizeRelV>
          </wp:anchor>
        </w:drawing>
      </w:r>
      <w:r w:rsidR="00F54492" w:rsidRPr="008F1DC0">
        <w:rPr>
          <w:rFonts w:ascii="Times New Roman" w:hAnsi="Times New Roman" w:cs="Times New Roman"/>
          <w:sz w:val="22"/>
          <w:szCs w:val="22"/>
        </w:rPr>
        <w:t>Screen Design</w:t>
      </w:r>
    </w:p>
    <w:p w:rsidR="00F54492" w:rsidRPr="008F1DC0" w:rsidRDefault="00F54492" w:rsidP="00F54492">
      <w:pPr>
        <w:rPr>
          <w:rFonts w:ascii="Times New Roman" w:hAnsi="Times New Roman"/>
          <w:sz w:val="22"/>
          <w:szCs w:val="22"/>
        </w:rPr>
      </w:pPr>
    </w:p>
    <w:p w:rsidR="005E1E8C" w:rsidRPr="008F1DC0" w:rsidRDefault="00F54492" w:rsidP="00A5614C">
      <w:pPr>
        <w:keepNext/>
        <w:rPr>
          <w:rFonts w:ascii="Times New Roman" w:hAnsi="Times New Roman"/>
          <w:rPrChange w:id="2244" w:author="Link Pieces" w:date="2015-08-26T13:21:00Z">
            <w:rPr/>
          </w:rPrChange>
        </w:rPr>
      </w:pPr>
      <w:r w:rsidRPr="008F1DC0">
        <w:rPr>
          <w:rFonts w:ascii="Times New Roman" w:hAnsi="Times New Roman"/>
          <w:noProof/>
          <w:sz w:val="22"/>
          <w:szCs w:val="22"/>
          <w:lang w:val="en-US" w:eastAsia="ja-JP"/>
          <w:rPrChange w:id="2245" w:author="Link Pieces" w:date="2015-08-26T13:21:00Z">
            <w:rPr>
              <w:rFonts w:ascii="Times New Roman" w:hAnsi="Times New Roman"/>
              <w:noProof/>
              <w:sz w:val="22"/>
              <w:szCs w:val="22"/>
              <w:lang w:val="en-US" w:eastAsia="ja-JP"/>
            </w:rPr>
          </w:rPrChange>
        </w:rPr>
        <w:drawing>
          <wp:inline distT="0" distB="0" distL="0" distR="0" wp14:anchorId="5F4579B2" wp14:editId="075A8639">
            <wp:extent cx="6564702" cy="3531235"/>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Add Category 2.PNG"/>
                    <pic:cNvPicPr/>
                  </pic:nvPicPr>
                  <pic:blipFill>
                    <a:blip r:embed="rId60">
                      <a:extLst>
                        <a:ext uri="{28A0092B-C50C-407E-A947-70E740481C1C}">
                          <a14:useLocalDpi xmlns:a14="http://schemas.microsoft.com/office/drawing/2010/main" val="0"/>
                        </a:ext>
                      </a:extLst>
                    </a:blip>
                    <a:stretch>
                      <a:fillRect/>
                    </a:stretch>
                  </pic:blipFill>
                  <pic:spPr>
                    <a:xfrm>
                      <a:off x="0" y="0"/>
                      <a:ext cx="6575747" cy="3537176"/>
                    </a:xfrm>
                    <a:prstGeom prst="rect">
                      <a:avLst/>
                    </a:prstGeom>
                  </pic:spPr>
                </pic:pic>
              </a:graphicData>
            </a:graphic>
          </wp:inline>
        </w:drawing>
      </w:r>
    </w:p>
    <w:p w:rsidR="005E1E8C" w:rsidRPr="008F1DC0" w:rsidRDefault="005E1E8C" w:rsidP="005E1E8C">
      <w:pPr>
        <w:jc w:val="center"/>
        <w:rPr>
          <w:rFonts w:ascii="Times New Roman" w:hAnsi="Times New Roman"/>
          <w:sz w:val="22"/>
          <w:szCs w:val="22"/>
        </w:rPr>
      </w:pPr>
      <w:r w:rsidRPr="008F1DC0">
        <w:rPr>
          <w:rFonts w:ascii="Times New Roman" w:hAnsi="Times New Roman"/>
          <w:sz w:val="22"/>
          <w:szCs w:val="22"/>
        </w:rPr>
        <w:t>Figure 4.3-4: Add category screen design</w:t>
      </w:r>
    </w:p>
    <w:p w:rsidR="00F54492" w:rsidRPr="008F1DC0" w:rsidRDefault="00F54492" w:rsidP="00F54492">
      <w:pPr>
        <w:rPr>
          <w:rFonts w:ascii="Times New Roman" w:hAnsi="Times New Roman"/>
          <w:b/>
          <w:sz w:val="22"/>
          <w:szCs w:val="22"/>
        </w:rPr>
      </w:pPr>
      <w:r w:rsidRPr="008F1DC0">
        <w:rPr>
          <w:rFonts w:ascii="Times New Roman" w:hAnsi="Times New Roman"/>
          <w:b/>
          <w:noProof/>
          <w:sz w:val="22"/>
          <w:szCs w:val="22"/>
          <w:lang w:val="en-US" w:eastAsia="ja-JP"/>
        </w:rPr>
        <w:lastRenderedPageBreak/>
        <w:t>Table description : Add category screen</w:t>
      </w:r>
    </w:p>
    <w:tbl>
      <w:tblPr>
        <w:tblStyle w:val="TableGrid"/>
        <w:tblW w:w="9350" w:type="dxa"/>
        <w:tblLook w:val="04A0" w:firstRow="1" w:lastRow="0" w:firstColumn="1" w:lastColumn="0" w:noHBand="0" w:noVBand="1"/>
      </w:tblPr>
      <w:tblGrid>
        <w:gridCol w:w="639"/>
        <w:gridCol w:w="2049"/>
        <w:gridCol w:w="2014"/>
        <w:gridCol w:w="1252"/>
        <w:gridCol w:w="3396"/>
      </w:tblGrid>
      <w:tr w:rsidR="00F54492" w:rsidRPr="008F1DC0" w:rsidTr="00E73162">
        <w:tc>
          <w:tcPr>
            <w:tcW w:w="63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4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14"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52"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396"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w:t>
            </w:r>
          </w:p>
        </w:tc>
        <w:tc>
          <w:tcPr>
            <w:tcW w:w="2049" w:type="dxa"/>
          </w:tcPr>
          <w:p w:rsidR="00F54492" w:rsidRPr="008F1DC0" w:rsidRDefault="00F54492" w:rsidP="00E73162">
            <w:pPr>
              <w:rPr>
                <w:rFonts w:ascii="Times New Roman" w:hAnsi="Times New Roman"/>
              </w:rPr>
            </w:pPr>
            <w:r w:rsidRPr="008F1DC0">
              <w:rPr>
                <w:rFonts w:ascii="Times New Roman" w:hAnsi="Times New Roman"/>
              </w:rPr>
              <w:t>Tên danh mục</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Name of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2</w:t>
            </w:r>
          </w:p>
        </w:tc>
        <w:tc>
          <w:tcPr>
            <w:tcW w:w="2049" w:type="dxa"/>
          </w:tcPr>
          <w:p w:rsidR="00F54492" w:rsidRPr="008F1DC0" w:rsidRDefault="00F54492" w:rsidP="00E73162">
            <w:pPr>
              <w:rPr>
                <w:rFonts w:ascii="Times New Roman" w:hAnsi="Times New Roman"/>
              </w:rPr>
            </w:pPr>
            <w:r w:rsidRPr="008F1DC0">
              <w:rPr>
                <w:rFonts w:ascii="Times New Roman" w:hAnsi="Times New Roman"/>
              </w:rPr>
              <w:t>Danh mục chỉ chứa sản phẩm</w:t>
            </w:r>
          </w:p>
        </w:tc>
        <w:tc>
          <w:tcPr>
            <w:tcW w:w="2014"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52" w:type="dxa"/>
          </w:tcPr>
          <w:p w:rsidR="00F54492" w:rsidRPr="008F1DC0" w:rsidRDefault="00F54492" w:rsidP="00E73162">
            <w:pPr>
              <w:rPr>
                <w:rFonts w:ascii="Times New Roman" w:hAnsi="Times New Roman"/>
              </w:rPr>
            </w:pPr>
            <w:r w:rsidRPr="008F1DC0">
              <w:rPr>
                <w:rFonts w:ascii="Times New Roman" w:hAnsi="Times New Roman"/>
              </w:rPr>
              <w:t>No</w:t>
            </w:r>
          </w:p>
        </w:tc>
        <w:tc>
          <w:tcPr>
            <w:tcW w:w="3396" w:type="dxa"/>
          </w:tcPr>
          <w:p w:rsidR="00F54492" w:rsidRPr="008F1DC0" w:rsidRDefault="00F54492" w:rsidP="00E73162">
            <w:pPr>
              <w:rPr>
                <w:rFonts w:ascii="Times New Roman" w:hAnsi="Times New Roman"/>
              </w:rPr>
            </w:pPr>
            <w:r w:rsidRPr="008F1DC0">
              <w:rPr>
                <w:rFonts w:ascii="Times New Roman" w:hAnsi="Times New Roman"/>
              </w:rPr>
              <w:t>Make category only contain other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3</w:t>
            </w:r>
          </w:p>
        </w:tc>
        <w:tc>
          <w:tcPr>
            <w:tcW w:w="2049" w:type="dxa"/>
          </w:tcPr>
          <w:p w:rsidR="00F54492" w:rsidRPr="008F1DC0" w:rsidRDefault="00F54492" w:rsidP="00E73162">
            <w:pPr>
              <w:rPr>
                <w:rFonts w:ascii="Times New Roman" w:hAnsi="Times New Roman"/>
              </w:rPr>
            </w:pPr>
            <w:r w:rsidRPr="008F1DC0">
              <w:rPr>
                <w:rFonts w:ascii="Times New Roman" w:hAnsi="Times New Roman"/>
              </w:rPr>
              <w:t>Danh mục mẹ</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Parent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4</w:t>
            </w:r>
          </w:p>
        </w:tc>
        <w:tc>
          <w:tcPr>
            <w:tcW w:w="2049"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No</w:t>
            </w:r>
          </w:p>
        </w:tc>
        <w:tc>
          <w:tcPr>
            <w:tcW w:w="3396" w:type="dxa"/>
          </w:tcPr>
          <w:p w:rsidR="00F54492" w:rsidRPr="008F1DC0" w:rsidRDefault="00F54492" w:rsidP="00E73162">
            <w:pPr>
              <w:rPr>
                <w:rFonts w:ascii="Times New Roman" w:hAnsi="Times New Roman"/>
              </w:rPr>
            </w:pPr>
            <w:r w:rsidRPr="008F1DC0">
              <w:rPr>
                <w:rFonts w:ascii="Times New Roman" w:hAnsi="Times New Roman"/>
              </w:rPr>
              <w:t>Category description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5</w:t>
            </w:r>
          </w:p>
        </w:tc>
        <w:tc>
          <w:tcPr>
            <w:tcW w:w="2049" w:type="dxa"/>
          </w:tcPr>
          <w:p w:rsidR="00F54492" w:rsidRPr="008F1DC0" w:rsidRDefault="00F54492" w:rsidP="00E73162">
            <w:pPr>
              <w:rPr>
                <w:rFonts w:ascii="Times New Roman" w:hAnsi="Times New Roman"/>
              </w:rPr>
            </w:pPr>
            <w:r w:rsidRPr="008F1DC0">
              <w:rPr>
                <w:rFonts w:ascii="Times New Roman" w:hAnsi="Times New Roman"/>
              </w:rPr>
              <w:t>Ảnh</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No</w:t>
            </w:r>
          </w:p>
        </w:tc>
        <w:tc>
          <w:tcPr>
            <w:tcW w:w="3396" w:type="dxa"/>
          </w:tcPr>
          <w:p w:rsidR="00F54492" w:rsidRPr="008F1DC0" w:rsidRDefault="00F54492" w:rsidP="00E73162">
            <w:pPr>
              <w:rPr>
                <w:rFonts w:ascii="Times New Roman" w:hAnsi="Times New Roman"/>
              </w:rPr>
            </w:pPr>
            <w:r w:rsidRPr="008F1DC0">
              <w:rPr>
                <w:rFonts w:ascii="Times New Roman" w:hAnsi="Times New Roman"/>
              </w:rPr>
              <w:t>Picture of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6</w:t>
            </w:r>
          </w:p>
        </w:tc>
        <w:tc>
          <w:tcPr>
            <w:tcW w:w="2049"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7</w:t>
            </w:r>
          </w:p>
        </w:tc>
        <w:tc>
          <w:tcPr>
            <w:tcW w:w="2049"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8</w:t>
            </w:r>
          </w:p>
        </w:tc>
        <w:tc>
          <w:tcPr>
            <w:tcW w:w="2049"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Back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9</w:t>
            </w:r>
          </w:p>
        </w:tc>
        <w:tc>
          <w:tcPr>
            <w:tcW w:w="2049" w:type="dxa"/>
          </w:tcPr>
          <w:p w:rsidR="00F54492" w:rsidRPr="008F1DC0" w:rsidRDefault="00F54492" w:rsidP="00E73162">
            <w:pPr>
              <w:rPr>
                <w:rFonts w:ascii="Times New Roman" w:hAnsi="Times New Roman"/>
              </w:rPr>
            </w:pPr>
            <w:r w:rsidRPr="008F1DC0">
              <w:rPr>
                <w:rFonts w:ascii="Times New Roman" w:hAnsi="Times New Roman"/>
              </w:rPr>
              <w:t>Tên thuộc tính</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Name of attribute</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10</w:t>
            </w:r>
          </w:p>
        </w:tc>
        <w:tc>
          <w:tcPr>
            <w:tcW w:w="2049" w:type="dxa"/>
          </w:tcPr>
          <w:p w:rsidR="00F54492" w:rsidRPr="008F1DC0" w:rsidRDefault="00F54492" w:rsidP="00E73162">
            <w:pPr>
              <w:rPr>
                <w:rFonts w:ascii="Times New Roman" w:hAnsi="Times New Roman"/>
              </w:rPr>
            </w:pPr>
            <w:r w:rsidRPr="008F1DC0">
              <w:rPr>
                <w:rFonts w:ascii="Times New Roman" w:hAnsi="Times New Roman"/>
              </w:rPr>
              <w:t>Đơn vị</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Unit of attribute</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11</w:t>
            </w:r>
          </w:p>
        </w:tc>
        <w:tc>
          <w:tcPr>
            <w:tcW w:w="2049" w:type="dxa"/>
          </w:tcPr>
          <w:p w:rsidR="00F54492" w:rsidRPr="008F1DC0" w:rsidRDefault="00F54492" w:rsidP="00E73162">
            <w:pPr>
              <w:rPr>
                <w:rFonts w:ascii="Times New Roman" w:hAnsi="Times New Roman"/>
              </w:rPr>
            </w:pPr>
            <w:r w:rsidRPr="008F1DC0">
              <w:rPr>
                <w:rFonts w:ascii="Times New Roman" w:hAnsi="Times New Roman"/>
              </w:rPr>
              <w:t>Kiểu dữ liệu</w:t>
            </w:r>
          </w:p>
        </w:tc>
        <w:tc>
          <w:tcPr>
            <w:tcW w:w="2014"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Type data of attribute</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12</w:t>
            </w:r>
          </w:p>
        </w:tc>
        <w:tc>
          <w:tcPr>
            <w:tcW w:w="2049" w:type="dxa"/>
          </w:tcPr>
          <w:p w:rsidR="00F54492" w:rsidRPr="008F1DC0" w:rsidRDefault="00F54492" w:rsidP="00E73162">
            <w:pPr>
              <w:rPr>
                <w:rFonts w:ascii="Times New Roman" w:hAnsi="Times New Roman"/>
              </w:rPr>
            </w:pPr>
            <w:r w:rsidRPr="008F1DC0">
              <w:rPr>
                <w:rFonts w:ascii="Times New Roman" w:hAnsi="Times New Roman"/>
              </w:rPr>
              <w:t>Xóa</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Delete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13</w:t>
            </w:r>
          </w:p>
        </w:tc>
        <w:tc>
          <w:tcPr>
            <w:tcW w:w="2049" w:type="dxa"/>
          </w:tcPr>
          <w:p w:rsidR="00F54492" w:rsidRPr="008F1DC0" w:rsidRDefault="00F54492" w:rsidP="00E73162">
            <w:pPr>
              <w:rPr>
                <w:rFonts w:ascii="Times New Roman" w:hAnsi="Times New Roman"/>
              </w:rPr>
            </w:pPr>
            <w:r w:rsidRPr="008F1DC0">
              <w:rPr>
                <w:rFonts w:ascii="Times New Roman" w:hAnsi="Times New Roman"/>
              </w:rPr>
              <w:t>Thêm thuộc tính</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Add button</w:t>
            </w:r>
          </w:p>
        </w:tc>
      </w:tr>
    </w:tbl>
    <w:p w:rsidR="00F54492" w:rsidRPr="008F1DC0" w:rsidRDefault="00F54492" w:rsidP="00F54492">
      <w:pPr>
        <w:rPr>
          <w:rFonts w:ascii="Times New Roman" w:hAnsi="Times New Roman"/>
          <w:sz w:val="22"/>
          <w:szCs w:val="22"/>
        </w:rPr>
      </w:pPr>
    </w:p>
    <w:p w:rsidR="00F54492" w:rsidRPr="008F1DC0" w:rsidRDefault="002E6637" w:rsidP="00F54492">
      <w:pPr>
        <w:pStyle w:val="Heading5"/>
        <w:rPr>
          <w:rFonts w:cs="Times New Roman"/>
        </w:rPr>
      </w:pPr>
      <w:r w:rsidRPr="008F1DC0">
        <w:rPr>
          <w:rFonts w:cs="Times New Roman"/>
        </w:rPr>
        <w:lastRenderedPageBreak/>
        <w:t xml:space="preserve">4.3.2.1.3 </w:t>
      </w:r>
      <w:r w:rsidR="00F54492" w:rsidRPr="008F1DC0">
        <w:rPr>
          <w:rFonts w:cs="Times New Roman"/>
        </w:rPr>
        <w:t>Edit category</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7E1EF4" w:rsidRPr="008F1DC0" w:rsidRDefault="00F54492" w:rsidP="00A5614C">
      <w:pPr>
        <w:keepNext/>
        <w:rPr>
          <w:rFonts w:ascii="Times New Roman" w:hAnsi="Times New Roman"/>
          <w:rPrChange w:id="2246" w:author="Link Pieces" w:date="2015-08-26T13:21:00Z">
            <w:rPr/>
          </w:rPrChange>
        </w:rPr>
      </w:pPr>
      <w:r w:rsidRPr="008F1DC0">
        <w:rPr>
          <w:rFonts w:ascii="Times New Roman" w:hAnsi="Times New Roman"/>
          <w:noProof/>
          <w:sz w:val="22"/>
          <w:szCs w:val="22"/>
          <w:lang w:val="en-US" w:eastAsia="ja-JP"/>
          <w:rPrChange w:id="2247" w:author="Link Pieces" w:date="2015-08-26T13:21:00Z">
            <w:rPr>
              <w:rFonts w:ascii="Times New Roman" w:hAnsi="Times New Roman"/>
              <w:noProof/>
              <w:sz w:val="22"/>
              <w:szCs w:val="22"/>
              <w:lang w:val="en-US" w:eastAsia="ja-JP"/>
            </w:rPr>
          </w:rPrChange>
        </w:rPr>
        <w:drawing>
          <wp:inline distT="0" distB="0" distL="0" distR="0" wp14:anchorId="36DBE30B" wp14:editId="2CA1E886">
            <wp:extent cx="6486525" cy="5004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 Category.png"/>
                    <pic:cNvPicPr/>
                  </pic:nvPicPr>
                  <pic:blipFill>
                    <a:blip r:embed="rId61">
                      <a:extLst>
                        <a:ext uri="{28A0092B-C50C-407E-A947-70E740481C1C}">
                          <a14:useLocalDpi xmlns:a14="http://schemas.microsoft.com/office/drawing/2010/main" val="0"/>
                        </a:ext>
                      </a:extLst>
                    </a:blip>
                    <a:stretch>
                      <a:fillRect/>
                    </a:stretch>
                  </pic:blipFill>
                  <pic:spPr>
                    <a:xfrm>
                      <a:off x="0" y="0"/>
                      <a:ext cx="6493821" cy="5009682"/>
                    </a:xfrm>
                    <a:prstGeom prst="rect">
                      <a:avLst/>
                    </a:prstGeom>
                  </pic:spPr>
                </pic:pic>
              </a:graphicData>
            </a:graphic>
          </wp:inline>
        </w:drawing>
      </w:r>
    </w:p>
    <w:p w:rsidR="007E1EF4" w:rsidRPr="008F1DC0" w:rsidRDefault="007E1EF4" w:rsidP="007E1EF4">
      <w:pPr>
        <w:jc w:val="center"/>
        <w:rPr>
          <w:rFonts w:ascii="Times New Roman" w:hAnsi="Times New Roman"/>
          <w:sz w:val="22"/>
          <w:szCs w:val="22"/>
        </w:rPr>
      </w:pPr>
      <w:r w:rsidRPr="008F1DC0">
        <w:rPr>
          <w:rFonts w:ascii="Times New Roman" w:hAnsi="Times New Roman"/>
          <w:sz w:val="22"/>
          <w:szCs w:val="22"/>
        </w:rPr>
        <w:t>Figure 4</w:t>
      </w:r>
      <w:r w:rsidR="005E1E8C" w:rsidRPr="008F1DC0">
        <w:rPr>
          <w:rFonts w:ascii="Times New Roman" w:hAnsi="Times New Roman"/>
          <w:sz w:val="22"/>
          <w:szCs w:val="22"/>
        </w:rPr>
        <w:t>.3-5</w:t>
      </w:r>
      <w:r w:rsidRPr="008F1DC0">
        <w:rPr>
          <w:rFonts w:ascii="Times New Roman" w:hAnsi="Times New Roman"/>
          <w:sz w:val="22"/>
          <w:szCs w:val="22"/>
        </w:rPr>
        <w:t>: Edit category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248" w:author="Link Pieces" w:date="2015-08-26T13:21:00Z">
            <w:rPr>
              <w:rFonts w:ascii="Times New Roman" w:hAnsi="Times New Roman"/>
              <w:noProof/>
              <w:sz w:val="22"/>
              <w:szCs w:val="22"/>
              <w:lang w:val="en-US" w:eastAsia="ja-JP"/>
            </w:rPr>
          </w:rPrChange>
        </w:rPr>
        <w:drawing>
          <wp:inline distT="0" distB="0" distL="0" distR="0" wp14:anchorId="5A623A1D" wp14:editId="055C57C9">
            <wp:extent cx="5905500" cy="38042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category 1.PNG"/>
                    <pic:cNvPicPr/>
                  </pic:nvPicPr>
                  <pic:blipFill>
                    <a:blip r:embed="rId62">
                      <a:extLst>
                        <a:ext uri="{28A0092B-C50C-407E-A947-70E740481C1C}">
                          <a14:useLocalDpi xmlns:a14="http://schemas.microsoft.com/office/drawing/2010/main" val="0"/>
                        </a:ext>
                      </a:extLst>
                    </a:blip>
                    <a:stretch>
                      <a:fillRect/>
                    </a:stretch>
                  </pic:blipFill>
                  <pic:spPr>
                    <a:xfrm>
                      <a:off x="0" y="0"/>
                      <a:ext cx="5923512" cy="3815888"/>
                    </a:xfrm>
                    <a:prstGeom prst="rect">
                      <a:avLst/>
                    </a:prstGeom>
                  </pic:spPr>
                </pic:pic>
              </a:graphicData>
            </a:graphic>
          </wp:inline>
        </w:drawing>
      </w:r>
    </w:p>
    <w:p w:rsidR="005E1E8C" w:rsidRPr="008F1DC0" w:rsidRDefault="00F54492" w:rsidP="00A5614C">
      <w:pPr>
        <w:keepNext/>
        <w:rPr>
          <w:rFonts w:ascii="Times New Roman" w:hAnsi="Times New Roman"/>
          <w:rPrChange w:id="2249" w:author="Link Pieces" w:date="2015-08-26T13:21:00Z">
            <w:rPr/>
          </w:rPrChange>
        </w:rPr>
      </w:pPr>
      <w:r w:rsidRPr="008F1DC0">
        <w:rPr>
          <w:rFonts w:ascii="Times New Roman" w:hAnsi="Times New Roman"/>
          <w:noProof/>
          <w:sz w:val="22"/>
          <w:szCs w:val="22"/>
          <w:lang w:val="en-US" w:eastAsia="ja-JP"/>
          <w:rPrChange w:id="2250" w:author="Link Pieces" w:date="2015-08-26T13:21:00Z">
            <w:rPr>
              <w:rFonts w:ascii="Times New Roman" w:hAnsi="Times New Roman"/>
              <w:noProof/>
              <w:sz w:val="22"/>
              <w:szCs w:val="22"/>
              <w:lang w:val="en-US" w:eastAsia="ja-JP"/>
            </w:rPr>
          </w:rPrChange>
        </w:rPr>
        <w:drawing>
          <wp:inline distT="0" distB="0" distL="0" distR="0" wp14:anchorId="42A0670D" wp14:editId="1E9E3DEF">
            <wp:extent cx="5886450" cy="2864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 category 2.PNG"/>
                    <pic:cNvPicPr/>
                  </pic:nvPicPr>
                  <pic:blipFill>
                    <a:blip r:embed="rId63">
                      <a:extLst>
                        <a:ext uri="{28A0092B-C50C-407E-A947-70E740481C1C}">
                          <a14:useLocalDpi xmlns:a14="http://schemas.microsoft.com/office/drawing/2010/main" val="0"/>
                        </a:ext>
                      </a:extLst>
                    </a:blip>
                    <a:stretch>
                      <a:fillRect/>
                    </a:stretch>
                  </pic:blipFill>
                  <pic:spPr>
                    <a:xfrm>
                      <a:off x="0" y="0"/>
                      <a:ext cx="5899841" cy="2871001"/>
                    </a:xfrm>
                    <a:prstGeom prst="rect">
                      <a:avLst/>
                    </a:prstGeom>
                  </pic:spPr>
                </pic:pic>
              </a:graphicData>
            </a:graphic>
          </wp:inline>
        </w:drawing>
      </w:r>
    </w:p>
    <w:p w:rsidR="005E1E8C" w:rsidRPr="008F1DC0" w:rsidRDefault="005E1E8C" w:rsidP="005E1E8C">
      <w:pPr>
        <w:jc w:val="center"/>
        <w:rPr>
          <w:rFonts w:ascii="Times New Roman" w:hAnsi="Times New Roman"/>
          <w:sz w:val="22"/>
          <w:szCs w:val="22"/>
        </w:rPr>
      </w:pPr>
      <w:r w:rsidRPr="008F1DC0">
        <w:rPr>
          <w:rFonts w:ascii="Times New Roman" w:hAnsi="Times New Roman"/>
          <w:sz w:val="22"/>
          <w:szCs w:val="22"/>
        </w:rPr>
        <w:t>Figure 4.3-6: Edit category screen design</w:t>
      </w:r>
    </w:p>
    <w:p w:rsidR="00F54492" w:rsidRPr="008F1DC0" w:rsidRDefault="00F54492" w:rsidP="00F54492">
      <w:pPr>
        <w:rPr>
          <w:rFonts w:ascii="Times New Roman" w:hAnsi="Times New Roman"/>
          <w:sz w:val="22"/>
          <w:szCs w:val="22"/>
        </w:rPr>
      </w:pPr>
    </w:p>
    <w:p w:rsidR="007E1EF4" w:rsidRPr="008F1DC0" w:rsidRDefault="007E1EF4" w:rsidP="00F54492">
      <w:pPr>
        <w:rPr>
          <w:rFonts w:ascii="Times New Roman" w:hAnsi="Times New Roman"/>
          <w:sz w:val="22"/>
          <w:szCs w:val="22"/>
        </w:rPr>
      </w:pPr>
    </w:p>
    <w:p w:rsidR="007E1EF4" w:rsidRPr="008F1DC0" w:rsidRDefault="007E1EF4" w:rsidP="00F54492">
      <w:pPr>
        <w:rPr>
          <w:rFonts w:ascii="Times New Roman" w:hAnsi="Times New Roman"/>
          <w:sz w:val="22"/>
          <w:szCs w:val="22"/>
        </w:rPr>
      </w:pPr>
    </w:p>
    <w:p w:rsidR="007E1EF4" w:rsidRPr="008F1DC0" w:rsidRDefault="007E1EF4" w:rsidP="00F54492">
      <w:pPr>
        <w:rPr>
          <w:rFonts w:ascii="Times New Roman" w:hAnsi="Times New Roman"/>
          <w:sz w:val="22"/>
          <w:szCs w:val="22"/>
        </w:rPr>
      </w:pPr>
    </w:p>
    <w:p w:rsidR="00F54492" w:rsidRPr="008F1DC0" w:rsidRDefault="00F54492" w:rsidP="00F54492">
      <w:pPr>
        <w:rPr>
          <w:rFonts w:ascii="Times New Roman" w:hAnsi="Times New Roman"/>
          <w:b/>
          <w:sz w:val="22"/>
          <w:szCs w:val="22"/>
        </w:rPr>
      </w:pPr>
      <w:r w:rsidRPr="008F1DC0">
        <w:rPr>
          <w:rFonts w:ascii="Times New Roman" w:hAnsi="Times New Roman"/>
          <w:b/>
          <w:noProof/>
          <w:sz w:val="22"/>
          <w:szCs w:val="22"/>
          <w:lang w:val="en-US" w:eastAsia="ja-JP"/>
        </w:rPr>
        <w:t>Table description : Edit category screen</w:t>
      </w:r>
    </w:p>
    <w:tbl>
      <w:tblPr>
        <w:tblStyle w:val="TableGrid"/>
        <w:tblW w:w="9350" w:type="dxa"/>
        <w:tblLook w:val="04A0" w:firstRow="1" w:lastRow="0" w:firstColumn="1" w:lastColumn="0" w:noHBand="0" w:noVBand="1"/>
      </w:tblPr>
      <w:tblGrid>
        <w:gridCol w:w="639"/>
        <w:gridCol w:w="2049"/>
        <w:gridCol w:w="2014"/>
        <w:gridCol w:w="1252"/>
        <w:gridCol w:w="3396"/>
      </w:tblGrid>
      <w:tr w:rsidR="00F54492" w:rsidRPr="008F1DC0" w:rsidTr="00E73162">
        <w:tc>
          <w:tcPr>
            <w:tcW w:w="63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4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14"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52"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396"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w:t>
            </w:r>
          </w:p>
        </w:tc>
        <w:tc>
          <w:tcPr>
            <w:tcW w:w="2049" w:type="dxa"/>
          </w:tcPr>
          <w:p w:rsidR="00F54492" w:rsidRPr="008F1DC0" w:rsidRDefault="00F54492" w:rsidP="00E73162">
            <w:pPr>
              <w:rPr>
                <w:rFonts w:ascii="Times New Roman" w:hAnsi="Times New Roman"/>
              </w:rPr>
            </w:pPr>
            <w:r w:rsidRPr="008F1DC0">
              <w:rPr>
                <w:rFonts w:ascii="Times New Roman" w:hAnsi="Times New Roman"/>
              </w:rPr>
              <w:t>Tên danh mục</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Name of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2</w:t>
            </w:r>
          </w:p>
        </w:tc>
        <w:tc>
          <w:tcPr>
            <w:tcW w:w="2049" w:type="dxa"/>
          </w:tcPr>
          <w:p w:rsidR="00F54492" w:rsidRPr="008F1DC0" w:rsidRDefault="00F54492" w:rsidP="00E73162">
            <w:pPr>
              <w:rPr>
                <w:rFonts w:ascii="Times New Roman" w:hAnsi="Times New Roman"/>
              </w:rPr>
            </w:pPr>
            <w:r w:rsidRPr="008F1DC0">
              <w:rPr>
                <w:rFonts w:ascii="Times New Roman" w:hAnsi="Times New Roman"/>
              </w:rPr>
              <w:t>Danh mục chỉ chứa sản phẩm</w:t>
            </w:r>
          </w:p>
        </w:tc>
        <w:tc>
          <w:tcPr>
            <w:tcW w:w="2014"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52" w:type="dxa"/>
          </w:tcPr>
          <w:p w:rsidR="00F54492" w:rsidRPr="008F1DC0" w:rsidRDefault="00F54492" w:rsidP="00E73162">
            <w:pPr>
              <w:rPr>
                <w:rFonts w:ascii="Times New Roman" w:hAnsi="Times New Roman"/>
              </w:rPr>
            </w:pPr>
            <w:r w:rsidRPr="008F1DC0">
              <w:rPr>
                <w:rFonts w:ascii="Times New Roman" w:hAnsi="Times New Roman"/>
              </w:rPr>
              <w:t>No</w:t>
            </w:r>
          </w:p>
        </w:tc>
        <w:tc>
          <w:tcPr>
            <w:tcW w:w="3396" w:type="dxa"/>
          </w:tcPr>
          <w:p w:rsidR="00F54492" w:rsidRPr="008F1DC0" w:rsidRDefault="00F54492" w:rsidP="00E73162">
            <w:pPr>
              <w:rPr>
                <w:rFonts w:ascii="Times New Roman" w:hAnsi="Times New Roman"/>
              </w:rPr>
            </w:pPr>
            <w:r w:rsidRPr="008F1DC0">
              <w:rPr>
                <w:rFonts w:ascii="Times New Roman" w:hAnsi="Times New Roman"/>
              </w:rPr>
              <w:t>Make category only contain other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3</w:t>
            </w:r>
          </w:p>
        </w:tc>
        <w:tc>
          <w:tcPr>
            <w:tcW w:w="2049" w:type="dxa"/>
          </w:tcPr>
          <w:p w:rsidR="00F54492" w:rsidRPr="008F1DC0" w:rsidRDefault="00F54492" w:rsidP="00E73162">
            <w:pPr>
              <w:rPr>
                <w:rFonts w:ascii="Times New Roman" w:hAnsi="Times New Roman"/>
              </w:rPr>
            </w:pPr>
            <w:r w:rsidRPr="008F1DC0">
              <w:rPr>
                <w:rFonts w:ascii="Times New Roman" w:hAnsi="Times New Roman"/>
              </w:rPr>
              <w:t>Danh mục mẹ</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Parent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4</w:t>
            </w:r>
          </w:p>
        </w:tc>
        <w:tc>
          <w:tcPr>
            <w:tcW w:w="2049"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No</w:t>
            </w:r>
          </w:p>
        </w:tc>
        <w:tc>
          <w:tcPr>
            <w:tcW w:w="3396" w:type="dxa"/>
          </w:tcPr>
          <w:p w:rsidR="00F54492" w:rsidRPr="008F1DC0" w:rsidRDefault="00F54492" w:rsidP="00E73162">
            <w:pPr>
              <w:rPr>
                <w:rFonts w:ascii="Times New Roman" w:hAnsi="Times New Roman"/>
              </w:rPr>
            </w:pPr>
            <w:r w:rsidRPr="008F1DC0">
              <w:rPr>
                <w:rFonts w:ascii="Times New Roman" w:hAnsi="Times New Roman"/>
              </w:rPr>
              <w:t>Category description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5</w:t>
            </w:r>
          </w:p>
        </w:tc>
        <w:tc>
          <w:tcPr>
            <w:tcW w:w="2049" w:type="dxa"/>
          </w:tcPr>
          <w:p w:rsidR="00F54492" w:rsidRPr="008F1DC0" w:rsidRDefault="00F54492" w:rsidP="00E73162">
            <w:pPr>
              <w:rPr>
                <w:rFonts w:ascii="Times New Roman" w:hAnsi="Times New Roman"/>
              </w:rPr>
            </w:pPr>
            <w:r w:rsidRPr="008F1DC0">
              <w:rPr>
                <w:rFonts w:ascii="Times New Roman" w:hAnsi="Times New Roman"/>
              </w:rPr>
              <w:t>Ảnh</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No</w:t>
            </w:r>
          </w:p>
        </w:tc>
        <w:tc>
          <w:tcPr>
            <w:tcW w:w="3396" w:type="dxa"/>
          </w:tcPr>
          <w:p w:rsidR="00F54492" w:rsidRPr="008F1DC0" w:rsidRDefault="00F54492" w:rsidP="00E73162">
            <w:pPr>
              <w:rPr>
                <w:rFonts w:ascii="Times New Roman" w:hAnsi="Times New Roman"/>
              </w:rPr>
            </w:pPr>
            <w:r w:rsidRPr="008F1DC0">
              <w:rPr>
                <w:rFonts w:ascii="Times New Roman" w:hAnsi="Times New Roman"/>
              </w:rPr>
              <w:t>Picture of category</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6</w:t>
            </w:r>
          </w:p>
        </w:tc>
        <w:tc>
          <w:tcPr>
            <w:tcW w:w="2049"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7</w:t>
            </w:r>
          </w:p>
        </w:tc>
        <w:tc>
          <w:tcPr>
            <w:tcW w:w="2049"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8</w:t>
            </w:r>
          </w:p>
        </w:tc>
        <w:tc>
          <w:tcPr>
            <w:tcW w:w="2049"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Back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9</w:t>
            </w:r>
          </w:p>
        </w:tc>
        <w:tc>
          <w:tcPr>
            <w:tcW w:w="2049" w:type="dxa"/>
          </w:tcPr>
          <w:p w:rsidR="00F54492" w:rsidRPr="008F1DC0" w:rsidRDefault="00F54492" w:rsidP="00E73162">
            <w:pPr>
              <w:rPr>
                <w:rFonts w:ascii="Times New Roman" w:hAnsi="Times New Roman"/>
              </w:rPr>
            </w:pPr>
            <w:r w:rsidRPr="008F1DC0">
              <w:rPr>
                <w:rFonts w:ascii="Times New Roman" w:hAnsi="Times New Roman"/>
              </w:rPr>
              <w:t>Tên thuộc tính</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Name of attribute</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10</w:t>
            </w:r>
          </w:p>
        </w:tc>
        <w:tc>
          <w:tcPr>
            <w:tcW w:w="2049" w:type="dxa"/>
          </w:tcPr>
          <w:p w:rsidR="00F54492" w:rsidRPr="008F1DC0" w:rsidRDefault="00F54492" w:rsidP="00E73162">
            <w:pPr>
              <w:rPr>
                <w:rFonts w:ascii="Times New Roman" w:hAnsi="Times New Roman"/>
              </w:rPr>
            </w:pPr>
            <w:r w:rsidRPr="008F1DC0">
              <w:rPr>
                <w:rFonts w:ascii="Times New Roman" w:hAnsi="Times New Roman"/>
              </w:rPr>
              <w:t>Đơn vị</w:t>
            </w:r>
          </w:p>
        </w:tc>
        <w:tc>
          <w:tcPr>
            <w:tcW w:w="2014"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Unit of attribute</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11</w:t>
            </w:r>
          </w:p>
        </w:tc>
        <w:tc>
          <w:tcPr>
            <w:tcW w:w="2049" w:type="dxa"/>
          </w:tcPr>
          <w:p w:rsidR="00F54492" w:rsidRPr="008F1DC0" w:rsidRDefault="00F54492" w:rsidP="00E73162">
            <w:pPr>
              <w:rPr>
                <w:rFonts w:ascii="Times New Roman" w:hAnsi="Times New Roman"/>
              </w:rPr>
            </w:pPr>
            <w:r w:rsidRPr="008F1DC0">
              <w:rPr>
                <w:rFonts w:ascii="Times New Roman" w:hAnsi="Times New Roman"/>
              </w:rPr>
              <w:t>Kiểu dữ liệu</w:t>
            </w:r>
          </w:p>
        </w:tc>
        <w:tc>
          <w:tcPr>
            <w:tcW w:w="2014"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52"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6" w:type="dxa"/>
          </w:tcPr>
          <w:p w:rsidR="00F54492" w:rsidRPr="008F1DC0" w:rsidRDefault="00F54492" w:rsidP="00E73162">
            <w:pPr>
              <w:rPr>
                <w:rFonts w:ascii="Times New Roman" w:hAnsi="Times New Roman"/>
              </w:rPr>
            </w:pPr>
            <w:r w:rsidRPr="008F1DC0">
              <w:rPr>
                <w:rFonts w:ascii="Times New Roman" w:hAnsi="Times New Roman"/>
              </w:rPr>
              <w:t>Type data of attribute</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12</w:t>
            </w:r>
          </w:p>
        </w:tc>
        <w:tc>
          <w:tcPr>
            <w:tcW w:w="2049" w:type="dxa"/>
          </w:tcPr>
          <w:p w:rsidR="00F54492" w:rsidRPr="008F1DC0" w:rsidRDefault="00F54492" w:rsidP="00E73162">
            <w:pPr>
              <w:rPr>
                <w:rFonts w:ascii="Times New Roman" w:hAnsi="Times New Roman"/>
              </w:rPr>
            </w:pPr>
            <w:r w:rsidRPr="008F1DC0">
              <w:rPr>
                <w:rFonts w:ascii="Times New Roman" w:hAnsi="Times New Roman"/>
              </w:rPr>
              <w:t>Xóa</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Delete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13</w:t>
            </w:r>
          </w:p>
        </w:tc>
        <w:tc>
          <w:tcPr>
            <w:tcW w:w="2049" w:type="dxa"/>
          </w:tcPr>
          <w:p w:rsidR="00F54492" w:rsidRPr="008F1DC0" w:rsidRDefault="00F54492" w:rsidP="00E73162">
            <w:pPr>
              <w:rPr>
                <w:rFonts w:ascii="Times New Roman" w:hAnsi="Times New Roman"/>
              </w:rPr>
            </w:pPr>
            <w:r w:rsidRPr="008F1DC0">
              <w:rPr>
                <w:rFonts w:ascii="Times New Roman" w:hAnsi="Times New Roman"/>
              </w:rPr>
              <w:t>Thêm thuộc tính</w:t>
            </w:r>
          </w:p>
        </w:tc>
        <w:tc>
          <w:tcPr>
            <w:tcW w:w="2014"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2" w:type="dxa"/>
          </w:tcPr>
          <w:p w:rsidR="00F54492" w:rsidRPr="008F1DC0" w:rsidRDefault="00F54492" w:rsidP="00E73162">
            <w:pPr>
              <w:rPr>
                <w:rFonts w:ascii="Times New Roman" w:hAnsi="Times New Roman"/>
              </w:rPr>
            </w:pPr>
          </w:p>
        </w:tc>
        <w:tc>
          <w:tcPr>
            <w:tcW w:w="3396" w:type="dxa"/>
          </w:tcPr>
          <w:p w:rsidR="00F54492" w:rsidRPr="008F1DC0" w:rsidRDefault="00F54492" w:rsidP="00E73162">
            <w:pPr>
              <w:rPr>
                <w:rFonts w:ascii="Times New Roman" w:hAnsi="Times New Roman"/>
              </w:rPr>
            </w:pPr>
            <w:r w:rsidRPr="008F1DC0">
              <w:rPr>
                <w:rFonts w:ascii="Times New Roman" w:hAnsi="Times New Roman"/>
              </w:rPr>
              <w:t>Add button</w:t>
            </w:r>
          </w:p>
        </w:tc>
      </w:tr>
    </w:tbl>
    <w:p w:rsidR="00F54492" w:rsidRPr="008F1DC0" w:rsidRDefault="00F54492" w:rsidP="00F54492">
      <w:pPr>
        <w:rPr>
          <w:rFonts w:ascii="Times New Roman" w:hAnsi="Times New Roman"/>
          <w:sz w:val="22"/>
          <w:szCs w:val="22"/>
        </w:rPr>
      </w:pPr>
    </w:p>
    <w:p w:rsidR="00F54492" w:rsidRPr="008F1DC0" w:rsidRDefault="002E6637" w:rsidP="00F54492">
      <w:pPr>
        <w:pStyle w:val="Heading5"/>
        <w:rPr>
          <w:rFonts w:cs="Times New Roman"/>
          <w:sz w:val="22"/>
          <w:szCs w:val="22"/>
        </w:rPr>
      </w:pPr>
      <w:r w:rsidRPr="008F1DC0">
        <w:rPr>
          <w:rFonts w:cs="Times New Roman"/>
          <w:sz w:val="22"/>
          <w:szCs w:val="22"/>
        </w:rPr>
        <w:lastRenderedPageBreak/>
        <w:t xml:space="preserve">4.3.2.1.4 </w:t>
      </w:r>
      <w:r w:rsidR="00F54492" w:rsidRPr="008F1DC0">
        <w:rPr>
          <w:rFonts w:cs="Times New Roman"/>
          <w:sz w:val="22"/>
          <w:szCs w:val="22"/>
        </w:rPr>
        <w:t>Delete category</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7E1EF4" w:rsidRPr="008F1DC0" w:rsidRDefault="00F54492" w:rsidP="007E1EF4">
      <w:pPr>
        <w:jc w:val="center"/>
        <w:rPr>
          <w:rFonts w:ascii="Times New Roman" w:hAnsi="Times New Roman"/>
          <w:sz w:val="22"/>
          <w:szCs w:val="22"/>
        </w:rPr>
      </w:pPr>
      <w:r w:rsidRPr="008F1DC0">
        <w:rPr>
          <w:rFonts w:ascii="Times New Roman" w:hAnsi="Times New Roman"/>
          <w:noProof/>
          <w:sz w:val="22"/>
          <w:szCs w:val="22"/>
          <w:lang w:val="en-US" w:eastAsia="ja-JP"/>
          <w:rPrChange w:id="2251" w:author="Link Pieces" w:date="2015-08-26T13:21:00Z">
            <w:rPr>
              <w:rFonts w:ascii="Times New Roman" w:hAnsi="Times New Roman"/>
              <w:noProof/>
              <w:sz w:val="22"/>
              <w:szCs w:val="22"/>
              <w:lang w:val="en-US" w:eastAsia="ja-JP"/>
            </w:rPr>
          </w:rPrChange>
        </w:rPr>
        <w:drawing>
          <wp:inline distT="0" distB="0" distL="0" distR="0" wp14:anchorId="37BAB5FE" wp14:editId="10E4A5A5">
            <wp:extent cx="6350466" cy="407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ete Category.png"/>
                    <pic:cNvPicPr/>
                  </pic:nvPicPr>
                  <pic:blipFill>
                    <a:blip r:embed="rId64">
                      <a:extLst>
                        <a:ext uri="{28A0092B-C50C-407E-A947-70E740481C1C}">
                          <a14:useLocalDpi xmlns:a14="http://schemas.microsoft.com/office/drawing/2010/main" val="0"/>
                        </a:ext>
                      </a:extLst>
                    </a:blip>
                    <a:stretch>
                      <a:fillRect/>
                    </a:stretch>
                  </pic:blipFill>
                  <pic:spPr>
                    <a:xfrm>
                      <a:off x="0" y="0"/>
                      <a:ext cx="6356266" cy="4080424"/>
                    </a:xfrm>
                    <a:prstGeom prst="rect">
                      <a:avLst/>
                    </a:prstGeom>
                  </pic:spPr>
                </pic:pic>
              </a:graphicData>
            </a:graphic>
          </wp:inline>
        </w:drawing>
      </w:r>
      <w:r w:rsidR="007E1EF4" w:rsidRPr="008F1DC0">
        <w:rPr>
          <w:rFonts w:ascii="Times New Roman" w:hAnsi="Times New Roman"/>
          <w:rPrChange w:id="2252" w:author="Link Pieces" w:date="2015-08-26T13:21:00Z">
            <w:rPr/>
          </w:rPrChange>
        </w:rPr>
        <w:tab/>
      </w:r>
      <w:r w:rsidR="007E1EF4" w:rsidRPr="008F1DC0">
        <w:rPr>
          <w:rFonts w:ascii="Times New Roman" w:hAnsi="Times New Roman"/>
          <w:sz w:val="22"/>
          <w:szCs w:val="22"/>
        </w:rPr>
        <w:t>Figure 4</w:t>
      </w:r>
      <w:r w:rsidR="005E1E8C" w:rsidRPr="008F1DC0">
        <w:rPr>
          <w:rFonts w:ascii="Times New Roman" w:hAnsi="Times New Roman"/>
          <w:sz w:val="22"/>
          <w:szCs w:val="22"/>
        </w:rPr>
        <w:t>.3-7</w:t>
      </w:r>
      <w:r w:rsidR="007E1EF4" w:rsidRPr="008F1DC0">
        <w:rPr>
          <w:rFonts w:ascii="Times New Roman" w:hAnsi="Times New Roman"/>
          <w:sz w:val="22"/>
          <w:szCs w:val="22"/>
        </w:rPr>
        <w:t>: Delete category sequence diagram</w:t>
      </w:r>
    </w:p>
    <w:p w:rsidR="00F54492" w:rsidRPr="008F1DC0" w:rsidRDefault="00F54492" w:rsidP="00A5614C">
      <w:pPr>
        <w:keepNext/>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5E1E8C" w:rsidRPr="008F1DC0" w:rsidRDefault="00F54492" w:rsidP="00A5614C">
      <w:pPr>
        <w:keepNext/>
        <w:rPr>
          <w:rFonts w:ascii="Times New Roman" w:hAnsi="Times New Roman"/>
          <w:rPrChange w:id="2253" w:author="Link Pieces" w:date="2015-08-26T13:21:00Z">
            <w:rPr/>
          </w:rPrChange>
        </w:rPr>
      </w:pPr>
      <w:r w:rsidRPr="008F1DC0">
        <w:rPr>
          <w:rFonts w:ascii="Times New Roman" w:hAnsi="Times New Roman"/>
          <w:noProof/>
          <w:sz w:val="22"/>
          <w:szCs w:val="22"/>
          <w:lang w:val="en-US" w:eastAsia="ja-JP"/>
          <w:rPrChange w:id="2254" w:author="Link Pieces" w:date="2015-08-26T13:21:00Z">
            <w:rPr>
              <w:rFonts w:ascii="Times New Roman" w:hAnsi="Times New Roman"/>
              <w:noProof/>
              <w:sz w:val="22"/>
              <w:szCs w:val="22"/>
              <w:lang w:val="en-US" w:eastAsia="ja-JP"/>
            </w:rPr>
          </w:rPrChange>
        </w:rPr>
        <w:drawing>
          <wp:inline distT="0" distB="0" distL="0" distR="0" wp14:anchorId="2EB372A6" wp14:editId="35421DA0">
            <wp:extent cx="5943600" cy="2122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 category.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rsidR="005E1E8C" w:rsidRPr="008F1DC0" w:rsidRDefault="005E1E8C" w:rsidP="005E1E8C">
      <w:pPr>
        <w:jc w:val="center"/>
        <w:rPr>
          <w:rFonts w:ascii="Times New Roman" w:hAnsi="Times New Roman"/>
          <w:sz w:val="22"/>
          <w:szCs w:val="22"/>
        </w:rPr>
      </w:pPr>
      <w:r w:rsidRPr="008F1DC0">
        <w:rPr>
          <w:rFonts w:ascii="Times New Roman" w:hAnsi="Times New Roman"/>
          <w:sz w:val="22"/>
          <w:szCs w:val="22"/>
        </w:rPr>
        <w:t>Figure 4.3-8: Delete category screen design</w:t>
      </w:r>
    </w:p>
    <w:p w:rsidR="00F54492" w:rsidRPr="008F1DC0" w:rsidRDefault="00F54492" w:rsidP="00F54492">
      <w:pPr>
        <w:rPr>
          <w:rFonts w:ascii="Times New Roman" w:hAnsi="Times New Roman"/>
          <w:sz w:val="22"/>
          <w:szCs w:val="22"/>
        </w:rPr>
      </w:pPr>
    </w:p>
    <w:p w:rsidR="00F54492" w:rsidRPr="008F1DC0" w:rsidRDefault="002E6637" w:rsidP="00F54492">
      <w:pPr>
        <w:pStyle w:val="Heading5"/>
        <w:rPr>
          <w:rFonts w:cs="Times New Roman"/>
          <w:sz w:val="22"/>
          <w:szCs w:val="22"/>
        </w:rPr>
      </w:pPr>
      <w:r w:rsidRPr="008F1DC0">
        <w:rPr>
          <w:rFonts w:cs="Times New Roman"/>
          <w:sz w:val="22"/>
          <w:szCs w:val="22"/>
        </w:rPr>
        <w:lastRenderedPageBreak/>
        <w:t xml:space="preserve">4.3.2.1.5 </w:t>
      </w:r>
      <w:r w:rsidR="00F54492" w:rsidRPr="008F1DC0">
        <w:rPr>
          <w:rFonts w:cs="Times New Roman"/>
          <w:sz w:val="22"/>
          <w:szCs w:val="22"/>
        </w:rPr>
        <w:t>View Category detail</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7E1EF4" w:rsidRPr="008F1DC0" w:rsidRDefault="00F54492" w:rsidP="00A5614C">
      <w:pPr>
        <w:keepNext/>
        <w:rPr>
          <w:rFonts w:ascii="Times New Roman" w:hAnsi="Times New Roman"/>
          <w:rPrChange w:id="2255" w:author="Link Pieces" w:date="2015-08-26T13:21:00Z">
            <w:rPr/>
          </w:rPrChange>
        </w:rPr>
      </w:pPr>
      <w:r w:rsidRPr="008F1DC0">
        <w:rPr>
          <w:rFonts w:ascii="Times New Roman" w:hAnsi="Times New Roman"/>
          <w:noProof/>
          <w:sz w:val="22"/>
          <w:szCs w:val="22"/>
          <w:lang w:val="en-US" w:eastAsia="ja-JP"/>
          <w:rPrChange w:id="2256" w:author="Link Pieces" w:date="2015-08-26T13:21:00Z">
            <w:rPr>
              <w:rFonts w:ascii="Times New Roman" w:hAnsi="Times New Roman"/>
              <w:noProof/>
              <w:sz w:val="22"/>
              <w:szCs w:val="22"/>
              <w:lang w:val="en-US" w:eastAsia="ja-JP"/>
            </w:rPr>
          </w:rPrChange>
        </w:rPr>
        <w:drawing>
          <wp:inline distT="0" distB="0" distL="0" distR="0" wp14:anchorId="44775C5D" wp14:editId="321F4270">
            <wp:extent cx="6319520" cy="3019425"/>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Category.png"/>
                    <pic:cNvPicPr/>
                  </pic:nvPicPr>
                  <pic:blipFill>
                    <a:blip r:embed="rId66">
                      <a:extLst>
                        <a:ext uri="{28A0092B-C50C-407E-A947-70E740481C1C}">
                          <a14:useLocalDpi xmlns:a14="http://schemas.microsoft.com/office/drawing/2010/main" val="0"/>
                        </a:ext>
                      </a:extLst>
                    </a:blip>
                    <a:stretch>
                      <a:fillRect/>
                    </a:stretch>
                  </pic:blipFill>
                  <pic:spPr>
                    <a:xfrm>
                      <a:off x="0" y="0"/>
                      <a:ext cx="6324078" cy="3021603"/>
                    </a:xfrm>
                    <a:prstGeom prst="rect">
                      <a:avLst/>
                    </a:prstGeom>
                  </pic:spPr>
                </pic:pic>
              </a:graphicData>
            </a:graphic>
          </wp:inline>
        </w:drawing>
      </w:r>
    </w:p>
    <w:p w:rsidR="007E1EF4" w:rsidRPr="008F1DC0" w:rsidRDefault="007E1EF4" w:rsidP="007E1EF4">
      <w:pPr>
        <w:jc w:val="center"/>
        <w:rPr>
          <w:rFonts w:ascii="Times New Roman" w:hAnsi="Times New Roman"/>
          <w:sz w:val="22"/>
          <w:szCs w:val="22"/>
        </w:rPr>
      </w:pPr>
      <w:r w:rsidRPr="008F1DC0">
        <w:rPr>
          <w:rFonts w:ascii="Times New Roman" w:hAnsi="Times New Roman"/>
          <w:sz w:val="22"/>
          <w:szCs w:val="22"/>
        </w:rPr>
        <w:t>Figure 4</w:t>
      </w:r>
      <w:r w:rsidR="002B7160" w:rsidRPr="008F1DC0">
        <w:rPr>
          <w:rFonts w:ascii="Times New Roman" w:hAnsi="Times New Roman"/>
          <w:sz w:val="22"/>
          <w:szCs w:val="22"/>
        </w:rPr>
        <w:t>.3-</w:t>
      </w:r>
      <w:ins w:id="2257" w:author="Link Pieces" w:date="2015-08-26T02:59:00Z">
        <w:r w:rsidR="00A5614C" w:rsidRPr="008F1DC0">
          <w:rPr>
            <w:rFonts w:ascii="Times New Roman" w:hAnsi="Times New Roman"/>
            <w:sz w:val="22"/>
            <w:szCs w:val="22"/>
          </w:rPr>
          <w:t>9</w:t>
        </w:r>
      </w:ins>
      <w:del w:id="2258" w:author="Link Pieces" w:date="2015-08-26T02:59:00Z">
        <w:r w:rsidR="002B7160" w:rsidRPr="008F1DC0" w:rsidDel="00A5614C">
          <w:rPr>
            <w:rFonts w:ascii="Times New Roman" w:hAnsi="Times New Roman"/>
            <w:sz w:val="22"/>
            <w:szCs w:val="22"/>
          </w:rPr>
          <w:delText>6</w:delText>
        </w:r>
      </w:del>
      <w:r w:rsidRPr="008F1DC0">
        <w:rPr>
          <w:rFonts w:ascii="Times New Roman" w:hAnsi="Times New Roman"/>
          <w:sz w:val="22"/>
          <w:szCs w:val="22"/>
        </w:rPr>
        <w:t>: View category sequence diagram</w:t>
      </w:r>
    </w:p>
    <w:p w:rsidR="00F54492" w:rsidRPr="008F1DC0" w:rsidRDefault="00F54492" w:rsidP="00A5614C">
      <w:pPr>
        <w:pStyle w:val="Caption"/>
        <w:ind w:left="3600" w:firstLine="720"/>
        <w:jc w:val="left"/>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259" w:author="Link Pieces" w:date="2015-08-26T02:59:00Z"/>
          <w:rFonts w:ascii="Times New Roman" w:hAnsi="Times New Roman"/>
          <w:rPrChange w:id="2260" w:author="Link Pieces" w:date="2015-08-26T13:21:00Z">
            <w:rPr>
              <w:ins w:id="2261" w:author="Link Pieces" w:date="2015-08-26T02:59:00Z"/>
            </w:rPr>
          </w:rPrChange>
        </w:rPr>
        <w:pPrChange w:id="2262" w:author="Link Pieces" w:date="2015-08-26T02:59:00Z">
          <w:pPr/>
        </w:pPrChange>
      </w:pPr>
      <w:r w:rsidRPr="008F1DC0">
        <w:rPr>
          <w:rFonts w:ascii="Times New Roman" w:hAnsi="Times New Roman"/>
          <w:noProof/>
          <w:sz w:val="22"/>
          <w:szCs w:val="22"/>
          <w:lang w:val="en-US" w:eastAsia="ja-JP"/>
          <w:rPrChange w:id="2263" w:author="Link Pieces" w:date="2015-08-26T13:21:00Z">
            <w:rPr>
              <w:rFonts w:ascii="Times New Roman" w:hAnsi="Times New Roman"/>
              <w:noProof/>
              <w:sz w:val="22"/>
              <w:szCs w:val="22"/>
              <w:lang w:val="en-US" w:eastAsia="ja-JP"/>
            </w:rPr>
          </w:rPrChange>
        </w:rPr>
        <w:drawing>
          <wp:inline distT="0" distB="0" distL="0" distR="0" wp14:anchorId="07AC8B3A" wp14:editId="0165DC48">
            <wp:extent cx="5943600" cy="28949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tegory Detail 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rsidR="00A5614C" w:rsidRPr="008F1DC0" w:rsidRDefault="00A5614C" w:rsidP="00A5614C">
      <w:pPr>
        <w:jc w:val="center"/>
        <w:rPr>
          <w:ins w:id="2264" w:author="Link Pieces" w:date="2015-08-26T02:59:00Z"/>
          <w:rFonts w:ascii="Times New Roman" w:hAnsi="Times New Roman"/>
          <w:sz w:val="22"/>
          <w:szCs w:val="22"/>
        </w:rPr>
      </w:pPr>
      <w:ins w:id="2265" w:author="Link Pieces" w:date="2015-08-26T02:59:00Z">
        <w:r w:rsidRPr="008F1DC0">
          <w:rPr>
            <w:rFonts w:ascii="Times New Roman" w:hAnsi="Times New Roman"/>
            <w:sz w:val="22"/>
            <w:szCs w:val="22"/>
          </w:rPr>
          <w:t>Figure 4.3-10: View category screen design</w:t>
        </w:r>
      </w:ins>
    </w:p>
    <w:p w:rsidR="00F54492" w:rsidRPr="008F1DC0" w:rsidDel="00A5614C" w:rsidRDefault="00F54492">
      <w:pPr>
        <w:pStyle w:val="Caption"/>
        <w:jc w:val="left"/>
        <w:rPr>
          <w:del w:id="2266" w:author="Link Pieces" w:date="2015-08-26T02:59:00Z"/>
          <w:rFonts w:ascii="Times New Roman" w:hAnsi="Times New Roman"/>
          <w:sz w:val="22"/>
          <w:szCs w:val="22"/>
          <w:rPrChange w:id="2267" w:author="Link Pieces" w:date="2015-08-26T13:21:00Z">
            <w:rPr>
              <w:del w:id="2268" w:author="Link Pieces" w:date="2015-08-26T02:59:00Z"/>
              <w:rFonts w:ascii="Times New Roman" w:hAnsi="Times New Roman"/>
              <w:sz w:val="22"/>
              <w:szCs w:val="22"/>
            </w:rPr>
          </w:rPrChange>
        </w:rPr>
        <w:pPrChange w:id="2269" w:author="Link Pieces" w:date="2015-08-26T02:59:00Z">
          <w:pPr/>
        </w:pPrChange>
      </w:pPr>
    </w:p>
    <w:p w:rsidR="00F54492" w:rsidRPr="008F1DC0" w:rsidRDefault="00F54492" w:rsidP="00F54492">
      <w:pPr>
        <w:rPr>
          <w:rFonts w:ascii="Times New Roman" w:hAnsi="Times New Roman"/>
          <w:sz w:val="22"/>
          <w:szCs w:val="22"/>
        </w:rPr>
      </w:pPr>
    </w:p>
    <w:p w:rsidR="00F54492" w:rsidRPr="008F1DC0" w:rsidRDefault="00C34FB9" w:rsidP="00F54492">
      <w:pPr>
        <w:pStyle w:val="Heading4"/>
        <w:rPr>
          <w:rFonts w:ascii="Times New Roman" w:hAnsi="Times New Roman" w:cs="Times New Roman"/>
          <w:b/>
          <w:color w:val="auto"/>
          <w:sz w:val="26"/>
          <w:szCs w:val="26"/>
        </w:rPr>
      </w:pPr>
      <w:r w:rsidRPr="008F1DC0">
        <w:rPr>
          <w:rFonts w:ascii="Times New Roman" w:hAnsi="Times New Roman" w:cs="Times New Roman"/>
          <w:b/>
          <w:color w:val="auto"/>
          <w:sz w:val="26"/>
          <w:szCs w:val="26"/>
        </w:rPr>
        <w:lastRenderedPageBreak/>
        <w:t xml:space="preserve">4.3.2.2 </w:t>
      </w:r>
      <w:r w:rsidR="00F54492" w:rsidRPr="008F1DC0">
        <w:rPr>
          <w:rFonts w:ascii="Times New Roman" w:hAnsi="Times New Roman" w:cs="Times New Roman"/>
          <w:b/>
          <w:color w:val="auto"/>
          <w:sz w:val="26"/>
          <w:szCs w:val="26"/>
        </w:rPr>
        <w:t>Product management</w:t>
      </w:r>
    </w:p>
    <w:p w:rsidR="00F54492" w:rsidRPr="008F1DC0" w:rsidRDefault="004351CC" w:rsidP="00A5614C">
      <w:pPr>
        <w:pStyle w:val="Heading5"/>
        <w:rPr>
          <w:rFonts w:cs="Times New Roman"/>
          <w:rPrChange w:id="2270" w:author="Link Pieces" w:date="2015-08-26T13:21:00Z">
            <w:rPr/>
          </w:rPrChange>
        </w:rPr>
      </w:pPr>
      <w:r w:rsidRPr="008F1DC0">
        <w:rPr>
          <w:rFonts w:cs="Times New Roman"/>
          <w:rPrChange w:id="2271" w:author="Link Pieces" w:date="2015-08-26T13:21:00Z">
            <w:rPr/>
          </w:rPrChange>
        </w:rPr>
        <w:t xml:space="preserve">4.3.2.2.1 </w:t>
      </w:r>
      <w:r w:rsidR="00F54492" w:rsidRPr="008F1DC0">
        <w:rPr>
          <w:rFonts w:cs="Times New Roman"/>
          <w:rPrChange w:id="2272" w:author="Link Pieces" w:date="2015-08-26T13:21:00Z">
            <w:rPr/>
          </w:rPrChange>
        </w:rPr>
        <w:t>Product class diagram</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273" w:author="Link Pieces" w:date="2015-08-26T13:21:00Z">
            <w:rPr>
              <w:rFonts w:ascii="Times New Roman" w:hAnsi="Times New Roman"/>
              <w:noProof/>
              <w:sz w:val="22"/>
              <w:szCs w:val="22"/>
              <w:lang w:val="en-US" w:eastAsia="ja-JP"/>
            </w:rPr>
          </w:rPrChange>
        </w:rPr>
        <w:drawing>
          <wp:inline distT="0" distB="0" distL="0" distR="0" wp14:anchorId="1987DA67" wp14:editId="0BD2526D">
            <wp:extent cx="6769735" cy="5810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roduc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70065" cy="5810533"/>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Figure 4</w:t>
      </w:r>
      <w:r w:rsidR="002B7160" w:rsidRPr="008F1DC0">
        <w:rPr>
          <w:rFonts w:ascii="Times New Roman" w:hAnsi="Times New Roman"/>
          <w:sz w:val="22"/>
          <w:szCs w:val="22"/>
        </w:rPr>
        <w:t>.3</w:t>
      </w:r>
      <w:r w:rsidR="00057E28" w:rsidRPr="008F1DC0">
        <w:rPr>
          <w:rFonts w:ascii="Times New Roman" w:hAnsi="Times New Roman"/>
          <w:sz w:val="22"/>
          <w:szCs w:val="22"/>
        </w:rPr>
        <w:t>-</w:t>
      </w:r>
      <w:ins w:id="2274" w:author="Link Pieces" w:date="2015-08-26T03:00:00Z">
        <w:r w:rsidR="00A5614C" w:rsidRPr="008F1DC0">
          <w:rPr>
            <w:rFonts w:ascii="Times New Roman" w:hAnsi="Times New Roman"/>
            <w:sz w:val="22"/>
            <w:szCs w:val="22"/>
          </w:rPr>
          <w:t>11</w:t>
        </w:r>
      </w:ins>
      <w:del w:id="2275" w:author="Link Pieces" w:date="2015-08-26T03:00:00Z">
        <w:r w:rsidR="00410FE3" w:rsidRPr="008F1DC0" w:rsidDel="00A5614C">
          <w:rPr>
            <w:rFonts w:ascii="Times New Roman" w:hAnsi="Times New Roman"/>
            <w:sz w:val="22"/>
            <w:szCs w:val="22"/>
          </w:rPr>
          <w:delText>7</w:delText>
        </w:r>
      </w:del>
      <w:r w:rsidRPr="008F1DC0">
        <w:rPr>
          <w:rFonts w:ascii="Times New Roman" w:hAnsi="Times New Roman"/>
          <w:sz w:val="22"/>
          <w:szCs w:val="22"/>
        </w:rPr>
        <w:t>: Product class diagram</w:t>
      </w: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ProductController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411"/>
        <w:gridCol w:w="1080"/>
        <w:gridCol w:w="1170"/>
        <w:gridCol w:w="990"/>
        <w:gridCol w:w="342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ProductController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 of product management action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lastRenderedPageBreak/>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app\modules\product\controller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41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41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ProductRepository</w:t>
            </w:r>
          </w:p>
        </w:tc>
        <w:tc>
          <w:tcPr>
            <w:tcW w:w="44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ProductRepository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41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listing all product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the details of a single product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Product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product creation form and create a new document in “product”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product documents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Product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product editing form and update the document in ‘product’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XHR_Product</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products in the format accepted by DataTable jQuery plug-in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XHR_Model</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model in the format accepted by DataTable jQuery plug-in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ajaxModel</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Search product by model</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MProductController class description</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147"/>
        <w:gridCol w:w="1170"/>
        <w:gridCol w:w="1170"/>
        <w:gridCol w:w="3420"/>
        <w:gridCol w:w="23"/>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45"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MProductController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product for mobile api</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MProductController.php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app\modules\product\controller</w:t>
            </w:r>
          </w:p>
        </w:tc>
      </w:tr>
      <w:tr w:rsidR="00F54492" w:rsidRPr="008F1DC0" w:rsidTr="00E73162">
        <w:trPr>
          <w:gridAfter w:val="1"/>
          <w:wAfter w:w="23" w:type="dxa"/>
        </w:trPr>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5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23" w:type="dxa"/>
        </w:trPr>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ProductRepository</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ProductRepository</w:t>
            </w:r>
          </w:p>
        </w:tc>
      </w:tr>
      <w:tr w:rsidR="00F54492" w:rsidRPr="008F1DC0" w:rsidTr="00E73162">
        <w:trPr>
          <w:gridAfter w:val="1"/>
          <w:wAfter w:w="23" w:type="dxa"/>
        </w:trPr>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23" w:type="dxa"/>
        </w:trPr>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Object that represents the product list in json format</w:t>
            </w:r>
          </w:p>
        </w:tc>
      </w:tr>
      <w:tr w:rsidR="00F54492" w:rsidRPr="008F1DC0" w:rsidTr="00E73162">
        <w:trPr>
          <w:gridAfter w:val="1"/>
          <w:wAfter w:w="23" w:type="dxa"/>
        </w:trPr>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JsonReponse</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Object that represents the document in json format</w:t>
            </w:r>
          </w:p>
        </w:tc>
      </w:tr>
      <w:tr w:rsidR="00F54492" w:rsidRPr="008F1DC0" w:rsidTr="00E73162">
        <w:trPr>
          <w:gridAfter w:val="1"/>
          <w:wAfter w:w="23" w:type="dxa"/>
        </w:trPr>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changeStatuses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JsonReponse</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Object that represents change status json format</w:t>
            </w:r>
          </w:p>
        </w:tc>
      </w:tr>
    </w:tbl>
    <w:p w:rsidR="00061DF0" w:rsidRPr="008F1DC0" w:rsidRDefault="00061DF0">
      <w:pPr>
        <w:spacing w:after="160" w:line="259" w:lineRule="auto"/>
        <w:rPr>
          <w:rFonts w:ascii="Times New Roman" w:eastAsiaTheme="majorEastAsia" w:hAnsi="Times New Roman"/>
          <w:color w:val="1F4D78" w:themeColor="accent1" w:themeShade="7F"/>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CProductController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022"/>
        <w:gridCol w:w="1170"/>
        <w:gridCol w:w="1170"/>
        <w:gridCol w:w="990"/>
        <w:gridCol w:w="387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CProductController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product for fontend page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CProductController.php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app\modules\product\controller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022"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86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ProductRepository</w:t>
            </w:r>
          </w:p>
        </w:tc>
        <w:tc>
          <w:tcPr>
            <w:tcW w:w="486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ProductRepository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022"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7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8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list of products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single product document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process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$codition</w:t>
            </w:r>
          </w:p>
          <w:p w:rsidR="00F54492" w:rsidRPr="008F1DC0" w:rsidRDefault="00F54492" w:rsidP="00E73162">
            <w:pPr>
              <w:spacing w:after="0"/>
              <w:rPr>
                <w:rFonts w:ascii="Times New Roman" w:hAnsi="Times New Roman"/>
              </w:rPr>
            </w:pPr>
            <w:r w:rsidRPr="008F1DC0">
              <w:rPr>
                <w:rFonts w:ascii="Times New Roman" w:hAnsi="Times New Roman"/>
                <w:sz w:val="22"/>
                <w:szCs w:val="22"/>
              </w:rPr>
              <w:t>$order</w:t>
            </w:r>
          </w:p>
          <w:p w:rsidR="00F54492" w:rsidRPr="008F1DC0" w:rsidRDefault="00F54492" w:rsidP="00E73162">
            <w:pPr>
              <w:spacing w:after="0"/>
              <w:rPr>
                <w:rFonts w:ascii="Times New Roman" w:hAnsi="Times New Roman"/>
              </w:rPr>
            </w:pPr>
            <w:r w:rsidRPr="008F1DC0">
              <w:rPr>
                <w:rFonts w:ascii="Times New Roman" w:hAnsi="Times New Roman"/>
                <w:sz w:val="22"/>
                <w:szCs w:val="22"/>
              </w:rPr>
              <w:t>$product</w:t>
            </w:r>
          </w:p>
          <w:p w:rsidR="00F54492" w:rsidRPr="008F1DC0" w:rsidRDefault="00F54492" w:rsidP="00E73162">
            <w:pPr>
              <w:spacing w:after="0"/>
              <w:rPr>
                <w:rFonts w:ascii="Times New Roman" w:hAnsi="Times New Roman"/>
              </w:rPr>
            </w:pPr>
            <w:r w:rsidRPr="008F1DC0">
              <w:rPr>
                <w:rFonts w:ascii="Times New Roman" w:hAnsi="Times New Roman"/>
                <w:sz w:val="22"/>
                <w:szCs w:val="22"/>
              </w:rPr>
              <w:t>$fields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Function for show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filterProduct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$codition</w:t>
            </w:r>
          </w:p>
          <w:p w:rsidR="00F54492" w:rsidRPr="008F1DC0" w:rsidRDefault="00F54492" w:rsidP="00E73162">
            <w:pPr>
              <w:spacing w:after="0"/>
              <w:rPr>
                <w:rFonts w:ascii="Times New Roman" w:hAnsi="Times New Roman"/>
              </w:rPr>
            </w:pPr>
            <w:r w:rsidRPr="008F1DC0">
              <w:rPr>
                <w:rFonts w:ascii="Times New Roman" w:hAnsi="Times New Roman"/>
                <w:sz w:val="22"/>
                <w:szCs w:val="22"/>
              </w:rPr>
              <w:t>$product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Search for products with provided conditions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Product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147"/>
        <w:gridCol w:w="203"/>
        <w:gridCol w:w="787"/>
        <w:gridCol w:w="630"/>
        <w:gridCol w:w="540"/>
        <w:gridCol w:w="351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132"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Product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product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app\modules\product\models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gridSpan w:val="2"/>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17"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05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appends</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category parent and product of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dates</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 create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rule to validate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guardedFromMete</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with</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statuses</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status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51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getAttributeArrayForSelect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product’s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same with contractor but it is static</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getMoneyAttribute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Integer</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number of category in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6F4D72" w:rsidP="00E73162">
            <w:pPr>
              <w:spacing w:after="0"/>
              <w:rPr>
                <w:rFonts w:ascii="Times New Roman" w:hAnsi="Times New Roman"/>
              </w:rPr>
            </w:pPr>
            <w:r w:rsidRPr="008F1DC0">
              <w:rPr>
                <w:rFonts w:ascii="Times New Roman" w:hAnsi="Times New Roman"/>
                <w:sz w:val="22"/>
                <w:szCs w:val="22"/>
              </w:rPr>
              <w:t>Category</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name of the parent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getCategory</w:t>
            </w:r>
            <w:r w:rsidRPr="008F1DC0">
              <w:rPr>
                <w:rFonts w:ascii="Times New Roman" w:hAnsi="Times New Roman"/>
                <w:sz w:val="22"/>
                <w:szCs w:val="22"/>
              </w:rPr>
              <w:lastRenderedPageBreak/>
              <w:t>NameAttribute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lastRenderedPageBreak/>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attribute name of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getFullTitleAttribute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name of the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product fill by category</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supplier</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product’s suppliers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isValid</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validate of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getStatusSelectData</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Return status of order  </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getStatusTranslatedAttribute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5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 attribute do not have in database</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ProductRepository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434"/>
        <w:gridCol w:w="967"/>
        <w:gridCol w:w="1170"/>
        <w:gridCol w:w="1170"/>
        <w:gridCol w:w="333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ProductRepository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Class repository of product</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IProductRepository; AbstractRepository</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app\modules\product\models</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Methods</w:t>
            </w:r>
          </w:p>
        </w:tc>
        <w:tc>
          <w:tcPr>
            <w:tcW w:w="143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96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33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categoryContext</w:t>
            </w:r>
          </w:p>
        </w:tc>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$Catld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products of a category</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getProductByModel</w:t>
            </w:r>
          </w:p>
        </w:tc>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$limit</w:t>
            </w:r>
          </w:p>
          <w:p w:rsidR="00F54492" w:rsidRPr="008F1DC0" w:rsidRDefault="00F54492" w:rsidP="00E73162">
            <w:pPr>
              <w:spacing w:after="0"/>
              <w:rPr>
                <w:rFonts w:ascii="Times New Roman" w:hAnsi="Times New Roman"/>
              </w:rPr>
            </w:pPr>
            <w:r w:rsidRPr="008F1DC0">
              <w:rPr>
                <w:rFonts w:ascii="Times New Roman" w:hAnsi="Times New Roman"/>
                <w:sz w:val="22"/>
                <w:szCs w:val="22"/>
              </w:rPr>
              <w:t>$orderBy</w:t>
            </w:r>
          </w:p>
          <w:p w:rsidR="00F54492" w:rsidRPr="008F1DC0" w:rsidRDefault="00F54492" w:rsidP="00E73162">
            <w:pPr>
              <w:spacing w:after="0"/>
              <w:rPr>
                <w:rFonts w:ascii="Times New Roman" w:hAnsi="Times New Roman"/>
              </w:rPr>
            </w:pPr>
            <w:r w:rsidRPr="008F1DC0">
              <w:rPr>
                <w:rFonts w:ascii="Times New Roman" w:hAnsi="Times New Roman"/>
                <w:sz w:val="22"/>
                <w:szCs w:val="22"/>
              </w:rPr>
              <w:t>$where</w:t>
            </w:r>
          </w:p>
          <w:p w:rsidR="00F54492" w:rsidRPr="008F1DC0" w:rsidRDefault="00F54492" w:rsidP="00E73162">
            <w:pPr>
              <w:spacing w:after="0"/>
              <w:rPr>
                <w:rFonts w:ascii="Times New Roman" w:hAnsi="Times New Roman"/>
              </w:rPr>
            </w:pPr>
            <w:r w:rsidRPr="008F1DC0">
              <w:rPr>
                <w:rFonts w:ascii="Times New Roman" w:hAnsi="Times New Roman"/>
                <w:sz w:val="22"/>
                <w:szCs w:val="22"/>
              </w:rPr>
              <w:t>$count</w:t>
            </w:r>
          </w:p>
          <w:p w:rsidR="00F54492" w:rsidRPr="008F1DC0" w:rsidRDefault="00F54492" w:rsidP="00E73162">
            <w:pPr>
              <w:spacing w:after="0"/>
              <w:rPr>
                <w:rFonts w:ascii="Times New Roman" w:hAnsi="Times New Roman"/>
              </w:rPr>
            </w:pPr>
            <w:r w:rsidRPr="008F1DC0">
              <w:rPr>
                <w:rFonts w:ascii="Times New Roman" w:hAnsi="Times New Roman"/>
                <w:sz w:val="22"/>
                <w:szCs w:val="22"/>
              </w:rPr>
              <w:t>$skip</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product by model</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cleanAttributes</w:t>
            </w:r>
          </w:p>
        </w:tc>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$Category_id</w:t>
            </w:r>
          </w:p>
          <w:p w:rsidR="00F54492" w:rsidRPr="008F1DC0" w:rsidRDefault="00F54492" w:rsidP="00E73162">
            <w:pPr>
              <w:spacing w:after="0"/>
              <w:rPr>
                <w:rFonts w:ascii="Times New Roman" w:hAnsi="Times New Roman"/>
              </w:rPr>
            </w:pPr>
            <w:r w:rsidRPr="008F1DC0">
              <w:rPr>
                <w:rFonts w:ascii="Times New Roman" w:hAnsi="Times New Roman"/>
                <w:sz w:val="22"/>
                <w:szCs w:val="22"/>
              </w:rPr>
              <w:t>$attrs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attribute of product</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product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IProductRepository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080"/>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IProductRepository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ProductRepository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IProductRepository.php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app\modules\product\models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lastRenderedPageBreak/>
        <w:t>BaseController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management\Basecontroller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Model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management\Model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Celoquent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Celoquent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TenentContextInterface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 TenentContextInterface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TenentContextSession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TenentContextSession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MetadataObserver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 MetadataObserver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 AbstractRepository class description</w:t>
      </w:r>
    </w:p>
    <w:p w:rsidR="00F54492" w:rsidRPr="008F1DC0" w:rsidRDefault="004351CC" w:rsidP="00F54492">
      <w:pPr>
        <w:pStyle w:val="Heading5"/>
        <w:rPr>
          <w:rFonts w:cs="Times New Roman"/>
          <w:sz w:val="22"/>
          <w:szCs w:val="22"/>
        </w:rPr>
      </w:pPr>
      <w:r w:rsidRPr="008F1DC0">
        <w:rPr>
          <w:rFonts w:cs="Times New Roman"/>
          <w:sz w:val="22"/>
          <w:szCs w:val="22"/>
        </w:rPr>
        <w:t xml:space="preserve">4.3.2.2.2 </w:t>
      </w:r>
      <w:r w:rsidR="00F54492" w:rsidRPr="008F1DC0">
        <w:rPr>
          <w:rFonts w:cs="Times New Roman"/>
          <w:sz w:val="22"/>
          <w:szCs w:val="22"/>
        </w:rPr>
        <w:t>Add Product</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276" w:author="Link Pieces" w:date="2015-08-26T13:21:00Z">
            <w:rPr/>
          </w:rPrChange>
        </w:rPr>
      </w:pPr>
      <w:r w:rsidRPr="008F1DC0">
        <w:rPr>
          <w:rFonts w:ascii="Times New Roman" w:hAnsi="Times New Roman"/>
          <w:noProof/>
          <w:sz w:val="22"/>
          <w:szCs w:val="22"/>
          <w:lang w:val="en-US" w:eastAsia="ja-JP"/>
          <w:rPrChange w:id="2277" w:author="Link Pieces" w:date="2015-08-26T13:21:00Z">
            <w:rPr>
              <w:rFonts w:ascii="Times New Roman" w:hAnsi="Times New Roman"/>
              <w:noProof/>
              <w:sz w:val="22"/>
              <w:szCs w:val="22"/>
              <w:lang w:val="en-US" w:eastAsia="ja-JP"/>
            </w:rPr>
          </w:rPrChange>
        </w:rPr>
        <w:drawing>
          <wp:inline distT="0" distB="0" distL="0" distR="0" wp14:anchorId="1EB0CB22" wp14:editId="7F6D9F47">
            <wp:extent cx="6722110" cy="397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 Produc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27324" cy="3975006"/>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278" w:author="Link Pieces" w:date="2015-08-26T03:00:00Z">
        <w:r w:rsidR="00A5614C" w:rsidRPr="008F1DC0">
          <w:rPr>
            <w:rFonts w:ascii="Times New Roman" w:hAnsi="Times New Roman"/>
            <w:sz w:val="22"/>
            <w:szCs w:val="22"/>
          </w:rPr>
          <w:t>12</w:t>
        </w:r>
      </w:ins>
      <w:del w:id="2279" w:author="Link Pieces" w:date="2015-08-26T03:00:00Z">
        <w:r w:rsidRPr="008F1DC0" w:rsidDel="00A5614C">
          <w:rPr>
            <w:rFonts w:ascii="Times New Roman" w:hAnsi="Times New Roman"/>
            <w:sz w:val="22"/>
            <w:szCs w:val="22"/>
          </w:rPr>
          <w:delText>8</w:delText>
        </w:r>
      </w:del>
      <w:r w:rsidRPr="008F1DC0">
        <w:rPr>
          <w:rFonts w:ascii="Times New Roman" w:hAnsi="Times New Roman"/>
          <w:sz w:val="22"/>
          <w:szCs w:val="22"/>
        </w:rPr>
        <w:t>: Add product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280" w:author="Link Pieces" w:date="2015-08-26T13:21:00Z">
            <w:rPr>
              <w:rFonts w:ascii="Times New Roman" w:hAnsi="Times New Roman"/>
              <w:noProof/>
              <w:sz w:val="22"/>
              <w:szCs w:val="22"/>
              <w:lang w:val="en-US" w:eastAsia="ja-JP"/>
            </w:rPr>
          </w:rPrChange>
        </w:rPr>
        <w:drawing>
          <wp:inline distT="0" distB="0" distL="0" distR="0" wp14:anchorId="2B847562" wp14:editId="1397FD8E">
            <wp:extent cx="5943600" cy="2860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 product 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A5614C" w:rsidRPr="008F1DC0" w:rsidRDefault="00F54492">
      <w:pPr>
        <w:keepNext/>
        <w:rPr>
          <w:ins w:id="2281" w:author="Link Pieces" w:date="2015-08-26T03:00:00Z"/>
          <w:rFonts w:ascii="Times New Roman" w:hAnsi="Times New Roman"/>
          <w:rPrChange w:id="2282" w:author="Link Pieces" w:date="2015-08-26T13:21:00Z">
            <w:rPr>
              <w:ins w:id="2283" w:author="Link Pieces" w:date="2015-08-26T03:00:00Z"/>
            </w:rPr>
          </w:rPrChange>
        </w:rPr>
        <w:pPrChange w:id="2284" w:author="Link Pieces" w:date="2015-08-26T03:00:00Z">
          <w:pPr/>
        </w:pPrChange>
      </w:pPr>
      <w:r w:rsidRPr="008F1DC0">
        <w:rPr>
          <w:rFonts w:ascii="Times New Roman" w:hAnsi="Times New Roman"/>
          <w:noProof/>
          <w:sz w:val="22"/>
          <w:szCs w:val="22"/>
          <w:lang w:val="en-US" w:eastAsia="ja-JP"/>
          <w:rPrChange w:id="2285" w:author="Link Pieces" w:date="2015-08-26T13:21:00Z">
            <w:rPr>
              <w:rFonts w:ascii="Times New Roman" w:hAnsi="Times New Roman"/>
              <w:noProof/>
              <w:sz w:val="22"/>
              <w:szCs w:val="22"/>
              <w:lang w:val="en-US" w:eastAsia="ja-JP"/>
            </w:rPr>
          </w:rPrChange>
        </w:rPr>
        <w:drawing>
          <wp:inline distT="0" distB="0" distL="0" distR="0" wp14:anchorId="43C8A1F4" wp14:editId="02F9E3AA">
            <wp:extent cx="5943600" cy="289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product 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A5614C" w:rsidRPr="008F1DC0" w:rsidRDefault="00A5614C" w:rsidP="00A5614C">
      <w:pPr>
        <w:jc w:val="center"/>
        <w:rPr>
          <w:ins w:id="2286" w:author="Link Pieces" w:date="2015-08-26T03:00:00Z"/>
          <w:rFonts w:ascii="Times New Roman" w:hAnsi="Times New Roman"/>
          <w:sz w:val="22"/>
          <w:szCs w:val="22"/>
        </w:rPr>
      </w:pPr>
      <w:ins w:id="2287" w:author="Link Pieces" w:date="2015-08-26T03:00:00Z">
        <w:r w:rsidRPr="008F1DC0">
          <w:rPr>
            <w:rFonts w:ascii="Times New Roman" w:hAnsi="Times New Roman"/>
            <w:sz w:val="22"/>
            <w:szCs w:val="22"/>
          </w:rPr>
          <w:t>Figure 4.3-13: Add product screen design</w:t>
        </w:r>
      </w:ins>
    </w:p>
    <w:p w:rsidR="00F54492" w:rsidRPr="008F1DC0" w:rsidDel="00A5614C" w:rsidRDefault="00F54492">
      <w:pPr>
        <w:pStyle w:val="Caption"/>
        <w:jc w:val="left"/>
        <w:rPr>
          <w:del w:id="2288" w:author="Link Pieces" w:date="2015-08-26T03:00:00Z"/>
          <w:rFonts w:ascii="Times New Roman" w:hAnsi="Times New Roman"/>
          <w:sz w:val="22"/>
          <w:szCs w:val="22"/>
          <w:rPrChange w:id="2289" w:author="Link Pieces" w:date="2015-08-26T13:21:00Z">
            <w:rPr>
              <w:del w:id="2290" w:author="Link Pieces" w:date="2015-08-26T03:00:00Z"/>
              <w:rFonts w:ascii="Times New Roman" w:hAnsi="Times New Roman"/>
              <w:sz w:val="22"/>
              <w:szCs w:val="22"/>
            </w:rPr>
          </w:rPrChange>
        </w:rPr>
        <w:pPrChange w:id="2291" w:author="Link Pieces" w:date="2015-08-26T03:00:00Z">
          <w:pPr/>
        </w:pPrChange>
      </w:pPr>
    </w:p>
    <w:p w:rsidR="00F54492" w:rsidRPr="008F1DC0" w:rsidRDefault="00F54492" w:rsidP="00F54492">
      <w:pPr>
        <w:rPr>
          <w:rFonts w:ascii="Times New Roman" w:hAnsi="Times New Roman"/>
          <w:b/>
          <w:sz w:val="22"/>
          <w:szCs w:val="22"/>
        </w:rPr>
      </w:pPr>
      <w:r w:rsidRPr="008F1DC0">
        <w:rPr>
          <w:rFonts w:ascii="Times New Roman" w:hAnsi="Times New Roman"/>
          <w:b/>
          <w:noProof/>
          <w:sz w:val="22"/>
          <w:szCs w:val="22"/>
          <w:lang w:val="en-US" w:eastAsia="ja-JP"/>
        </w:rPr>
        <w:t>Table description : Add product screen</w:t>
      </w: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A5614C">
        <w:trPr>
          <w:trHeight w:val="440"/>
        </w:trPr>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Danh mục</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category</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Mẫu mã</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Model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sản phẩm</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Giá</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Price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Nhà cung cấp</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Supplier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Ảnh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Picture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4351CC" w:rsidP="00F54492">
      <w:pPr>
        <w:pStyle w:val="Heading5"/>
        <w:rPr>
          <w:rFonts w:cs="Times New Roman"/>
          <w:sz w:val="22"/>
          <w:szCs w:val="22"/>
        </w:rPr>
      </w:pPr>
      <w:r w:rsidRPr="008F1DC0">
        <w:rPr>
          <w:rFonts w:cs="Times New Roman"/>
          <w:sz w:val="22"/>
          <w:szCs w:val="22"/>
        </w:rPr>
        <w:t xml:space="preserve">4.3.2.2.3 </w:t>
      </w:r>
      <w:r w:rsidR="00F54492" w:rsidRPr="008F1DC0">
        <w:rPr>
          <w:rFonts w:cs="Times New Roman"/>
          <w:sz w:val="22"/>
          <w:szCs w:val="22"/>
        </w:rPr>
        <w:t>Edit product</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292" w:author="Link Pieces" w:date="2015-08-26T13:21:00Z">
            <w:rPr/>
          </w:rPrChange>
        </w:rPr>
      </w:pPr>
      <w:r w:rsidRPr="008F1DC0">
        <w:rPr>
          <w:rFonts w:ascii="Times New Roman" w:hAnsi="Times New Roman"/>
          <w:noProof/>
          <w:sz w:val="22"/>
          <w:szCs w:val="22"/>
          <w:lang w:val="en-US" w:eastAsia="ja-JP"/>
          <w:rPrChange w:id="2293" w:author="Link Pieces" w:date="2015-08-26T13:21:00Z">
            <w:rPr>
              <w:rFonts w:ascii="Times New Roman" w:hAnsi="Times New Roman"/>
              <w:noProof/>
              <w:sz w:val="22"/>
              <w:szCs w:val="22"/>
              <w:lang w:val="en-US" w:eastAsia="ja-JP"/>
            </w:rPr>
          </w:rPrChange>
        </w:rPr>
        <w:drawing>
          <wp:inline distT="0" distB="0" distL="0" distR="0" wp14:anchorId="302AD4EF" wp14:editId="7637987B">
            <wp:extent cx="6793865" cy="4543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 Product.png"/>
                    <pic:cNvPicPr/>
                  </pic:nvPicPr>
                  <pic:blipFill>
                    <a:blip r:embed="rId72">
                      <a:extLst>
                        <a:ext uri="{28A0092B-C50C-407E-A947-70E740481C1C}">
                          <a14:useLocalDpi xmlns:a14="http://schemas.microsoft.com/office/drawing/2010/main" val="0"/>
                        </a:ext>
                      </a:extLst>
                    </a:blip>
                    <a:stretch>
                      <a:fillRect/>
                    </a:stretch>
                  </pic:blipFill>
                  <pic:spPr>
                    <a:xfrm>
                      <a:off x="0" y="0"/>
                      <a:ext cx="6796255" cy="4545023"/>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294" w:author="Link Pieces" w:date="2015-08-26T03:00:00Z">
        <w:r w:rsidR="00A5614C" w:rsidRPr="008F1DC0">
          <w:rPr>
            <w:rFonts w:ascii="Times New Roman" w:hAnsi="Times New Roman"/>
            <w:sz w:val="22"/>
            <w:szCs w:val="22"/>
          </w:rPr>
          <w:t>14</w:t>
        </w:r>
      </w:ins>
      <w:del w:id="2295" w:author="Link Pieces" w:date="2015-08-26T03:00:00Z">
        <w:r w:rsidRPr="008F1DC0" w:rsidDel="00A5614C">
          <w:rPr>
            <w:rFonts w:ascii="Times New Roman" w:hAnsi="Times New Roman"/>
            <w:sz w:val="22"/>
            <w:szCs w:val="22"/>
          </w:rPr>
          <w:delText>9</w:delText>
        </w:r>
      </w:del>
      <w:r w:rsidRPr="008F1DC0">
        <w:rPr>
          <w:rFonts w:ascii="Times New Roman" w:hAnsi="Times New Roman"/>
          <w:sz w:val="22"/>
          <w:szCs w:val="22"/>
        </w:rPr>
        <w:t>: Edit product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296" w:author="Link Pieces" w:date="2015-08-26T13:21:00Z">
            <w:rPr>
              <w:rFonts w:ascii="Times New Roman" w:hAnsi="Times New Roman"/>
              <w:noProof/>
              <w:sz w:val="22"/>
              <w:szCs w:val="22"/>
              <w:lang w:val="en-US" w:eastAsia="ja-JP"/>
            </w:rPr>
          </w:rPrChange>
        </w:rPr>
        <w:drawing>
          <wp:inline distT="0" distB="0" distL="0" distR="0" wp14:anchorId="4DE1A7B6" wp14:editId="64EBC2DD">
            <wp:extent cx="5943600" cy="2893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product 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A5614C" w:rsidRPr="008F1DC0" w:rsidRDefault="00F54492">
      <w:pPr>
        <w:keepNext/>
        <w:rPr>
          <w:ins w:id="2297" w:author="Link Pieces" w:date="2015-08-26T03:00:00Z"/>
          <w:rFonts w:ascii="Times New Roman" w:hAnsi="Times New Roman"/>
          <w:rPrChange w:id="2298" w:author="Link Pieces" w:date="2015-08-26T13:21:00Z">
            <w:rPr>
              <w:ins w:id="2299" w:author="Link Pieces" w:date="2015-08-26T03:00:00Z"/>
            </w:rPr>
          </w:rPrChange>
        </w:rPr>
        <w:pPrChange w:id="2300" w:author="Link Pieces" w:date="2015-08-26T03:00:00Z">
          <w:pPr/>
        </w:pPrChange>
      </w:pPr>
      <w:r w:rsidRPr="008F1DC0">
        <w:rPr>
          <w:rFonts w:ascii="Times New Roman" w:hAnsi="Times New Roman"/>
          <w:noProof/>
          <w:sz w:val="22"/>
          <w:szCs w:val="22"/>
          <w:lang w:val="en-US" w:eastAsia="ja-JP"/>
          <w:rPrChange w:id="2301" w:author="Link Pieces" w:date="2015-08-26T13:21:00Z">
            <w:rPr>
              <w:rFonts w:ascii="Times New Roman" w:hAnsi="Times New Roman"/>
              <w:noProof/>
              <w:sz w:val="22"/>
              <w:szCs w:val="22"/>
              <w:lang w:val="en-US" w:eastAsia="ja-JP"/>
            </w:rPr>
          </w:rPrChange>
        </w:rPr>
        <w:drawing>
          <wp:inline distT="0" distB="0" distL="0" distR="0" wp14:anchorId="3753E733" wp14:editId="28D972CF">
            <wp:extent cx="5943600" cy="29254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 product 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A5614C" w:rsidRPr="008F1DC0" w:rsidRDefault="00A5614C" w:rsidP="00A5614C">
      <w:pPr>
        <w:jc w:val="center"/>
        <w:rPr>
          <w:ins w:id="2302" w:author="Link Pieces" w:date="2015-08-26T03:00:00Z"/>
          <w:rFonts w:ascii="Times New Roman" w:hAnsi="Times New Roman"/>
          <w:sz w:val="22"/>
          <w:szCs w:val="22"/>
        </w:rPr>
      </w:pPr>
      <w:ins w:id="2303" w:author="Link Pieces" w:date="2015-08-26T03:00:00Z">
        <w:r w:rsidRPr="008F1DC0">
          <w:rPr>
            <w:rFonts w:ascii="Times New Roman" w:hAnsi="Times New Roman"/>
            <w:sz w:val="22"/>
            <w:szCs w:val="22"/>
          </w:rPr>
          <w:t xml:space="preserve">Figure 4.3-15: </w:t>
        </w:r>
      </w:ins>
      <w:ins w:id="2304" w:author="Link Pieces" w:date="2015-08-26T03:01:00Z">
        <w:r w:rsidRPr="008F1DC0">
          <w:rPr>
            <w:rFonts w:ascii="Times New Roman" w:hAnsi="Times New Roman"/>
            <w:sz w:val="22"/>
            <w:szCs w:val="22"/>
          </w:rPr>
          <w:t>Edit</w:t>
        </w:r>
      </w:ins>
      <w:ins w:id="2305" w:author="Link Pieces" w:date="2015-08-26T03:00:00Z">
        <w:r w:rsidRPr="008F1DC0">
          <w:rPr>
            <w:rFonts w:ascii="Times New Roman" w:hAnsi="Times New Roman"/>
            <w:sz w:val="22"/>
            <w:szCs w:val="22"/>
          </w:rPr>
          <w:t xml:space="preserve"> product screen design</w:t>
        </w:r>
      </w:ins>
    </w:p>
    <w:p w:rsidR="00F54492" w:rsidRPr="008F1DC0" w:rsidDel="00A5614C" w:rsidRDefault="00F54492">
      <w:pPr>
        <w:pStyle w:val="Caption"/>
        <w:jc w:val="left"/>
        <w:rPr>
          <w:del w:id="2306" w:author="Link Pieces" w:date="2015-08-26T03:00:00Z"/>
          <w:rFonts w:ascii="Times New Roman" w:hAnsi="Times New Roman"/>
          <w:sz w:val="22"/>
          <w:szCs w:val="22"/>
          <w:rPrChange w:id="2307" w:author="Link Pieces" w:date="2015-08-26T13:21:00Z">
            <w:rPr>
              <w:del w:id="2308" w:author="Link Pieces" w:date="2015-08-26T03:00:00Z"/>
              <w:rFonts w:ascii="Times New Roman" w:hAnsi="Times New Roman"/>
              <w:sz w:val="22"/>
              <w:szCs w:val="22"/>
            </w:rPr>
          </w:rPrChange>
        </w:rPr>
        <w:pPrChange w:id="2309" w:author="Link Pieces" w:date="2015-08-26T03:00:00Z">
          <w:pPr/>
        </w:pPrChange>
      </w:pPr>
    </w:p>
    <w:p w:rsidR="00F54492" w:rsidRPr="008F1DC0" w:rsidRDefault="00F54492" w:rsidP="00F54492">
      <w:pPr>
        <w:rPr>
          <w:rFonts w:ascii="Times New Roman" w:hAnsi="Times New Roman"/>
          <w:b/>
          <w:sz w:val="22"/>
          <w:szCs w:val="22"/>
        </w:rPr>
      </w:pPr>
      <w:r w:rsidRPr="008F1DC0">
        <w:rPr>
          <w:rFonts w:ascii="Times New Roman" w:hAnsi="Times New Roman"/>
          <w:b/>
          <w:noProof/>
          <w:sz w:val="22"/>
          <w:szCs w:val="22"/>
          <w:lang w:val="en-US" w:eastAsia="ja-JP"/>
        </w:rPr>
        <w:t>Table description : Edit product screen</w:t>
      </w: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Danh mục</w:t>
            </w:r>
          </w:p>
        </w:tc>
        <w:tc>
          <w:tcPr>
            <w:tcW w:w="2070" w:type="dxa"/>
          </w:tcPr>
          <w:p w:rsidR="00F54492" w:rsidRPr="008F1DC0" w:rsidRDefault="00F54492" w:rsidP="00E73162">
            <w:pPr>
              <w:rPr>
                <w:rFonts w:ascii="Times New Roman" w:hAnsi="Times New Roman"/>
              </w:rPr>
            </w:pPr>
            <w:r w:rsidRPr="008F1DC0">
              <w:rPr>
                <w:rFonts w:ascii="Times New Roman" w:hAnsi="Times New Roman"/>
              </w:rPr>
              <w:t>Link</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category</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Mẫu mã</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Model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sản phẩm</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Giá</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Price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Nhà cung cấp</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Supplier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Ảnh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Picture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4351CC" w:rsidP="00F54492">
      <w:pPr>
        <w:pStyle w:val="Heading5"/>
        <w:rPr>
          <w:rFonts w:cs="Times New Roman"/>
          <w:sz w:val="22"/>
          <w:szCs w:val="22"/>
        </w:rPr>
      </w:pPr>
      <w:r w:rsidRPr="008F1DC0">
        <w:rPr>
          <w:rFonts w:cs="Times New Roman"/>
          <w:sz w:val="22"/>
          <w:szCs w:val="22"/>
        </w:rPr>
        <w:t xml:space="preserve">4.3.2.2.4 </w:t>
      </w:r>
      <w:r w:rsidR="00F54492" w:rsidRPr="008F1DC0">
        <w:rPr>
          <w:rFonts w:cs="Times New Roman"/>
          <w:sz w:val="22"/>
          <w:szCs w:val="22"/>
        </w:rPr>
        <w:t>Delete product</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310" w:author="Link Pieces" w:date="2015-08-26T13:21:00Z">
            <w:rPr/>
          </w:rPrChange>
        </w:rPr>
      </w:pPr>
      <w:r w:rsidRPr="008F1DC0">
        <w:rPr>
          <w:rFonts w:ascii="Times New Roman" w:hAnsi="Times New Roman"/>
          <w:noProof/>
          <w:sz w:val="22"/>
          <w:szCs w:val="22"/>
          <w:lang w:val="en-US" w:eastAsia="ja-JP"/>
          <w:rPrChange w:id="2311" w:author="Link Pieces" w:date="2015-08-26T13:21:00Z">
            <w:rPr>
              <w:rFonts w:ascii="Times New Roman" w:hAnsi="Times New Roman"/>
              <w:noProof/>
              <w:sz w:val="22"/>
              <w:szCs w:val="22"/>
              <w:lang w:val="en-US" w:eastAsia="ja-JP"/>
            </w:rPr>
          </w:rPrChange>
        </w:rPr>
        <w:drawing>
          <wp:inline distT="0" distB="0" distL="0" distR="0" wp14:anchorId="6514C47C" wp14:editId="68C2B7DD">
            <wp:extent cx="6095742" cy="2947328"/>
            <wp:effectExtent l="0" t="0" r="63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product.png"/>
                    <pic:cNvPicPr/>
                  </pic:nvPicPr>
                  <pic:blipFill>
                    <a:blip r:embed="rId75">
                      <a:extLst>
                        <a:ext uri="{28A0092B-C50C-407E-A947-70E740481C1C}">
                          <a14:useLocalDpi xmlns:a14="http://schemas.microsoft.com/office/drawing/2010/main" val="0"/>
                        </a:ext>
                      </a:extLst>
                    </a:blip>
                    <a:stretch>
                      <a:fillRect/>
                    </a:stretch>
                  </pic:blipFill>
                  <pic:spPr>
                    <a:xfrm>
                      <a:off x="0" y="0"/>
                      <a:ext cx="6095742" cy="2947328"/>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4.3-1</w:t>
      </w:r>
      <w:ins w:id="2312" w:author="Link Pieces" w:date="2015-08-26T03:01:00Z">
        <w:r w:rsidR="00A5614C" w:rsidRPr="008F1DC0">
          <w:rPr>
            <w:rFonts w:ascii="Times New Roman" w:hAnsi="Times New Roman"/>
            <w:sz w:val="22"/>
            <w:szCs w:val="22"/>
          </w:rPr>
          <w:t>6</w:t>
        </w:r>
      </w:ins>
      <w:del w:id="2313" w:author="Link Pieces" w:date="2015-08-26T03:01:00Z">
        <w:r w:rsidRPr="008F1DC0" w:rsidDel="00A5614C">
          <w:rPr>
            <w:rFonts w:ascii="Times New Roman" w:hAnsi="Times New Roman"/>
            <w:sz w:val="22"/>
            <w:szCs w:val="22"/>
          </w:rPr>
          <w:delText>0</w:delText>
        </w:r>
      </w:del>
      <w:r w:rsidRPr="008F1DC0">
        <w:rPr>
          <w:rFonts w:ascii="Times New Roman" w:hAnsi="Times New Roman"/>
          <w:sz w:val="22"/>
          <w:szCs w:val="22"/>
        </w:rPr>
        <w:t>: Delete product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314" w:author="Link Pieces" w:date="2015-08-26T03:01:00Z"/>
          <w:rFonts w:ascii="Times New Roman" w:hAnsi="Times New Roman"/>
          <w:rPrChange w:id="2315" w:author="Link Pieces" w:date="2015-08-26T13:21:00Z">
            <w:rPr>
              <w:ins w:id="2316" w:author="Link Pieces" w:date="2015-08-26T03:01:00Z"/>
            </w:rPr>
          </w:rPrChange>
        </w:rPr>
        <w:pPrChange w:id="2317" w:author="Link Pieces" w:date="2015-08-26T03:01:00Z">
          <w:pPr/>
        </w:pPrChange>
      </w:pPr>
      <w:r w:rsidRPr="008F1DC0">
        <w:rPr>
          <w:rFonts w:ascii="Times New Roman" w:hAnsi="Times New Roman"/>
          <w:noProof/>
          <w:sz w:val="22"/>
          <w:szCs w:val="22"/>
          <w:lang w:val="en-US" w:eastAsia="ja-JP"/>
          <w:rPrChange w:id="2318" w:author="Link Pieces" w:date="2015-08-26T13:21:00Z">
            <w:rPr>
              <w:rFonts w:ascii="Times New Roman" w:hAnsi="Times New Roman"/>
              <w:noProof/>
              <w:sz w:val="22"/>
              <w:szCs w:val="22"/>
              <w:lang w:val="en-US" w:eastAsia="ja-JP"/>
            </w:rPr>
          </w:rPrChange>
        </w:rPr>
        <w:drawing>
          <wp:inline distT="0" distB="0" distL="0" distR="0" wp14:anchorId="42BA5910" wp14:editId="01F79721">
            <wp:extent cx="5943600" cy="279019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 list produc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rsidR="00A5614C" w:rsidRPr="008F1DC0" w:rsidRDefault="00A5614C" w:rsidP="00A5614C">
      <w:pPr>
        <w:jc w:val="center"/>
        <w:rPr>
          <w:ins w:id="2319" w:author="Link Pieces" w:date="2015-08-26T03:01:00Z"/>
          <w:rFonts w:ascii="Times New Roman" w:hAnsi="Times New Roman"/>
          <w:sz w:val="22"/>
          <w:szCs w:val="22"/>
        </w:rPr>
      </w:pPr>
      <w:ins w:id="2320" w:author="Link Pieces" w:date="2015-08-26T03:01:00Z">
        <w:r w:rsidRPr="008F1DC0">
          <w:rPr>
            <w:rFonts w:ascii="Times New Roman" w:hAnsi="Times New Roman"/>
            <w:sz w:val="22"/>
            <w:szCs w:val="22"/>
          </w:rPr>
          <w:t>Figure 4.3-17: Delete product screen design</w:t>
        </w:r>
      </w:ins>
    </w:p>
    <w:p w:rsidR="00F54492" w:rsidRPr="008F1DC0" w:rsidDel="00A5614C" w:rsidRDefault="00F54492">
      <w:pPr>
        <w:pStyle w:val="Caption"/>
        <w:jc w:val="left"/>
        <w:rPr>
          <w:del w:id="2321" w:author="Link Pieces" w:date="2015-08-26T03:01:00Z"/>
          <w:rFonts w:ascii="Times New Roman" w:hAnsi="Times New Roman"/>
          <w:sz w:val="22"/>
          <w:szCs w:val="22"/>
          <w:rPrChange w:id="2322" w:author="Link Pieces" w:date="2015-08-26T13:21:00Z">
            <w:rPr>
              <w:del w:id="2323" w:author="Link Pieces" w:date="2015-08-26T03:01:00Z"/>
              <w:rFonts w:ascii="Times New Roman" w:hAnsi="Times New Roman"/>
              <w:sz w:val="22"/>
              <w:szCs w:val="22"/>
            </w:rPr>
          </w:rPrChange>
        </w:rPr>
        <w:pPrChange w:id="2324" w:author="Link Pieces" w:date="2015-08-26T03:01:00Z">
          <w:pPr/>
        </w:pPrChange>
      </w:pPr>
    </w:p>
    <w:p w:rsidR="00F54492" w:rsidRPr="008F1DC0" w:rsidRDefault="004351CC" w:rsidP="00F54492">
      <w:pPr>
        <w:pStyle w:val="Heading5"/>
        <w:rPr>
          <w:rFonts w:cs="Times New Roman"/>
          <w:sz w:val="22"/>
          <w:szCs w:val="22"/>
        </w:rPr>
      </w:pPr>
      <w:r w:rsidRPr="008F1DC0">
        <w:rPr>
          <w:rFonts w:cs="Times New Roman"/>
          <w:sz w:val="22"/>
          <w:szCs w:val="22"/>
        </w:rPr>
        <w:t xml:space="preserve">4.3.2.2.5 </w:t>
      </w:r>
      <w:r w:rsidR="00F54492" w:rsidRPr="008F1DC0">
        <w:rPr>
          <w:rFonts w:cs="Times New Roman"/>
          <w:sz w:val="22"/>
          <w:szCs w:val="22"/>
        </w:rPr>
        <w:t>View product detail</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325" w:author="Link Pieces" w:date="2015-08-26T13:21:00Z">
            <w:rPr/>
          </w:rPrChange>
        </w:rPr>
      </w:pPr>
      <w:r w:rsidRPr="008F1DC0">
        <w:rPr>
          <w:rFonts w:ascii="Times New Roman" w:hAnsi="Times New Roman"/>
          <w:noProof/>
          <w:sz w:val="22"/>
          <w:szCs w:val="22"/>
          <w:lang w:val="en-US" w:eastAsia="ja-JP"/>
          <w:rPrChange w:id="2326" w:author="Link Pieces" w:date="2015-08-26T13:21:00Z">
            <w:rPr>
              <w:rFonts w:ascii="Times New Roman" w:hAnsi="Times New Roman"/>
              <w:noProof/>
              <w:sz w:val="22"/>
              <w:szCs w:val="22"/>
              <w:lang w:val="en-US" w:eastAsia="ja-JP"/>
            </w:rPr>
          </w:rPrChange>
        </w:rPr>
        <w:drawing>
          <wp:inline distT="0" distB="0" distL="0" distR="0" wp14:anchorId="71CC7ACE" wp14:editId="4C902E57">
            <wp:extent cx="6479908" cy="3133725"/>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roduct detail.png"/>
                    <pic:cNvPicPr/>
                  </pic:nvPicPr>
                  <pic:blipFill>
                    <a:blip r:embed="rId77">
                      <a:extLst>
                        <a:ext uri="{28A0092B-C50C-407E-A947-70E740481C1C}">
                          <a14:useLocalDpi xmlns:a14="http://schemas.microsoft.com/office/drawing/2010/main" val="0"/>
                        </a:ext>
                      </a:extLst>
                    </a:blip>
                    <a:stretch>
                      <a:fillRect/>
                    </a:stretch>
                  </pic:blipFill>
                  <pic:spPr>
                    <a:xfrm>
                      <a:off x="0" y="0"/>
                      <a:ext cx="6489443" cy="3138336"/>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4.3-1</w:t>
      </w:r>
      <w:ins w:id="2327" w:author="Link Pieces" w:date="2015-08-26T03:01:00Z">
        <w:r w:rsidR="00A5614C" w:rsidRPr="008F1DC0">
          <w:rPr>
            <w:rFonts w:ascii="Times New Roman" w:hAnsi="Times New Roman"/>
            <w:sz w:val="22"/>
            <w:szCs w:val="22"/>
          </w:rPr>
          <w:t>8</w:t>
        </w:r>
      </w:ins>
      <w:del w:id="2328" w:author="Link Pieces" w:date="2015-08-26T03:01:00Z">
        <w:r w:rsidRPr="008F1DC0" w:rsidDel="00A5614C">
          <w:rPr>
            <w:rFonts w:ascii="Times New Roman" w:hAnsi="Times New Roman"/>
            <w:sz w:val="22"/>
            <w:szCs w:val="22"/>
          </w:rPr>
          <w:delText>1</w:delText>
        </w:r>
      </w:del>
      <w:r w:rsidRPr="008F1DC0">
        <w:rPr>
          <w:rFonts w:ascii="Times New Roman" w:hAnsi="Times New Roman"/>
          <w:sz w:val="22"/>
          <w:szCs w:val="22"/>
        </w:rPr>
        <w:t>: View product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329" w:author="Link Pieces" w:date="2015-08-26T03:01:00Z"/>
          <w:rFonts w:ascii="Times New Roman" w:hAnsi="Times New Roman"/>
          <w:rPrChange w:id="2330" w:author="Link Pieces" w:date="2015-08-26T13:21:00Z">
            <w:rPr>
              <w:ins w:id="2331" w:author="Link Pieces" w:date="2015-08-26T03:01:00Z"/>
            </w:rPr>
          </w:rPrChange>
        </w:rPr>
        <w:pPrChange w:id="2332" w:author="Link Pieces" w:date="2015-08-26T03:01:00Z">
          <w:pPr/>
        </w:pPrChange>
      </w:pPr>
      <w:r w:rsidRPr="008F1DC0">
        <w:rPr>
          <w:rFonts w:ascii="Times New Roman" w:hAnsi="Times New Roman"/>
          <w:noProof/>
          <w:sz w:val="22"/>
          <w:szCs w:val="22"/>
          <w:lang w:val="en-US" w:eastAsia="ja-JP"/>
          <w:rPrChange w:id="2333" w:author="Link Pieces" w:date="2015-08-26T13:21:00Z">
            <w:rPr>
              <w:rFonts w:ascii="Times New Roman" w:hAnsi="Times New Roman"/>
              <w:noProof/>
              <w:sz w:val="22"/>
              <w:szCs w:val="22"/>
              <w:lang w:val="en-US" w:eastAsia="ja-JP"/>
            </w:rPr>
          </w:rPrChange>
        </w:rPr>
        <w:drawing>
          <wp:inline distT="0" distB="0" distL="0" distR="0" wp14:anchorId="451C53B5" wp14:editId="6AC41F9E">
            <wp:extent cx="6362700" cy="2878455"/>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etail product.PNG"/>
                    <pic:cNvPicPr/>
                  </pic:nvPicPr>
                  <pic:blipFill>
                    <a:blip r:embed="rId78">
                      <a:extLst>
                        <a:ext uri="{28A0092B-C50C-407E-A947-70E740481C1C}">
                          <a14:useLocalDpi xmlns:a14="http://schemas.microsoft.com/office/drawing/2010/main" val="0"/>
                        </a:ext>
                      </a:extLst>
                    </a:blip>
                    <a:stretch>
                      <a:fillRect/>
                    </a:stretch>
                  </pic:blipFill>
                  <pic:spPr>
                    <a:xfrm>
                      <a:off x="0" y="0"/>
                      <a:ext cx="6362700" cy="2878455"/>
                    </a:xfrm>
                    <a:prstGeom prst="rect">
                      <a:avLst/>
                    </a:prstGeom>
                  </pic:spPr>
                </pic:pic>
              </a:graphicData>
            </a:graphic>
          </wp:inline>
        </w:drawing>
      </w:r>
    </w:p>
    <w:p w:rsidR="00A5614C" w:rsidRPr="008F1DC0" w:rsidRDefault="00A5614C" w:rsidP="00A5614C">
      <w:pPr>
        <w:jc w:val="center"/>
        <w:rPr>
          <w:ins w:id="2334" w:author="Link Pieces" w:date="2015-08-26T03:01:00Z"/>
          <w:rFonts w:ascii="Times New Roman" w:hAnsi="Times New Roman"/>
          <w:sz w:val="22"/>
          <w:szCs w:val="22"/>
        </w:rPr>
      </w:pPr>
      <w:ins w:id="2335" w:author="Link Pieces" w:date="2015-08-26T03:01:00Z">
        <w:r w:rsidRPr="008F1DC0">
          <w:rPr>
            <w:rFonts w:ascii="Times New Roman" w:hAnsi="Times New Roman"/>
            <w:sz w:val="22"/>
            <w:szCs w:val="22"/>
          </w:rPr>
          <w:t>Figure 4.3-19: View product screen design</w:t>
        </w:r>
      </w:ins>
    </w:p>
    <w:p w:rsidR="00F54492" w:rsidRPr="008F1DC0" w:rsidDel="00A5614C" w:rsidRDefault="00F54492">
      <w:pPr>
        <w:pStyle w:val="Caption"/>
        <w:jc w:val="left"/>
        <w:rPr>
          <w:del w:id="2336" w:author="Link Pieces" w:date="2015-08-26T03:01:00Z"/>
          <w:rFonts w:ascii="Times New Roman" w:hAnsi="Times New Roman"/>
          <w:sz w:val="22"/>
          <w:szCs w:val="22"/>
          <w:rPrChange w:id="2337" w:author="Link Pieces" w:date="2015-08-26T13:21:00Z">
            <w:rPr>
              <w:del w:id="2338" w:author="Link Pieces" w:date="2015-08-26T03:01:00Z"/>
              <w:rFonts w:ascii="Times New Roman" w:hAnsi="Times New Roman"/>
              <w:sz w:val="22"/>
              <w:szCs w:val="22"/>
            </w:rPr>
          </w:rPrChange>
        </w:rPr>
        <w:pPrChange w:id="2339" w:author="Link Pieces" w:date="2015-08-26T03:01:00Z">
          <w:pPr/>
        </w:pPrChange>
      </w:pPr>
    </w:p>
    <w:p w:rsidR="00F54492" w:rsidRPr="008F1DC0" w:rsidRDefault="00C34FB9" w:rsidP="00F54492">
      <w:pPr>
        <w:pStyle w:val="Heading4"/>
        <w:rPr>
          <w:rFonts w:ascii="Times New Roman" w:hAnsi="Times New Roman" w:cs="Times New Roman"/>
          <w:b/>
          <w:color w:val="auto"/>
          <w:sz w:val="26"/>
          <w:szCs w:val="26"/>
        </w:rPr>
      </w:pPr>
      <w:r w:rsidRPr="008F1DC0">
        <w:rPr>
          <w:rFonts w:ascii="Times New Roman" w:hAnsi="Times New Roman" w:cs="Times New Roman"/>
          <w:b/>
          <w:color w:val="auto"/>
          <w:sz w:val="26"/>
          <w:szCs w:val="26"/>
        </w:rPr>
        <w:t xml:space="preserve">4.3.2.3 </w:t>
      </w:r>
      <w:r w:rsidR="00F54492" w:rsidRPr="008F1DC0">
        <w:rPr>
          <w:rFonts w:ascii="Times New Roman" w:hAnsi="Times New Roman" w:cs="Times New Roman"/>
          <w:b/>
          <w:color w:val="auto"/>
          <w:sz w:val="26"/>
          <w:szCs w:val="26"/>
        </w:rPr>
        <w:t>Order management</w:t>
      </w:r>
    </w:p>
    <w:p w:rsidR="00F54492" w:rsidRPr="008F1DC0" w:rsidRDefault="004351CC" w:rsidP="00A5614C">
      <w:pPr>
        <w:pStyle w:val="Heading5"/>
        <w:rPr>
          <w:rFonts w:cs="Times New Roman"/>
          <w:rPrChange w:id="2340" w:author="Link Pieces" w:date="2015-08-26T13:21:00Z">
            <w:rPr/>
          </w:rPrChange>
        </w:rPr>
      </w:pPr>
      <w:r w:rsidRPr="008F1DC0">
        <w:rPr>
          <w:rFonts w:cs="Times New Roman"/>
          <w:rPrChange w:id="2341" w:author="Link Pieces" w:date="2015-08-26T13:21:00Z">
            <w:rPr/>
          </w:rPrChange>
        </w:rPr>
        <w:t xml:space="preserve">4.3.2.3.1 </w:t>
      </w:r>
      <w:r w:rsidR="00F54492" w:rsidRPr="008F1DC0">
        <w:rPr>
          <w:rFonts w:cs="Times New Roman"/>
          <w:rPrChange w:id="2342" w:author="Link Pieces" w:date="2015-08-26T13:21:00Z">
            <w:rPr/>
          </w:rPrChange>
        </w:rPr>
        <w:t>Order class diagram</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343" w:author="Link Pieces" w:date="2015-08-26T13:21:00Z">
            <w:rPr>
              <w:rFonts w:ascii="Times New Roman" w:hAnsi="Times New Roman"/>
              <w:noProof/>
              <w:sz w:val="22"/>
              <w:szCs w:val="22"/>
              <w:lang w:val="en-US" w:eastAsia="ja-JP"/>
            </w:rPr>
          </w:rPrChange>
        </w:rPr>
        <w:drawing>
          <wp:inline distT="0" distB="0" distL="0" distR="0" wp14:anchorId="56172363" wp14:editId="50B564C8">
            <wp:extent cx="6720049" cy="4617788"/>
            <wp:effectExtent l="0" t="0" r="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Ord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20049" cy="4617788"/>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Figure 4</w:t>
      </w:r>
      <w:r w:rsidR="00410FE3" w:rsidRPr="008F1DC0">
        <w:rPr>
          <w:rFonts w:ascii="Times New Roman" w:hAnsi="Times New Roman"/>
          <w:sz w:val="22"/>
          <w:szCs w:val="22"/>
        </w:rPr>
        <w:t>.3</w:t>
      </w:r>
      <w:r w:rsidR="00057E28" w:rsidRPr="008F1DC0">
        <w:rPr>
          <w:rFonts w:ascii="Times New Roman" w:hAnsi="Times New Roman"/>
          <w:sz w:val="22"/>
          <w:szCs w:val="22"/>
        </w:rPr>
        <w:t>-</w:t>
      </w:r>
      <w:ins w:id="2344" w:author="Link Pieces" w:date="2015-08-26T03:02:00Z">
        <w:r w:rsidR="00A5614C" w:rsidRPr="008F1DC0">
          <w:rPr>
            <w:rFonts w:ascii="Times New Roman" w:hAnsi="Times New Roman"/>
            <w:sz w:val="22"/>
            <w:szCs w:val="22"/>
          </w:rPr>
          <w:t>20</w:t>
        </w:r>
      </w:ins>
      <w:del w:id="2345" w:author="Link Pieces" w:date="2015-08-26T03:02:00Z">
        <w:r w:rsidR="00410FE3" w:rsidRPr="008F1DC0" w:rsidDel="00A5614C">
          <w:rPr>
            <w:rFonts w:ascii="Times New Roman" w:hAnsi="Times New Roman"/>
            <w:sz w:val="22"/>
            <w:szCs w:val="22"/>
          </w:rPr>
          <w:delText>12</w:delText>
        </w:r>
      </w:del>
      <w:r w:rsidRPr="008F1DC0">
        <w:rPr>
          <w:rFonts w:ascii="Times New Roman" w:hAnsi="Times New Roman"/>
          <w:sz w:val="22"/>
          <w:szCs w:val="22"/>
        </w:rPr>
        <w:t>: Order class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OrderController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321"/>
        <w:gridCol w:w="1080"/>
        <w:gridCol w:w="900"/>
        <w:gridCol w:w="540"/>
        <w:gridCol w:w="630"/>
        <w:gridCol w:w="360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OrderController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 of order management action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2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23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OrderRepository</w:t>
            </w:r>
          </w:p>
        </w:tc>
        <w:tc>
          <w:tcPr>
            <w:tcW w:w="42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OrderRepository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2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6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listing all order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the details of a single order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order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order creation form and create a new document in “order”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order documents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order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order editing form and update the document in ‘order’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XHR_Order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order in the format accepted by DataTable jQuery plug-in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process_order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Array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staff who owner this order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MOrderController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022"/>
        <w:gridCol w:w="293"/>
        <w:gridCol w:w="697"/>
        <w:gridCol w:w="653"/>
        <w:gridCol w:w="247"/>
        <w:gridCol w:w="1103"/>
        <w:gridCol w:w="427"/>
        <w:gridCol w:w="369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132" w:type="dxa"/>
            <w:gridSpan w:val="8"/>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MOrderController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13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order for mobile api</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13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13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13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MOrderController.php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13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gridSpan w:val="2"/>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35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117"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35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OrderRepository</w:t>
            </w:r>
          </w:p>
        </w:tc>
        <w:tc>
          <w:tcPr>
            <w:tcW w:w="41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OrderRepository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022"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990" w:type="dxa"/>
            <w:gridSpan w:val="2"/>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53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6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list of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JsonReponse</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single order document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CCartController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022"/>
        <w:gridCol w:w="900"/>
        <w:gridCol w:w="1080"/>
        <w:gridCol w:w="1440"/>
        <w:gridCol w:w="378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CCartController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order for frontend page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CCartController.php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022"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90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0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44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7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A02390" w:rsidP="00E73162">
            <w:pPr>
              <w:spacing w:after="0"/>
              <w:rPr>
                <w:rFonts w:ascii="Times New Roman" w:hAnsi="Times New Roman"/>
              </w:rPr>
            </w:pPr>
            <w:r w:rsidRPr="008F1DC0">
              <w:rPr>
                <w:rFonts w:ascii="Times New Roman" w:hAnsi="Times New Roman"/>
                <w:sz w:val="22"/>
                <w:szCs w:val="22"/>
              </w:rPr>
              <w:t>create</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A02390" w:rsidP="00E73162">
            <w:pPr>
              <w:spacing w:after="0"/>
              <w:rPr>
                <w:rFonts w:ascii="Times New Roman" w:hAnsi="Times New Roman"/>
              </w:rPr>
            </w:pPr>
            <w:r w:rsidRPr="008F1DC0">
              <w:rPr>
                <w:rFonts w:ascii="Times New Roman" w:hAnsi="Times New Roman"/>
                <w:sz w:val="22"/>
                <w:szCs w:val="22"/>
              </w:rPr>
              <w:t>View</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Method for customer add product to order in shop page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JsonReponse</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single order document</w:t>
            </w:r>
          </w:p>
        </w:tc>
      </w:tr>
    </w:tbl>
    <w:p w:rsidR="00F54492" w:rsidRPr="008F1DC0" w:rsidRDefault="00F54492" w:rsidP="00F54492">
      <w:pPr>
        <w:rPr>
          <w:rFonts w:ascii="Times New Roman" w:hAnsi="Times New Roman"/>
          <w:sz w:val="22"/>
          <w:szCs w:val="22"/>
        </w:rPr>
      </w:pPr>
    </w:p>
    <w:p w:rsidR="00A02390" w:rsidRPr="008F1DC0" w:rsidRDefault="00A02390" w:rsidP="00A02390">
      <w:pPr>
        <w:pStyle w:val="Heading6"/>
        <w:rPr>
          <w:rFonts w:ascii="Times New Roman" w:hAnsi="Times New Roman" w:cs="Times New Roman"/>
          <w:sz w:val="22"/>
          <w:szCs w:val="22"/>
        </w:rPr>
      </w:pPr>
      <w:r w:rsidRPr="008F1DC0">
        <w:rPr>
          <w:rFonts w:ascii="Times New Roman" w:hAnsi="Times New Roman" w:cs="Times New Roman"/>
          <w:sz w:val="22"/>
          <w:szCs w:val="22"/>
        </w:rPr>
        <w:t>COrderController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022"/>
        <w:gridCol w:w="990"/>
        <w:gridCol w:w="900"/>
        <w:gridCol w:w="1530"/>
        <w:gridCol w:w="3690"/>
      </w:tblGrid>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Class</w:t>
            </w:r>
          </w:p>
        </w:tc>
        <w:tc>
          <w:tcPr>
            <w:tcW w:w="813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MOrderController</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Description</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pPr>
              <w:spacing w:after="0"/>
              <w:rPr>
                <w:rFonts w:ascii="Times New Roman" w:hAnsi="Times New Roman"/>
              </w:rPr>
            </w:pPr>
            <w:r w:rsidRPr="008F1DC0">
              <w:rPr>
                <w:rFonts w:ascii="Times New Roman" w:hAnsi="Times New Roman"/>
                <w:sz w:val="22"/>
                <w:szCs w:val="22"/>
              </w:rPr>
              <w:t xml:space="preserve">Controller of order for </w:t>
            </w:r>
            <w:r w:rsidR="00CF14ED" w:rsidRPr="008F1DC0">
              <w:rPr>
                <w:rFonts w:ascii="Times New Roman" w:hAnsi="Times New Roman"/>
                <w:sz w:val="22"/>
                <w:szCs w:val="22"/>
              </w:rPr>
              <w:t>frontend site</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Base Class</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BaseController</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Constructor</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 xml:space="preserve">Yes </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lastRenderedPageBreak/>
              <w:t>Source File</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COrderController.php</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Namespace</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app\modules\order\controller</w:t>
            </w:r>
          </w:p>
        </w:tc>
      </w:tr>
      <w:tr w:rsidR="00A02390" w:rsidRPr="008F1DC0" w:rsidTr="006B41B6">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Method</w:t>
            </w:r>
          </w:p>
        </w:tc>
        <w:tc>
          <w:tcPr>
            <w:tcW w:w="1022"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Input</w:t>
            </w:r>
          </w:p>
        </w:tc>
        <w:tc>
          <w:tcPr>
            <w:tcW w:w="1530"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Output</w:t>
            </w:r>
          </w:p>
        </w:tc>
        <w:tc>
          <w:tcPr>
            <w:tcW w:w="3690"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Description</w:t>
            </w:r>
          </w:p>
        </w:tc>
      </w:tr>
      <w:tr w:rsidR="00A02390" w:rsidRPr="008F1DC0" w:rsidTr="006B41B6">
        <w:tc>
          <w:tcPr>
            <w:tcW w:w="1403" w:type="dxa"/>
            <w:vMerge/>
            <w:tcBorders>
              <w:left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create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A02390" w:rsidRPr="008F1DC0" w:rsidRDefault="00A02390" w:rsidP="006B41B6">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View</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pPr>
              <w:spacing w:after="0"/>
              <w:rPr>
                <w:rFonts w:ascii="Times New Roman" w:hAnsi="Times New Roman"/>
              </w:rPr>
            </w:pPr>
            <w:r w:rsidRPr="008F1DC0">
              <w:rPr>
                <w:rFonts w:ascii="Times New Roman" w:hAnsi="Times New Roman"/>
                <w:sz w:val="22"/>
                <w:szCs w:val="22"/>
              </w:rPr>
              <w:t>Displays a web form for customer check out product</w:t>
            </w:r>
          </w:p>
        </w:tc>
      </w:tr>
      <w:tr w:rsidR="00A02390" w:rsidRPr="008F1DC0" w:rsidTr="006B41B6">
        <w:tc>
          <w:tcPr>
            <w:tcW w:w="1403" w:type="dxa"/>
            <w:vMerge/>
            <w:tcBorders>
              <w:left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store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A02390" w:rsidRPr="008F1DC0" w:rsidRDefault="00A02390" w:rsidP="006B41B6">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$id</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Redirect</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pPr>
              <w:spacing w:after="0"/>
              <w:rPr>
                <w:rFonts w:ascii="Times New Roman" w:hAnsi="Times New Roman"/>
              </w:rPr>
            </w:pPr>
            <w:r w:rsidRPr="008F1DC0">
              <w:rPr>
                <w:rFonts w:ascii="Times New Roman" w:hAnsi="Times New Roman"/>
                <w:sz w:val="22"/>
                <w:szCs w:val="22"/>
              </w:rPr>
              <w:t>Receives data from check out  form and create a new document in “order” collection</w:t>
            </w:r>
          </w:p>
        </w:tc>
      </w:tr>
      <w:tr w:rsidR="00A02390" w:rsidRPr="008F1DC0" w:rsidTr="006B41B6">
        <w:tc>
          <w:tcPr>
            <w:tcW w:w="1403" w:type="dxa"/>
            <w:vMerge/>
            <w:tcBorders>
              <w:left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success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A02390" w:rsidRPr="008F1DC0" w:rsidRDefault="00A02390" w:rsidP="006B41B6">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View</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Notify success action</w:t>
            </w:r>
          </w:p>
        </w:tc>
      </w:tr>
    </w:tbl>
    <w:p w:rsidR="00A02390" w:rsidRPr="008F1DC0" w:rsidRDefault="00A02390" w:rsidP="00A02390">
      <w:pPr>
        <w:rPr>
          <w:rFonts w:ascii="Times New Roman" w:hAnsi="Times New Roman"/>
          <w:sz w:val="22"/>
          <w:szCs w:val="22"/>
        </w:rPr>
      </w:pPr>
    </w:p>
    <w:p w:rsidR="00A02390" w:rsidRPr="008F1DC0" w:rsidRDefault="00A02390" w:rsidP="00A02390">
      <w:pPr>
        <w:pStyle w:val="Heading6"/>
        <w:rPr>
          <w:rFonts w:ascii="Times New Roman" w:hAnsi="Times New Roman" w:cs="Times New Roman"/>
          <w:sz w:val="22"/>
          <w:szCs w:val="22"/>
        </w:rPr>
      </w:pPr>
      <w:r w:rsidRPr="008F1DC0">
        <w:rPr>
          <w:rFonts w:ascii="Times New Roman" w:hAnsi="Times New Roman" w:cs="Times New Roman"/>
          <w:sz w:val="22"/>
          <w:szCs w:val="22"/>
        </w:rPr>
        <w:t>PaymentController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022"/>
        <w:gridCol w:w="990"/>
        <w:gridCol w:w="900"/>
        <w:gridCol w:w="1530"/>
        <w:gridCol w:w="3690"/>
      </w:tblGrid>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Class</w:t>
            </w:r>
          </w:p>
        </w:tc>
        <w:tc>
          <w:tcPr>
            <w:tcW w:w="813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PaymentController</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Description</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pPr>
              <w:spacing w:after="0"/>
              <w:rPr>
                <w:rFonts w:ascii="Times New Roman" w:hAnsi="Times New Roman"/>
              </w:rPr>
            </w:pPr>
            <w:r w:rsidRPr="008F1DC0">
              <w:rPr>
                <w:rFonts w:ascii="Times New Roman" w:hAnsi="Times New Roman"/>
                <w:sz w:val="22"/>
                <w:szCs w:val="22"/>
              </w:rPr>
              <w:t xml:space="preserve">Controller of </w:t>
            </w:r>
            <w:r w:rsidR="00CF14ED" w:rsidRPr="008F1DC0">
              <w:rPr>
                <w:rFonts w:ascii="Times New Roman" w:hAnsi="Times New Roman"/>
                <w:sz w:val="22"/>
                <w:szCs w:val="22"/>
              </w:rPr>
              <w:t>payment by BaoKim</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Base Class</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BaseController</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Constructor</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 xml:space="preserve">Yes </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Source File</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PaymentController.php</w:t>
            </w:r>
          </w:p>
        </w:tc>
      </w:tr>
      <w:tr w:rsidR="00A02390" w:rsidRPr="008F1DC0" w:rsidTr="006B41B6">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Namespace</w:t>
            </w:r>
          </w:p>
        </w:tc>
        <w:tc>
          <w:tcPr>
            <w:tcW w:w="813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app\modules\order\controller</w:t>
            </w:r>
          </w:p>
        </w:tc>
      </w:tr>
      <w:tr w:rsidR="00A02390" w:rsidRPr="008F1DC0" w:rsidTr="006B41B6">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Method</w:t>
            </w:r>
          </w:p>
        </w:tc>
        <w:tc>
          <w:tcPr>
            <w:tcW w:w="1022"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Input</w:t>
            </w:r>
          </w:p>
        </w:tc>
        <w:tc>
          <w:tcPr>
            <w:tcW w:w="1530"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Output</w:t>
            </w:r>
          </w:p>
        </w:tc>
        <w:tc>
          <w:tcPr>
            <w:tcW w:w="3690" w:type="dxa"/>
            <w:tcBorders>
              <w:top w:val="single" w:sz="4" w:space="0" w:color="auto"/>
              <w:left w:val="single" w:sz="4" w:space="0" w:color="auto"/>
              <w:bottom w:val="single" w:sz="4" w:space="0" w:color="auto"/>
              <w:right w:val="single" w:sz="4" w:space="0" w:color="auto"/>
            </w:tcBorders>
            <w:shd w:val="clear" w:color="auto" w:fill="D5DCE4"/>
            <w:vAlign w:val="center"/>
          </w:tcPr>
          <w:p w:rsidR="00A02390" w:rsidRPr="008F1DC0" w:rsidRDefault="00A02390" w:rsidP="006B41B6">
            <w:pPr>
              <w:spacing w:after="0"/>
              <w:rPr>
                <w:rFonts w:ascii="Times New Roman" w:hAnsi="Times New Roman"/>
                <w:b/>
              </w:rPr>
            </w:pPr>
            <w:r w:rsidRPr="008F1DC0">
              <w:rPr>
                <w:rFonts w:ascii="Times New Roman" w:hAnsi="Times New Roman"/>
                <w:b/>
                <w:sz w:val="22"/>
                <w:szCs w:val="22"/>
              </w:rPr>
              <w:t>Description</w:t>
            </w:r>
          </w:p>
        </w:tc>
      </w:tr>
      <w:tr w:rsidR="00A02390" w:rsidRPr="008F1DC0" w:rsidTr="006B41B6">
        <w:tc>
          <w:tcPr>
            <w:tcW w:w="1403" w:type="dxa"/>
            <w:vMerge/>
            <w:tcBorders>
              <w:left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b/>
              </w:rPr>
            </w:pPr>
          </w:p>
        </w:tc>
        <w:tc>
          <w:tcPr>
            <w:tcW w:w="10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create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A02390" w:rsidRPr="008F1DC0" w:rsidRDefault="00A02390" w:rsidP="006B41B6">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rsidP="006B41B6">
            <w:pPr>
              <w:spacing w:after="0"/>
              <w:rPr>
                <w:rFonts w:ascii="Times New Roman" w:hAnsi="Times New Roman"/>
              </w:rPr>
            </w:pPr>
            <w:r w:rsidRPr="008F1DC0">
              <w:rPr>
                <w:rFonts w:ascii="Times New Roman" w:hAnsi="Times New Roman"/>
                <w:sz w:val="22"/>
                <w:szCs w:val="22"/>
              </w:rPr>
              <w:t>View</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02390" w:rsidRPr="008F1DC0" w:rsidRDefault="00A02390">
            <w:pPr>
              <w:spacing w:after="0"/>
              <w:rPr>
                <w:rFonts w:ascii="Times New Roman" w:hAnsi="Times New Roman"/>
              </w:rPr>
            </w:pPr>
            <w:r w:rsidRPr="008F1DC0">
              <w:rPr>
                <w:rFonts w:ascii="Times New Roman" w:hAnsi="Times New Roman"/>
                <w:sz w:val="22"/>
                <w:szCs w:val="22"/>
              </w:rPr>
              <w:t xml:space="preserve">Displays a web form for customer </w:t>
            </w:r>
            <w:r w:rsidR="00CF14ED" w:rsidRPr="008F1DC0">
              <w:rPr>
                <w:rFonts w:ascii="Times New Roman" w:hAnsi="Times New Roman"/>
                <w:sz w:val="22"/>
                <w:szCs w:val="22"/>
              </w:rPr>
              <w:t>take payment</w:t>
            </w:r>
          </w:p>
        </w:tc>
      </w:tr>
    </w:tbl>
    <w:p w:rsidR="00A02390" w:rsidRPr="008F1DC0" w:rsidRDefault="00A02390"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Order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147"/>
        <w:gridCol w:w="990"/>
        <w:gridCol w:w="563"/>
        <w:gridCol w:w="607"/>
        <w:gridCol w:w="360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Order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order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553"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207"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name field need to be 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 create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rule to validate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Order_statuses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Status of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Payment_statuse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Status of payment</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6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same with contractor but it is static</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getAttributeArrayForSelect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attribute of product in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getCustomerFullNameAttribute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first name and last name of customer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getTransStatusAttribute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Change status of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getProccessingStatusAttribute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status of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getStaffFullNameAttribute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first name and last name of staff who owner this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w:t>
            </w:r>
            <w:r w:rsidR="005959DB" w:rsidRPr="008F1DC0">
              <w:rPr>
                <w:rFonts w:ascii="Times New Roman" w:hAnsi="Times New Roman"/>
                <w:sz w:val="22"/>
                <w:szCs w:val="22"/>
              </w:rPr>
              <w:t>ta</w:t>
            </w:r>
            <w:r w:rsidRPr="008F1DC0">
              <w:rPr>
                <w:rFonts w:ascii="Times New Roman" w:hAnsi="Times New Roman"/>
                <w:sz w:val="22"/>
                <w:szCs w:val="22"/>
              </w:rPr>
              <w:t>ff</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Get list of staff  </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getTotalMoneyAtribute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C2C50" w:rsidP="00E73162">
            <w:pPr>
              <w:spacing w:after="0"/>
              <w:rPr>
                <w:rFonts w:ascii="Times New Roman" w:hAnsi="Times New Roman"/>
              </w:rPr>
            </w:pPr>
            <w:r w:rsidRPr="008F1DC0">
              <w:rPr>
                <w:rFonts w:ascii="Times New Roman" w:hAnsi="Times New Roman"/>
                <w:sz w:val="22"/>
                <w:szCs w:val="22"/>
              </w:rPr>
              <w:t>Float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Get total money in order  </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getPaidMoneyAtribute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C2C50" w:rsidP="00E73162">
            <w:pPr>
              <w:spacing w:after="0"/>
              <w:rPr>
                <w:rFonts w:ascii="Times New Roman" w:hAnsi="Times New Roman"/>
              </w:rPr>
            </w:pPr>
            <w:r w:rsidRPr="008F1DC0">
              <w:rPr>
                <w:rFonts w:ascii="Times New Roman" w:hAnsi="Times New Roman"/>
                <w:sz w:val="22"/>
                <w:szCs w:val="22"/>
              </w:rPr>
              <w:t>Float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pay money when order have status ‘Paid’</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getPaymentStatusAtribute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rPr>
              <w:t>String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status of payment in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02055D">
            <w:pPr>
              <w:spacing w:after="0"/>
              <w:rPr>
                <w:rFonts w:ascii="Times New Roman" w:hAnsi="Times New Roman"/>
              </w:rPr>
            </w:pPr>
            <w:r w:rsidRPr="008F1DC0">
              <w:rPr>
                <w:rFonts w:ascii="Times New Roman" w:hAnsi="Times New Roman"/>
                <w:sz w:val="22"/>
                <w:szCs w:val="22"/>
              </w:rPr>
              <w:t>Product[]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product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customer</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02055D" w:rsidP="00E73162">
            <w:pPr>
              <w:spacing w:after="0"/>
              <w:rPr>
                <w:rFonts w:ascii="Times New Roman" w:hAnsi="Times New Roman"/>
              </w:rPr>
            </w:pPr>
            <w:r w:rsidRPr="008F1DC0">
              <w:rPr>
                <w:rFonts w:ascii="Times New Roman" w:hAnsi="Times New Roman"/>
                <w:sz w:val="22"/>
                <w:szCs w:val="22"/>
              </w:rPr>
              <w:t>Customer</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customer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isValid</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$releset</w:t>
            </w:r>
          </w:p>
          <w:p w:rsidR="00F54492" w:rsidRPr="008F1DC0" w:rsidRDefault="00F54492" w:rsidP="00E73162">
            <w:pPr>
              <w:spacing w:after="0"/>
              <w:rPr>
                <w:rFonts w:ascii="Times New Roman" w:hAnsi="Times New Roman"/>
              </w:rPr>
            </w:pPr>
            <w:r w:rsidRPr="008F1DC0">
              <w:rPr>
                <w:rFonts w:ascii="Times New Roman" w:hAnsi="Times New Roman"/>
                <w:sz w:val="22"/>
                <w:szCs w:val="22"/>
              </w:rPr>
              <w:t>$mergeWithSaving</w:t>
            </w: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validate of order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OrderRepository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434"/>
        <w:gridCol w:w="1057"/>
        <w:gridCol w:w="1080"/>
        <w:gridCol w:w="1080"/>
        <w:gridCol w:w="342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OrderRepository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Class repository of order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IOrderRepository; AbstractRepository</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app\modules\order\models</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Methods</w:t>
            </w:r>
          </w:p>
        </w:tc>
        <w:tc>
          <w:tcPr>
            <w:tcW w:w="143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0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0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generateOrderId</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$length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Generate id of order auto</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$data</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 order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Add_customer</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$data</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Add customer to order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updateById</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p w:rsidR="00F54492" w:rsidRPr="008F1DC0" w:rsidRDefault="00F54492" w:rsidP="00E73162">
            <w:pPr>
              <w:spacing w:after="0"/>
              <w:rPr>
                <w:rFonts w:ascii="Times New Roman" w:hAnsi="Times New Roman"/>
              </w:rPr>
            </w:pPr>
            <w:r w:rsidRPr="008F1DC0">
              <w:rPr>
                <w:rFonts w:ascii="Times New Roman" w:hAnsi="Times New Roman"/>
                <w:sz w:val="22"/>
                <w:szCs w:val="22"/>
              </w:rPr>
              <w:t>$data</w:t>
            </w:r>
          </w:p>
          <w:p w:rsidR="00F54492" w:rsidRPr="008F1DC0" w:rsidRDefault="00F54492" w:rsidP="00E73162">
            <w:pPr>
              <w:spacing w:after="0"/>
              <w:rPr>
                <w:rFonts w:ascii="Times New Roman" w:hAnsi="Times New Roman"/>
              </w:rPr>
            </w:pPr>
            <w:r w:rsidRPr="008F1DC0">
              <w:rPr>
                <w:rFonts w:ascii="Times New Roman" w:hAnsi="Times New Roman"/>
                <w:sz w:val="22"/>
                <w:szCs w:val="22"/>
              </w:rPr>
              <w:t>$validate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 order document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IOrderRepository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080"/>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IOrderRepository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OrderRepository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lastRenderedPageBreak/>
              <w:t>Constructor</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IOrderRepository.php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app\modules\order\models</w:t>
            </w:r>
          </w:p>
        </w:tc>
      </w:tr>
    </w:tbl>
    <w:p w:rsidR="00F54492" w:rsidRPr="008F1DC0" w:rsidDel="000076D5" w:rsidRDefault="00F54492" w:rsidP="00F54492">
      <w:pPr>
        <w:rPr>
          <w:del w:id="2346" w:author="Link Pieces" w:date="2015-08-26T11:35:00Z"/>
          <w:rFonts w:ascii="Times New Roman" w:hAnsi="Times New Roman"/>
          <w:sz w:val="22"/>
          <w:szCs w:val="22"/>
        </w:rPr>
      </w:pPr>
    </w:p>
    <w:p w:rsidR="000076D5" w:rsidRPr="008F1DC0" w:rsidRDefault="000076D5">
      <w:pPr>
        <w:spacing w:after="160" w:line="259" w:lineRule="auto"/>
        <w:rPr>
          <w:ins w:id="2347" w:author="Link Pieces" w:date="2015-08-26T11:36:00Z"/>
          <w:rFonts w:ascii="Times New Roman" w:hAnsi="Times New Roman"/>
          <w:rPrChange w:id="2348" w:author="Link Pieces" w:date="2015-08-26T13:21:00Z">
            <w:rPr>
              <w:ins w:id="2349" w:author="Link Pieces" w:date="2015-08-26T11:36:00Z"/>
              <w:rFonts w:ascii="Times New Roman" w:hAnsi="Times New Roman"/>
            </w:rPr>
          </w:rPrChange>
        </w:rPr>
        <w:pPrChange w:id="2350" w:author="Link Pieces" w:date="2015-08-26T11:36:00Z">
          <w:pPr>
            <w:pStyle w:val="Heading6"/>
          </w:pPr>
        </w:pPrChange>
      </w:pPr>
    </w:p>
    <w:p w:rsidR="00061DF0" w:rsidRPr="008F1DC0" w:rsidDel="000076D5" w:rsidRDefault="00061DF0">
      <w:pPr>
        <w:spacing w:after="160" w:line="259" w:lineRule="auto"/>
        <w:rPr>
          <w:del w:id="2351" w:author="Link Pieces" w:date="2015-08-26T11:36:00Z"/>
          <w:rFonts w:ascii="Times New Roman" w:eastAsiaTheme="majorEastAsia" w:hAnsi="Times New Roman"/>
          <w:color w:val="1F4D78" w:themeColor="accent1" w:themeShade="7F"/>
        </w:rPr>
      </w:pPr>
      <w:del w:id="2352" w:author="Link Pieces" w:date="2015-08-26T11:36:00Z">
        <w:r w:rsidRPr="008F1DC0" w:rsidDel="000076D5">
          <w:rPr>
            <w:rFonts w:ascii="Times New Roman" w:hAnsi="Times New Roman"/>
          </w:rPr>
          <w:br w:type="page"/>
        </w:r>
      </w:del>
    </w:p>
    <w:p w:rsidR="00F54492" w:rsidRPr="008F1DC0" w:rsidRDefault="00F54492">
      <w:pPr>
        <w:pStyle w:val="Heading6"/>
        <w:rPr>
          <w:rFonts w:ascii="Times New Roman" w:hAnsi="Times New Roman" w:cs="Times New Roman"/>
          <w:rPrChange w:id="2353" w:author="Link Pieces" w:date="2015-08-26T13:21:00Z">
            <w:rPr/>
          </w:rPrChange>
        </w:rPr>
      </w:pPr>
      <w:r w:rsidRPr="008F1DC0">
        <w:rPr>
          <w:rFonts w:ascii="Times New Roman" w:hAnsi="Times New Roman" w:cs="Times New Roman"/>
          <w:rPrChange w:id="2354" w:author="Link Pieces" w:date="2015-08-26T13:21:00Z">
            <w:rPr/>
          </w:rPrChange>
        </w:rPr>
        <w:t>GCM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81"/>
        <w:gridCol w:w="900"/>
        <w:gridCol w:w="1440"/>
        <w:gridCol w:w="1350"/>
        <w:gridCol w:w="270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rPr>
              <w:t>GCM</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Sending Push Notification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Contructor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GCM.php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app\bespoke\gcm</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Method</w:t>
            </w:r>
          </w:p>
        </w:tc>
        <w:tc>
          <w:tcPr>
            <w:tcW w:w="168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Name</w:t>
            </w:r>
          </w:p>
        </w:tc>
        <w:tc>
          <w:tcPr>
            <w:tcW w:w="90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rPr>
              <w:t>Scope</w:t>
            </w:r>
          </w:p>
        </w:tc>
        <w:tc>
          <w:tcPr>
            <w:tcW w:w="144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Input</w:t>
            </w:r>
          </w:p>
        </w:tc>
        <w:tc>
          <w:tcPr>
            <w:tcW w:w="135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Output</w:t>
            </w:r>
          </w:p>
        </w:tc>
        <w:tc>
          <w:tcPr>
            <w:tcW w:w="27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sendNotification</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rPr>
              <w:t>Public</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$Registration_ids</w:t>
            </w:r>
          </w:p>
          <w:p w:rsidR="00F54492" w:rsidRPr="008F1DC0" w:rsidRDefault="00F54492" w:rsidP="00E73162">
            <w:pPr>
              <w:spacing w:after="0"/>
              <w:rPr>
                <w:rFonts w:ascii="Times New Roman" w:hAnsi="Times New Roman"/>
              </w:rPr>
            </w:pPr>
            <w:r w:rsidRPr="008F1DC0">
              <w:rPr>
                <w:rFonts w:ascii="Times New Roman" w:hAnsi="Times New Roman"/>
                <w:sz w:val="22"/>
              </w:rPr>
              <w:t>$</w:t>
            </w:r>
            <w:r w:rsidRPr="008F1DC0">
              <w:rPr>
                <w:rFonts w:ascii="Times New Roman" w:hAnsi="Times New Roman"/>
              </w:rPr>
              <w:t xml:space="preserve"> </w:t>
            </w:r>
            <w:r w:rsidRPr="008F1DC0">
              <w:rPr>
                <w:rFonts w:ascii="Times New Roman" w:hAnsi="Times New Roman"/>
                <w:sz w:val="22"/>
              </w:rPr>
              <w:t>data</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boolean</w:t>
            </w:r>
          </w:p>
        </w:tc>
        <w:tc>
          <w:tcPr>
            <w:tcW w:w="2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rPr>
              <w:t>Sending Push Notification</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BaseController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management\Basecontroller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Model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management\Model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Celoquent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Celoquent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TenentContextInterface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management\TenentContextInterface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TenentContextSession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management\TenentContextSession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MetadataObserver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management\MetadataObserver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management\AbstractRepository class description</w:t>
      </w:r>
    </w:p>
    <w:p w:rsidR="000C12A1" w:rsidRPr="008F1DC0" w:rsidRDefault="000C12A1" w:rsidP="00A5614C">
      <w:pPr>
        <w:rPr>
          <w:rFonts w:ascii="Times New Roman" w:hAnsi="Times New Roman"/>
        </w:rPr>
      </w:pPr>
    </w:p>
    <w:p w:rsidR="000C12A1" w:rsidRPr="008F1DC0" w:rsidRDefault="004351CC" w:rsidP="00A5614C">
      <w:pPr>
        <w:pStyle w:val="Heading5"/>
        <w:rPr>
          <w:rFonts w:cs="Times New Roman"/>
          <w:rPrChange w:id="2355" w:author="Link Pieces" w:date="2015-08-26T13:21:00Z">
            <w:rPr/>
          </w:rPrChange>
        </w:rPr>
      </w:pPr>
      <w:r w:rsidRPr="008F1DC0">
        <w:rPr>
          <w:rFonts w:cs="Times New Roman"/>
        </w:rPr>
        <w:lastRenderedPageBreak/>
        <w:t xml:space="preserve">4.3.2.3.2 </w:t>
      </w:r>
      <w:r w:rsidR="000C12A1" w:rsidRPr="008F1DC0">
        <w:rPr>
          <w:rFonts w:cs="Times New Roman"/>
        </w:rPr>
        <w:t>Add cart</w:t>
      </w:r>
    </w:p>
    <w:p w:rsidR="000C12A1" w:rsidRPr="008F1DC0" w:rsidRDefault="000C12A1" w:rsidP="00A5614C">
      <w:pPr>
        <w:pStyle w:val="Heading6"/>
        <w:rPr>
          <w:rFonts w:ascii="Times New Roman" w:hAnsi="Times New Roman" w:cs="Times New Roman"/>
          <w:rPrChange w:id="2356" w:author="Link Pieces" w:date="2015-08-26T13:21:00Z">
            <w:rPr>
              <w:rFonts w:ascii="Times New Roman" w:hAnsi="Times New Roman"/>
            </w:rPr>
          </w:rPrChange>
        </w:rPr>
      </w:pPr>
      <w:r w:rsidRPr="008F1DC0">
        <w:rPr>
          <w:rFonts w:ascii="Times New Roman" w:hAnsi="Times New Roman" w:cs="Times New Roman"/>
        </w:rPr>
        <w:t>Sequence diagram</w:t>
      </w:r>
    </w:p>
    <w:p w:rsidR="00410FE3" w:rsidRPr="008F1DC0" w:rsidRDefault="000C12A1" w:rsidP="00A5614C">
      <w:pPr>
        <w:keepNext/>
        <w:rPr>
          <w:rFonts w:ascii="Times New Roman" w:hAnsi="Times New Roman"/>
          <w:rPrChange w:id="2357" w:author="Link Pieces" w:date="2015-08-26T13:21:00Z">
            <w:rPr/>
          </w:rPrChange>
        </w:rPr>
      </w:pPr>
      <w:r w:rsidRPr="008F1DC0">
        <w:rPr>
          <w:rFonts w:ascii="Times New Roman" w:hAnsi="Times New Roman"/>
          <w:noProof/>
          <w:lang w:val="en-US" w:eastAsia="ja-JP"/>
          <w:rPrChange w:id="2358" w:author="Link Pieces" w:date="2015-08-26T13:21:00Z">
            <w:rPr>
              <w:rFonts w:ascii="Times New Roman" w:hAnsi="Times New Roman"/>
              <w:noProof/>
              <w:lang w:val="en-US" w:eastAsia="ja-JP"/>
            </w:rPr>
          </w:rPrChange>
        </w:rPr>
        <w:drawing>
          <wp:inline distT="0" distB="0" distL="0" distR="0" wp14:anchorId="59E82200" wp14:editId="396D2F92">
            <wp:extent cx="5943600" cy="3608705"/>
            <wp:effectExtent l="0" t="0" r="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 name="Add cart.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359" w:author="Link Pieces" w:date="2015-08-26T03:02:00Z">
        <w:r w:rsidR="00A5614C" w:rsidRPr="008F1DC0">
          <w:rPr>
            <w:rFonts w:ascii="Times New Roman" w:hAnsi="Times New Roman"/>
            <w:sz w:val="22"/>
            <w:szCs w:val="22"/>
          </w:rPr>
          <w:t>21</w:t>
        </w:r>
      </w:ins>
      <w:del w:id="2360" w:author="Link Pieces" w:date="2015-08-26T03:02:00Z">
        <w:r w:rsidRPr="008F1DC0" w:rsidDel="00A5614C">
          <w:rPr>
            <w:rFonts w:ascii="Times New Roman" w:hAnsi="Times New Roman"/>
            <w:sz w:val="22"/>
            <w:szCs w:val="22"/>
          </w:rPr>
          <w:delText>12</w:delText>
        </w:r>
      </w:del>
      <w:r w:rsidRPr="008F1DC0">
        <w:rPr>
          <w:rFonts w:ascii="Times New Roman" w:hAnsi="Times New Roman"/>
          <w:sz w:val="22"/>
          <w:szCs w:val="22"/>
        </w:rPr>
        <w:t>: Add cart sequence diagram</w:t>
      </w:r>
    </w:p>
    <w:p w:rsidR="000C12A1" w:rsidRPr="008F1DC0" w:rsidRDefault="004351CC" w:rsidP="00A5614C">
      <w:pPr>
        <w:pStyle w:val="Heading5"/>
        <w:rPr>
          <w:rFonts w:cs="Times New Roman"/>
          <w:rPrChange w:id="2361" w:author="Link Pieces" w:date="2015-08-26T13:21:00Z">
            <w:rPr/>
          </w:rPrChange>
        </w:rPr>
      </w:pPr>
      <w:r w:rsidRPr="008F1DC0">
        <w:rPr>
          <w:rFonts w:cs="Times New Roman"/>
        </w:rPr>
        <w:lastRenderedPageBreak/>
        <w:t xml:space="preserve">4.3.2.3.3 </w:t>
      </w:r>
      <w:r w:rsidR="000C12A1" w:rsidRPr="008F1DC0">
        <w:rPr>
          <w:rFonts w:cs="Times New Roman"/>
        </w:rPr>
        <w:t>Check out</w:t>
      </w:r>
    </w:p>
    <w:p w:rsidR="000C12A1" w:rsidRPr="008F1DC0" w:rsidRDefault="000C12A1" w:rsidP="00A5614C">
      <w:pPr>
        <w:pStyle w:val="Heading6"/>
        <w:rPr>
          <w:rFonts w:ascii="Times New Roman" w:hAnsi="Times New Roman" w:cs="Times New Roman"/>
          <w:rPrChange w:id="2362" w:author="Link Pieces" w:date="2015-08-26T13:21:00Z">
            <w:rPr>
              <w:rFonts w:ascii="Times New Roman" w:hAnsi="Times New Roman"/>
            </w:rPr>
          </w:rPrChange>
        </w:rPr>
      </w:pPr>
      <w:r w:rsidRPr="008F1DC0">
        <w:rPr>
          <w:rFonts w:ascii="Times New Roman" w:hAnsi="Times New Roman" w:cs="Times New Roman"/>
        </w:rPr>
        <w:t>Sequence diagram</w:t>
      </w:r>
    </w:p>
    <w:p w:rsidR="00410FE3" w:rsidRPr="008F1DC0" w:rsidRDefault="000C12A1" w:rsidP="00A5614C">
      <w:pPr>
        <w:keepNext/>
        <w:rPr>
          <w:rFonts w:ascii="Times New Roman" w:hAnsi="Times New Roman"/>
          <w:rPrChange w:id="2363" w:author="Link Pieces" w:date="2015-08-26T13:21:00Z">
            <w:rPr/>
          </w:rPrChange>
        </w:rPr>
      </w:pPr>
      <w:r w:rsidRPr="008F1DC0">
        <w:rPr>
          <w:rFonts w:ascii="Times New Roman" w:hAnsi="Times New Roman"/>
          <w:noProof/>
          <w:lang w:val="en-US" w:eastAsia="ja-JP"/>
          <w:rPrChange w:id="2364" w:author="Link Pieces" w:date="2015-08-26T13:21:00Z">
            <w:rPr>
              <w:rFonts w:ascii="Times New Roman" w:hAnsi="Times New Roman"/>
              <w:noProof/>
              <w:lang w:val="en-US" w:eastAsia="ja-JP"/>
            </w:rPr>
          </w:rPrChange>
        </w:rPr>
        <w:drawing>
          <wp:inline distT="0" distB="0" distL="0" distR="0" wp14:anchorId="2CC6B826" wp14:editId="5E9367EA">
            <wp:extent cx="6486525" cy="4298016"/>
            <wp:effectExtent l="0" t="0" r="0" b="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 name="Check out.png"/>
                    <pic:cNvPicPr/>
                  </pic:nvPicPr>
                  <pic:blipFill>
                    <a:blip r:embed="rId81">
                      <a:extLst>
                        <a:ext uri="{28A0092B-C50C-407E-A947-70E740481C1C}">
                          <a14:useLocalDpi xmlns:a14="http://schemas.microsoft.com/office/drawing/2010/main" val="0"/>
                        </a:ext>
                      </a:extLst>
                    </a:blip>
                    <a:stretch>
                      <a:fillRect/>
                    </a:stretch>
                  </pic:blipFill>
                  <pic:spPr>
                    <a:xfrm>
                      <a:off x="0" y="0"/>
                      <a:ext cx="6489844" cy="4300215"/>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365" w:author="Link Pieces" w:date="2015-08-26T03:02:00Z">
        <w:r w:rsidR="00A5614C" w:rsidRPr="008F1DC0">
          <w:rPr>
            <w:rFonts w:ascii="Times New Roman" w:hAnsi="Times New Roman"/>
            <w:sz w:val="22"/>
            <w:szCs w:val="22"/>
          </w:rPr>
          <w:t>22</w:t>
        </w:r>
      </w:ins>
      <w:del w:id="2366" w:author="Link Pieces" w:date="2015-08-26T03:02:00Z">
        <w:r w:rsidRPr="008F1DC0" w:rsidDel="00A5614C">
          <w:rPr>
            <w:rFonts w:ascii="Times New Roman" w:hAnsi="Times New Roman"/>
            <w:sz w:val="22"/>
            <w:szCs w:val="22"/>
          </w:rPr>
          <w:delText>13</w:delText>
        </w:r>
      </w:del>
      <w:r w:rsidRPr="008F1DC0">
        <w:rPr>
          <w:rFonts w:ascii="Times New Roman" w:hAnsi="Times New Roman"/>
          <w:sz w:val="22"/>
          <w:szCs w:val="22"/>
        </w:rPr>
        <w:t>: Check out sequence diagram</w:t>
      </w:r>
    </w:p>
    <w:p w:rsidR="00F54492" w:rsidRPr="008F1DC0" w:rsidRDefault="004351CC" w:rsidP="00F54492">
      <w:pPr>
        <w:pStyle w:val="Heading5"/>
        <w:rPr>
          <w:rFonts w:cs="Times New Roman"/>
          <w:sz w:val="22"/>
          <w:szCs w:val="22"/>
        </w:rPr>
      </w:pPr>
      <w:r w:rsidRPr="008F1DC0">
        <w:rPr>
          <w:rFonts w:cs="Times New Roman"/>
        </w:rPr>
        <w:lastRenderedPageBreak/>
        <w:t xml:space="preserve">4.3.2.3.4 </w:t>
      </w:r>
      <w:r w:rsidR="00F54492" w:rsidRPr="008F1DC0">
        <w:rPr>
          <w:rFonts w:cs="Times New Roman"/>
          <w:sz w:val="22"/>
          <w:szCs w:val="22"/>
        </w:rPr>
        <w:t>Add order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367" w:author="Link Pieces" w:date="2015-08-26T13:21:00Z">
            <w:rPr/>
          </w:rPrChange>
        </w:rPr>
      </w:pPr>
      <w:r w:rsidRPr="008F1DC0">
        <w:rPr>
          <w:rFonts w:ascii="Times New Roman" w:hAnsi="Times New Roman"/>
          <w:noProof/>
          <w:sz w:val="22"/>
          <w:szCs w:val="22"/>
          <w:lang w:val="en-US" w:eastAsia="ja-JP"/>
          <w:rPrChange w:id="2368" w:author="Link Pieces" w:date="2015-08-26T13:21:00Z">
            <w:rPr>
              <w:rFonts w:ascii="Times New Roman" w:hAnsi="Times New Roman"/>
              <w:noProof/>
              <w:sz w:val="22"/>
              <w:szCs w:val="22"/>
              <w:lang w:val="en-US" w:eastAsia="ja-JP"/>
            </w:rPr>
          </w:rPrChange>
        </w:rPr>
        <w:drawing>
          <wp:inline distT="0" distB="0" distL="0" distR="0" wp14:anchorId="58065B3E" wp14:editId="06E72E32">
            <wp:extent cx="6755150" cy="3743325"/>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Add 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57879" cy="3744837"/>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369" w:author="Link Pieces" w:date="2015-08-26T03:02:00Z">
        <w:r w:rsidR="00A5614C" w:rsidRPr="008F1DC0">
          <w:rPr>
            <w:rFonts w:ascii="Times New Roman" w:hAnsi="Times New Roman"/>
            <w:sz w:val="22"/>
            <w:szCs w:val="22"/>
          </w:rPr>
          <w:t>23</w:t>
        </w:r>
      </w:ins>
      <w:del w:id="2370" w:author="Link Pieces" w:date="2015-08-26T03:02:00Z">
        <w:r w:rsidRPr="008F1DC0" w:rsidDel="00A5614C">
          <w:rPr>
            <w:rFonts w:ascii="Times New Roman" w:hAnsi="Times New Roman"/>
            <w:sz w:val="22"/>
            <w:szCs w:val="22"/>
          </w:rPr>
          <w:delText>14</w:delText>
        </w:r>
      </w:del>
      <w:r w:rsidRPr="008F1DC0">
        <w:rPr>
          <w:rFonts w:ascii="Times New Roman" w:hAnsi="Times New Roman"/>
          <w:sz w:val="22"/>
          <w:szCs w:val="22"/>
        </w:rPr>
        <w:t>: Add order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371" w:author="Link Pieces" w:date="2015-08-26T03:02:00Z"/>
          <w:rFonts w:ascii="Times New Roman" w:hAnsi="Times New Roman"/>
          <w:rPrChange w:id="2372" w:author="Link Pieces" w:date="2015-08-26T13:21:00Z">
            <w:rPr>
              <w:ins w:id="2373" w:author="Link Pieces" w:date="2015-08-26T03:02:00Z"/>
            </w:rPr>
          </w:rPrChange>
        </w:rPr>
        <w:pPrChange w:id="2374" w:author="Link Pieces" w:date="2015-08-26T03:02:00Z">
          <w:pPr/>
        </w:pPrChange>
      </w:pPr>
      <w:r w:rsidRPr="008F1DC0">
        <w:rPr>
          <w:rFonts w:ascii="Times New Roman" w:hAnsi="Times New Roman"/>
          <w:noProof/>
          <w:sz w:val="22"/>
          <w:szCs w:val="22"/>
          <w:lang w:val="en-US" w:eastAsia="ja-JP"/>
          <w:rPrChange w:id="2375" w:author="Link Pieces" w:date="2015-08-26T13:21:00Z">
            <w:rPr>
              <w:rFonts w:ascii="Times New Roman" w:hAnsi="Times New Roman"/>
              <w:noProof/>
              <w:sz w:val="22"/>
              <w:szCs w:val="22"/>
              <w:lang w:val="en-US" w:eastAsia="ja-JP"/>
            </w:rPr>
          </w:rPrChange>
        </w:rPr>
        <w:drawing>
          <wp:inline distT="0" distB="0" distL="0" distR="0" wp14:anchorId="5B060C99" wp14:editId="121E2AB1">
            <wp:extent cx="5943600" cy="331597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Add order 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rsidR="00F54492" w:rsidRPr="008F1DC0" w:rsidDel="00A5614C" w:rsidRDefault="00F54492">
      <w:pPr>
        <w:pStyle w:val="Caption"/>
        <w:jc w:val="left"/>
        <w:rPr>
          <w:del w:id="2376" w:author="Link Pieces" w:date="2015-08-26T03:02:00Z"/>
          <w:rFonts w:ascii="Times New Roman" w:hAnsi="Times New Roman"/>
          <w:sz w:val="22"/>
          <w:szCs w:val="22"/>
          <w:rPrChange w:id="2377" w:author="Link Pieces" w:date="2015-08-26T13:21:00Z">
            <w:rPr>
              <w:del w:id="2378" w:author="Link Pieces" w:date="2015-08-26T03:02:00Z"/>
              <w:rFonts w:ascii="Times New Roman" w:hAnsi="Times New Roman"/>
              <w:sz w:val="22"/>
              <w:szCs w:val="22"/>
            </w:rPr>
          </w:rPrChange>
        </w:rPr>
        <w:pPrChange w:id="2379" w:author="Link Pieces" w:date="2015-08-26T03:02:00Z">
          <w:pPr/>
        </w:pPrChange>
      </w:pPr>
    </w:p>
    <w:p w:rsidR="00A5614C" w:rsidRPr="008F1DC0" w:rsidRDefault="00F54492">
      <w:pPr>
        <w:keepNext/>
        <w:rPr>
          <w:ins w:id="2380" w:author="Link Pieces" w:date="2015-08-26T03:03:00Z"/>
          <w:rFonts w:ascii="Times New Roman" w:hAnsi="Times New Roman"/>
          <w:rPrChange w:id="2381" w:author="Link Pieces" w:date="2015-08-26T13:21:00Z">
            <w:rPr>
              <w:ins w:id="2382" w:author="Link Pieces" w:date="2015-08-26T03:03:00Z"/>
            </w:rPr>
          </w:rPrChange>
        </w:rPr>
        <w:pPrChange w:id="2383" w:author="Link Pieces" w:date="2015-08-26T03:03:00Z">
          <w:pPr/>
        </w:pPrChange>
      </w:pPr>
      <w:r w:rsidRPr="008F1DC0">
        <w:rPr>
          <w:rFonts w:ascii="Times New Roman" w:hAnsi="Times New Roman"/>
          <w:noProof/>
          <w:sz w:val="22"/>
          <w:szCs w:val="22"/>
          <w:lang w:val="en-US" w:eastAsia="ja-JP"/>
          <w:rPrChange w:id="2384" w:author="Link Pieces" w:date="2015-08-26T13:21:00Z">
            <w:rPr>
              <w:rFonts w:ascii="Times New Roman" w:hAnsi="Times New Roman"/>
              <w:noProof/>
              <w:sz w:val="22"/>
              <w:szCs w:val="22"/>
              <w:lang w:val="en-US" w:eastAsia="ja-JP"/>
            </w:rPr>
          </w:rPrChange>
        </w:rPr>
        <w:drawing>
          <wp:inline distT="0" distB="0" distL="0" distR="0" wp14:anchorId="2FBE9F3B" wp14:editId="3EEF7014">
            <wp:extent cx="5943600" cy="246380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Add order 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rsidR="00A5614C" w:rsidRPr="008F1DC0" w:rsidRDefault="00A5614C" w:rsidP="00A5614C">
      <w:pPr>
        <w:jc w:val="center"/>
        <w:rPr>
          <w:ins w:id="2385" w:author="Link Pieces" w:date="2015-08-26T03:03:00Z"/>
          <w:rFonts w:ascii="Times New Roman" w:hAnsi="Times New Roman"/>
          <w:sz w:val="22"/>
          <w:szCs w:val="22"/>
        </w:rPr>
      </w:pPr>
      <w:ins w:id="2386" w:author="Link Pieces" w:date="2015-08-26T03:03:00Z">
        <w:r w:rsidRPr="008F1DC0">
          <w:rPr>
            <w:rFonts w:ascii="Times New Roman" w:hAnsi="Times New Roman"/>
            <w:sz w:val="22"/>
            <w:szCs w:val="22"/>
          </w:rPr>
          <w:t>Figure 4.3-24: Add order screen design</w:t>
        </w:r>
      </w:ins>
    </w:p>
    <w:p w:rsidR="00F54492" w:rsidRPr="008F1DC0" w:rsidDel="00A5614C" w:rsidRDefault="00F54492">
      <w:pPr>
        <w:pStyle w:val="Caption"/>
        <w:jc w:val="left"/>
        <w:rPr>
          <w:del w:id="2387" w:author="Link Pieces" w:date="2015-08-26T03:03:00Z"/>
          <w:rFonts w:ascii="Times New Roman" w:hAnsi="Times New Roman"/>
          <w:sz w:val="22"/>
          <w:szCs w:val="22"/>
          <w:rPrChange w:id="2388" w:author="Link Pieces" w:date="2015-08-26T13:21:00Z">
            <w:rPr>
              <w:del w:id="2389" w:author="Link Pieces" w:date="2015-08-26T03:03:00Z"/>
              <w:rFonts w:ascii="Times New Roman" w:hAnsi="Times New Roman"/>
              <w:sz w:val="22"/>
              <w:szCs w:val="22"/>
            </w:rPr>
          </w:rPrChange>
        </w:rPr>
        <w:pPrChange w:id="2390" w:author="Link Pieces" w:date="2015-08-26T03:03:00Z">
          <w:pPr/>
        </w:pPrChange>
      </w:pPr>
    </w:p>
    <w:p w:rsidR="00F54492" w:rsidRPr="008F1DC0" w:rsidRDefault="00F54492" w:rsidP="00F54492">
      <w:pPr>
        <w:rPr>
          <w:rFonts w:ascii="Times New Roman" w:hAnsi="Times New Roman"/>
          <w:b/>
          <w:sz w:val="22"/>
          <w:szCs w:val="22"/>
        </w:rPr>
      </w:pPr>
      <w:r w:rsidRPr="008F1DC0">
        <w:rPr>
          <w:rFonts w:ascii="Times New Roman" w:hAnsi="Times New Roman"/>
          <w:b/>
          <w:sz w:val="22"/>
          <w:szCs w:val="22"/>
        </w:rPr>
        <w:t>Table description: Add order screen</w:t>
      </w: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Đặt hàng lúc</w:t>
            </w:r>
          </w:p>
        </w:tc>
        <w:tc>
          <w:tcPr>
            <w:tcW w:w="2070" w:type="dxa"/>
          </w:tcPr>
          <w:p w:rsidR="00F54492" w:rsidRPr="008F1DC0" w:rsidRDefault="00F54492" w:rsidP="00E73162">
            <w:pPr>
              <w:rPr>
                <w:rFonts w:ascii="Times New Roman" w:hAnsi="Times New Roman"/>
              </w:rPr>
            </w:pPr>
            <w:r w:rsidRPr="008F1DC0">
              <w:rPr>
                <w:rFonts w:ascii="Times New Roman" w:hAnsi="Times New Roman"/>
              </w:rPr>
              <w:t>Date Picker</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Time create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Khách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Khách hàng mới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Create new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Trạng thái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Status of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Ghi chú của khách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Ghi chú cửa cửa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sản phẩm</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Add product to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lượt thanh toán</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Add way to payment in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11</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bl>
    <w:p w:rsidR="00F54492" w:rsidRPr="008F1DC0" w:rsidRDefault="00F54492" w:rsidP="00F54492">
      <w:pPr>
        <w:rPr>
          <w:rFonts w:ascii="Times New Roman" w:hAnsi="Times New Roman"/>
          <w:sz w:val="22"/>
          <w:szCs w:val="22"/>
        </w:rPr>
      </w:pPr>
    </w:p>
    <w:p w:rsidR="00F54492" w:rsidRPr="008F1DC0" w:rsidRDefault="004351CC" w:rsidP="00F54492">
      <w:pPr>
        <w:pStyle w:val="Heading5"/>
        <w:rPr>
          <w:rFonts w:cs="Times New Roman"/>
          <w:sz w:val="22"/>
          <w:szCs w:val="22"/>
        </w:rPr>
      </w:pPr>
      <w:r w:rsidRPr="008F1DC0">
        <w:rPr>
          <w:rFonts w:cs="Times New Roman"/>
        </w:rPr>
        <w:t xml:space="preserve">4.3.2.3.5 </w:t>
      </w:r>
      <w:r w:rsidR="00F54492" w:rsidRPr="008F1DC0">
        <w:rPr>
          <w:rFonts w:cs="Times New Roman"/>
          <w:sz w:val="22"/>
          <w:szCs w:val="22"/>
        </w:rPr>
        <w:t>Edit order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391" w:author="Link Pieces" w:date="2015-08-26T13:21:00Z">
            <w:rPr/>
          </w:rPrChange>
        </w:rPr>
      </w:pPr>
      <w:r w:rsidRPr="008F1DC0">
        <w:rPr>
          <w:rFonts w:ascii="Times New Roman" w:hAnsi="Times New Roman"/>
          <w:noProof/>
          <w:sz w:val="22"/>
          <w:szCs w:val="22"/>
          <w:lang w:val="en-US" w:eastAsia="ja-JP"/>
          <w:rPrChange w:id="2392" w:author="Link Pieces" w:date="2015-08-26T13:21:00Z">
            <w:rPr>
              <w:rFonts w:ascii="Times New Roman" w:hAnsi="Times New Roman"/>
              <w:noProof/>
              <w:sz w:val="22"/>
              <w:szCs w:val="22"/>
              <w:lang w:val="en-US" w:eastAsia="ja-JP"/>
            </w:rPr>
          </w:rPrChange>
        </w:rPr>
        <w:drawing>
          <wp:inline distT="0" distB="0" distL="0" distR="0" wp14:anchorId="0DC4C590" wp14:editId="50DBD1AB">
            <wp:extent cx="6581860" cy="367665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Edit Ord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86616" cy="3679307"/>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393" w:author="Link Pieces" w:date="2015-08-26T03:03:00Z">
        <w:r w:rsidR="00A5614C" w:rsidRPr="008F1DC0">
          <w:rPr>
            <w:rFonts w:ascii="Times New Roman" w:hAnsi="Times New Roman"/>
            <w:sz w:val="22"/>
            <w:szCs w:val="22"/>
          </w:rPr>
          <w:t>2</w:t>
        </w:r>
      </w:ins>
      <w:del w:id="2394" w:author="Link Pieces" w:date="2015-08-26T03:03:00Z">
        <w:r w:rsidRPr="008F1DC0" w:rsidDel="00A5614C">
          <w:rPr>
            <w:rFonts w:ascii="Times New Roman" w:hAnsi="Times New Roman"/>
            <w:sz w:val="22"/>
            <w:szCs w:val="22"/>
          </w:rPr>
          <w:delText>1</w:delText>
        </w:r>
      </w:del>
      <w:r w:rsidRPr="008F1DC0">
        <w:rPr>
          <w:rFonts w:ascii="Times New Roman" w:hAnsi="Times New Roman"/>
          <w:sz w:val="22"/>
          <w:szCs w:val="22"/>
        </w:rPr>
        <w:t>5: Edit order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395" w:author="Link Pieces" w:date="2015-08-26T13:21:00Z">
            <w:rPr>
              <w:rFonts w:ascii="Times New Roman" w:hAnsi="Times New Roman"/>
              <w:noProof/>
              <w:sz w:val="22"/>
              <w:szCs w:val="22"/>
              <w:lang w:val="en-US" w:eastAsia="ja-JP"/>
            </w:rPr>
          </w:rPrChange>
        </w:rPr>
        <w:drawing>
          <wp:inline distT="0" distB="0" distL="0" distR="0" wp14:anchorId="1C077B58" wp14:editId="661399DC">
            <wp:extent cx="5943600" cy="2913380"/>
            <wp:effectExtent l="0" t="0" r="0" b="127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Edit order 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5614C" w:rsidRPr="008F1DC0" w:rsidRDefault="00F54492">
      <w:pPr>
        <w:keepNext/>
        <w:rPr>
          <w:ins w:id="2396" w:author="Link Pieces" w:date="2015-08-26T03:03:00Z"/>
          <w:rFonts w:ascii="Times New Roman" w:hAnsi="Times New Roman"/>
          <w:rPrChange w:id="2397" w:author="Link Pieces" w:date="2015-08-26T13:21:00Z">
            <w:rPr>
              <w:ins w:id="2398" w:author="Link Pieces" w:date="2015-08-26T03:03:00Z"/>
            </w:rPr>
          </w:rPrChange>
        </w:rPr>
        <w:pPrChange w:id="2399" w:author="Link Pieces" w:date="2015-08-26T03:03:00Z">
          <w:pPr/>
        </w:pPrChange>
      </w:pPr>
      <w:r w:rsidRPr="008F1DC0">
        <w:rPr>
          <w:rFonts w:ascii="Times New Roman" w:hAnsi="Times New Roman"/>
          <w:noProof/>
          <w:sz w:val="22"/>
          <w:szCs w:val="22"/>
          <w:lang w:val="en-US" w:eastAsia="ja-JP"/>
          <w:rPrChange w:id="2400" w:author="Link Pieces" w:date="2015-08-26T13:21:00Z">
            <w:rPr>
              <w:rFonts w:ascii="Times New Roman" w:hAnsi="Times New Roman"/>
              <w:noProof/>
              <w:sz w:val="22"/>
              <w:szCs w:val="22"/>
              <w:lang w:val="en-US" w:eastAsia="ja-JP"/>
            </w:rPr>
          </w:rPrChange>
        </w:rPr>
        <w:drawing>
          <wp:inline distT="0" distB="0" distL="0" distR="0" wp14:anchorId="694C8724" wp14:editId="37E95409">
            <wp:extent cx="5943600" cy="2867660"/>
            <wp:effectExtent l="0" t="0" r="0" b="889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Edit order 2.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A5614C" w:rsidRPr="008F1DC0" w:rsidRDefault="00A5614C" w:rsidP="00A5614C">
      <w:pPr>
        <w:jc w:val="center"/>
        <w:rPr>
          <w:ins w:id="2401" w:author="Link Pieces" w:date="2015-08-26T03:03:00Z"/>
          <w:rFonts w:ascii="Times New Roman" w:hAnsi="Times New Roman"/>
          <w:sz w:val="22"/>
          <w:szCs w:val="22"/>
        </w:rPr>
      </w:pPr>
      <w:ins w:id="2402" w:author="Link Pieces" w:date="2015-08-26T03:03:00Z">
        <w:r w:rsidRPr="008F1DC0">
          <w:rPr>
            <w:rFonts w:ascii="Times New Roman" w:hAnsi="Times New Roman"/>
            <w:sz w:val="22"/>
            <w:szCs w:val="22"/>
          </w:rPr>
          <w:t>Figure 4.3-26: Edit order screen design</w:t>
        </w:r>
      </w:ins>
    </w:p>
    <w:p w:rsidR="00F54492" w:rsidRPr="008F1DC0" w:rsidDel="00A5614C" w:rsidRDefault="00F54492">
      <w:pPr>
        <w:pStyle w:val="Caption"/>
        <w:jc w:val="left"/>
        <w:rPr>
          <w:del w:id="2403" w:author="Link Pieces" w:date="2015-08-26T03:03:00Z"/>
          <w:rFonts w:ascii="Times New Roman" w:hAnsi="Times New Roman"/>
          <w:sz w:val="22"/>
          <w:szCs w:val="22"/>
          <w:rPrChange w:id="2404" w:author="Link Pieces" w:date="2015-08-26T13:21:00Z">
            <w:rPr>
              <w:del w:id="2405" w:author="Link Pieces" w:date="2015-08-26T03:03:00Z"/>
              <w:rFonts w:ascii="Times New Roman" w:hAnsi="Times New Roman"/>
              <w:sz w:val="22"/>
              <w:szCs w:val="22"/>
            </w:rPr>
          </w:rPrChange>
        </w:rPr>
        <w:pPrChange w:id="2406" w:author="Link Pieces" w:date="2015-08-26T03:03:00Z">
          <w:pPr/>
        </w:pPrChange>
      </w:pPr>
    </w:p>
    <w:p w:rsidR="00F54492" w:rsidRPr="008F1DC0" w:rsidRDefault="00F54492" w:rsidP="00F54492">
      <w:pPr>
        <w:rPr>
          <w:rFonts w:ascii="Times New Roman" w:hAnsi="Times New Roman"/>
          <w:b/>
          <w:sz w:val="22"/>
          <w:szCs w:val="22"/>
        </w:rPr>
      </w:pPr>
      <w:r w:rsidRPr="008F1DC0">
        <w:rPr>
          <w:rFonts w:ascii="Times New Roman" w:hAnsi="Times New Roman"/>
          <w:b/>
          <w:sz w:val="22"/>
          <w:szCs w:val="22"/>
        </w:rPr>
        <w:t>Table description: Edit order screen</w:t>
      </w: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Đặt hàng lúc</w:t>
            </w:r>
          </w:p>
        </w:tc>
        <w:tc>
          <w:tcPr>
            <w:tcW w:w="2070" w:type="dxa"/>
          </w:tcPr>
          <w:p w:rsidR="00F54492" w:rsidRPr="008F1DC0" w:rsidRDefault="00F54492" w:rsidP="00E73162">
            <w:pPr>
              <w:rPr>
                <w:rFonts w:ascii="Times New Roman" w:hAnsi="Times New Roman"/>
              </w:rPr>
            </w:pPr>
            <w:r w:rsidRPr="008F1DC0">
              <w:rPr>
                <w:rFonts w:ascii="Times New Roman" w:hAnsi="Times New Roman"/>
              </w:rPr>
              <w:t>Date Picker</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Time create order [Diable]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Khách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Khách hàng mới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Create new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Trạng thái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Status of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Ghi chú của khách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Ghi chú cửa cửa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sản phẩm</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Add product to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lượt thanh toán</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Add way to payment in order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11</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12</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Sản phẩm</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tabs>
                <w:tab w:val="left" w:pos="720"/>
              </w:tabs>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13</w:t>
            </w:r>
          </w:p>
        </w:tc>
        <w:tc>
          <w:tcPr>
            <w:tcW w:w="2070" w:type="dxa"/>
          </w:tcPr>
          <w:p w:rsidR="00F54492" w:rsidRPr="008F1DC0" w:rsidRDefault="00F54492" w:rsidP="00E73162">
            <w:pPr>
              <w:rPr>
                <w:rFonts w:ascii="Times New Roman" w:hAnsi="Times New Roman"/>
              </w:rPr>
            </w:pPr>
            <w:r w:rsidRPr="008F1DC0">
              <w:rPr>
                <w:rFonts w:ascii="Times New Roman" w:hAnsi="Times New Roman"/>
              </w:rPr>
              <w:t>Giá</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Price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14</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lượng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Quantity of product</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15</w:t>
            </w:r>
          </w:p>
        </w:tc>
        <w:tc>
          <w:tcPr>
            <w:tcW w:w="2070" w:type="dxa"/>
          </w:tcPr>
          <w:p w:rsidR="00F54492" w:rsidRPr="008F1DC0" w:rsidRDefault="00F54492" w:rsidP="00E73162">
            <w:pPr>
              <w:rPr>
                <w:rFonts w:ascii="Times New Roman" w:hAnsi="Times New Roman"/>
              </w:rPr>
            </w:pPr>
            <w:r w:rsidRPr="008F1DC0">
              <w:rPr>
                <w:rFonts w:ascii="Times New Roman" w:hAnsi="Times New Roman"/>
              </w:rPr>
              <w:t>Xóa</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Delete product</w:t>
            </w:r>
          </w:p>
        </w:tc>
      </w:tr>
    </w:tbl>
    <w:p w:rsidR="00F54492" w:rsidRPr="008F1DC0" w:rsidRDefault="00F54492" w:rsidP="00F54492">
      <w:pPr>
        <w:rPr>
          <w:rFonts w:ascii="Times New Roman" w:hAnsi="Times New Roman"/>
          <w:sz w:val="22"/>
          <w:szCs w:val="22"/>
        </w:rPr>
      </w:pPr>
    </w:p>
    <w:p w:rsidR="00F54492" w:rsidRPr="008F1DC0" w:rsidRDefault="004351CC" w:rsidP="00F54492">
      <w:pPr>
        <w:pStyle w:val="Heading5"/>
        <w:rPr>
          <w:rFonts w:cs="Times New Roman"/>
          <w:sz w:val="22"/>
          <w:szCs w:val="22"/>
        </w:rPr>
      </w:pPr>
      <w:r w:rsidRPr="008F1DC0">
        <w:rPr>
          <w:rFonts w:cs="Times New Roman"/>
        </w:rPr>
        <w:t xml:space="preserve">4.3.2.3.6 </w:t>
      </w:r>
      <w:r w:rsidR="00F54492" w:rsidRPr="008F1DC0">
        <w:rPr>
          <w:rFonts w:cs="Times New Roman"/>
          <w:sz w:val="22"/>
          <w:szCs w:val="22"/>
        </w:rPr>
        <w:t>View order detail</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407" w:author="Link Pieces" w:date="2015-08-26T13:21:00Z">
            <w:rPr/>
          </w:rPrChange>
        </w:rPr>
      </w:pPr>
      <w:r w:rsidRPr="008F1DC0">
        <w:rPr>
          <w:rFonts w:ascii="Times New Roman" w:hAnsi="Times New Roman"/>
          <w:noProof/>
          <w:sz w:val="22"/>
          <w:szCs w:val="22"/>
          <w:lang w:val="en-US" w:eastAsia="ja-JP"/>
          <w:rPrChange w:id="2408" w:author="Link Pieces" w:date="2015-08-26T13:21:00Z">
            <w:rPr>
              <w:rFonts w:ascii="Times New Roman" w:hAnsi="Times New Roman"/>
              <w:noProof/>
              <w:sz w:val="22"/>
              <w:szCs w:val="22"/>
              <w:lang w:val="en-US" w:eastAsia="ja-JP"/>
            </w:rPr>
          </w:rPrChange>
        </w:rPr>
        <w:drawing>
          <wp:inline distT="0" distB="0" distL="0" distR="0" wp14:anchorId="71712BE6" wp14:editId="1DAE054D">
            <wp:extent cx="6304915" cy="2952750"/>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View Order.png"/>
                    <pic:cNvPicPr/>
                  </pic:nvPicPr>
                  <pic:blipFill>
                    <a:blip r:embed="rId88">
                      <a:extLst>
                        <a:ext uri="{28A0092B-C50C-407E-A947-70E740481C1C}">
                          <a14:useLocalDpi xmlns:a14="http://schemas.microsoft.com/office/drawing/2010/main" val="0"/>
                        </a:ext>
                      </a:extLst>
                    </a:blip>
                    <a:stretch>
                      <a:fillRect/>
                    </a:stretch>
                  </pic:blipFill>
                  <pic:spPr>
                    <a:xfrm>
                      <a:off x="0" y="0"/>
                      <a:ext cx="6308582" cy="2954467"/>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409" w:author="Link Pieces" w:date="2015-08-26T03:03:00Z">
        <w:r w:rsidR="00A5614C" w:rsidRPr="008F1DC0">
          <w:rPr>
            <w:rFonts w:ascii="Times New Roman" w:hAnsi="Times New Roman"/>
            <w:sz w:val="22"/>
            <w:szCs w:val="22"/>
          </w:rPr>
          <w:t>27</w:t>
        </w:r>
      </w:ins>
      <w:del w:id="2410" w:author="Link Pieces" w:date="2015-08-26T03:03:00Z">
        <w:r w:rsidRPr="008F1DC0" w:rsidDel="00A5614C">
          <w:rPr>
            <w:rFonts w:ascii="Times New Roman" w:hAnsi="Times New Roman"/>
            <w:sz w:val="22"/>
            <w:szCs w:val="22"/>
          </w:rPr>
          <w:delText>16</w:delText>
        </w:r>
      </w:del>
      <w:r w:rsidRPr="008F1DC0">
        <w:rPr>
          <w:rFonts w:ascii="Times New Roman" w:hAnsi="Times New Roman"/>
          <w:sz w:val="22"/>
          <w:szCs w:val="22"/>
        </w:rPr>
        <w:t>: View order sequence diagram</w:t>
      </w:r>
    </w:p>
    <w:p w:rsidR="00F54492" w:rsidRPr="008F1DC0" w:rsidRDefault="00F54492" w:rsidP="00A5614C">
      <w:pPr>
        <w:pStyle w:val="Caption"/>
        <w:jc w:val="left"/>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411" w:author="Link Pieces" w:date="2015-08-26T03:03:00Z"/>
          <w:rFonts w:ascii="Times New Roman" w:hAnsi="Times New Roman"/>
          <w:rPrChange w:id="2412" w:author="Link Pieces" w:date="2015-08-26T13:21:00Z">
            <w:rPr>
              <w:ins w:id="2413" w:author="Link Pieces" w:date="2015-08-26T03:03:00Z"/>
            </w:rPr>
          </w:rPrChange>
        </w:rPr>
        <w:pPrChange w:id="2414" w:author="Link Pieces" w:date="2015-08-26T03:03:00Z">
          <w:pPr/>
        </w:pPrChange>
      </w:pPr>
      <w:r w:rsidRPr="008F1DC0">
        <w:rPr>
          <w:rFonts w:ascii="Times New Roman" w:hAnsi="Times New Roman"/>
          <w:noProof/>
          <w:sz w:val="22"/>
          <w:szCs w:val="22"/>
          <w:lang w:val="en-US" w:eastAsia="ja-JP"/>
          <w:rPrChange w:id="2415" w:author="Link Pieces" w:date="2015-08-26T13:21:00Z">
            <w:rPr>
              <w:rFonts w:ascii="Times New Roman" w:hAnsi="Times New Roman"/>
              <w:noProof/>
              <w:sz w:val="22"/>
              <w:szCs w:val="22"/>
              <w:lang w:val="en-US" w:eastAsia="ja-JP"/>
            </w:rPr>
          </w:rPrChange>
        </w:rPr>
        <w:drawing>
          <wp:inline distT="0" distB="0" distL="0" distR="0" wp14:anchorId="5050C504" wp14:editId="45A315FA">
            <wp:extent cx="5943600" cy="2887980"/>
            <wp:effectExtent l="0" t="0" r="0" b="762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View order detail.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A5614C" w:rsidRPr="008F1DC0" w:rsidRDefault="00A5614C" w:rsidP="00A5614C">
      <w:pPr>
        <w:jc w:val="center"/>
        <w:rPr>
          <w:ins w:id="2416" w:author="Link Pieces" w:date="2015-08-26T03:03:00Z"/>
          <w:rFonts w:ascii="Times New Roman" w:hAnsi="Times New Roman"/>
          <w:sz w:val="22"/>
          <w:szCs w:val="22"/>
        </w:rPr>
      </w:pPr>
      <w:ins w:id="2417" w:author="Link Pieces" w:date="2015-08-26T03:03:00Z">
        <w:r w:rsidRPr="008F1DC0">
          <w:rPr>
            <w:rFonts w:ascii="Times New Roman" w:hAnsi="Times New Roman"/>
            <w:sz w:val="22"/>
            <w:szCs w:val="22"/>
          </w:rPr>
          <w:t>Figure 4.3-28: View order screen design</w:t>
        </w:r>
      </w:ins>
    </w:p>
    <w:p w:rsidR="00F54492" w:rsidRPr="008F1DC0" w:rsidDel="00A5614C" w:rsidRDefault="00F54492">
      <w:pPr>
        <w:pStyle w:val="Caption"/>
        <w:jc w:val="left"/>
        <w:rPr>
          <w:del w:id="2418" w:author="Link Pieces" w:date="2015-08-26T03:03:00Z"/>
          <w:rFonts w:ascii="Times New Roman" w:hAnsi="Times New Roman"/>
          <w:sz w:val="22"/>
          <w:szCs w:val="22"/>
          <w:rPrChange w:id="2419" w:author="Link Pieces" w:date="2015-08-26T13:21:00Z">
            <w:rPr>
              <w:del w:id="2420" w:author="Link Pieces" w:date="2015-08-26T03:03:00Z"/>
              <w:rFonts w:ascii="Times New Roman" w:hAnsi="Times New Roman"/>
              <w:sz w:val="22"/>
              <w:szCs w:val="22"/>
            </w:rPr>
          </w:rPrChange>
        </w:rPr>
        <w:pPrChange w:id="2421" w:author="Link Pieces" w:date="2015-08-26T03:03:00Z">
          <w:pPr/>
        </w:pPrChange>
      </w:pPr>
    </w:p>
    <w:p w:rsidR="00F54492" w:rsidRPr="008F1DC0" w:rsidRDefault="004351CC" w:rsidP="00F54492">
      <w:pPr>
        <w:pStyle w:val="Heading5"/>
        <w:rPr>
          <w:rFonts w:cs="Times New Roman"/>
          <w:sz w:val="22"/>
          <w:szCs w:val="22"/>
        </w:rPr>
      </w:pPr>
      <w:r w:rsidRPr="008F1DC0">
        <w:rPr>
          <w:rFonts w:cs="Times New Roman"/>
        </w:rPr>
        <w:t xml:space="preserve">4.3.2.3.7 </w:t>
      </w:r>
      <w:r w:rsidR="00F54492" w:rsidRPr="008F1DC0">
        <w:rPr>
          <w:rFonts w:cs="Times New Roman"/>
          <w:sz w:val="22"/>
          <w:szCs w:val="22"/>
        </w:rPr>
        <w:t>Change status of order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410FE3" w:rsidRPr="008F1DC0" w:rsidRDefault="00F54492" w:rsidP="00A5614C">
      <w:pPr>
        <w:keepNext/>
        <w:rPr>
          <w:rFonts w:ascii="Times New Roman" w:hAnsi="Times New Roman"/>
          <w:rPrChange w:id="2422" w:author="Link Pieces" w:date="2015-08-26T13:21:00Z">
            <w:rPr/>
          </w:rPrChange>
        </w:rPr>
      </w:pPr>
      <w:r w:rsidRPr="008F1DC0">
        <w:rPr>
          <w:rFonts w:ascii="Times New Roman" w:hAnsi="Times New Roman"/>
          <w:noProof/>
          <w:sz w:val="22"/>
          <w:szCs w:val="22"/>
          <w:lang w:val="en-US" w:eastAsia="ja-JP"/>
          <w:rPrChange w:id="2423" w:author="Link Pieces" w:date="2015-08-26T13:21:00Z">
            <w:rPr>
              <w:rFonts w:ascii="Times New Roman" w:hAnsi="Times New Roman"/>
              <w:noProof/>
              <w:sz w:val="22"/>
              <w:szCs w:val="22"/>
              <w:lang w:val="en-US" w:eastAsia="ja-JP"/>
            </w:rPr>
          </w:rPrChange>
        </w:rPr>
        <w:drawing>
          <wp:inline distT="0" distB="0" distL="0" distR="0" wp14:anchorId="225911EE" wp14:editId="4E118C82">
            <wp:extent cx="6219825" cy="4124960"/>
            <wp:effectExtent l="0" t="0" r="9525" b="889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Change Status Order.png"/>
                    <pic:cNvPicPr/>
                  </pic:nvPicPr>
                  <pic:blipFill>
                    <a:blip r:embed="rId90">
                      <a:extLst>
                        <a:ext uri="{28A0092B-C50C-407E-A947-70E740481C1C}">
                          <a14:useLocalDpi xmlns:a14="http://schemas.microsoft.com/office/drawing/2010/main" val="0"/>
                        </a:ext>
                      </a:extLst>
                    </a:blip>
                    <a:stretch>
                      <a:fillRect/>
                    </a:stretch>
                  </pic:blipFill>
                  <pic:spPr>
                    <a:xfrm>
                      <a:off x="0" y="0"/>
                      <a:ext cx="6225608" cy="4128795"/>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4.3-</w:t>
      </w:r>
      <w:ins w:id="2424" w:author="Link Pieces" w:date="2015-08-26T03:04:00Z">
        <w:r w:rsidR="00A5614C" w:rsidRPr="008F1DC0">
          <w:rPr>
            <w:rFonts w:ascii="Times New Roman" w:hAnsi="Times New Roman"/>
            <w:sz w:val="22"/>
            <w:szCs w:val="22"/>
          </w:rPr>
          <w:t>29</w:t>
        </w:r>
      </w:ins>
      <w:del w:id="2425" w:author="Link Pieces" w:date="2015-08-26T03:04:00Z">
        <w:r w:rsidRPr="008F1DC0" w:rsidDel="00A5614C">
          <w:rPr>
            <w:rFonts w:ascii="Times New Roman" w:hAnsi="Times New Roman"/>
            <w:sz w:val="22"/>
            <w:szCs w:val="22"/>
          </w:rPr>
          <w:delText>17</w:delText>
        </w:r>
      </w:del>
      <w:r w:rsidRPr="008F1DC0">
        <w:rPr>
          <w:rFonts w:ascii="Times New Roman" w:hAnsi="Times New Roman"/>
          <w:sz w:val="22"/>
          <w:szCs w:val="22"/>
        </w:rPr>
        <w:t>: Change status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426" w:author="Link Pieces" w:date="2015-08-26T03:04:00Z"/>
          <w:rFonts w:ascii="Times New Roman" w:hAnsi="Times New Roman"/>
          <w:rPrChange w:id="2427" w:author="Link Pieces" w:date="2015-08-26T13:21:00Z">
            <w:rPr>
              <w:ins w:id="2428" w:author="Link Pieces" w:date="2015-08-26T03:04:00Z"/>
            </w:rPr>
          </w:rPrChange>
        </w:rPr>
        <w:pPrChange w:id="2429" w:author="Link Pieces" w:date="2015-08-26T03:04:00Z">
          <w:pPr/>
        </w:pPrChange>
      </w:pPr>
      <w:r w:rsidRPr="008F1DC0">
        <w:rPr>
          <w:rFonts w:ascii="Times New Roman" w:hAnsi="Times New Roman"/>
          <w:noProof/>
          <w:sz w:val="22"/>
          <w:szCs w:val="22"/>
          <w:lang w:val="en-US" w:eastAsia="ja-JP"/>
          <w:rPrChange w:id="2430" w:author="Link Pieces" w:date="2015-08-26T13:21:00Z">
            <w:rPr>
              <w:rFonts w:ascii="Times New Roman" w:hAnsi="Times New Roman"/>
              <w:noProof/>
              <w:sz w:val="22"/>
              <w:szCs w:val="22"/>
              <w:lang w:val="en-US" w:eastAsia="ja-JP"/>
            </w:rPr>
          </w:rPrChange>
        </w:rPr>
        <w:drawing>
          <wp:inline distT="0" distB="0" distL="0" distR="0" wp14:anchorId="737F4A10" wp14:editId="7549429E">
            <wp:extent cx="5943600" cy="101727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View list order.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A5614C" w:rsidRPr="008F1DC0" w:rsidRDefault="00A5614C" w:rsidP="00A5614C">
      <w:pPr>
        <w:jc w:val="center"/>
        <w:rPr>
          <w:ins w:id="2431" w:author="Link Pieces" w:date="2015-08-26T03:04:00Z"/>
          <w:rFonts w:ascii="Times New Roman" w:hAnsi="Times New Roman"/>
          <w:sz w:val="22"/>
          <w:szCs w:val="22"/>
        </w:rPr>
      </w:pPr>
      <w:ins w:id="2432" w:author="Link Pieces" w:date="2015-08-26T03:04:00Z">
        <w:r w:rsidRPr="008F1DC0">
          <w:rPr>
            <w:rFonts w:ascii="Times New Roman" w:hAnsi="Times New Roman"/>
            <w:sz w:val="22"/>
            <w:szCs w:val="22"/>
          </w:rPr>
          <w:t>Figure 4.3-30: Change status screen design</w:t>
        </w:r>
      </w:ins>
    </w:p>
    <w:p w:rsidR="00F54492" w:rsidRPr="008F1DC0" w:rsidDel="00A5614C" w:rsidRDefault="00F54492">
      <w:pPr>
        <w:pStyle w:val="Caption"/>
        <w:jc w:val="left"/>
        <w:rPr>
          <w:del w:id="2433" w:author="Link Pieces" w:date="2015-08-26T03:04:00Z"/>
          <w:rFonts w:ascii="Times New Roman" w:hAnsi="Times New Roman"/>
          <w:sz w:val="22"/>
          <w:szCs w:val="22"/>
          <w:rPrChange w:id="2434" w:author="Link Pieces" w:date="2015-08-26T13:21:00Z">
            <w:rPr>
              <w:del w:id="2435" w:author="Link Pieces" w:date="2015-08-26T03:04:00Z"/>
              <w:rFonts w:ascii="Times New Roman" w:hAnsi="Times New Roman"/>
              <w:sz w:val="22"/>
              <w:szCs w:val="22"/>
            </w:rPr>
          </w:rPrChange>
        </w:rPr>
        <w:pPrChange w:id="2436" w:author="Link Pieces" w:date="2015-08-26T03:04:00Z">
          <w:pPr/>
        </w:pPrChange>
      </w:pP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437" w:author="Link Pieces" w:date="2015-08-26T13:21:00Z">
            <w:rPr>
              <w:rFonts w:ascii="Times New Roman" w:hAnsi="Times New Roman"/>
              <w:noProof/>
              <w:sz w:val="22"/>
              <w:szCs w:val="22"/>
              <w:lang w:val="en-US" w:eastAsia="ja-JP"/>
            </w:rPr>
          </w:rPrChange>
        </w:rPr>
        <w:drawing>
          <wp:inline distT="0" distB="0" distL="0" distR="0" wp14:anchorId="1A23068C" wp14:editId="4CBEF775">
            <wp:extent cx="5943600" cy="3004185"/>
            <wp:effectExtent l="0" t="0" r="0" b="571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Change statu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rsidR="00F54492" w:rsidRPr="008F1DC0" w:rsidRDefault="00F54492" w:rsidP="00F54492">
      <w:pPr>
        <w:rPr>
          <w:rFonts w:ascii="Times New Roman" w:hAnsi="Times New Roman"/>
          <w:sz w:val="22"/>
          <w:szCs w:val="22"/>
        </w:rPr>
      </w:pPr>
    </w:p>
    <w:p w:rsidR="00F54492" w:rsidRPr="008F1DC0" w:rsidRDefault="00C34FB9" w:rsidP="00F54492">
      <w:pPr>
        <w:pStyle w:val="Heading4"/>
        <w:rPr>
          <w:rFonts w:ascii="Times New Roman" w:hAnsi="Times New Roman" w:cs="Times New Roman"/>
          <w:b/>
          <w:color w:val="auto"/>
          <w:sz w:val="26"/>
          <w:szCs w:val="26"/>
        </w:rPr>
      </w:pPr>
      <w:r w:rsidRPr="008F1DC0">
        <w:rPr>
          <w:rFonts w:ascii="Times New Roman" w:hAnsi="Times New Roman" w:cs="Times New Roman"/>
          <w:b/>
          <w:color w:val="auto"/>
          <w:sz w:val="26"/>
          <w:szCs w:val="26"/>
        </w:rPr>
        <w:lastRenderedPageBreak/>
        <w:t xml:space="preserve">4.3.2.4 </w:t>
      </w:r>
      <w:r w:rsidR="00F54492" w:rsidRPr="008F1DC0">
        <w:rPr>
          <w:rFonts w:ascii="Times New Roman" w:hAnsi="Times New Roman" w:cs="Times New Roman"/>
          <w:b/>
          <w:color w:val="auto"/>
          <w:sz w:val="26"/>
          <w:szCs w:val="26"/>
        </w:rPr>
        <w:t>Customer management</w:t>
      </w:r>
    </w:p>
    <w:p w:rsidR="00F54492" w:rsidRPr="008F1DC0" w:rsidRDefault="001B086E" w:rsidP="00A5614C">
      <w:pPr>
        <w:pStyle w:val="Heading5"/>
        <w:rPr>
          <w:rFonts w:cs="Times New Roman"/>
          <w:rPrChange w:id="2438" w:author="Link Pieces" w:date="2015-08-26T13:21:00Z">
            <w:rPr/>
          </w:rPrChange>
        </w:rPr>
      </w:pPr>
      <w:r w:rsidRPr="008F1DC0">
        <w:rPr>
          <w:rFonts w:cs="Times New Roman"/>
          <w:rPrChange w:id="2439" w:author="Link Pieces" w:date="2015-08-26T13:21:00Z">
            <w:rPr/>
          </w:rPrChange>
        </w:rPr>
        <w:t xml:space="preserve">4.3.2.4.1 </w:t>
      </w:r>
      <w:r w:rsidR="00F54492" w:rsidRPr="008F1DC0">
        <w:rPr>
          <w:rFonts w:cs="Times New Roman"/>
          <w:rPrChange w:id="2440" w:author="Link Pieces" w:date="2015-08-26T13:21:00Z">
            <w:rPr/>
          </w:rPrChange>
        </w:rPr>
        <w:t>Customer class diagram</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441" w:author="Link Pieces" w:date="2015-08-26T13:21:00Z">
            <w:rPr>
              <w:rFonts w:ascii="Times New Roman" w:hAnsi="Times New Roman"/>
              <w:noProof/>
              <w:sz w:val="22"/>
              <w:szCs w:val="22"/>
              <w:lang w:val="en-US" w:eastAsia="ja-JP"/>
            </w:rPr>
          </w:rPrChange>
        </w:rPr>
        <w:drawing>
          <wp:inline distT="0" distB="0" distL="0" distR="0" wp14:anchorId="55283219" wp14:editId="0216C6D2">
            <wp:extent cx="6753225" cy="5144728"/>
            <wp:effectExtent l="0" t="0" r="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Custom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56082" cy="5146904"/>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Figure 4</w:t>
      </w:r>
      <w:r w:rsidR="00410FE3" w:rsidRPr="008F1DC0">
        <w:rPr>
          <w:rFonts w:ascii="Times New Roman" w:hAnsi="Times New Roman"/>
          <w:sz w:val="22"/>
          <w:szCs w:val="22"/>
        </w:rPr>
        <w:t>.3</w:t>
      </w:r>
      <w:r w:rsidR="00057E28" w:rsidRPr="008F1DC0">
        <w:rPr>
          <w:rFonts w:ascii="Times New Roman" w:hAnsi="Times New Roman"/>
          <w:sz w:val="22"/>
          <w:szCs w:val="22"/>
        </w:rPr>
        <w:t>-</w:t>
      </w:r>
      <w:del w:id="2442" w:author="Link Pieces" w:date="2015-08-26T03:06:00Z">
        <w:r w:rsidR="00410FE3" w:rsidRPr="008F1DC0" w:rsidDel="00A5614C">
          <w:rPr>
            <w:rFonts w:ascii="Times New Roman" w:hAnsi="Times New Roman"/>
            <w:sz w:val="22"/>
            <w:szCs w:val="22"/>
          </w:rPr>
          <w:delText>18</w:delText>
        </w:r>
      </w:del>
      <w:ins w:id="2443" w:author="Link Pieces" w:date="2015-08-26T03:06:00Z">
        <w:r w:rsidR="00A5614C" w:rsidRPr="008F1DC0">
          <w:rPr>
            <w:rFonts w:ascii="Times New Roman" w:hAnsi="Times New Roman"/>
            <w:sz w:val="22"/>
            <w:szCs w:val="22"/>
          </w:rPr>
          <w:t>31</w:t>
        </w:r>
      </w:ins>
      <w:r w:rsidRPr="008F1DC0">
        <w:rPr>
          <w:rFonts w:ascii="Times New Roman" w:hAnsi="Times New Roman"/>
          <w:sz w:val="22"/>
          <w:szCs w:val="22"/>
        </w:rPr>
        <w:t>: Customer class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CustomerController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141"/>
        <w:gridCol w:w="1080"/>
        <w:gridCol w:w="900"/>
        <w:gridCol w:w="720"/>
        <w:gridCol w:w="360"/>
        <w:gridCol w:w="387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CustomerController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 of customer management action</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CustomerController.php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app\modules\customer\controller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14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62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23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CustomerRepository</w:t>
            </w:r>
          </w:p>
        </w:tc>
        <w:tc>
          <w:tcPr>
            <w:tcW w:w="42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CustomerRepository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lastRenderedPageBreak/>
              <w:t>Method</w:t>
            </w:r>
          </w:p>
        </w:tc>
        <w:tc>
          <w:tcPr>
            <w:tcW w:w="114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8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listing all customer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the details of a single customer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customer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customer creation form and create a new document in “customer”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customer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customer editing form and update the document in ‘customer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1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XHR_Customer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8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customer in the format accepted by DataTable jQuery plug-in</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MCustomerController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057"/>
        <w:gridCol w:w="900"/>
        <w:gridCol w:w="540"/>
        <w:gridCol w:w="990"/>
        <w:gridCol w:w="333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13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MCustomerController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Customer for mobile api</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MCustomerController.php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app\modules\customer\controller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32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CustomerRepository</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CustomerRepository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53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33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list of customer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JsonReponse</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single customer document</w:t>
            </w:r>
          </w:p>
        </w:tc>
      </w:tr>
    </w:tbl>
    <w:p w:rsidR="00771EF9" w:rsidRPr="008F1DC0" w:rsidRDefault="00771EF9" w:rsidP="00A5614C">
      <w:pPr>
        <w:rPr>
          <w:rFonts w:ascii="Times New Roman" w:hAnsi="Times New Roman"/>
        </w:rPr>
      </w:pPr>
    </w:p>
    <w:p w:rsidR="00771EF9" w:rsidRPr="008F1DC0" w:rsidRDefault="00771EF9" w:rsidP="00A5614C">
      <w:pPr>
        <w:pStyle w:val="Heading6"/>
        <w:rPr>
          <w:rFonts w:ascii="Times New Roman" w:hAnsi="Times New Roman" w:cs="Times New Roman"/>
          <w:rPrChange w:id="2444" w:author="Link Pieces" w:date="2015-08-26T13:21:00Z">
            <w:rPr>
              <w:rFonts w:cs="Times New Roman"/>
            </w:rPr>
          </w:rPrChange>
        </w:rPr>
      </w:pPr>
      <w:r w:rsidRPr="008F1DC0">
        <w:rPr>
          <w:rFonts w:ascii="Times New Roman" w:hAnsi="Times New Roman" w:cs="Times New Roman"/>
        </w:rPr>
        <w:t>CAuthController</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14"/>
        <w:gridCol w:w="877"/>
        <w:gridCol w:w="990"/>
        <w:gridCol w:w="1080"/>
        <w:gridCol w:w="3600"/>
      </w:tblGrid>
      <w:tr w:rsidR="00771EF9"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771EF9" w:rsidRPr="008F1DC0" w:rsidRDefault="00771EF9" w:rsidP="006B41B6">
            <w:pPr>
              <w:spacing w:after="0"/>
              <w:rPr>
                <w:rFonts w:ascii="Times New Roman" w:hAnsi="Times New Roman"/>
                <w:b/>
              </w:rPr>
            </w:pPr>
            <w:r w:rsidRPr="008F1DC0">
              <w:rPr>
                <w:rFonts w:ascii="Times New Roman" w:hAnsi="Times New Roman"/>
                <w:b/>
                <w:sz w:val="22"/>
              </w:rPr>
              <w:t>Class</w:t>
            </w:r>
          </w:p>
        </w:tc>
        <w:tc>
          <w:tcPr>
            <w:tcW w:w="8161"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771EF9" w:rsidRPr="008F1DC0" w:rsidRDefault="00771EF9" w:rsidP="006B41B6">
            <w:pPr>
              <w:spacing w:after="0"/>
              <w:rPr>
                <w:rFonts w:ascii="Times New Roman" w:hAnsi="Times New Roman"/>
                <w:b/>
              </w:rPr>
            </w:pPr>
            <w:r w:rsidRPr="008F1DC0">
              <w:rPr>
                <w:rFonts w:ascii="Times New Roman" w:hAnsi="Times New Roman"/>
                <w:b/>
                <w:sz w:val="22"/>
              </w:rPr>
              <w:t>CAuthController</w:t>
            </w:r>
          </w:p>
        </w:tc>
      </w:tr>
      <w:tr w:rsidR="00771EF9"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Description</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Authentication controller for store's customers</w:t>
            </w:r>
          </w:p>
        </w:tc>
      </w:tr>
      <w:tr w:rsidR="00771EF9"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Base Class</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None</w:t>
            </w:r>
          </w:p>
        </w:tc>
      </w:tr>
      <w:tr w:rsidR="00771EF9" w:rsidRPr="008F1DC0" w:rsidTr="006B41B6">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Contructor</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None</w:t>
            </w:r>
          </w:p>
        </w:tc>
      </w:tr>
      <w:tr w:rsidR="00771EF9"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Source File</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CAuthController.php</w:t>
            </w:r>
          </w:p>
        </w:tc>
      </w:tr>
      <w:tr w:rsidR="00771EF9"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Namespace</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app\controller</w:t>
            </w:r>
          </w:p>
        </w:tc>
      </w:tr>
      <w:tr w:rsidR="00771EF9" w:rsidRPr="008F1DC0" w:rsidTr="006B41B6">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Method</w:t>
            </w:r>
          </w:p>
        </w:tc>
        <w:tc>
          <w:tcPr>
            <w:tcW w:w="1614" w:type="dxa"/>
            <w:tcBorders>
              <w:top w:val="single" w:sz="4" w:space="0" w:color="auto"/>
              <w:left w:val="single" w:sz="4" w:space="0" w:color="auto"/>
              <w:bottom w:val="single" w:sz="4" w:space="0" w:color="auto"/>
              <w:right w:val="single" w:sz="4" w:space="0" w:color="auto"/>
            </w:tcBorders>
            <w:shd w:val="clear" w:color="auto" w:fill="D5DCE4"/>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Name</w:t>
            </w:r>
          </w:p>
        </w:tc>
        <w:tc>
          <w:tcPr>
            <w:tcW w:w="877" w:type="dxa"/>
            <w:tcBorders>
              <w:top w:val="single" w:sz="4" w:space="0" w:color="auto"/>
              <w:left w:val="single" w:sz="4" w:space="0" w:color="auto"/>
              <w:bottom w:val="single" w:sz="4" w:space="0" w:color="auto"/>
              <w:right w:val="single" w:sz="4" w:space="0" w:color="auto"/>
            </w:tcBorders>
            <w:shd w:val="clear" w:color="auto" w:fill="D5DCE4"/>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Scope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Input</w:t>
            </w:r>
          </w:p>
        </w:tc>
        <w:tc>
          <w:tcPr>
            <w:tcW w:w="1080" w:type="dxa"/>
            <w:tcBorders>
              <w:top w:val="single" w:sz="4" w:space="0" w:color="auto"/>
              <w:left w:val="single" w:sz="4" w:space="0" w:color="auto"/>
              <w:bottom w:val="single" w:sz="4" w:space="0" w:color="auto"/>
              <w:right w:val="single" w:sz="4" w:space="0" w:color="auto"/>
            </w:tcBorders>
            <w:shd w:val="clear" w:color="auto" w:fill="D5DCE4"/>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Output</w:t>
            </w:r>
          </w:p>
        </w:tc>
        <w:tc>
          <w:tcPr>
            <w:tcW w:w="3600" w:type="dxa"/>
            <w:tcBorders>
              <w:top w:val="single" w:sz="4" w:space="0" w:color="auto"/>
              <w:left w:val="single" w:sz="4" w:space="0" w:color="auto"/>
              <w:bottom w:val="single" w:sz="4" w:space="0" w:color="auto"/>
              <w:right w:val="single" w:sz="4" w:space="0" w:color="auto"/>
            </w:tcBorders>
            <w:shd w:val="clear" w:color="auto" w:fill="D5DCE4"/>
            <w:vAlign w:val="center"/>
          </w:tcPr>
          <w:p w:rsidR="00771EF9" w:rsidRPr="008F1DC0" w:rsidRDefault="00771EF9" w:rsidP="006B41B6">
            <w:pPr>
              <w:spacing w:after="0"/>
              <w:rPr>
                <w:rFonts w:ascii="Times New Roman" w:hAnsi="Times New Roman"/>
                <w:b/>
              </w:rPr>
            </w:pPr>
            <w:r w:rsidRPr="008F1DC0">
              <w:rPr>
                <w:rFonts w:ascii="Times New Roman" w:hAnsi="Times New Roman"/>
                <w:b/>
                <w:sz w:val="22"/>
              </w:rPr>
              <w:t>Description</w:t>
            </w:r>
          </w:p>
        </w:tc>
      </w:tr>
      <w:tr w:rsidR="00771EF9" w:rsidRPr="008F1DC0" w:rsidTr="006B41B6">
        <w:trPr>
          <w:trHeight w:val="171"/>
        </w:trPr>
        <w:tc>
          <w:tcPr>
            <w:tcW w:w="1374" w:type="dxa"/>
            <w:vMerge/>
            <w:tcBorders>
              <w:left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create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771EF9" w:rsidRPr="008F1DC0" w:rsidRDefault="00771EF9" w:rsidP="006B41B6">
            <w:pPr>
              <w:spacing w:after="0"/>
              <w:rPr>
                <w:rFonts w:ascii="Times New Roman" w:hAnsi="Times New Roman"/>
              </w:rPr>
            </w:pPr>
            <w:r w:rsidRPr="008F1DC0">
              <w:rPr>
                <w:rFonts w:ascii="Times New Roman" w:hAnsi="Times New Roman"/>
                <w:sz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rPr>
              <w:t>View</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Display from login</w:t>
            </w:r>
          </w:p>
        </w:tc>
      </w:tr>
      <w:tr w:rsidR="00771EF9" w:rsidRPr="008F1DC0" w:rsidTr="006B41B6">
        <w:trPr>
          <w:trHeight w:val="171"/>
        </w:trPr>
        <w:tc>
          <w:tcPr>
            <w:tcW w:w="1374" w:type="dxa"/>
            <w:vMerge/>
            <w:tcBorders>
              <w:left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store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771EF9" w:rsidRPr="008F1DC0" w:rsidRDefault="00771EF9" w:rsidP="006B41B6">
            <w:pPr>
              <w:spacing w:after="0"/>
              <w:rPr>
                <w:rFonts w:ascii="Times New Roman" w:hAnsi="Times New Roman"/>
              </w:rPr>
            </w:pPr>
            <w:r w:rsidRPr="008F1DC0">
              <w:rPr>
                <w:rFonts w:ascii="Times New Roman" w:hAnsi="Times New Roman"/>
                <w:sz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Redirect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Check user</w:t>
            </w:r>
          </w:p>
        </w:tc>
      </w:tr>
      <w:tr w:rsidR="00771EF9" w:rsidRPr="008F1DC0" w:rsidTr="006B41B6">
        <w:trPr>
          <w:trHeight w:val="278"/>
        </w:trPr>
        <w:tc>
          <w:tcPr>
            <w:tcW w:w="1374" w:type="dxa"/>
            <w:vMerge/>
            <w:tcBorders>
              <w:left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destroy</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771EF9" w:rsidRPr="008F1DC0" w:rsidRDefault="00771EF9" w:rsidP="006B41B6">
            <w:pPr>
              <w:spacing w:after="0"/>
              <w:rPr>
                <w:rFonts w:ascii="Times New Roman" w:hAnsi="Times New Roman"/>
              </w:rPr>
            </w:pPr>
            <w:r w:rsidRPr="008F1DC0">
              <w:rPr>
                <w:rFonts w:ascii="Times New Roman" w:hAnsi="Times New Roman"/>
                <w:sz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Redirect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71EF9" w:rsidRPr="008F1DC0" w:rsidRDefault="00771EF9" w:rsidP="006B41B6">
            <w:pPr>
              <w:spacing w:after="0"/>
              <w:rPr>
                <w:rFonts w:ascii="Times New Roman" w:hAnsi="Times New Roman"/>
              </w:rPr>
            </w:pPr>
            <w:r w:rsidRPr="008F1DC0">
              <w:rPr>
                <w:rFonts w:ascii="Times New Roman" w:hAnsi="Times New Roman"/>
                <w:sz w:val="22"/>
              </w:rPr>
              <w:t>For logout</w:t>
            </w:r>
          </w:p>
        </w:tc>
      </w:tr>
    </w:tbl>
    <w:p w:rsidR="00771EF9" w:rsidRPr="008F1DC0" w:rsidRDefault="00771EF9" w:rsidP="00771EF9">
      <w:pPr>
        <w:rPr>
          <w:rFonts w:ascii="Times New Roman" w:hAnsi="Times New Roman"/>
        </w:rPr>
      </w:pPr>
    </w:p>
    <w:p w:rsidR="00771EF9" w:rsidRPr="008F1DC0" w:rsidRDefault="00771EF9" w:rsidP="00A5614C">
      <w:pPr>
        <w:rPr>
          <w:rFonts w:ascii="Times New Roman" w:hAnsi="Times New Roman"/>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Customer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057"/>
        <w:gridCol w:w="900"/>
        <w:gridCol w:w="743"/>
        <w:gridCol w:w="427"/>
        <w:gridCol w:w="378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Customer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customer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Order.php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app\modules\order\models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643"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207"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rPr>
          <w:trHeight w:val="251"/>
        </w:trPr>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Other field append</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 create customer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rule to validate customer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guardedFromMeta</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7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same with contractor but it is static</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getFullNameAttribute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first name and last name (full name) of customer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6F4D72" w:rsidP="00E73162">
            <w:pPr>
              <w:spacing w:after="0"/>
              <w:rPr>
                <w:rFonts w:ascii="Times New Roman" w:hAnsi="Times New Roman"/>
              </w:rPr>
            </w:pPr>
            <w:r w:rsidRPr="008F1DC0">
              <w:rPr>
                <w:rFonts w:ascii="Times New Roman" w:hAnsi="Times New Roman"/>
                <w:sz w:val="22"/>
                <w:szCs w:val="22"/>
              </w:rPr>
              <w:t>User</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the user of customer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ICustomerRepository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080"/>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ICustomerRepository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CustomerRepository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ICustomerRepository.php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app\modules\customer\models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UserController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501"/>
        <w:gridCol w:w="1080"/>
        <w:gridCol w:w="1080"/>
        <w:gridCol w:w="720"/>
        <w:gridCol w:w="360"/>
        <w:gridCol w:w="333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UserController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 of customer management action form frontend page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app\modules\user\controller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50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80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UserRepository</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UserRepository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50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p>
        </w:tc>
        <w:tc>
          <w:tcPr>
            <w:tcW w:w="10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33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register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to register for customer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register form and create a new document in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profileUpdate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customer editing form and update the document in ‘customer’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profile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profile of customer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User class description</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Change w:id="2445" w:author="Link Pieces" w:date="2015-08-26T11:37:00Z">
          <w:tblPr>
            <w:tblW w:w="10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PrChange>
      </w:tblPr>
      <w:tblGrid>
        <w:gridCol w:w="1403"/>
        <w:gridCol w:w="1315"/>
        <w:gridCol w:w="1057"/>
        <w:gridCol w:w="990"/>
        <w:gridCol w:w="450"/>
        <w:gridCol w:w="720"/>
        <w:gridCol w:w="3713"/>
        <w:tblGridChange w:id="2446">
          <w:tblGrid>
            <w:gridCol w:w="1403"/>
            <w:gridCol w:w="1315"/>
            <w:gridCol w:w="1057"/>
            <w:gridCol w:w="990"/>
            <w:gridCol w:w="450"/>
            <w:gridCol w:w="720"/>
            <w:gridCol w:w="3713"/>
            <w:gridCol w:w="1350"/>
          </w:tblGrid>
        </w:tblGridChange>
      </w:tblGrid>
      <w:tr w:rsidR="00F54492" w:rsidRPr="008F1DC0" w:rsidTr="000076D5">
        <w:trPr>
          <w:trPrChange w:id="2447" w:author="Link Pieces" w:date="2015-08-26T11:37:00Z">
            <w:trPr>
              <w:gridAfter w:val="0"/>
              <w:wAfter w:w="1350" w:type="dxa"/>
            </w:trPr>
          </w:trPrChange>
        </w:trPr>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Change w:id="2448" w:author="Link Pieces" w:date="2015-08-26T11:37:00Z">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45"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Change w:id="2449" w:author="Link Pieces" w:date="2015-08-26T11:37:00Z">
              <w:tcPr>
                <w:tcW w:w="8245"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User</w:t>
            </w:r>
          </w:p>
        </w:tc>
      </w:tr>
      <w:tr w:rsidR="00F54492" w:rsidRPr="008F1DC0" w:rsidTr="000076D5">
        <w:trPr>
          <w:trPrChange w:id="2450" w:author="Link Pieces" w:date="2015-08-26T11:37:00Z">
            <w:trPr>
              <w:gridAfter w:val="0"/>
              <w:wAfter w:w="1350" w:type="dxa"/>
            </w:trPr>
          </w:trPrChange>
        </w:trPr>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51" w:author="Link Pieces" w:date="2015-08-26T11:37:00Z">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52" w:author="Link Pieces" w:date="2015-08-26T11:37:00Z">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user register form frontend</w:t>
            </w:r>
          </w:p>
        </w:tc>
      </w:tr>
      <w:tr w:rsidR="00F54492" w:rsidRPr="008F1DC0" w:rsidTr="000076D5">
        <w:trPr>
          <w:trPrChange w:id="2453" w:author="Link Pieces" w:date="2015-08-26T11:37:00Z">
            <w:trPr>
              <w:gridAfter w:val="0"/>
              <w:wAfter w:w="1350" w:type="dxa"/>
            </w:trPr>
          </w:trPrChange>
        </w:trPr>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54" w:author="Link Pieces" w:date="2015-08-26T11:37:00Z">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55" w:author="Link Pieces" w:date="2015-08-26T11:37:00Z">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0076D5">
        <w:trPr>
          <w:trPrChange w:id="2456" w:author="Link Pieces" w:date="2015-08-26T11:37:00Z">
            <w:trPr>
              <w:gridAfter w:val="0"/>
              <w:wAfter w:w="1350" w:type="dxa"/>
            </w:trPr>
          </w:trPrChange>
        </w:trPr>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57" w:author="Link Pieces" w:date="2015-08-26T11:37:00Z">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58" w:author="Link Pieces" w:date="2015-08-26T11:37:00Z">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0076D5">
        <w:trPr>
          <w:trPrChange w:id="2459" w:author="Link Pieces" w:date="2015-08-26T11:37:00Z">
            <w:trPr>
              <w:gridAfter w:val="0"/>
              <w:wAfter w:w="1350" w:type="dxa"/>
            </w:trPr>
          </w:trPrChange>
        </w:trPr>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60" w:author="Link Pieces" w:date="2015-08-26T11:37:00Z">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61" w:author="Link Pieces" w:date="2015-08-26T11:37:00Z">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User.php</w:t>
            </w:r>
          </w:p>
        </w:tc>
      </w:tr>
      <w:tr w:rsidR="00F54492" w:rsidRPr="008F1DC0" w:rsidTr="000076D5">
        <w:trPr>
          <w:trPrChange w:id="2462" w:author="Link Pieces" w:date="2015-08-26T11:37:00Z">
            <w:trPr>
              <w:gridAfter w:val="0"/>
              <w:wAfter w:w="1350" w:type="dxa"/>
            </w:trPr>
          </w:trPrChange>
        </w:trPr>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63" w:author="Link Pieces" w:date="2015-08-26T11:37:00Z">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64" w:author="Link Pieces" w:date="2015-08-26T11:37:00Z">
              <w:tcPr>
                <w:tcW w:w="8245"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app\modules\customer\models</w:t>
            </w:r>
          </w:p>
        </w:tc>
      </w:tr>
      <w:tr w:rsidR="00F54492" w:rsidRPr="008F1DC0" w:rsidTr="000076D5">
        <w:tc>
          <w:tcPr>
            <w:tcW w:w="1403" w:type="dxa"/>
            <w:tcBorders>
              <w:top w:val="single" w:sz="4" w:space="0" w:color="auto"/>
              <w:left w:val="single" w:sz="4" w:space="0" w:color="auto"/>
              <w:right w:val="single" w:sz="4" w:space="0" w:color="auto"/>
            </w:tcBorders>
            <w:shd w:val="clear" w:color="auto" w:fill="FFFFFF" w:themeFill="background1"/>
            <w:vAlign w:val="center"/>
            <w:tcPrChange w:id="2465" w:author="Link Pieces" w:date="2015-08-26T11:37:00Z">
              <w:tcPr>
                <w:tcW w:w="1403" w:type="dxa"/>
                <w:tcBorders>
                  <w:top w:val="single" w:sz="4" w:space="0" w:color="auto"/>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Change w:id="2466"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Change w:id="2467"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D5DCE4"/>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Change w:id="2468" w:author="Link Pieces" w:date="2015-08-26T11:37:00Z">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433" w:type="dxa"/>
            <w:gridSpan w:val="2"/>
            <w:tcBorders>
              <w:top w:val="single" w:sz="4" w:space="0" w:color="auto"/>
              <w:left w:val="single" w:sz="4" w:space="0" w:color="auto"/>
              <w:bottom w:val="single" w:sz="4" w:space="0" w:color="auto"/>
              <w:right w:val="single" w:sz="4" w:space="0" w:color="auto"/>
            </w:tcBorders>
            <w:shd w:val="clear" w:color="auto" w:fill="D5DCE4"/>
            <w:vAlign w:val="center"/>
            <w:tcPrChange w:id="2469" w:author="Link Pieces" w:date="2015-08-26T11:37:00Z">
              <w:tcPr>
                <w:tcW w:w="5783" w:type="dxa"/>
                <w:gridSpan w:val="3"/>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0076D5">
        <w:tc>
          <w:tcPr>
            <w:tcW w:w="1403" w:type="dxa"/>
            <w:tcBorders>
              <w:left w:val="single" w:sz="4" w:space="0" w:color="auto"/>
              <w:right w:val="single" w:sz="4" w:space="0" w:color="auto"/>
            </w:tcBorders>
            <w:shd w:val="clear" w:color="auto" w:fill="FFFFFF" w:themeFill="background1"/>
            <w:vAlign w:val="center"/>
            <w:tcPrChange w:id="2470" w:author="Link Pieces" w:date="2015-08-26T11:37:00Z">
              <w:tcPr>
                <w:tcW w:w="1403" w:type="dxa"/>
                <w:tcBorders>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71"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Change w:id="2472"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73" w:author="Link Pieces" w:date="2015-08-26T11:37:00Z">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43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74" w:author="Link Pieces" w:date="2015-08-26T11:37:00Z">
              <w:tcPr>
                <w:tcW w:w="5783"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0076D5">
        <w:tc>
          <w:tcPr>
            <w:tcW w:w="1403" w:type="dxa"/>
            <w:tcBorders>
              <w:left w:val="single" w:sz="4" w:space="0" w:color="auto"/>
              <w:right w:val="single" w:sz="4" w:space="0" w:color="auto"/>
            </w:tcBorders>
            <w:shd w:val="clear" w:color="auto" w:fill="FFFFFF" w:themeFill="background1"/>
            <w:vAlign w:val="center"/>
            <w:tcPrChange w:id="2475" w:author="Link Pieces" w:date="2015-08-26T11:37:00Z">
              <w:tcPr>
                <w:tcW w:w="1403" w:type="dxa"/>
                <w:tcBorders>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76"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Change w:id="2477"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78" w:author="Link Pieces" w:date="2015-08-26T11:37:00Z">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43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79" w:author="Link Pieces" w:date="2015-08-26T11:37:00Z">
              <w:tcPr>
                <w:tcW w:w="5783"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0076D5">
        <w:tc>
          <w:tcPr>
            <w:tcW w:w="1403" w:type="dxa"/>
            <w:tcBorders>
              <w:left w:val="single" w:sz="4" w:space="0" w:color="auto"/>
              <w:right w:val="single" w:sz="4" w:space="0" w:color="auto"/>
            </w:tcBorders>
            <w:shd w:val="clear" w:color="auto" w:fill="FFFFFF" w:themeFill="background1"/>
            <w:vAlign w:val="center"/>
            <w:tcPrChange w:id="2480" w:author="Link Pieces" w:date="2015-08-26T11:37:00Z">
              <w:tcPr>
                <w:tcW w:w="1403" w:type="dxa"/>
                <w:tcBorders>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81"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Change w:id="2482"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83" w:author="Link Pieces" w:date="2015-08-26T11:37:00Z">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43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84" w:author="Link Pieces" w:date="2015-08-26T11:37:00Z">
              <w:tcPr>
                <w:tcW w:w="5783"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rule to validate when input account of customer</w:t>
            </w:r>
          </w:p>
        </w:tc>
      </w:tr>
      <w:tr w:rsidR="00F54492" w:rsidRPr="008F1DC0" w:rsidTr="000076D5">
        <w:tc>
          <w:tcPr>
            <w:tcW w:w="1403" w:type="dxa"/>
            <w:tcBorders>
              <w:left w:val="single" w:sz="4" w:space="0" w:color="auto"/>
              <w:right w:val="single" w:sz="4" w:space="0" w:color="auto"/>
            </w:tcBorders>
            <w:shd w:val="clear" w:color="auto" w:fill="FFFFFF" w:themeFill="background1"/>
            <w:vAlign w:val="center"/>
            <w:tcPrChange w:id="2485" w:author="Link Pieces" w:date="2015-08-26T11:37:00Z">
              <w:tcPr>
                <w:tcW w:w="1403" w:type="dxa"/>
                <w:tcBorders>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86"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discard</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Change w:id="2487"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88" w:author="Link Pieces" w:date="2015-08-26T11:37:00Z">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43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89" w:author="Link Pieces" w:date="2015-08-26T11:37:00Z">
              <w:tcPr>
                <w:tcW w:w="5783"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Confirm password</w:t>
            </w:r>
          </w:p>
        </w:tc>
      </w:tr>
      <w:tr w:rsidR="00F54492" w:rsidRPr="008F1DC0" w:rsidTr="000076D5">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Change w:id="2490" w:author="Link Pieces" w:date="2015-08-26T11:37:00Z">
              <w:tcPr>
                <w:tcW w:w="1403" w:type="dxa"/>
                <w:vMerge w:val="restart"/>
                <w:tcBorders>
                  <w:top w:val="single" w:sz="4" w:space="0" w:color="auto"/>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Change w:id="2491"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Change w:id="2492"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D5DCE4"/>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Change w:id="2493" w:author="Link Pieces" w:date="2015-08-26T11:37:00Z">
              <w:tcPr>
                <w:tcW w:w="990" w:type="dxa"/>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Change w:id="2494" w:author="Link Pieces" w:date="2015-08-26T11:37:00Z">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713" w:type="dxa"/>
            <w:tcBorders>
              <w:top w:val="single" w:sz="4" w:space="0" w:color="auto"/>
              <w:left w:val="single" w:sz="4" w:space="0" w:color="auto"/>
              <w:bottom w:val="single" w:sz="4" w:space="0" w:color="auto"/>
              <w:right w:val="single" w:sz="4" w:space="0" w:color="auto"/>
            </w:tcBorders>
            <w:shd w:val="clear" w:color="auto" w:fill="D5DCE4"/>
            <w:vAlign w:val="center"/>
            <w:tcPrChange w:id="2495" w:author="Link Pieces" w:date="2015-08-26T11:37:00Z">
              <w:tcPr>
                <w:tcW w:w="5063" w:type="dxa"/>
                <w:gridSpan w:val="2"/>
                <w:tcBorders>
                  <w:top w:val="single" w:sz="4" w:space="0" w:color="auto"/>
                  <w:left w:val="single" w:sz="4" w:space="0" w:color="auto"/>
                  <w:bottom w:val="single" w:sz="4" w:space="0" w:color="auto"/>
                  <w:right w:val="single" w:sz="4" w:space="0" w:color="auto"/>
                </w:tcBorders>
                <w:shd w:val="clear" w:color="auto" w:fill="D5DCE4"/>
                <w:vAlign w:val="center"/>
              </w:tcPr>
            </w:tcPrChange>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0076D5">
        <w:tc>
          <w:tcPr>
            <w:tcW w:w="1403" w:type="dxa"/>
            <w:vMerge/>
            <w:tcBorders>
              <w:left w:val="single" w:sz="4" w:space="0" w:color="auto"/>
              <w:right w:val="single" w:sz="4" w:space="0" w:color="auto"/>
            </w:tcBorders>
            <w:shd w:val="clear" w:color="auto" w:fill="FFFFFF" w:themeFill="background1"/>
            <w:vAlign w:val="center"/>
            <w:tcPrChange w:id="2496" w:author="Link Pieces" w:date="2015-08-26T11:37:00Z">
              <w:tcPr>
                <w:tcW w:w="1403" w:type="dxa"/>
                <w:vMerge/>
                <w:tcBorders>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97"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Change w:id="2498"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499" w:author="Link Pieces" w:date="2015-08-26T11:37:00Z">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500" w:author="Link Pieces" w:date="2015-08-26T11:37:00Z">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p>
        </w:tc>
        <w:tc>
          <w:tcPr>
            <w:tcW w:w="37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501" w:author="Link Pieces" w:date="2015-08-26T11:37:00Z">
              <w:tcPr>
                <w:tcW w:w="506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same with contractor but it is static</w:t>
            </w:r>
          </w:p>
        </w:tc>
      </w:tr>
      <w:tr w:rsidR="00F54492" w:rsidRPr="008F1DC0" w:rsidTr="000076D5">
        <w:tc>
          <w:tcPr>
            <w:tcW w:w="1403" w:type="dxa"/>
            <w:vMerge/>
            <w:tcBorders>
              <w:left w:val="single" w:sz="4" w:space="0" w:color="auto"/>
              <w:right w:val="single" w:sz="4" w:space="0" w:color="auto"/>
            </w:tcBorders>
            <w:shd w:val="clear" w:color="auto" w:fill="FFFFFF" w:themeFill="background1"/>
            <w:vAlign w:val="center"/>
            <w:tcPrChange w:id="2502" w:author="Link Pieces" w:date="2015-08-26T11:37:00Z">
              <w:tcPr>
                <w:tcW w:w="1403" w:type="dxa"/>
                <w:vMerge/>
                <w:tcBorders>
                  <w:left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503" w:author="Link Pieces" w:date="2015-08-26T11:37:00Z">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customer</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Change w:id="2504" w:author="Link Pieces" w:date="2015-08-26T11:37:00Z">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505" w:author="Link Pieces" w:date="2015-08-26T11:37:00Z">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506" w:author="Link Pieces" w:date="2015-08-26T11:37:00Z">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7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Change w:id="2507" w:author="Link Pieces" w:date="2015-08-26T11:37:00Z">
              <w:tcPr>
                <w:tcW w:w="506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tcPrChange>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customer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IUserRepository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080"/>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IUserRepository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UserRepository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IUserRepository.php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app\modules\customer\models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BaseController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management\Basecontroller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Model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management\Model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Celoquent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Celoquent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TenentContextInterface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management\TenentContextInterface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lastRenderedPageBreak/>
        <w:t>TenentContextSession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management\TenentContextSession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MetadataObserver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management\MetadataObserver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management\AbstractRepository class description</w:t>
      </w:r>
    </w:p>
    <w:p w:rsidR="00F54492" w:rsidRPr="008F1DC0" w:rsidRDefault="00F54492" w:rsidP="00F54492">
      <w:pPr>
        <w:rPr>
          <w:rFonts w:ascii="Times New Roman" w:hAnsi="Times New Roman"/>
          <w:sz w:val="22"/>
          <w:szCs w:val="22"/>
        </w:rPr>
      </w:pPr>
    </w:p>
    <w:p w:rsidR="000C12A1" w:rsidRPr="008F1DC0" w:rsidRDefault="001B086E" w:rsidP="00A5614C">
      <w:pPr>
        <w:pStyle w:val="Heading5"/>
        <w:rPr>
          <w:rFonts w:cs="Times New Roman"/>
          <w:rPrChange w:id="2508" w:author="Link Pieces" w:date="2015-08-26T13:21:00Z">
            <w:rPr/>
          </w:rPrChange>
        </w:rPr>
      </w:pPr>
      <w:r w:rsidRPr="008F1DC0">
        <w:rPr>
          <w:rFonts w:cs="Times New Roman"/>
          <w:rPrChange w:id="2509" w:author="Link Pieces" w:date="2015-08-26T13:21:00Z">
            <w:rPr/>
          </w:rPrChange>
        </w:rPr>
        <w:lastRenderedPageBreak/>
        <w:t xml:space="preserve">4.3.2.4.2 </w:t>
      </w:r>
      <w:r w:rsidR="000C12A1" w:rsidRPr="008F1DC0">
        <w:rPr>
          <w:rFonts w:cs="Times New Roman"/>
        </w:rPr>
        <w:t>Register of customer</w:t>
      </w:r>
    </w:p>
    <w:p w:rsidR="000C12A1" w:rsidRPr="008F1DC0" w:rsidRDefault="000C12A1" w:rsidP="00A5614C">
      <w:pPr>
        <w:pStyle w:val="Heading6"/>
        <w:rPr>
          <w:rFonts w:ascii="Times New Roman" w:hAnsi="Times New Roman" w:cs="Times New Roman"/>
          <w:rPrChange w:id="2510" w:author="Link Pieces" w:date="2015-08-26T13:21:00Z">
            <w:rPr>
              <w:rFonts w:ascii="Times New Roman" w:hAnsi="Times New Roman"/>
            </w:rPr>
          </w:rPrChange>
        </w:rPr>
      </w:pPr>
      <w:r w:rsidRPr="008F1DC0">
        <w:rPr>
          <w:rFonts w:ascii="Times New Roman" w:hAnsi="Times New Roman" w:cs="Times New Roman"/>
        </w:rPr>
        <w:t>Sequence diagram</w:t>
      </w:r>
    </w:p>
    <w:p w:rsidR="00410FE3" w:rsidRPr="008F1DC0" w:rsidRDefault="000C12A1" w:rsidP="00A5614C">
      <w:pPr>
        <w:keepNext/>
        <w:rPr>
          <w:rFonts w:ascii="Times New Roman" w:hAnsi="Times New Roman"/>
          <w:rPrChange w:id="2511" w:author="Link Pieces" w:date="2015-08-26T13:21:00Z">
            <w:rPr/>
          </w:rPrChange>
        </w:rPr>
      </w:pPr>
      <w:r w:rsidRPr="008F1DC0">
        <w:rPr>
          <w:rFonts w:ascii="Times New Roman" w:hAnsi="Times New Roman"/>
          <w:noProof/>
          <w:lang w:val="en-US" w:eastAsia="ja-JP"/>
          <w:rPrChange w:id="2512" w:author="Link Pieces" w:date="2015-08-26T13:21:00Z">
            <w:rPr>
              <w:rFonts w:ascii="Times New Roman" w:hAnsi="Times New Roman"/>
              <w:noProof/>
              <w:lang w:val="en-US" w:eastAsia="ja-JP"/>
            </w:rPr>
          </w:rPrChange>
        </w:rPr>
        <w:drawing>
          <wp:inline distT="0" distB="0" distL="0" distR="0" wp14:anchorId="3ED622AF" wp14:editId="37FD567D">
            <wp:extent cx="6219825" cy="6345418"/>
            <wp:effectExtent l="0" t="0" r="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 name="Register of customer.png"/>
                    <pic:cNvPicPr/>
                  </pic:nvPicPr>
                  <pic:blipFill>
                    <a:blip r:embed="rId94">
                      <a:extLst>
                        <a:ext uri="{28A0092B-C50C-407E-A947-70E740481C1C}">
                          <a14:useLocalDpi xmlns:a14="http://schemas.microsoft.com/office/drawing/2010/main" val="0"/>
                        </a:ext>
                      </a:extLst>
                    </a:blip>
                    <a:stretch>
                      <a:fillRect/>
                    </a:stretch>
                  </pic:blipFill>
                  <pic:spPr>
                    <a:xfrm>
                      <a:off x="0" y="0"/>
                      <a:ext cx="6222327" cy="6347970"/>
                    </a:xfrm>
                    <a:prstGeom prst="rect">
                      <a:avLst/>
                    </a:prstGeom>
                  </pic:spPr>
                </pic:pic>
              </a:graphicData>
            </a:graphic>
          </wp:inline>
        </w:drawing>
      </w:r>
    </w:p>
    <w:p w:rsidR="00410FE3" w:rsidRPr="008F1DC0" w:rsidRDefault="00410FE3" w:rsidP="00410FE3">
      <w:pPr>
        <w:jc w:val="center"/>
        <w:rPr>
          <w:rFonts w:ascii="Times New Roman" w:hAnsi="Times New Roman"/>
          <w:sz w:val="22"/>
          <w:szCs w:val="22"/>
        </w:rPr>
      </w:pPr>
      <w:r w:rsidRPr="008F1DC0">
        <w:rPr>
          <w:rFonts w:ascii="Times New Roman" w:hAnsi="Times New Roman"/>
          <w:sz w:val="22"/>
          <w:szCs w:val="22"/>
        </w:rPr>
        <w:t>Figure 4</w:t>
      </w:r>
      <w:r w:rsidR="00B13404" w:rsidRPr="008F1DC0">
        <w:rPr>
          <w:rFonts w:ascii="Times New Roman" w:hAnsi="Times New Roman"/>
          <w:sz w:val="22"/>
          <w:szCs w:val="22"/>
        </w:rPr>
        <w:t>.3-</w:t>
      </w:r>
      <w:del w:id="2513" w:author="Link Pieces" w:date="2015-08-26T03:06:00Z">
        <w:r w:rsidR="00B13404" w:rsidRPr="008F1DC0" w:rsidDel="00A5614C">
          <w:rPr>
            <w:rFonts w:ascii="Times New Roman" w:hAnsi="Times New Roman"/>
            <w:sz w:val="22"/>
            <w:szCs w:val="22"/>
          </w:rPr>
          <w:delText>19</w:delText>
        </w:r>
      </w:del>
      <w:ins w:id="2514" w:author="Link Pieces" w:date="2015-08-26T03:06:00Z">
        <w:r w:rsidR="00A5614C" w:rsidRPr="008F1DC0">
          <w:rPr>
            <w:rFonts w:ascii="Times New Roman" w:hAnsi="Times New Roman"/>
            <w:sz w:val="22"/>
            <w:szCs w:val="22"/>
          </w:rPr>
          <w:t>32</w:t>
        </w:r>
      </w:ins>
      <w:r w:rsidRPr="008F1DC0">
        <w:rPr>
          <w:rFonts w:ascii="Times New Roman" w:hAnsi="Times New Roman"/>
          <w:sz w:val="22"/>
          <w:szCs w:val="22"/>
        </w:rPr>
        <w:t>: Register sequence diagram</w:t>
      </w:r>
    </w:p>
    <w:p w:rsidR="00F54492" w:rsidRPr="008F1DC0" w:rsidRDefault="001B086E" w:rsidP="00A5614C">
      <w:pPr>
        <w:pStyle w:val="Heading5"/>
        <w:rPr>
          <w:rFonts w:cs="Times New Roman"/>
          <w:rPrChange w:id="2515" w:author="Link Pieces" w:date="2015-08-26T13:21:00Z">
            <w:rPr/>
          </w:rPrChange>
        </w:rPr>
      </w:pPr>
      <w:r w:rsidRPr="008F1DC0">
        <w:rPr>
          <w:rFonts w:cs="Times New Roman"/>
          <w:rPrChange w:id="2516" w:author="Link Pieces" w:date="2015-08-26T13:21:00Z">
            <w:rPr/>
          </w:rPrChange>
        </w:rPr>
        <w:lastRenderedPageBreak/>
        <w:t xml:space="preserve">4.3.2.4.3 </w:t>
      </w:r>
      <w:r w:rsidR="000C12A1" w:rsidRPr="008F1DC0">
        <w:rPr>
          <w:rFonts w:cs="Times New Roman"/>
        </w:rPr>
        <w:t>Login of customer</w:t>
      </w:r>
    </w:p>
    <w:p w:rsidR="000C12A1" w:rsidRPr="008F1DC0" w:rsidRDefault="000C12A1" w:rsidP="00A5614C">
      <w:pPr>
        <w:pStyle w:val="Heading6"/>
        <w:rPr>
          <w:rFonts w:ascii="Times New Roman" w:hAnsi="Times New Roman" w:cs="Times New Roman"/>
          <w:rPrChange w:id="2517" w:author="Link Pieces" w:date="2015-08-26T13:21:00Z">
            <w:rPr>
              <w:rFonts w:ascii="Times New Roman" w:hAnsi="Times New Roman"/>
            </w:rPr>
          </w:rPrChange>
        </w:rPr>
      </w:pPr>
      <w:r w:rsidRPr="008F1DC0">
        <w:rPr>
          <w:rFonts w:ascii="Times New Roman" w:hAnsi="Times New Roman" w:cs="Times New Roman"/>
        </w:rPr>
        <w:t>Sequence diagram</w:t>
      </w:r>
    </w:p>
    <w:p w:rsidR="00B13404" w:rsidRPr="008F1DC0" w:rsidRDefault="000C12A1" w:rsidP="00A5614C">
      <w:pPr>
        <w:keepNext/>
        <w:rPr>
          <w:rFonts w:ascii="Times New Roman" w:hAnsi="Times New Roman"/>
          <w:rPrChange w:id="2518" w:author="Link Pieces" w:date="2015-08-26T13:21:00Z">
            <w:rPr/>
          </w:rPrChange>
        </w:rPr>
      </w:pPr>
      <w:r w:rsidRPr="008F1DC0">
        <w:rPr>
          <w:rFonts w:ascii="Times New Roman" w:hAnsi="Times New Roman"/>
          <w:noProof/>
          <w:lang w:val="en-US" w:eastAsia="ja-JP"/>
          <w:rPrChange w:id="2519" w:author="Link Pieces" w:date="2015-08-26T13:21:00Z">
            <w:rPr>
              <w:rFonts w:ascii="Times New Roman" w:hAnsi="Times New Roman"/>
              <w:noProof/>
              <w:lang w:val="en-US" w:eastAsia="ja-JP"/>
            </w:rPr>
          </w:rPrChange>
        </w:rPr>
        <w:drawing>
          <wp:inline distT="0" distB="0" distL="0" distR="0" wp14:anchorId="0CEBCBC3" wp14:editId="4CF49CDB">
            <wp:extent cx="5943600" cy="5688330"/>
            <wp:effectExtent l="0" t="0" r="0" b="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 name="Login of customer.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5688330"/>
                    </a:xfrm>
                    <a:prstGeom prst="rect">
                      <a:avLst/>
                    </a:prstGeom>
                  </pic:spPr>
                </pic:pic>
              </a:graphicData>
            </a:graphic>
          </wp:inline>
        </w:drawing>
      </w:r>
    </w:p>
    <w:p w:rsidR="00B13404" w:rsidRPr="008F1DC0" w:rsidRDefault="00B13404" w:rsidP="00B13404">
      <w:pPr>
        <w:jc w:val="center"/>
        <w:rPr>
          <w:rFonts w:ascii="Times New Roman" w:hAnsi="Times New Roman"/>
          <w:sz w:val="22"/>
          <w:szCs w:val="22"/>
        </w:rPr>
      </w:pPr>
      <w:r w:rsidRPr="008F1DC0">
        <w:rPr>
          <w:rFonts w:ascii="Times New Roman" w:hAnsi="Times New Roman"/>
          <w:sz w:val="22"/>
          <w:szCs w:val="22"/>
        </w:rPr>
        <w:t>Figure 4.3-</w:t>
      </w:r>
      <w:del w:id="2520" w:author="Link Pieces" w:date="2015-08-26T03:06:00Z">
        <w:r w:rsidRPr="008F1DC0" w:rsidDel="00A5614C">
          <w:rPr>
            <w:rFonts w:ascii="Times New Roman" w:hAnsi="Times New Roman"/>
            <w:sz w:val="22"/>
            <w:szCs w:val="22"/>
          </w:rPr>
          <w:delText>20</w:delText>
        </w:r>
      </w:del>
      <w:ins w:id="2521" w:author="Link Pieces" w:date="2015-08-26T03:06:00Z">
        <w:r w:rsidR="00A5614C" w:rsidRPr="008F1DC0">
          <w:rPr>
            <w:rFonts w:ascii="Times New Roman" w:hAnsi="Times New Roman"/>
            <w:sz w:val="22"/>
            <w:szCs w:val="22"/>
          </w:rPr>
          <w:t>33</w:t>
        </w:r>
      </w:ins>
      <w:r w:rsidRPr="008F1DC0">
        <w:rPr>
          <w:rFonts w:ascii="Times New Roman" w:hAnsi="Times New Roman"/>
          <w:sz w:val="22"/>
          <w:szCs w:val="22"/>
        </w:rPr>
        <w:t>: Login sequence diagram</w:t>
      </w:r>
    </w:p>
    <w:p w:rsidR="000C12A1" w:rsidRPr="008F1DC0" w:rsidRDefault="001B086E" w:rsidP="00A5614C">
      <w:pPr>
        <w:pStyle w:val="Heading5"/>
        <w:rPr>
          <w:rFonts w:cs="Times New Roman"/>
          <w:rPrChange w:id="2522" w:author="Link Pieces" w:date="2015-08-26T13:21:00Z">
            <w:rPr/>
          </w:rPrChange>
        </w:rPr>
      </w:pPr>
      <w:r w:rsidRPr="008F1DC0">
        <w:rPr>
          <w:rFonts w:cs="Times New Roman"/>
          <w:rPrChange w:id="2523" w:author="Link Pieces" w:date="2015-08-26T13:21:00Z">
            <w:rPr/>
          </w:rPrChange>
        </w:rPr>
        <w:lastRenderedPageBreak/>
        <w:t xml:space="preserve">4.3.2.4.4 </w:t>
      </w:r>
      <w:r w:rsidR="000C12A1" w:rsidRPr="008F1DC0">
        <w:rPr>
          <w:rFonts w:cs="Times New Roman"/>
        </w:rPr>
        <w:t>Logout of customer</w:t>
      </w:r>
    </w:p>
    <w:p w:rsidR="000C12A1" w:rsidRPr="008F1DC0" w:rsidRDefault="000C12A1" w:rsidP="00A5614C">
      <w:pPr>
        <w:pStyle w:val="Heading6"/>
        <w:rPr>
          <w:rFonts w:ascii="Times New Roman" w:hAnsi="Times New Roman" w:cs="Times New Roman"/>
          <w:rPrChange w:id="2524" w:author="Link Pieces" w:date="2015-08-26T13:21:00Z">
            <w:rPr>
              <w:rFonts w:ascii="Times New Roman" w:hAnsi="Times New Roman"/>
            </w:rPr>
          </w:rPrChange>
        </w:rPr>
      </w:pPr>
      <w:r w:rsidRPr="008F1DC0">
        <w:rPr>
          <w:rFonts w:ascii="Times New Roman" w:hAnsi="Times New Roman" w:cs="Times New Roman"/>
        </w:rPr>
        <w:t>Sequence diagram</w:t>
      </w:r>
    </w:p>
    <w:p w:rsidR="00F25A8C" w:rsidRPr="008F1DC0" w:rsidRDefault="000C12A1" w:rsidP="00A5614C">
      <w:pPr>
        <w:keepNext/>
        <w:rPr>
          <w:rFonts w:ascii="Times New Roman" w:hAnsi="Times New Roman"/>
          <w:rPrChange w:id="2525" w:author="Link Pieces" w:date="2015-08-26T13:21:00Z">
            <w:rPr/>
          </w:rPrChange>
        </w:rPr>
      </w:pPr>
      <w:r w:rsidRPr="008F1DC0">
        <w:rPr>
          <w:rFonts w:ascii="Times New Roman" w:hAnsi="Times New Roman"/>
          <w:noProof/>
          <w:lang w:val="en-US" w:eastAsia="ja-JP"/>
          <w:rPrChange w:id="2526" w:author="Link Pieces" w:date="2015-08-26T13:21:00Z">
            <w:rPr>
              <w:rFonts w:ascii="Times New Roman" w:hAnsi="Times New Roman"/>
              <w:noProof/>
              <w:lang w:val="en-US" w:eastAsia="ja-JP"/>
            </w:rPr>
          </w:rPrChange>
        </w:rPr>
        <w:drawing>
          <wp:inline distT="0" distB="0" distL="0" distR="0" wp14:anchorId="5F324D0E" wp14:editId="27C30793">
            <wp:extent cx="5943600" cy="3897630"/>
            <wp:effectExtent l="0" t="0" r="0" b="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 name="Logout of customer.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rsidR="00F25A8C" w:rsidRPr="008F1DC0" w:rsidRDefault="00F25A8C" w:rsidP="00F25A8C">
      <w:pPr>
        <w:jc w:val="center"/>
        <w:rPr>
          <w:rFonts w:ascii="Times New Roman" w:hAnsi="Times New Roman"/>
          <w:sz w:val="22"/>
          <w:szCs w:val="22"/>
        </w:rPr>
      </w:pPr>
      <w:r w:rsidRPr="008F1DC0">
        <w:rPr>
          <w:rFonts w:ascii="Times New Roman" w:hAnsi="Times New Roman"/>
          <w:sz w:val="22"/>
          <w:szCs w:val="22"/>
        </w:rPr>
        <w:t>Figure 4.3-</w:t>
      </w:r>
      <w:del w:id="2527" w:author="Link Pieces" w:date="2015-08-26T03:06:00Z">
        <w:r w:rsidRPr="008F1DC0" w:rsidDel="00A5614C">
          <w:rPr>
            <w:rFonts w:ascii="Times New Roman" w:hAnsi="Times New Roman"/>
            <w:sz w:val="22"/>
            <w:szCs w:val="22"/>
          </w:rPr>
          <w:delText>21</w:delText>
        </w:r>
      </w:del>
      <w:ins w:id="2528" w:author="Link Pieces" w:date="2015-08-26T03:06:00Z">
        <w:r w:rsidR="00A5614C" w:rsidRPr="008F1DC0">
          <w:rPr>
            <w:rFonts w:ascii="Times New Roman" w:hAnsi="Times New Roman"/>
            <w:sz w:val="22"/>
            <w:szCs w:val="22"/>
          </w:rPr>
          <w:t>34</w:t>
        </w:r>
      </w:ins>
      <w:r w:rsidRPr="008F1DC0">
        <w:rPr>
          <w:rFonts w:ascii="Times New Roman" w:hAnsi="Times New Roman"/>
          <w:sz w:val="22"/>
          <w:szCs w:val="22"/>
        </w:rPr>
        <w:t>: Logout sequence diagram</w:t>
      </w:r>
    </w:p>
    <w:p w:rsidR="00F54492" w:rsidRPr="008F1DC0" w:rsidRDefault="001B086E" w:rsidP="00F54492">
      <w:pPr>
        <w:pStyle w:val="Heading5"/>
        <w:rPr>
          <w:rFonts w:cs="Times New Roman"/>
          <w:sz w:val="22"/>
          <w:szCs w:val="22"/>
        </w:rPr>
      </w:pPr>
      <w:r w:rsidRPr="008F1DC0">
        <w:rPr>
          <w:rFonts w:cs="Times New Roman"/>
          <w:rPrChange w:id="2529" w:author="Link Pieces" w:date="2015-08-26T13:21:00Z">
            <w:rPr/>
          </w:rPrChange>
        </w:rPr>
        <w:lastRenderedPageBreak/>
        <w:t xml:space="preserve">4.3.2.4.5 </w:t>
      </w:r>
      <w:r w:rsidR="00F54492" w:rsidRPr="008F1DC0">
        <w:rPr>
          <w:rFonts w:cs="Times New Roman"/>
          <w:sz w:val="22"/>
          <w:szCs w:val="22"/>
        </w:rPr>
        <w:t xml:space="preserve">Add customer </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F25A8C" w:rsidRPr="008F1DC0" w:rsidRDefault="00F54492" w:rsidP="00A5614C">
      <w:pPr>
        <w:keepNext/>
        <w:rPr>
          <w:rFonts w:ascii="Times New Roman" w:hAnsi="Times New Roman"/>
          <w:rPrChange w:id="2530" w:author="Link Pieces" w:date="2015-08-26T13:21:00Z">
            <w:rPr/>
          </w:rPrChange>
        </w:rPr>
      </w:pPr>
      <w:r w:rsidRPr="008F1DC0">
        <w:rPr>
          <w:rFonts w:ascii="Times New Roman" w:hAnsi="Times New Roman"/>
          <w:noProof/>
          <w:sz w:val="22"/>
          <w:szCs w:val="22"/>
          <w:lang w:val="en-US" w:eastAsia="ja-JP"/>
          <w:rPrChange w:id="2531" w:author="Link Pieces" w:date="2015-08-26T13:21:00Z">
            <w:rPr>
              <w:rFonts w:ascii="Times New Roman" w:hAnsi="Times New Roman"/>
              <w:noProof/>
              <w:sz w:val="22"/>
              <w:szCs w:val="22"/>
              <w:lang w:val="en-US" w:eastAsia="ja-JP"/>
            </w:rPr>
          </w:rPrChange>
        </w:rPr>
        <w:drawing>
          <wp:inline distT="0" distB="0" distL="0" distR="0" wp14:anchorId="0006650D" wp14:editId="105F649D">
            <wp:extent cx="6419850" cy="495320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ustomer.png"/>
                    <pic:cNvPicPr/>
                  </pic:nvPicPr>
                  <pic:blipFill>
                    <a:blip r:embed="rId97">
                      <a:extLst>
                        <a:ext uri="{28A0092B-C50C-407E-A947-70E740481C1C}">
                          <a14:useLocalDpi xmlns:a14="http://schemas.microsoft.com/office/drawing/2010/main" val="0"/>
                        </a:ext>
                      </a:extLst>
                    </a:blip>
                    <a:stretch>
                      <a:fillRect/>
                    </a:stretch>
                  </pic:blipFill>
                  <pic:spPr>
                    <a:xfrm>
                      <a:off x="0" y="0"/>
                      <a:ext cx="6421985" cy="4954848"/>
                    </a:xfrm>
                    <a:prstGeom prst="rect">
                      <a:avLst/>
                    </a:prstGeom>
                  </pic:spPr>
                </pic:pic>
              </a:graphicData>
            </a:graphic>
          </wp:inline>
        </w:drawing>
      </w:r>
    </w:p>
    <w:p w:rsidR="00F25A8C" w:rsidRPr="008F1DC0" w:rsidRDefault="00F25A8C" w:rsidP="00F25A8C">
      <w:pPr>
        <w:jc w:val="center"/>
        <w:rPr>
          <w:rFonts w:ascii="Times New Roman" w:hAnsi="Times New Roman"/>
          <w:sz w:val="22"/>
          <w:szCs w:val="22"/>
        </w:rPr>
      </w:pPr>
      <w:r w:rsidRPr="008F1DC0">
        <w:rPr>
          <w:rFonts w:ascii="Times New Roman" w:hAnsi="Times New Roman"/>
          <w:sz w:val="22"/>
          <w:szCs w:val="22"/>
        </w:rPr>
        <w:t>Figure 4.3-</w:t>
      </w:r>
      <w:del w:id="2532" w:author="Link Pieces" w:date="2015-08-26T03:06:00Z">
        <w:r w:rsidRPr="008F1DC0" w:rsidDel="00A5614C">
          <w:rPr>
            <w:rFonts w:ascii="Times New Roman" w:hAnsi="Times New Roman"/>
            <w:sz w:val="22"/>
            <w:szCs w:val="22"/>
          </w:rPr>
          <w:delText>22</w:delText>
        </w:r>
      </w:del>
      <w:ins w:id="2533" w:author="Link Pieces" w:date="2015-08-26T03:06:00Z">
        <w:r w:rsidR="00A5614C" w:rsidRPr="008F1DC0">
          <w:rPr>
            <w:rFonts w:ascii="Times New Roman" w:hAnsi="Times New Roman"/>
            <w:sz w:val="22"/>
            <w:szCs w:val="22"/>
          </w:rPr>
          <w:t>35</w:t>
        </w:r>
      </w:ins>
      <w:r w:rsidRPr="008F1DC0">
        <w:rPr>
          <w:rFonts w:ascii="Times New Roman" w:hAnsi="Times New Roman"/>
          <w:sz w:val="22"/>
          <w:szCs w:val="22"/>
        </w:rPr>
        <w:t>: Add customer sequence diagram</w:t>
      </w:r>
    </w:p>
    <w:p w:rsidR="00F54492" w:rsidRPr="008F1DC0" w:rsidRDefault="00F54492" w:rsidP="00A5614C">
      <w:pPr>
        <w:pStyle w:val="Caption"/>
        <w:jc w:val="left"/>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534" w:author="Link Pieces" w:date="2015-08-26T03:07:00Z"/>
          <w:rFonts w:ascii="Times New Roman" w:hAnsi="Times New Roman"/>
          <w:rPrChange w:id="2535" w:author="Link Pieces" w:date="2015-08-26T13:21:00Z">
            <w:rPr>
              <w:ins w:id="2536" w:author="Link Pieces" w:date="2015-08-26T03:07:00Z"/>
            </w:rPr>
          </w:rPrChange>
        </w:rPr>
        <w:pPrChange w:id="2537" w:author="Link Pieces" w:date="2015-08-26T03:07:00Z">
          <w:pPr/>
        </w:pPrChange>
      </w:pPr>
      <w:r w:rsidRPr="008F1DC0">
        <w:rPr>
          <w:rFonts w:ascii="Times New Roman" w:hAnsi="Times New Roman"/>
          <w:noProof/>
          <w:sz w:val="22"/>
          <w:szCs w:val="22"/>
          <w:lang w:val="en-US" w:eastAsia="ja-JP"/>
          <w:rPrChange w:id="2538" w:author="Link Pieces" w:date="2015-08-26T13:21:00Z">
            <w:rPr>
              <w:rFonts w:ascii="Times New Roman" w:hAnsi="Times New Roman"/>
              <w:noProof/>
              <w:sz w:val="22"/>
              <w:szCs w:val="22"/>
              <w:lang w:val="en-US" w:eastAsia="ja-JP"/>
            </w:rPr>
          </w:rPrChange>
        </w:rPr>
        <w:drawing>
          <wp:inline distT="0" distB="0" distL="0" distR="0" wp14:anchorId="72200EB5" wp14:editId="52E11955">
            <wp:extent cx="5943600" cy="29718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customer.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A5614C" w:rsidRPr="008F1DC0" w:rsidRDefault="00A5614C" w:rsidP="00A5614C">
      <w:pPr>
        <w:jc w:val="center"/>
        <w:rPr>
          <w:ins w:id="2539" w:author="Link Pieces" w:date="2015-08-26T03:07:00Z"/>
          <w:rFonts w:ascii="Times New Roman" w:hAnsi="Times New Roman"/>
          <w:sz w:val="22"/>
          <w:szCs w:val="22"/>
        </w:rPr>
      </w:pPr>
      <w:ins w:id="2540" w:author="Link Pieces" w:date="2015-08-26T03:07:00Z">
        <w:r w:rsidRPr="008F1DC0">
          <w:rPr>
            <w:rFonts w:ascii="Times New Roman" w:hAnsi="Times New Roman"/>
            <w:sz w:val="22"/>
            <w:szCs w:val="22"/>
          </w:rPr>
          <w:t>Figure 4.3-36: Add customer screen design</w:t>
        </w:r>
      </w:ins>
    </w:p>
    <w:p w:rsidR="00F54492" w:rsidRPr="008F1DC0" w:rsidDel="00A5614C" w:rsidRDefault="00F54492">
      <w:pPr>
        <w:pStyle w:val="Caption"/>
        <w:jc w:val="left"/>
        <w:rPr>
          <w:del w:id="2541" w:author="Link Pieces" w:date="2015-08-26T03:07:00Z"/>
          <w:rFonts w:ascii="Times New Roman" w:hAnsi="Times New Roman"/>
          <w:sz w:val="22"/>
          <w:szCs w:val="22"/>
          <w:rPrChange w:id="2542" w:author="Link Pieces" w:date="2015-08-26T13:21:00Z">
            <w:rPr>
              <w:del w:id="2543" w:author="Link Pieces" w:date="2015-08-26T03:07:00Z"/>
              <w:rFonts w:ascii="Times New Roman" w:hAnsi="Times New Roman"/>
              <w:sz w:val="22"/>
              <w:szCs w:val="22"/>
            </w:rPr>
          </w:rPrChange>
        </w:rPr>
        <w:pPrChange w:id="2544" w:author="Link Pieces" w:date="2015-08-26T03:07:00Z">
          <w:pPr/>
        </w:pPrChange>
      </w:pPr>
    </w:p>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b/>
          <w:sz w:val="22"/>
          <w:szCs w:val="22"/>
        </w:rPr>
      </w:pPr>
      <w:r w:rsidRPr="008F1DC0">
        <w:rPr>
          <w:rFonts w:ascii="Times New Roman" w:hAnsi="Times New Roman"/>
          <w:b/>
          <w:sz w:val="22"/>
          <w:szCs w:val="22"/>
        </w:rPr>
        <w:t>Table description: Add customer screen</w:t>
      </w: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First name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Họ đệm</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Last name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Điện thoại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Phone number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Thành phố</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City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Quốc gia</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Country of customer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1B086E" w:rsidP="00F54492">
      <w:pPr>
        <w:pStyle w:val="Heading5"/>
        <w:rPr>
          <w:rFonts w:cs="Times New Roman"/>
          <w:sz w:val="22"/>
          <w:szCs w:val="22"/>
        </w:rPr>
      </w:pPr>
      <w:r w:rsidRPr="008F1DC0">
        <w:rPr>
          <w:rFonts w:cs="Times New Roman"/>
          <w:rPrChange w:id="2545" w:author="Link Pieces" w:date="2015-08-26T13:21:00Z">
            <w:rPr/>
          </w:rPrChange>
        </w:rPr>
        <w:lastRenderedPageBreak/>
        <w:t xml:space="preserve">4.3.2.4.6 </w:t>
      </w:r>
      <w:r w:rsidR="00F54492" w:rsidRPr="008F1DC0">
        <w:rPr>
          <w:rFonts w:cs="Times New Roman"/>
          <w:sz w:val="22"/>
          <w:szCs w:val="22"/>
        </w:rPr>
        <w:t>Edit customer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F25A8C" w:rsidRPr="008F1DC0" w:rsidRDefault="00F54492" w:rsidP="00A5614C">
      <w:pPr>
        <w:keepNext/>
        <w:rPr>
          <w:rFonts w:ascii="Times New Roman" w:hAnsi="Times New Roman"/>
          <w:rPrChange w:id="2546" w:author="Link Pieces" w:date="2015-08-26T13:21:00Z">
            <w:rPr/>
          </w:rPrChange>
        </w:rPr>
      </w:pPr>
      <w:r w:rsidRPr="008F1DC0">
        <w:rPr>
          <w:rFonts w:ascii="Times New Roman" w:hAnsi="Times New Roman"/>
          <w:noProof/>
          <w:sz w:val="22"/>
          <w:szCs w:val="22"/>
          <w:lang w:val="en-US" w:eastAsia="ja-JP"/>
          <w:rPrChange w:id="2547" w:author="Link Pieces" w:date="2015-08-26T13:21:00Z">
            <w:rPr>
              <w:rFonts w:ascii="Times New Roman" w:hAnsi="Times New Roman"/>
              <w:noProof/>
              <w:sz w:val="22"/>
              <w:szCs w:val="22"/>
              <w:lang w:val="en-US" w:eastAsia="ja-JP"/>
            </w:rPr>
          </w:rPrChange>
        </w:rPr>
        <w:drawing>
          <wp:inline distT="0" distB="0" distL="0" distR="0" wp14:anchorId="379ABC4E" wp14:editId="4636C5FE">
            <wp:extent cx="6172200" cy="4845671"/>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Edit Customer.png"/>
                    <pic:cNvPicPr/>
                  </pic:nvPicPr>
                  <pic:blipFill>
                    <a:blip r:embed="rId99">
                      <a:extLst>
                        <a:ext uri="{28A0092B-C50C-407E-A947-70E740481C1C}">
                          <a14:useLocalDpi xmlns:a14="http://schemas.microsoft.com/office/drawing/2010/main" val="0"/>
                        </a:ext>
                      </a:extLst>
                    </a:blip>
                    <a:stretch>
                      <a:fillRect/>
                    </a:stretch>
                  </pic:blipFill>
                  <pic:spPr>
                    <a:xfrm>
                      <a:off x="0" y="0"/>
                      <a:ext cx="6178833" cy="4850879"/>
                    </a:xfrm>
                    <a:prstGeom prst="rect">
                      <a:avLst/>
                    </a:prstGeom>
                  </pic:spPr>
                </pic:pic>
              </a:graphicData>
            </a:graphic>
          </wp:inline>
        </w:drawing>
      </w:r>
    </w:p>
    <w:p w:rsidR="00F25A8C" w:rsidRPr="008F1DC0" w:rsidRDefault="00F25A8C" w:rsidP="00F25A8C">
      <w:pPr>
        <w:jc w:val="center"/>
        <w:rPr>
          <w:rFonts w:ascii="Times New Roman" w:hAnsi="Times New Roman"/>
          <w:sz w:val="22"/>
          <w:szCs w:val="22"/>
        </w:rPr>
      </w:pPr>
      <w:r w:rsidRPr="008F1DC0">
        <w:rPr>
          <w:rFonts w:ascii="Times New Roman" w:hAnsi="Times New Roman"/>
          <w:sz w:val="22"/>
          <w:szCs w:val="22"/>
        </w:rPr>
        <w:t>Figure 4.3-</w:t>
      </w:r>
      <w:del w:id="2548" w:author="Link Pieces" w:date="2015-08-26T03:07:00Z">
        <w:r w:rsidRPr="008F1DC0" w:rsidDel="00A5614C">
          <w:rPr>
            <w:rFonts w:ascii="Times New Roman" w:hAnsi="Times New Roman"/>
            <w:sz w:val="22"/>
            <w:szCs w:val="22"/>
          </w:rPr>
          <w:delText>23</w:delText>
        </w:r>
      </w:del>
      <w:ins w:id="2549" w:author="Link Pieces" w:date="2015-08-26T03:07:00Z">
        <w:r w:rsidR="00A5614C" w:rsidRPr="008F1DC0">
          <w:rPr>
            <w:rFonts w:ascii="Times New Roman" w:hAnsi="Times New Roman"/>
            <w:sz w:val="22"/>
            <w:szCs w:val="22"/>
          </w:rPr>
          <w:t>37</w:t>
        </w:r>
      </w:ins>
      <w:r w:rsidRPr="008F1DC0">
        <w:rPr>
          <w:rFonts w:ascii="Times New Roman" w:hAnsi="Times New Roman"/>
          <w:sz w:val="22"/>
          <w:szCs w:val="22"/>
        </w:rPr>
        <w:t>: Edit customer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550" w:author="Link Pieces" w:date="2015-08-26T03:07:00Z"/>
          <w:rFonts w:ascii="Times New Roman" w:hAnsi="Times New Roman"/>
          <w:rPrChange w:id="2551" w:author="Link Pieces" w:date="2015-08-26T13:21:00Z">
            <w:rPr>
              <w:ins w:id="2552" w:author="Link Pieces" w:date="2015-08-26T03:07:00Z"/>
            </w:rPr>
          </w:rPrChange>
        </w:rPr>
        <w:pPrChange w:id="2553" w:author="Link Pieces" w:date="2015-08-26T03:07:00Z">
          <w:pPr/>
        </w:pPrChange>
      </w:pPr>
      <w:r w:rsidRPr="008F1DC0">
        <w:rPr>
          <w:rFonts w:ascii="Times New Roman" w:hAnsi="Times New Roman"/>
          <w:noProof/>
          <w:sz w:val="22"/>
          <w:szCs w:val="22"/>
          <w:lang w:val="en-US" w:eastAsia="ja-JP"/>
          <w:rPrChange w:id="2554" w:author="Link Pieces" w:date="2015-08-26T13:21:00Z">
            <w:rPr>
              <w:rFonts w:ascii="Times New Roman" w:hAnsi="Times New Roman"/>
              <w:noProof/>
              <w:sz w:val="22"/>
              <w:szCs w:val="22"/>
              <w:lang w:val="en-US" w:eastAsia="ja-JP"/>
            </w:rPr>
          </w:rPrChange>
        </w:rPr>
        <w:drawing>
          <wp:inline distT="0" distB="0" distL="0" distR="0" wp14:anchorId="112CD774" wp14:editId="005240F4">
            <wp:extent cx="5943600" cy="29210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Edit customer.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A5614C" w:rsidRPr="008F1DC0" w:rsidRDefault="00A5614C" w:rsidP="00A5614C">
      <w:pPr>
        <w:jc w:val="center"/>
        <w:rPr>
          <w:ins w:id="2555" w:author="Link Pieces" w:date="2015-08-26T03:07:00Z"/>
          <w:rFonts w:ascii="Times New Roman" w:hAnsi="Times New Roman"/>
          <w:sz w:val="22"/>
          <w:szCs w:val="22"/>
        </w:rPr>
      </w:pPr>
      <w:ins w:id="2556" w:author="Link Pieces" w:date="2015-08-26T03:07:00Z">
        <w:r w:rsidRPr="008F1DC0">
          <w:rPr>
            <w:rFonts w:ascii="Times New Roman" w:hAnsi="Times New Roman"/>
            <w:sz w:val="22"/>
            <w:szCs w:val="22"/>
          </w:rPr>
          <w:t>Figure 4.3-38: Edit customer screen design</w:t>
        </w:r>
      </w:ins>
    </w:p>
    <w:p w:rsidR="00F54492" w:rsidRPr="008F1DC0" w:rsidDel="00A5614C" w:rsidRDefault="00F54492">
      <w:pPr>
        <w:pStyle w:val="Caption"/>
        <w:jc w:val="left"/>
        <w:rPr>
          <w:del w:id="2557" w:author="Link Pieces" w:date="2015-08-26T03:07:00Z"/>
          <w:rFonts w:ascii="Times New Roman" w:hAnsi="Times New Roman"/>
          <w:sz w:val="22"/>
          <w:szCs w:val="22"/>
          <w:rPrChange w:id="2558" w:author="Link Pieces" w:date="2015-08-26T13:21:00Z">
            <w:rPr>
              <w:del w:id="2559" w:author="Link Pieces" w:date="2015-08-26T03:07:00Z"/>
              <w:rFonts w:ascii="Times New Roman" w:hAnsi="Times New Roman"/>
              <w:sz w:val="22"/>
              <w:szCs w:val="22"/>
            </w:rPr>
          </w:rPrChange>
        </w:rPr>
        <w:pPrChange w:id="2560" w:author="Link Pieces" w:date="2015-08-26T03:07:00Z">
          <w:pPr/>
        </w:pPrChange>
      </w:pPr>
    </w:p>
    <w:p w:rsidR="00A5614C" w:rsidRPr="008F1DC0" w:rsidRDefault="00A5614C" w:rsidP="00A5614C">
      <w:pPr>
        <w:rPr>
          <w:ins w:id="2561" w:author="Link Pieces" w:date="2015-08-26T03:11:00Z"/>
          <w:rFonts w:ascii="Times New Roman" w:hAnsi="Times New Roman"/>
          <w:sz w:val="22"/>
          <w:szCs w:val="22"/>
        </w:rPr>
      </w:pPr>
    </w:p>
    <w:p w:rsidR="00F54492" w:rsidRPr="008F1DC0" w:rsidRDefault="00A5614C" w:rsidP="00F54492">
      <w:pPr>
        <w:rPr>
          <w:rFonts w:ascii="Times New Roman" w:hAnsi="Times New Roman"/>
          <w:b/>
          <w:sz w:val="22"/>
          <w:szCs w:val="22"/>
          <w:rPrChange w:id="2562" w:author="Link Pieces" w:date="2015-08-26T13:21:00Z">
            <w:rPr>
              <w:rFonts w:ascii="Times New Roman" w:hAnsi="Times New Roman"/>
              <w:sz w:val="22"/>
              <w:szCs w:val="22"/>
            </w:rPr>
          </w:rPrChange>
        </w:rPr>
      </w:pPr>
      <w:ins w:id="2563" w:author="Link Pieces" w:date="2015-08-26T03:11:00Z">
        <w:r w:rsidRPr="008F1DC0">
          <w:rPr>
            <w:rFonts w:ascii="Times New Roman" w:hAnsi="Times New Roman"/>
            <w:b/>
            <w:sz w:val="22"/>
            <w:szCs w:val="22"/>
          </w:rPr>
          <w:t>Table description: Edit customer screen</w:t>
        </w:r>
      </w:ins>
      <w:del w:id="2564" w:author="Link Pieces" w:date="2015-08-26T03:11:00Z">
        <w:r w:rsidR="00F54492" w:rsidRPr="008F1DC0" w:rsidDel="00A5614C">
          <w:rPr>
            <w:rFonts w:ascii="Times New Roman" w:hAnsi="Times New Roman"/>
            <w:sz w:val="22"/>
            <w:szCs w:val="22"/>
          </w:rPr>
          <w:delText>Table</w:delText>
        </w:r>
      </w:del>
    </w:p>
    <w:tbl>
      <w:tblPr>
        <w:tblStyle w:val="TableGrid"/>
        <w:tblW w:w="0" w:type="auto"/>
        <w:tblLook w:val="04A0" w:firstRow="1" w:lastRow="0" w:firstColumn="1" w:lastColumn="0" w:noHBand="0" w:noVBand="1"/>
      </w:tblPr>
      <w:tblGrid>
        <w:gridCol w:w="639"/>
        <w:gridCol w:w="2045"/>
        <w:gridCol w:w="2019"/>
        <w:gridCol w:w="1250"/>
        <w:gridCol w:w="3397"/>
      </w:tblGrid>
      <w:tr w:rsidR="00F54492" w:rsidRPr="008F1DC0" w:rsidTr="00E73162">
        <w:tc>
          <w:tcPr>
            <w:tcW w:w="63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45"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1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5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397"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w:t>
            </w:r>
          </w:p>
        </w:tc>
        <w:tc>
          <w:tcPr>
            <w:tcW w:w="2045" w:type="dxa"/>
          </w:tcPr>
          <w:p w:rsidR="00F54492" w:rsidRPr="008F1DC0" w:rsidRDefault="00F54492" w:rsidP="00E73162">
            <w:pPr>
              <w:rPr>
                <w:rFonts w:ascii="Times New Roman" w:hAnsi="Times New Roman"/>
              </w:rPr>
            </w:pPr>
            <w:r w:rsidRPr="008F1DC0">
              <w:rPr>
                <w:rFonts w:ascii="Times New Roman" w:hAnsi="Times New Roman"/>
              </w:rPr>
              <w:t>Tên</w:t>
            </w:r>
          </w:p>
        </w:tc>
        <w:tc>
          <w:tcPr>
            <w:tcW w:w="2019"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0"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7" w:type="dxa"/>
          </w:tcPr>
          <w:p w:rsidR="00F54492" w:rsidRPr="008F1DC0" w:rsidRDefault="00F54492" w:rsidP="00E73162">
            <w:pPr>
              <w:rPr>
                <w:rFonts w:ascii="Times New Roman" w:hAnsi="Times New Roman"/>
              </w:rPr>
            </w:pPr>
            <w:r w:rsidRPr="008F1DC0">
              <w:rPr>
                <w:rFonts w:ascii="Times New Roman" w:hAnsi="Times New Roman"/>
              </w:rPr>
              <w:t>First name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2</w:t>
            </w:r>
          </w:p>
        </w:tc>
        <w:tc>
          <w:tcPr>
            <w:tcW w:w="2045" w:type="dxa"/>
          </w:tcPr>
          <w:p w:rsidR="00F54492" w:rsidRPr="008F1DC0" w:rsidRDefault="00F54492" w:rsidP="00E73162">
            <w:pPr>
              <w:rPr>
                <w:rFonts w:ascii="Times New Roman" w:hAnsi="Times New Roman"/>
              </w:rPr>
            </w:pPr>
            <w:r w:rsidRPr="008F1DC0">
              <w:rPr>
                <w:rFonts w:ascii="Times New Roman" w:hAnsi="Times New Roman"/>
              </w:rPr>
              <w:t>Họ đệm</w:t>
            </w:r>
          </w:p>
        </w:tc>
        <w:tc>
          <w:tcPr>
            <w:tcW w:w="2019"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0"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7" w:type="dxa"/>
          </w:tcPr>
          <w:p w:rsidR="00F54492" w:rsidRPr="008F1DC0" w:rsidRDefault="00F54492" w:rsidP="00E73162">
            <w:pPr>
              <w:rPr>
                <w:rFonts w:ascii="Times New Roman" w:hAnsi="Times New Roman"/>
              </w:rPr>
            </w:pPr>
            <w:r w:rsidRPr="008F1DC0">
              <w:rPr>
                <w:rFonts w:ascii="Times New Roman" w:hAnsi="Times New Roman"/>
              </w:rPr>
              <w:t>Last name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3</w:t>
            </w:r>
          </w:p>
        </w:tc>
        <w:tc>
          <w:tcPr>
            <w:tcW w:w="2045" w:type="dxa"/>
          </w:tcPr>
          <w:p w:rsidR="00F54492" w:rsidRPr="008F1DC0" w:rsidRDefault="00F54492" w:rsidP="00E73162">
            <w:pPr>
              <w:rPr>
                <w:rFonts w:ascii="Times New Roman" w:hAnsi="Times New Roman"/>
              </w:rPr>
            </w:pPr>
            <w:r w:rsidRPr="008F1DC0">
              <w:rPr>
                <w:rFonts w:ascii="Times New Roman" w:hAnsi="Times New Roman"/>
              </w:rPr>
              <w:t>Điện thoại</w:t>
            </w:r>
          </w:p>
        </w:tc>
        <w:tc>
          <w:tcPr>
            <w:tcW w:w="2019"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50"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7" w:type="dxa"/>
          </w:tcPr>
          <w:p w:rsidR="00F54492" w:rsidRPr="008F1DC0" w:rsidRDefault="00F54492" w:rsidP="00E73162">
            <w:pPr>
              <w:rPr>
                <w:rFonts w:ascii="Times New Roman" w:hAnsi="Times New Roman"/>
              </w:rPr>
            </w:pPr>
            <w:r w:rsidRPr="008F1DC0">
              <w:rPr>
                <w:rFonts w:ascii="Times New Roman" w:hAnsi="Times New Roman"/>
              </w:rPr>
              <w:t>Phone number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4</w:t>
            </w:r>
          </w:p>
        </w:tc>
        <w:tc>
          <w:tcPr>
            <w:tcW w:w="2045"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19"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50" w:type="dxa"/>
          </w:tcPr>
          <w:p w:rsidR="00F54492" w:rsidRPr="008F1DC0" w:rsidRDefault="00F54492" w:rsidP="00E73162">
            <w:pPr>
              <w:rPr>
                <w:rFonts w:ascii="Times New Roman" w:hAnsi="Times New Roman"/>
              </w:rPr>
            </w:pPr>
            <w:r w:rsidRPr="008F1DC0">
              <w:rPr>
                <w:rFonts w:ascii="Times New Roman" w:hAnsi="Times New Roman"/>
              </w:rPr>
              <w:t>No</w:t>
            </w:r>
          </w:p>
        </w:tc>
        <w:tc>
          <w:tcPr>
            <w:tcW w:w="3397" w:type="dxa"/>
          </w:tcPr>
          <w:p w:rsidR="00F54492" w:rsidRPr="008F1DC0" w:rsidRDefault="00F54492" w:rsidP="00E73162">
            <w:pPr>
              <w:rPr>
                <w:rFonts w:ascii="Times New Roman" w:hAnsi="Times New Roman"/>
              </w:rPr>
            </w:pPr>
            <w:r w:rsidRPr="008F1DC0">
              <w:rPr>
                <w:rFonts w:ascii="Times New Roman" w:hAnsi="Times New Roman"/>
              </w:rPr>
              <w:t>Address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5</w:t>
            </w:r>
          </w:p>
        </w:tc>
        <w:tc>
          <w:tcPr>
            <w:tcW w:w="2045"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19"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0" w:type="dxa"/>
          </w:tcPr>
          <w:p w:rsidR="00F54492" w:rsidRPr="008F1DC0" w:rsidRDefault="00F54492" w:rsidP="00E73162">
            <w:pPr>
              <w:rPr>
                <w:rFonts w:ascii="Times New Roman" w:hAnsi="Times New Roman"/>
              </w:rPr>
            </w:pPr>
            <w:r w:rsidRPr="008F1DC0">
              <w:rPr>
                <w:rFonts w:ascii="Times New Roman" w:hAnsi="Times New Roman"/>
              </w:rPr>
              <w:t>No</w:t>
            </w:r>
          </w:p>
        </w:tc>
        <w:tc>
          <w:tcPr>
            <w:tcW w:w="3397" w:type="dxa"/>
          </w:tcPr>
          <w:p w:rsidR="00F54492" w:rsidRPr="008F1DC0" w:rsidRDefault="00F54492" w:rsidP="00E73162">
            <w:pPr>
              <w:rPr>
                <w:rFonts w:ascii="Times New Roman" w:hAnsi="Times New Roman"/>
              </w:rPr>
            </w:pPr>
            <w:r w:rsidRPr="008F1DC0">
              <w:rPr>
                <w:rFonts w:ascii="Times New Roman" w:hAnsi="Times New Roman"/>
              </w:rPr>
              <w:t>Email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6</w:t>
            </w:r>
          </w:p>
        </w:tc>
        <w:tc>
          <w:tcPr>
            <w:tcW w:w="2045" w:type="dxa"/>
          </w:tcPr>
          <w:p w:rsidR="00F54492" w:rsidRPr="008F1DC0" w:rsidRDefault="00F54492" w:rsidP="00E73162">
            <w:pPr>
              <w:rPr>
                <w:rFonts w:ascii="Times New Roman" w:hAnsi="Times New Roman"/>
              </w:rPr>
            </w:pPr>
            <w:r w:rsidRPr="008F1DC0">
              <w:rPr>
                <w:rFonts w:ascii="Times New Roman" w:hAnsi="Times New Roman"/>
              </w:rPr>
              <w:t>Thành phố</w:t>
            </w:r>
          </w:p>
        </w:tc>
        <w:tc>
          <w:tcPr>
            <w:tcW w:w="2019"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0" w:type="dxa"/>
          </w:tcPr>
          <w:p w:rsidR="00F54492" w:rsidRPr="008F1DC0" w:rsidRDefault="00F54492" w:rsidP="00E73162">
            <w:pPr>
              <w:rPr>
                <w:rFonts w:ascii="Times New Roman" w:hAnsi="Times New Roman"/>
              </w:rPr>
            </w:pPr>
            <w:r w:rsidRPr="008F1DC0">
              <w:rPr>
                <w:rFonts w:ascii="Times New Roman" w:hAnsi="Times New Roman"/>
              </w:rPr>
              <w:t>No</w:t>
            </w:r>
          </w:p>
        </w:tc>
        <w:tc>
          <w:tcPr>
            <w:tcW w:w="3397" w:type="dxa"/>
          </w:tcPr>
          <w:p w:rsidR="00F54492" w:rsidRPr="008F1DC0" w:rsidRDefault="00F54492" w:rsidP="00E73162">
            <w:pPr>
              <w:rPr>
                <w:rFonts w:ascii="Times New Roman" w:hAnsi="Times New Roman"/>
              </w:rPr>
            </w:pPr>
            <w:r w:rsidRPr="008F1DC0">
              <w:rPr>
                <w:rFonts w:ascii="Times New Roman" w:hAnsi="Times New Roman"/>
              </w:rPr>
              <w:t>City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7</w:t>
            </w:r>
          </w:p>
        </w:tc>
        <w:tc>
          <w:tcPr>
            <w:tcW w:w="2045" w:type="dxa"/>
          </w:tcPr>
          <w:p w:rsidR="00F54492" w:rsidRPr="008F1DC0" w:rsidRDefault="00F54492" w:rsidP="00E73162">
            <w:pPr>
              <w:rPr>
                <w:rFonts w:ascii="Times New Roman" w:hAnsi="Times New Roman"/>
              </w:rPr>
            </w:pPr>
            <w:r w:rsidRPr="008F1DC0">
              <w:rPr>
                <w:rFonts w:ascii="Times New Roman" w:hAnsi="Times New Roman"/>
              </w:rPr>
              <w:t>Quốc gia</w:t>
            </w:r>
          </w:p>
        </w:tc>
        <w:tc>
          <w:tcPr>
            <w:tcW w:w="2019"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0" w:type="dxa"/>
          </w:tcPr>
          <w:p w:rsidR="00F54492" w:rsidRPr="008F1DC0" w:rsidRDefault="00F54492" w:rsidP="00E73162">
            <w:pPr>
              <w:rPr>
                <w:rFonts w:ascii="Times New Roman" w:hAnsi="Times New Roman"/>
              </w:rPr>
            </w:pPr>
          </w:p>
        </w:tc>
        <w:tc>
          <w:tcPr>
            <w:tcW w:w="3397" w:type="dxa"/>
          </w:tcPr>
          <w:p w:rsidR="00F54492" w:rsidRPr="008F1DC0" w:rsidRDefault="00F54492" w:rsidP="00E73162">
            <w:pPr>
              <w:rPr>
                <w:rFonts w:ascii="Times New Roman" w:hAnsi="Times New Roman"/>
              </w:rPr>
            </w:pPr>
            <w:r w:rsidRPr="008F1DC0">
              <w:rPr>
                <w:rFonts w:ascii="Times New Roman" w:hAnsi="Times New Roman"/>
              </w:rPr>
              <w:t>Country of customer</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8</w:t>
            </w:r>
          </w:p>
        </w:tc>
        <w:tc>
          <w:tcPr>
            <w:tcW w:w="2045"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19"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0" w:type="dxa"/>
          </w:tcPr>
          <w:p w:rsidR="00F54492" w:rsidRPr="008F1DC0" w:rsidRDefault="00F54492" w:rsidP="00E73162">
            <w:pPr>
              <w:rPr>
                <w:rFonts w:ascii="Times New Roman" w:hAnsi="Times New Roman"/>
              </w:rPr>
            </w:pPr>
          </w:p>
        </w:tc>
        <w:tc>
          <w:tcPr>
            <w:tcW w:w="3397"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9</w:t>
            </w:r>
          </w:p>
        </w:tc>
        <w:tc>
          <w:tcPr>
            <w:tcW w:w="2045"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19"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0" w:type="dxa"/>
          </w:tcPr>
          <w:p w:rsidR="00F54492" w:rsidRPr="008F1DC0" w:rsidRDefault="00F54492" w:rsidP="00E73162">
            <w:pPr>
              <w:rPr>
                <w:rFonts w:ascii="Times New Roman" w:hAnsi="Times New Roman"/>
              </w:rPr>
            </w:pPr>
          </w:p>
        </w:tc>
        <w:tc>
          <w:tcPr>
            <w:tcW w:w="3397"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39" w:type="dxa"/>
          </w:tcPr>
          <w:p w:rsidR="00F54492" w:rsidRPr="008F1DC0" w:rsidRDefault="00F54492" w:rsidP="00E73162">
            <w:pPr>
              <w:rPr>
                <w:rFonts w:ascii="Times New Roman" w:hAnsi="Times New Roman"/>
              </w:rPr>
            </w:pPr>
            <w:r w:rsidRPr="008F1DC0">
              <w:rPr>
                <w:rFonts w:ascii="Times New Roman" w:hAnsi="Times New Roman"/>
              </w:rPr>
              <w:t>10</w:t>
            </w:r>
          </w:p>
        </w:tc>
        <w:tc>
          <w:tcPr>
            <w:tcW w:w="2045"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19"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0" w:type="dxa"/>
          </w:tcPr>
          <w:p w:rsidR="00F54492" w:rsidRPr="008F1DC0" w:rsidRDefault="00F54492" w:rsidP="00E73162">
            <w:pPr>
              <w:rPr>
                <w:rFonts w:ascii="Times New Roman" w:hAnsi="Times New Roman"/>
              </w:rPr>
            </w:pPr>
          </w:p>
        </w:tc>
        <w:tc>
          <w:tcPr>
            <w:tcW w:w="3397"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1B086E" w:rsidP="00F54492">
      <w:pPr>
        <w:pStyle w:val="Heading5"/>
        <w:rPr>
          <w:rFonts w:cs="Times New Roman"/>
          <w:sz w:val="22"/>
          <w:szCs w:val="22"/>
        </w:rPr>
      </w:pPr>
      <w:r w:rsidRPr="008F1DC0">
        <w:rPr>
          <w:rFonts w:cs="Times New Roman"/>
          <w:rPrChange w:id="2565" w:author="Link Pieces" w:date="2015-08-26T13:21:00Z">
            <w:rPr/>
          </w:rPrChange>
        </w:rPr>
        <w:lastRenderedPageBreak/>
        <w:t xml:space="preserve">4.3.2.4.7 </w:t>
      </w:r>
      <w:r w:rsidR="00F54492" w:rsidRPr="008F1DC0">
        <w:rPr>
          <w:rFonts w:cs="Times New Roman"/>
          <w:sz w:val="22"/>
          <w:szCs w:val="22"/>
        </w:rPr>
        <w:t>View customer detail</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F25A8C" w:rsidRPr="008F1DC0" w:rsidRDefault="00F54492" w:rsidP="00A5614C">
      <w:pPr>
        <w:keepNext/>
        <w:rPr>
          <w:rFonts w:ascii="Times New Roman" w:hAnsi="Times New Roman"/>
          <w:rPrChange w:id="2566" w:author="Link Pieces" w:date="2015-08-26T13:21:00Z">
            <w:rPr/>
          </w:rPrChange>
        </w:rPr>
      </w:pPr>
      <w:r w:rsidRPr="008F1DC0">
        <w:rPr>
          <w:rFonts w:ascii="Times New Roman" w:hAnsi="Times New Roman"/>
          <w:noProof/>
          <w:sz w:val="22"/>
          <w:szCs w:val="22"/>
          <w:lang w:val="en-US" w:eastAsia="ja-JP"/>
          <w:rPrChange w:id="2567" w:author="Link Pieces" w:date="2015-08-26T13:21:00Z">
            <w:rPr>
              <w:rFonts w:ascii="Times New Roman" w:hAnsi="Times New Roman"/>
              <w:noProof/>
              <w:sz w:val="22"/>
              <w:szCs w:val="22"/>
              <w:lang w:val="en-US" w:eastAsia="ja-JP"/>
            </w:rPr>
          </w:rPrChange>
        </w:rPr>
        <w:drawing>
          <wp:inline distT="0" distB="0" distL="0" distR="0" wp14:anchorId="6745E6AE" wp14:editId="7FAF8CBB">
            <wp:extent cx="6270625" cy="3238500"/>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View Customer.png"/>
                    <pic:cNvPicPr/>
                  </pic:nvPicPr>
                  <pic:blipFill>
                    <a:blip r:embed="rId101">
                      <a:extLst>
                        <a:ext uri="{28A0092B-C50C-407E-A947-70E740481C1C}">
                          <a14:useLocalDpi xmlns:a14="http://schemas.microsoft.com/office/drawing/2010/main" val="0"/>
                        </a:ext>
                      </a:extLst>
                    </a:blip>
                    <a:stretch>
                      <a:fillRect/>
                    </a:stretch>
                  </pic:blipFill>
                  <pic:spPr>
                    <a:xfrm>
                      <a:off x="0" y="0"/>
                      <a:ext cx="6278972" cy="3242811"/>
                    </a:xfrm>
                    <a:prstGeom prst="rect">
                      <a:avLst/>
                    </a:prstGeom>
                  </pic:spPr>
                </pic:pic>
              </a:graphicData>
            </a:graphic>
          </wp:inline>
        </w:drawing>
      </w:r>
    </w:p>
    <w:p w:rsidR="00F25A8C" w:rsidRPr="008F1DC0" w:rsidRDefault="00F25A8C" w:rsidP="00F25A8C">
      <w:pPr>
        <w:jc w:val="center"/>
        <w:rPr>
          <w:rFonts w:ascii="Times New Roman" w:hAnsi="Times New Roman"/>
          <w:sz w:val="22"/>
          <w:szCs w:val="22"/>
        </w:rPr>
      </w:pPr>
      <w:r w:rsidRPr="008F1DC0">
        <w:rPr>
          <w:rFonts w:ascii="Times New Roman" w:hAnsi="Times New Roman"/>
          <w:sz w:val="22"/>
          <w:szCs w:val="22"/>
        </w:rPr>
        <w:t>Figure 4.3-</w:t>
      </w:r>
      <w:del w:id="2568" w:author="Link Pieces" w:date="2015-08-26T03:07:00Z">
        <w:r w:rsidRPr="008F1DC0" w:rsidDel="00A5614C">
          <w:rPr>
            <w:rFonts w:ascii="Times New Roman" w:hAnsi="Times New Roman"/>
            <w:sz w:val="22"/>
            <w:szCs w:val="22"/>
          </w:rPr>
          <w:delText>24</w:delText>
        </w:r>
      </w:del>
      <w:ins w:id="2569" w:author="Link Pieces" w:date="2015-08-26T03:07:00Z">
        <w:r w:rsidR="00A5614C" w:rsidRPr="008F1DC0">
          <w:rPr>
            <w:rFonts w:ascii="Times New Roman" w:hAnsi="Times New Roman"/>
            <w:sz w:val="22"/>
            <w:szCs w:val="22"/>
          </w:rPr>
          <w:t>39</w:t>
        </w:r>
      </w:ins>
      <w:r w:rsidRPr="008F1DC0">
        <w:rPr>
          <w:rFonts w:ascii="Times New Roman" w:hAnsi="Times New Roman"/>
          <w:sz w:val="22"/>
          <w:szCs w:val="22"/>
        </w:rPr>
        <w:t>: View customer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570" w:author="Link Pieces" w:date="2015-08-26T03:08:00Z"/>
          <w:rFonts w:ascii="Times New Roman" w:hAnsi="Times New Roman"/>
          <w:rPrChange w:id="2571" w:author="Link Pieces" w:date="2015-08-26T13:21:00Z">
            <w:rPr>
              <w:ins w:id="2572" w:author="Link Pieces" w:date="2015-08-26T03:08:00Z"/>
            </w:rPr>
          </w:rPrChange>
        </w:rPr>
        <w:pPrChange w:id="2573" w:author="Link Pieces" w:date="2015-08-26T03:08:00Z">
          <w:pPr/>
        </w:pPrChange>
      </w:pPr>
      <w:r w:rsidRPr="008F1DC0">
        <w:rPr>
          <w:rFonts w:ascii="Times New Roman" w:hAnsi="Times New Roman"/>
          <w:noProof/>
          <w:sz w:val="22"/>
          <w:szCs w:val="22"/>
          <w:lang w:val="en-US" w:eastAsia="ja-JP"/>
          <w:rPrChange w:id="2574" w:author="Link Pieces" w:date="2015-08-26T13:21:00Z">
            <w:rPr>
              <w:rFonts w:ascii="Times New Roman" w:hAnsi="Times New Roman"/>
              <w:noProof/>
              <w:sz w:val="22"/>
              <w:szCs w:val="22"/>
              <w:lang w:val="en-US" w:eastAsia="ja-JP"/>
            </w:rPr>
          </w:rPrChange>
        </w:rPr>
        <w:drawing>
          <wp:inline distT="0" distB="0" distL="0" distR="0" wp14:anchorId="1EF898D3" wp14:editId="420B948B">
            <wp:extent cx="5943600" cy="2080895"/>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Customer detail.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rsidR="00A5614C" w:rsidRPr="008F1DC0" w:rsidRDefault="00A5614C" w:rsidP="00A5614C">
      <w:pPr>
        <w:jc w:val="center"/>
        <w:rPr>
          <w:ins w:id="2575" w:author="Link Pieces" w:date="2015-08-26T03:08:00Z"/>
          <w:rFonts w:ascii="Times New Roman" w:hAnsi="Times New Roman"/>
          <w:sz w:val="22"/>
          <w:szCs w:val="22"/>
        </w:rPr>
      </w:pPr>
      <w:ins w:id="2576" w:author="Link Pieces" w:date="2015-08-26T03:08:00Z">
        <w:r w:rsidRPr="008F1DC0">
          <w:rPr>
            <w:rFonts w:ascii="Times New Roman" w:hAnsi="Times New Roman"/>
            <w:sz w:val="22"/>
            <w:szCs w:val="22"/>
          </w:rPr>
          <w:t>Figure 4.3-40: View customer screen design</w:t>
        </w:r>
      </w:ins>
    </w:p>
    <w:p w:rsidR="00F54492" w:rsidRPr="008F1DC0" w:rsidDel="00A5614C" w:rsidRDefault="00F54492">
      <w:pPr>
        <w:pStyle w:val="Caption"/>
        <w:jc w:val="left"/>
        <w:rPr>
          <w:del w:id="2577" w:author="Link Pieces" w:date="2015-08-26T03:08:00Z"/>
          <w:rFonts w:ascii="Times New Roman" w:hAnsi="Times New Roman"/>
          <w:sz w:val="22"/>
          <w:szCs w:val="22"/>
          <w:rPrChange w:id="2578" w:author="Link Pieces" w:date="2015-08-26T13:21:00Z">
            <w:rPr>
              <w:del w:id="2579" w:author="Link Pieces" w:date="2015-08-26T03:08:00Z"/>
              <w:rFonts w:ascii="Times New Roman" w:hAnsi="Times New Roman"/>
              <w:sz w:val="22"/>
              <w:szCs w:val="22"/>
            </w:rPr>
          </w:rPrChange>
        </w:rPr>
        <w:pPrChange w:id="2580" w:author="Link Pieces" w:date="2015-08-26T03:08:00Z">
          <w:pPr/>
        </w:pPrChange>
      </w:pPr>
    </w:p>
    <w:p w:rsidR="00F54492" w:rsidRPr="008F1DC0" w:rsidRDefault="00C34FB9" w:rsidP="00F54492">
      <w:pPr>
        <w:pStyle w:val="Heading4"/>
        <w:rPr>
          <w:rFonts w:ascii="Times New Roman" w:hAnsi="Times New Roman" w:cs="Times New Roman"/>
          <w:b/>
          <w:color w:val="auto"/>
          <w:sz w:val="26"/>
          <w:szCs w:val="26"/>
        </w:rPr>
      </w:pPr>
      <w:r w:rsidRPr="008F1DC0">
        <w:rPr>
          <w:rFonts w:ascii="Times New Roman" w:hAnsi="Times New Roman" w:cs="Times New Roman"/>
          <w:b/>
          <w:color w:val="auto"/>
          <w:sz w:val="26"/>
          <w:szCs w:val="26"/>
        </w:rPr>
        <w:t xml:space="preserve">4.3.2.5 </w:t>
      </w:r>
      <w:r w:rsidR="00F54492" w:rsidRPr="008F1DC0">
        <w:rPr>
          <w:rFonts w:ascii="Times New Roman" w:hAnsi="Times New Roman" w:cs="Times New Roman"/>
          <w:b/>
          <w:color w:val="auto"/>
          <w:sz w:val="26"/>
          <w:szCs w:val="26"/>
        </w:rPr>
        <w:t>Supplier management</w:t>
      </w:r>
    </w:p>
    <w:p w:rsidR="00F54492" w:rsidRPr="008F1DC0" w:rsidRDefault="001B086E" w:rsidP="00A5614C">
      <w:pPr>
        <w:pStyle w:val="Heading5"/>
        <w:rPr>
          <w:rFonts w:cs="Times New Roman"/>
          <w:rPrChange w:id="2581" w:author="Link Pieces" w:date="2015-08-26T13:21:00Z">
            <w:rPr/>
          </w:rPrChange>
        </w:rPr>
      </w:pPr>
      <w:r w:rsidRPr="008F1DC0">
        <w:rPr>
          <w:rFonts w:cs="Times New Roman"/>
          <w:rPrChange w:id="2582" w:author="Link Pieces" w:date="2015-08-26T13:21:00Z">
            <w:rPr/>
          </w:rPrChange>
        </w:rPr>
        <w:t xml:space="preserve">4.3.2.5.1 </w:t>
      </w:r>
      <w:r w:rsidR="00F54492" w:rsidRPr="008F1DC0">
        <w:rPr>
          <w:rFonts w:cs="Times New Roman"/>
          <w:rPrChange w:id="2583" w:author="Link Pieces" w:date="2015-08-26T13:21:00Z">
            <w:rPr/>
          </w:rPrChange>
        </w:rPr>
        <w:t>Supplier Class diagram</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584" w:author="Link Pieces" w:date="2015-08-26T13:21:00Z">
            <w:rPr>
              <w:rFonts w:ascii="Times New Roman" w:hAnsi="Times New Roman"/>
              <w:noProof/>
              <w:sz w:val="22"/>
              <w:szCs w:val="22"/>
              <w:lang w:val="en-US" w:eastAsia="ja-JP"/>
            </w:rPr>
          </w:rPrChange>
        </w:rPr>
        <w:drawing>
          <wp:inline distT="0" distB="0" distL="0" distR="0" wp14:anchorId="7ED37A72" wp14:editId="120D5E2E">
            <wp:extent cx="6820339" cy="4917271"/>
            <wp:effectExtent l="0" t="0" r="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Supplie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820339" cy="4917271"/>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Figure 4</w:t>
      </w:r>
      <w:r w:rsidR="00F25A8C" w:rsidRPr="008F1DC0">
        <w:rPr>
          <w:rFonts w:ascii="Times New Roman" w:hAnsi="Times New Roman"/>
          <w:sz w:val="22"/>
          <w:szCs w:val="22"/>
        </w:rPr>
        <w:t>.3-</w:t>
      </w:r>
      <w:del w:id="2585" w:author="Link Pieces" w:date="2015-08-26T03:08:00Z">
        <w:r w:rsidR="00F25A8C" w:rsidRPr="008F1DC0" w:rsidDel="00A5614C">
          <w:rPr>
            <w:rFonts w:ascii="Times New Roman" w:hAnsi="Times New Roman"/>
            <w:sz w:val="22"/>
            <w:szCs w:val="22"/>
          </w:rPr>
          <w:delText>25</w:delText>
        </w:r>
      </w:del>
      <w:ins w:id="2586" w:author="Link Pieces" w:date="2015-08-26T03:08:00Z">
        <w:r w:rsidR="00A5614C" w:rsidRPr="008F1DC0">
          <w:rPr>
            <w:rFonts w:ascii="Times New Roman" w:hAnsi="Times New Roman"/>
            <w:sz w:val="22"/>
            <w:szCs w:val="22"/>
          </w:rPr>
          <w:t>41</w:t>
        </w:r>
      </w:ins>
      <w:r w:rsidRPr="008F1DC0">
        <w:rPr>
          <w:rFonts w:ascii="Times New Roman" w:hAnsi="Times New Roman"/>
          <w:sz w:val="22"/>
          <w:szCs w:val="22"/>
        </w:rPr>
        <w:t>: Supplier class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SupplierController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591"/>
        <w:gridCol w:w="1080"/>
        <w:gridCol w:w="990"/>
        <w:gridCol w:w="270"/>
        <w:gridCol w:w="810"/>
        <w:gridCol w:w="333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SupplierController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Controller of supplier management action </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SupplierController.php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app\modules\supplier\controller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59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1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26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SupplierRepository</w:t>
            </w:r>
          </w:p>
        </w:tc>
        <w:tc>
          <w:tcPr>
            <w:tcW w:w="41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SupplierRepository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59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33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Displays a web page listing all </w:t>
            </w:r>
            <w:r w:rsidRPr="008F1DC0">
              <w:rPr>
                <w:rFonts w:ascii="Times New Roman" w:hAnsi="Times New Roman"/>
                <w:sz w:val="22"/>
                <w:szCs w:val="22"/>
              </w:rPr>
              <w:lastRenderedPageBreak/>
              <w:t>supplier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the details of a single supplier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supplier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supplier creation form and create a new document in “suppliers”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supplier documents</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supplier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category editing form and update the document in ‘supplier’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XHR_Supplier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suppliers in the format accepted by DataTable jQuery plug-in</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MSupplierController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057"/>
        <w:gridCol w:w="1057"/>
        <w:gridCol w:w="833"/>
        <w:gridCol w:w="427"/>
        <w:gridCol w:w="653"/>
        <w:gridCol w:w="279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132"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MSupplierController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supplier for mobile api</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MCustomerController.php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132"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app\modules\supplier\controller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3443"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26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SupplierRepository</w:t>
            </w:r>
          </w:p>
        </w:tc>
        <w:tc>
          <w:tcPr>
            <w:tcW w:w="34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SupplierRepository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833"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27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list of supplier for mobile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JsonReponse</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single supplier document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Supplier class description</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057"/>
        <w:gridCol w:w="900"/>
        <w:gridCol w:w="540"/>
        <w:gridCol w:w="900"/>
        <w:gridCol w:w="342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13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Supplier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Supplier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Supplier.php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13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app\modules\supplier\models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32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 create supplier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rule to validate supplier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product</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862C28" w:rsidP="00E73162">
            <w:pPr>
              <w:spacing w:after="0"/>
              <w:rPr>
                <w:rFonts w:ascii="Times New Roman" w:hAnsi="Times New Roman"/>
              </w:rPr>
            </w:pPr>
            <w:r w:rsidRPr="008F1DC0">
              <w:rPr>
                <w:rFonts w:ascii="Times New Roman" w:hAnsi="Times New Roman"/>
                <w:sz w:val="22"/>
                <w:szCs w:val="22"/>
              </w:rPr>
              <w:t>Product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supplier’s product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SupplierRepository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434"/>
        <w:gridCol w:w="967"/>
        <w:gridCol w:w="1080"/>
        <w:gridCol w:w="1260"/>
        <w:gridCol w:w="333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SupplierRepository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Class repository of supplier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ISupplierRepository; AbstractRepository</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SupplierRepository.php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app\modules\supplier\models</w:t>
            </w:r>
          </w:p>
        </w:tc>
      </w:tr>
      <w:tr w:rsidR="00F54492" w:rsidRPr="008F1DC0" w:rsidTr="00E73162">
        <w:trPr>
          <w:gridAfter w:val="1"/>
          <w:wAfter w:w="9" w:type="dxa"/>
          <w:trHeight w:val="340"/>
        </w:trPr>
        <w:tc>
          <w:tcPr>
            <w:tcW w:w="1374" w:type="dxa"/>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Methods</w:t>
            </w:r>
          </w:p>
        </w:tc>
        <w:tc>
          <w:tcPr>
            <w:tcW w:w="1434"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96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0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26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33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destroy</w:t>
            </w:r>
          </w:p>
        </w:tc>
        <w:tc>
          <w:tcPr>
            <w:tcW w:w="96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Delete supplier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ISpplierRepository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080"/>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ISupplierRepository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SupplierRepository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ISupplierRepository.php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app\modules\supplier\models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BaseController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management\Basecontroller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Model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management\Model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Celoquent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Celoquent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TenentContextInterface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management\TenentContextInterface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TenentContextSession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management\TenentContextSession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MetadataObserver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management\MetadataObserver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management\AbstractRepository class description</w:t>
      </w:r>
    </w:p>
    <w:p w:rsidR="00F54492" w:rsidRPr="008F1DC0" w:rsidRDefault="00F54492" w:rsidP="00F54492">
      <w:pPr>
        <w:rPr>
          <w:rFonts w:ascii="Times New Roman" w:hAnsi="Times New Roman"/>
          <w:sz w:val="22"/>
          <w:szCs w:val="22"/>
        </w:rPr>
      </w:pPr>
    </w:p>
    <w:p w:rsidR="00F54492" w:rsidRPr="008F1DC0" w:rsidRDefault="001B086E" w:rsidP="00F54492">
      <w:pPr>
        <w:pStyle w:val="Heading5"/>
        <w:rPr>
          <w:rFonts w:cs="Times New Roman"/>
          <w:sz w:val="22"/>
          <w:szCs w:val="22"/>
        </w:rPr>
      </w:pPr>
      <w:r w:rsidRPr="008F1DC0">
        <w:rPr>
          <w:rFonts w:cs="Times New Roman"/>
          <w:rPrChange w:id="2587" w:author="Link Pieces" w:date="2015-08-26T13:21:00Z">
            <w:rPr/>
          </w:rPrChange>
        </w:rPr>
        <w:t xml:space="preserve">4.3.2.5.2 </w:t>
      </w:r>
      <w:r w:rsidR="00F54492" w:rsidRPr="008F1DC0">
        <w:rPr>
          <w:rFonts w:cs="Times New Roman"/>
          <w:sz w:val="22"/>
          <w:szCs w:val="22"/>
        </w:rPr>
        <w:t>Add supplier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F25A8C" w:rsidRPr="008F1DC0" w:rsidRDefault="00F54492" w:rsidP="00A5614C">
      <w:pPr>
        <w:keepNext/>
        <w:rPr>
          <w:rFonts w:ascii="Times New Roman" w:hAnsi="Times New Roman"/>
          <w:rPrChange w:id="2588" w:author="Link Pieces" w:date="2015-08-26T13:21:00Z">
            <w:rPr/>
          </w:rPrChange>
        </w:rPr>
      </w:pPr>
      <w:r w:rsidRPr="008F1DC0">
        <w:rPr>
          <w:rFonts w:ascii="Times New Roman" w:hAnsi="Times New Roman"/>
          <w:noProof/>
          <w:sz w:val="22"/>
          <w:szCs w:val="22"/>
          <w:lang w:val="en-US" w:eastAsia="ja-JP"/>
          <w:rPrChange w:id="2589" w:author="Link Pieces" w:date="2015-08-26T13:21:00Z">
            <w:rPr>
              <w:rFonts w:ascii="Times New Roman" w:hAnsi="Times New Roman"/>
              <w:noProof/>
              <w:sz w:val="22"/>
              <w:szCs w:val="22"/>
              <w:lang w:val="en-US" w:eastAsia="ja-JP"/>
            </w:rPr>
          </w:rPrChange>
        </w:rPr>
        <w:drawing>
          <wp:inline distT="0" distB="0" distL="0" distR="0" wp14:anchorId="25E2BA71" wp14:editId="06174F94">
            <wp:extent cx="6353175" cy="4505374"/>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Add Supplier.png"/>
                    <pic:cNvPicPr/>
                  </pic:nvPicPr>
                  <pic:blipFill>
                    <a:blip r:embed="rId104">
                      <a:extLst>
                        <a:ext uri="{28A0092B-C50C-407E-A947-70E740481C1C}">
                          <a14:useLocalDpi xmlns:a14="http://schemas.microsoft.com/office/drawing/2010/main" val="0"/>
                        </a:ext>
                      </a:extLst>
                    </a:blip>
                    <a:stretch>
                      <a:fillRect/>
                    </a:stretch>
                  </pic:blipFill>
                  <pic:spPr>
                    <a:xfrm>
                      <a:off x="0" y="0"/>
                      <a:ext cx="6359130" cy="4509597"/>
                    </a:xfrm>
                    <a:prstGeom prst="rect">
                      <a:avLst/>
                    </a:prstGeom>
                  </pic:spPr>
                </pic:pic>
              </a:graphicData>
            </a:graphic>
          </wp:inline>
        </w:drawing>
      </w:r>
    </w:p>
    <w:p w:rsidR="00F25A8C" w:rsidRPr="008F1DC0" w:rsidRDefault="00F25A8C" w:rsidP="00F25A8C">
      <w:pPr>
        <w:jc w:val="center"/>
        <w:rPr>
          <w:rFonts w:ascii="Times New Roman" w:hAnsi="Times New Roman"/>
          <w:sz w:val="22"/>
          <w:szCs w:val="22"/>
        </w:rPr>
      </w:pPr>
      <w:r w:rsidRPr="008F1DC0">
        <w:rPr>
          <w:rFonts w:ascii="Times New Roman" w:hAnsi="Times New Roman"/>
          <w:sz w:val="22"/>
          <w:szCs w:val="22"/>
        </w:rPr>
        <w:t>Figure 4.3-</w:t>
      </w:r>
      <w:del w:id="2590" w:author="Link Pieces" w:date="2015-08-26T03:08:00Z">
        <w:r w:rsidRPr="008F1DC0" w:rsidDel="00A5614C">
          <w:rPr>
            <w:rFonts w:ascii="Times New Roman" w:hAnsi="Times New Roman"/>
            <w:sz w:val="22"/>
            <w:szCs w:val="22"/>
          </w:rPr>
          <w:delText>26</w:delText>
        </w:r>
      </w:del>
      <w:ins w:id="2591" w:author="Link Pieces" w:date="2015-08-26T03:08:00Z">
        <w:r w:rsidR="00A5614C" w:rsidRPr="008F1DC0">
          <w:rPr>
            <w:rFonts w:ascii="Times New Roman" w:hAnsi="Times New Roman"/>
            <w:sz w:val="22"/>
            <w:szCs w:val="22"/>
          </w:rPr>
          <w:t>42</w:t>
        </w:r>
      </w:ins>
      <w:r w:rsidRPr="008F1DC0">
        <w:rPr>
          <w:rFonts w:ascii="Times New Roman" w:hAnsi="Times New Roman"/>
          <w:sz w:val="22"/>
          <w:szCs w:val="22"/>
        </w:rPr>
        <w:t>: Add supplier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592" w:author="Link Pieces" w:date="2015-08-26T03:08:00Z"/>
          <w:rFonts w:ascii="Times New Roman" w:hAnsi="Times New Roman"/>
          <w:rPrChange w:id="2593" w:author="Link Pieces" w:date="2015-08-26T13:21:00Z">
            <w:rPr>
              <w:ins w:id="2594" w:author="Link Pieces" w:date="2015-08-26T03:08:00Z"/>
            </w:rPr>
          </w:rPrChange>
        </w:rPr>
        <w:pPrChange w:id="2595" w:author="Link Pieces" w:date="2015-08-26T03:08:00Z">
          <w:pPr/>
        </w:pPrChange>
      </w:pPr>
      <w:r w:rsidRPr="008F1DC0">
        <w:rPr>
          <w:rFonts w:ascii="Times New Roman" w:hAnsi="Times New Roman"/>
          <w:noProof/>
          <w:sz w:val="22"/>
          <w:szCs w:val="22"/>
          <w:lang w:val="en-US" w:eastAsia="ja-JP"/>
          <w:rPrChange w:id="2596" w:author="Link Pieces" w:date="2015-08-26T13:21:00Z">
            <w:rPr>
              <w:rFonts w:ascii="Times New Roman" w:hAnsi="Times New Roman"/>
              <w:noProof/>
              <w:sz w:val="22"/>
              <w:szCs w:val="22"/>
              <w:lang w:val="en-US" w:eastAsia="ja-JP"/>
            </w:rPr>
          </w:rPrChange>
        </w:rPr>
        <w:drawing>
          <wp:inline distT="0" distB="0" distL="0" distR="0" wp14:anchorId="0BC78F63" wp14:editId="01D47BD8">
            <wp:extent cx="5943600" cy="294132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Add new supplier.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A5614C" w:rsidRPr="008F1DC0" w:rsidRDefault="00A5614C" w:rsidP="00A5614C">
      <w:pPr>
        <w:jc w:val="center"/>
        <w:rPr>
          <w:ins w:id="2597" w:author="Link Pieces" w:date="2015-08-26T03:08:00Z"/>
          <w:rFonts w:ascii="Times New Roman" w:hAnsi="Times New Roman"/>
          <w:sz w:val="22"/>
          <w:szCs w:val="22"/>
        </w:rPr>
      </w:pPr>
      <w:ins w:id="2598" w:author="Link Pieces" w:date="2015-08-26T03:08:00Z">
        <w:r w:rsidRPr="008F1DC0">
          <w:rPr>
            <w:rFonts w:ascii="Times New Roman" w:hAnsi="Times New Roman"/>
            <w:sz w:val="22"/>
            <w:szCs w:val="22"/>
          </w:rPr>
          <w:t>Figure 4.3-43: Add supplier screen design</w:t>
        </w:r>
      </w:ins>
    </w:p>
    <w:p w:rsidR="00F54492" w:rsidRPr="008F1DC0" w:rsidDel="00A5614C" w:rsidRDefault="00F54492">
      <w:pPr>
        <w:pStyle w:val="Caption"/>
        <w:jc w:val="left"/>
        <w:rPr>
          <w:del w:id="2599" w:author="Link Pieces" w:date="2015-08-26T03:08:00Z"/>
          <w:rFonts w:ascii="Times New Roman" w:hAnsi="Times New Roman"/>
          <w:sz w:val="22"/>
          <w:szCs w:val="22"/>
          <w:rPrChange w:id="2600" w:author="Link Pieces" w:date="2015-08-26T13:21:00Z">
            <w:rPr>
              <w:del w:id="2601" w:author="Link Pieces" w:date="2015-08-26T03:08:00Z"/>
              <w:rFonts w:ascii="Times New Roman" w:hAnsi="Times New Roman"/>
              <w:sz w:val="22"/>
              <w:szCs w:val="22"/>
            </w:rPr>
          </w:rPrChange>
        </w:rPr>
        <w:pPrChange w:id="2602" w:author="Link Pieces" w:date="2015-08-26T03:08:00Z">
          <w:pPr/>
        </w:pPrChange>
      </w:pPr>
    </w:p>
    <w:p w:rsidR="00F54492" w:rsidRPr="008F1DC0" w:rsidRDefault="00F54492" w:rsidP="00F54492">
      <w:pPr>
        <w:rPr>
          <w:rFonts w:ascii="Times New Roman" w:hAnsi="Times New Roman"/>
          <w:sz w:val="22"/>
          <w:szCs w:val="22"/>
        </w:rPr>
      </w:pPr>
    </w:p>
    <w:p w:rsidR="00A5614C" w:rsidRPr="008F1DC0" w:rsidRDefault="00A5614C" w:rsidP="00A5614C">
      <w:pPr>
        <w:rPr>
          <w:ins w:id="2603" w:author="Link Pieces" w:date="2015-08-26T03:11:00Z"/>
          <w:rFonts w:ascii="Times New Roman" w:hAnsi="Times New Roman"/>
          <w:sz w:val="22"/>
          <w:szCs w:val="22"/>
        </w:rPr>
      </w:pPr>
    </w:p>
    <w:p w:rsidR="00F54492" w:rsidRPr="008F1DC0" w:rsidRDefault="00A5614C" w:rsidP="00F54492">
      <w:pPr>
        <w:rPr>
          <w:rFonts w:ascii="Times New Roman" w:hAnsi="Times New Roman"/>
          <w:b/>
          <w:sz w:val="22"/>
          <w:szCs w:val="22"/>
          <w:rPrChange w:id="2604" w:author="Link Pieces" w:date="2015-08-26T13:21:00Z">
            <w:rPr>
              <w:rFonts w:ascii="Times New Roman" w:hAnsi="Times New Roman"/>
              <w:sz w:val="22"/>
              <w:szCs w:val="22"/>
            </w:rPr>
          </w:rPrChange>
        </w:rPr>
      </w:pPr>
      <w:ins w:id="2605" w:author="Link Pieces" w:date="2015-08-26T03:11:00Z">
        <w:r w:rsidRPr="008F1DC0">
          <w:rPr>
            <w:rFonts w:ascii="Times New Roman" w:hAnsi="Times New Roman"/>
            <w:b/>
            <w:sz w:val="22"/>
            <w:szCs w:val="22"/>
          </w:rPr>
          <w:t>Table description: Add suppier screen</w:t>
        </w:r>
      </w:ins>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nhà cung cấp</w:t>
            </w:r>
          </w:p>
        </w:tc>
        <w:tc>
          <w:tcPr>
            <w:tcW w:w="2070" w:type="dxa"/>
          </w:tcPr>
          <w:p w:rsidR="00F54492" w:rsidRPr="008F1DC0" w:rsidRDefault="00F54492" w:rsidP="00E73162">
            <w:pPr>
              <w:rPr>
                <w:rFonts w:ascii="Times New Roman" w:hAnsi="Times New Roman"/>
              </w:rPr>
            </w:pPr>
            <w:r w:rsidRPr="008F1DC0">
              <w:rPr>
                <w:rFonts w:ascii="Times New Roman" w:hAnsi="Times New Roman"/>
              </w:rPr>
              <w:t>Date Picker</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Người đại diện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people who representative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Chức vụ</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Position of representation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di động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cố định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Home phone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1B086E" w:rsidP="00F54492">
      <w:pPr>
        <w:pStyle w:val="Heading5"/>
        <w:rPr>
          <w:rFonts w:cs="Times New Roman"/>
          <w:sz w:val="22"/>
          <w:szCs w:val="22"/>
        </w:rPr>
      </w:pPr>
      <w:r w:rsidRPr="008F1DC0">
        <w:rPr>
          <w:rFonts w:cs="Times New Roman"/>
          <w:rPrChange w:id="2606" w:author="Link Pieces" w:date="2015-08-26T13:21:00Z">
            <w:rPr/>
          </w:rPrChange>
        </w:rPr>
        <w:lastRenderedPageBreak/>
        <w:t xml:space="preserve">4.3.2.5.3 </w:t>
      </w:r>
      <w:r w:rsidR="00F54492" w:rsidRPr="008F1DC0">
        <w:rPr>
          <w:rFonts w:cs="Times New Roman"/>
          <w:sz w:val="22"/>
          <w:szCs w:val="22"/>
        </w:rPr>
        <w:t>Edit supplier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F25A8C" w:rsidRPr="008F1DC0" w:rsidRDefault="00F54492" w:rsidP="00A5614C">
      <w:pPr>
        <w:keepNext/>
        <w:rPr>
          <w:rFonts w:ascii="Times New Roman" w:hAnsi="Times New Roman"/>
          <w:rPrChange w:id="2607" w:author="Link Pieces" w:date="2015-08-26T13:21:00Z">
            <w:rPr/>
          </w:rPrChange>
        </w:rPr>
      </w:pPr>
      <w:r w:rsidRPr="008F1DC0">
        <w:rPr>
          <w:rFonts w:ascii="Times New Roman" w:hAnsi="Times New Roman"/>
          <w:noProof/>
          <w:sz w:val="22"/>
          <w:szCs w:val="22"/>
          <w:lang w:val="en-US" w:eastAsia="ja-JP"/>
          <w:rPrChange w:id="2608" w:author="Link Pieces" w:date="2015-08-26T13:21:00Z">
            <w:rPr>
              <w:rFonts w:ascii="Times New Roman" w:hAnsi="Times New Roman"/>
              <w:noProof/>
              <w:sz w:val="22"/>
              <w:szCs w:val="22"/>
              <w:lang w:val="en-US" w:eastAsia="ja-JP"/>
            </w:rPr>
          </w:rPrChange>
        </w:rPr>
        <w:drawing>
          <wp:inline distT="0" distB="0" distL="0" distR="0" wp14:anchorId="5B8CD36F" wp14:editId="4498361F">
            <wp:extent cx="6343650" cy="5077153"/>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Edit Supplier.png"/>
                    <pic:cNvPicPr/>
                  </pic:nvPicPr>
                  <pic:blipFill>
                    <a:blip r:embed="rId106">
                      <a:extLst>
                        <a:ext uri="{28A0092B-C50C-407E-A947-70E740481C1C}">
                          <a14:useLocalDpi xmlns:a14="http://schemas.microsoft.com/office/drawing/2010/main" val="0"/>
                        </a:ext>
                      </a:extLst>
                    </a:blip>
                    <a:stretch>
                      <a:fillRect/>
                    </a:stretch>
                  </pic:blipFill>
                  <pic:spPr>
                    <a:xfrm>
                      <a:off x="0" y="0"/>
                      <a:ext cx="6348553" cy="5081077"/>
                    </a:xfrm>
                    <a:prstGeom prst="rect">
                      <a:avLst/>
                    </a:prstGeom>
                  </pic:spPr>
                </pic:pic>
              </a:graphicData>
            </a:graphic>
          </wp:inline>
        </w:drawing>
      </w:r>
    </w:p>
    <w:p w:rsidR="00F25A8C" w:rsidRPr="008F1DC0" w:rsidRDefault="00F25A8C" w:rsidP="00F25A8C">
      <w:pPr>
        <w:jc w:val="center"/>
        <w:rPr>
          <w:rFonts w:ascii="Times New Roman" w:hAnsi="Times New Roman"/>
          <w:sz w:val="22"/>
          <w:szCs w:val="22"/>
        </w:rPr>
      </w:pPr>
      <w:r w:rsidRPr="008F1DC0">
        <w:rPr>
          <w:rFonts w:ascii="Times New Roman" w:hAnsi="Times New Roman"/>
          <w:sz w:val="22"/>
          <w:szCs w:val="22"/>
        </w:rPr>
        <w:t>Figure 4.3-</w:t>
      </w:r>
      <w:del w:id="2609" w:author="Link Pieces" w:date="2015-08-26T03:08:00Z">
        <w:r w:rsidRPr="008F1DC0" w:rsidDel="00A5614C">
          <w:rPr>
            <w:rFonts w:ascii="Times New Roman" w:hAnsi="Times New Roman"/>
            <w:sz w:val="22"/>
            <w:szCs w:val="22"/>
          </w:rPr>
          <w:delText>27</w:delText>
        </w:r>
      </w:del>
      <w:ins w:id="2610" w:author="Link Pieces" w:date="2015-08-26T03:08:00Z">
        <w:r w:rsidR="00A5614C" w:rsidRPr="008F1DC0">
          <w:rPr>
            <w:rFonts w:ascii="Times New Roman" w:hAnsi="Times New Roman"/>
            <w:sz w:val="22"/>
            <w:szCs w:val="22"/>
          </w:rPr>
          <w:t>44</w:t>
        </w:r>
      </w:ins>
      <w:r w:rsidRPr="008F1DC0">
        <w:rPr>
          <w:rFonts w:ascii="Times New Roman" w:hAnsi="Times New Roman"/>
          <w:sz w:val="22"/>
          <w:szCs w:val="22"/>
        </w:rPr>
        <w:t>: Edit supplier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611" w:author="Link Pieces" w:date="2015-08-26T03:09:00Z"/>
          <w:rFonts w:ascii="Times New Roman" w:hAnsi="Times New Roman"/>
          <w:rPrChange w:id="2612" w:author="Link Pieces" w:date="2015-08-26T13:21:00Z">
            <w:rPr>
              <w:ins w:id="2613" w:author="Link Pieces" w:date="2015-08-26T03:09:00Z"/>
            </w:rPr>
          </w:rPrChange>
        </w:rPr>
        <w:pPrChange w:id="2614" w:author="Link Pieces" w:date="2015-08-26T03:09:00Z">
          <w:pPr/>
        </w:pPrChange>
      </w:pPr>
      <w:r w:rsidRPr="008F1DC0">
        <w:rPr>
          <w:rFonts w:ascii="Times New Roman" w:hAnsi="Times New Roman"/>
          <w:noProof/>
          <w:sz w:val="22"/>
          <w:szCs w:val="22"/>
          <w:lang w:val="en-US" w:eastAsia="ja-JP"/>
          <w:rPrChange w:id="2615" w:author="Link Pieces" w:date="2015-08-26T13:21:00Z">
            <w:rPr>
              <w:rFonts w:ascii="Times New Roman" w:hAnsi="Times New Roman"/>
              <w:noProof/>
              <w:sz w:val="22"/>
              <w:szCs w:val="22"/>
              <w:lang w:val="en-US" w:eastAsia="ja-JP"/>
            </w:rPr>
          </w:rPrChange>
        </w:rPr>
        <w:drawing>
          <wp:inline distT="0" distB="0" distL="0" distR="0" wp14:anchorId="10676190" wp14:editId="69169D96">
            <wp:extent cx="5943600" cy="2893060"/>
            <wp:effectExtent l="0" t="0" r="0" b="254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Edit supplier.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A5614C" w:rsidRPr="008F1DC0" w:rsidRDefault="00A5614C" w:rsidP="00A5614C">
      <w:pPr>
        <w:jc w:val="center"/>
        <w:rPr>
          <w:ins w:id="2616" w:author="Link Pieces" w:date="2015-08-26T03:09:00Z"/>
          <w:rFonts w:ascii="Times New Roman" w:hAnsi="Times New Roman"/>
          <w:sz w:val="22"/>
          <w:szCs w:val="22"/>
        </w:rPr>
      </w:pPr>
      <w:ins w:id="2617" w:author="Link Pieces" w:date="2015-08-26T03:09:00Z">
        <w:r w:rsidRPr="008F1DC0">
          <w:rPr>
            <w:rFonts w:ascii="Times New Roman" w:hAnsi="Times New Roman"/>
            <w:sz w:val="22"/>
            <w:szCs w:val="22"/>
          </w:rPr>
          <w:t>Figure 4.3-45: Edit supplier screen design</w:t>
        </w:r>
      </w:ins>
    </w:p>
    <w:p w:rsidR="00F54492" w:rsidRPr="008F1DC0" w:rsidDel="00A5614C" w:rsidRDefault="00F54492">
      <w:pPr>
        <w:pStyle w:val="Caption"/>
        <w:jc w:val="left"/>
        <w:rPr>
          <w:del w:id="2618" w:author="Link Pieces" w:date="2015-08-26T03:09:00Z"/>
          <w:rFonts w:ascii="Times New Roman" w:hAnsi="Times New Roman"/>
          <w:sz w:val="22"/>
          <w:szCs w:val="22"/>
          <w:rPrChange w:id="2619" w:author="Link Pieces" w:date="2015-08-26T13:21:00Z">
            <w:rPr>
              <w:del w:id="2620" w:author="Link Pieces" w:date="2015-08-26T03:09:00Z"/>
              <w:rFonts w:ascii="Times New Roman" w:hAnsi="Times New Roman"/>
              <w:sz w:val="22"/>
              <w:szCs w:val="22"/>
            </w:rPr>
          </w:rPrChange>
        </w:rPr>
        <w:pPrChange w:id="2621" w:author="Link Pieces" w:date="2015-08-26T03:09:00Z">
          <w:pPr/>
        </w:pPrChange>
      </w:pPr>
    </w:p>
    <w:p w:rsidR="00F54492" w:rsidRPr="008F1DC0" w:rsidRDefault="00F54492" w:rsidP="00F54492">
      <w:pPr>
        <w:rPr>
          <w:rFonts w:ascii="Times New Roman" w:hAnsi="Times New Roman"/>
          <w:sz w:val="22"/>
          <w:szCs w:val="22"/>
        </w:rPr>
      </w:pPr>
    </w:p>
    <w:p w:rsidR="00A5614C" w:rsidRPr="008F1DC0" w:rsidRDefault="00A5614C" w:rsidP="00A5614C">
      <w:pPr>
        <w:rPr>
          <w:ins w:id="2622" w:author="Link Pieces" w:date="2015-08-26T03:11:00Z"/>
          <w:rFonts w:ascii="Times New Roman" w:hAnsi="Times New Roman"/>
          <w:sz w:val="22"/>
          <w:szCs w:val="22"/>
        </w:rPr>
      </w:pPr>
    </w:p>
    <w:p w:rsidR="00F54492" w:rsidRPr="008F1DC0" w:rsidRDefault="00A5614C" w:rsidP="00F54492">
      <w:pPr>
        <w:rPr>
          <w:rFonts w:ascii="Times New Roman" w:hAnsi="Times New Roman"/>
          <w:b/>
          <w:sz w:val="22"/>
          <w:szCs w:val="22"/>
          <w:rPrChange w:id="2623" w:author="Link Pieces" w:date="2015-08-26T13:21:00Z">
            <w:rPr>
              <w:rFonts w:ascii="Times New Roman" w:hAnsi="Times New Roman"/>
              <w:sz w:val="22"/>
              <w:szCs w:val="22"/>
            </w:rPr>
          </w:rPrChange>
        </w:rPr>
      </w:pPr>
      <w:ins w:id="2624" w:author="Link Pieces" w:date="2015-08-26T03:11:00Z">
        <w:r w:rsidRPr="008F1DC0">
          <w:rPr>
            <w:rFonts w:ascii="Times New Roman" w:hAnsi="Times New Roman"/>
            <w:b/>
            <w:sz w:val="22"/>
            <w:szCs w:val="22"/>
          </w:rPr>
          <w:t xml:space="preserve">Table description: Edit </w:t>
        </w:r>
      </w:ins>
      <w:ins w:id="2625" w:author="Link Pieces" w:date="2015-08-26T03:12:00Z">
        <w:r w:rsidRPr="008F1DC0">
          <w:rPr>
            <w:rFonts w:ascii="Times New Roman" w:hAnsi="Times New Roman"/>
            <w:b/>
            <w:sz w:val="22"/>
            <w:szCs w:val="22"/>
          </w:rPr>
          <w:t>supplier</w:t>
        </w:r>
      </w:ins>
      <w:ins w:id="2626" w:author="Link Pieces" w:date="2015-08-26T03:11:00Z">
        <w:r w:rsidRPr="008F1DC0">
          <w:rPr>
            <w:rFonts w:ascii="Times New Roman" w:hAnsi="Times New Roman"/>
            <w:b/>
            <w:sz w:val="22"/>
            <w:szCs w:val="22"/>
          </w:rPr>
          <w:t xml:space="preserve"> screen</w:t>
        </w:r>
      </w:ins>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nhà cung cấp</w:t>
            </w:r>
          </w:p>
        </w:tc>
        <w:tc>
          <w:tcPr>
            <w:tcW w:w="2070" w:type="dxa"/>
          </w:tcPr>
          <w:p w:rsidR="00F54492" w:rsidRPr="008F1DC0" w:rsidRDefault="00F54492" w:rsidP="00E73162">
            <w:pPr>
              <w:rPr>
                <w:rFonts w:ascii="Times New Roman" w:hAnsi="Times New Roman"/>
              </w:rPr>
            </w:pPr>
            <w:r w:rsidRPr="008F1DC0">
              <w:rPr>
                <w:rFonts w:ascii="Times New Roman" w:hAnsi="Times New Roman"/>
              </w:rPr>
              <w:t>Date Picker</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Người đại diện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people who representative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Chức vụ</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Position of representation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di động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cố định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Home phone of supplier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1B086E" w:rsidP="00F54492">
      <w:pPr>
        <w:pStyle w:val="Heading5"/>
        <w:rPr>
          <w:rFonts w:cs="Times New Roman"/>
          <w:sz w:val="22"/>
          <w:szCs w:val="22"/>
        </w:rPr>
      </w:pPr>
      <w:r w:rsidRPr="008F1DC0">
        <w:rPr>
          <w:rFonts w:cs="Times New Roman"/>
          <w:rPrChange w:id="2627" w:author="Link Pieces" w:date="2015-08-26T13:21:00Z">
            <w:rPr/>
          </w:rPrChange>
        </w:rPr>
        <w:t xml:space="preserve">4.3.2.5.4 </w:t>
      </w:r>
      <w:r w:rsidR="00F54492" w:rsidRPr="008F1DC0">
        <w:rPr>
          <w:rFonts w:cs="Times New Roman"/>
          <w:sz w:val="22"/>
          <w:szCs w:val="22"/>
        </w:rPr>
        <w:t>Delete supplier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3A085F" w:rsidRPr="008F1DC0" w:rsidRDefault="00F54492" w:rsidP="00A5614C">
      <w:pPr>
        <w:keepNext/>
        <w:rPr>
          <w:rFonts w:ascii="Times New Roman" w:hAnsi="Times New Roman"/>
          <w:rPrChange w:id="2628" w:author="Link Pieces" w:date="2015-08-26T13:21:00Z">
            <w:rPr/>
          </w:rPrChange>
        </w:rPr>
      </w:pPr>
      <w:r w:rsidRPr="008F1DC0">
        <w:rPr>
          <w:rFonts w:ascii="Times New Roman" w:hAnsi="Times New Roman"/>
          <w:noProof/>
          <w:sz w:val="22"/>
          <w:szCs w:val="22"/>
          <w:lang w:val="en-US" w:eastAsia="ja-JP"/>
          <w:rPrChange w:id="2629" w:author="Link Pieces" w:date="2015-08-26T13:21:00Z">
            <w:rPr>
              <w:rFonts w:ascii="Times New Roman" w:hAnsi="Times New Roman"/>
              <w:noProof/>
              <w:sz w:val="22"/>
              <w:szCs w:val="22"/>
              <w:lang w:val="en-US" w:eastAsia="ja-JP"/>
            </w:rPr>
          </w:rPrChange>
        </w:rPr>
        <w:drawing>
          <wp:inline distT="0" distB="0" distL="0" distR="0" wp14:anchorId="3EA7FEB9" wp14:editId="4DE3C258">
            <wp:extent cx="5943477" cy="2776870"/>
            <wp:effectExtent l="0" t="0" r="635" b="444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Delete Supplier.png"/>
                    <pic:cNvPicPr/>
                  </pic:nvPicPr>
                  <pic:blipFill>
                    <a:blip r:embed="rId108">
                      <a:extLst>
                        <a:ext uri="{28A0092B-C50C-407E-A947-70E740481C1C}">
                          <a14:useLocalDpi xmlns:a14="http://schemas.microsoft.com/office/drawing/2010/main" val="0"/>
                        </a:ext>
                      </a:extLst>
                    </a:blip>
                    <a:stretch>
                      <a:fillRect/>
                    </a:stretch>
                  </pic:blipFill>
                  <pic:spPr>
                    <a:xfrm>
                      <a:off x="0" y="0"/>
                      <a:ext cx="5943477" cy="2776870"/>
                    </a:xfrm>
                    <a:prstGeom prst="rect">
                      <a:avLst/>
                    </a:prstGeom>
                  </pic:spPr>
                </pic:pic>
              </a:graphicData>
            </a:graphic>
          </wp:inline>
        </w:drawing>
      </w:r>
    </w:p>
    <w:p w:rsidR="003A085F" w:rsidRPr="008F1DC0" w:rsidRDefault="003A085F" w:rsidP="003A085F">
      <w:pPr>
        <w:jc w:val="center"/>
        <w:rPr>
          <w:rFonts w:ascii="Times New Roman" w:hAnsi="Times New Roman"/>
          <w:sz w:val="22"/>
          <w:szCs w:val="22"/>
        </w:rPr>
      </w:pPr>
      <w:r w:rsidRPr="008F1DC0">
        <w:rPr>
          <w:rFonts w:ascii="Times New Roman" w:hAnsi="Times New Roman"/>
          <w:sz w:val="22"/>
          <w:szCs w:val="22"/>
        </w:rPr>
        <w:t>Figure 4.3-</w:t>
      </w:r>
      <w:del w:id="2630" w:author="Link Pieces" w:date="2015-08-26T03:09:00Z">
        <w:r w:rsidRPr="008F1DC0" w:rsidDel="00A5614C">
          <w:rPr>
            <w:rFonts w:ascii="Times New Roman" w:hAnsi="Times New Roman"/>
            <w:sz w:val="22"/>
            <w:szCs w:val="22"/>
          </w:rPr>
          <w:delText>28</w:delText>
        </w:r>
      </w:del>
      <w:ins w:id="2631" w:author="Link Pieces" w:date="2015-08-26T03:09:00Z">
        <w:r w:rsidR="00A5614C" w:rsidRPr="008F1DC0">
          <w:rPr>
            <w:rFonts w:ascii="Times New Roman" w:hAnsi="Times New Roman"/>
            <w:sz w:val="22"/>
            <w:szCs w:val="22"/>
          </w:rPr>
          <w:t>46</w:t>
        </w:r>
      </w:ins>
      <w:r w:rsidRPr="008F1DC0">
        <w:rPr>
          <w:rFonts w:ascii="Times New Roman" w:hAnsi="Times New Roman"/>
          <w:sz w:val="22"/>
          <w:szCs w:val="22"/>
        </w:rPr>
        <w:t>: Delete supplier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632" w:author="Link Pieces" w:date="2015-08-26T03:09:00Z"/>
          <w:rFonts w:ascii="Times New Roman" w:hAnsi="Times New Roman"/>
          <w:rPrChange w:id="2633" w:author="Link Pieces" w:date="2015-08-26T13:21:00Z">
            <w:rPr>
              <w:ins w:id="2634" w:author="Link Pieces" w:date="2015-08-26T03:09:00Z"/>
            </w:rPr>
          </w:rPrChange>
        </w:rPr>
        <w:pPrChange w:id="2635" w:author="Link Pieces" w:date="2015-08-26T03:09:00Z">
          <w:pPr/>
        </w:pPrChange>
      </w:pPr>
      <w:r w:rsidRPr="008F1DC0">
        <w:rPr>
          <w:rFonts w:ascii="Times New Roman" w:hAnsi="Times New Roman"/>
          <w:noProof/>
          <w:sz w:val="22"/>
          <w:szCs w:val="22"/>
          <w:lang w:val="en-US" w:eastAsia="ja-JP"/>
          <w:rPrChange w:id="2636" w:author="Link Pieces" w:date="2015-08-26T13:21:00Z">
            <w:rPr>
              <w:rFonts w:ascii="Times New Roman" w:hAnsi="Times New Roman"/>
              <w:noProof/>
              <w:sz w:val="22"/>
              <w:szCs w:val="22"/>
              <w:lang w:val="en-US" w:eastAsia="ja-JP"/>
            </w:rPr>
          </w:rPrChange>
        </w:rPr>
        <w:drawing>
          <wp:inline distT="0" distB="0" distL="0" distR="0" wp14:anchorId="71D834B3" wp14:editId="0E6AB7C2">
            <wp:extent cx="5943600" cy="223329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List of supplier.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A5614C" w:rsidRPr="008F1DC0" w:rsidRDefault="00A5614C" w:rsidP="00A5614C">
      <w:pPr>
        <w:jc w:val="center"/>
        <w:rPr>
          <w:ins w:id="2637" w:author="Link Pieces" w:date="2015-08-26T03:09:00Z"/>
          <w:rFonts w:ascii="Times New Roman" w:hAnsi="Times New Roman"/>
          <w:sz w:val="22"/>
          <w:szCs w:val="22"/>
        </w:rPr>
      </w:pPr>
      <w:ins w:id="2638" w:author="Link Pieces" w:date="2015-08-26T03:09:00Z">
        <w:r w:rsidRPr="008F1DC0">
          <w:rPr>
            <w:rFonts w:ascii="Times New Roman" w:hAnsi="Times New Roman"/>
            <w:sz w:val="22"/>
            <w:szCs w:val="22"/>
          </w:rPr>
          <w:t>Figure 4.3-47: Delete supplier screen design</w:t>
        </w:r>
      </w:ins>
    </w:p>
    <w:p w:rsidR="00F54492" w:rsidRPr="008F1DC0" w:rsidDel="00A5614C" w:rsidRDefault="00F54492">
      <w:pPr>
        <w:pStyle w:val="Caption"/>
        <w:jc w:val="left"/>
        <w:rPr>
          <w:del w:id="2639" w:author="Link Pieces" w:date="2015-08-26T03:09:00Z"/>
          <w:rFonts w:ascii="Times New Roman" w:hAnsi="Times New Roman"/>
          <w:sz w:val="22"/>
          <w:szCs w:val="22"/>
          <w:rPrChange w:id="2640" w:author="Link Pieces" w:date="2015-08-26T13:21:00Z">
            <w:rPr>
              <w:del w:id="2641" w:author="Link Pieces" w:date="2015-08-26T03:09:00Z"/>
              <w:rFonts w:ascii="Times New Roman" w:hAnsi="Times New Roman"/>
              <w:sz w:val="22"/>
              <w:szCs w:val="22"/>
            </w:rPr>
          </w:rPrChange>
        </w:rPr>
        <w:pPrChange w:id="2642" w:author="Link Pieces" w:date="2015-08-26T03:09:00Z">
          <w:pPr/>
        </w:pPrChange>
      </w:pPr>
    </w:p>
    <w:p w:rsidR="00F54492" w:rsidRPr="008F1DC0" w:rsidRDefault="001B086E" w:rsidP="00F54492">
      <w:pPr>
        <w:pStyle w:val="Heading5"/>
        <w:rPr>
          <w:rFonts w:cs="Times New Roman"/>
          <w:sz w:val="22"/>
          <w:szCs w:val="22"/>
        </w:rPr>
      </w:pPr>
      <w:r w:rsidRPr="008F1DC0">
        <w:rPr>
          <w:rFonts w:cs="Times New Roman"/>
          <w:rPrChange w:id="2643" w:author="Link Pieces" w:date="2015-08-26T13:21:00Z">
            <w:rPr/>
          </w:rPrChange>
        </w:rPr>
        <w:t xml:space="preserve">4.3.2.5.5 </w:t>
      </w:r>
      <w:r w:rsidR="00F54492" w:rsidRPr="008F1DC0">
        <w:rPr>
          <w:rFonts w:cs="Times New Roman"/>
          <w:sz w:val="22"/>
          <w:szCs w:val="22"/>
        </w:rPr>
        <w:t>View supplier detail</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3A085F" w:rsidRPr="008F1DC0" w:rsidRDefault="00F54492" w:rsidP="00A5614C">
      <w:pPr>
        <w:keepNext/>
        <w:rPr>
          <w:rFonts w:ascii="Times New Roman" w:hAnsi="Times New Roman"/>
          <w:rPrChange w:id="2644" w:author="Link Pieces" w:date="2015-08-26T13:21:00Z">
            <w:rPr/>
          </w:rPrChange>
        </w:rPr>
      </w:pPr>
      <w:r w:rsidRPr="008F1DC0">
        <w:rPr>
          <w:rFonts w:ascii="Times New Roman" w:hAnsi="Times New Roman"/>
          <w:noProof/>
          <w:sz w:val="22"/>
          <w:szCs w:val="22"/>
          <w:lang w:val="en-US" w:eastAsia="ja-JP"/>
          <w:rPrChange w:id="2645" w:author="Link Pieces" w:date="2015-08-26T13:21:00Z">
            <w:rPr>
              <w:rFonts w:ascii="Times New Roman" w:hAnsi="Times New Roman"/>
              <w:noProof/>
              <w:sz w:val="22"/>
              <w:szCs w:val="22"/>
              <w:lang w:val="en-US" w:eastAsia="ja-JP"/>
            </w:rPr>
          </w:rPrChange>
        </w:rPr>
        <w:drawing>
          <wp:inline distT="0" distB="0" distL="0" distR="0" wp14:anchorId="6AC2EB65" wp14:editId="52CD6CB0">
            <wp:extent cx="6248400" cy="3072401"/>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View Supplier.png"/>
                    <pic:cNvPicPr/>
                  </pic:nvPicPr>
                  <pic:blipFill>
                    <a:blip r:embed="rId110">
                      <a:extLst>
                        <a:ext uri="{28A0092B-C50C-407E-A947-70E740481C1C}">
                          <a14:useLocalDpi xmlns:a14="http://schemas.microsoft.com/office/drawing/2010/main" val="0"/>
                        </a:ext>
                      </a:extLst>
                    </a:blip>
                    <a:stretch>
                      <a:fillRect/>
                    </a:stretch>
                  </pic:blipFill>
                  <pic:spPr>
                    <a:xfrm>
                      <a:off x="0" y="0"/>
                      <a:ext cx="6262151" cy="3079163"/>
                    </a:xfrm>
                    <a:prstGeom prst="rect">
                      <a:avLst/>
                    </a:prstGeom>
                  </pic:spPr>
                </pic:pic>
              </a:graphicData>
            </a:graphic>
          </wp:inline>
        </w:drawing>
      </w:r>
    </w:p>
    <w:p w:rsidR="003A085F" w:rsidRPr="008F1DC0" w:rsidRDefault="003A085F" w:rsidP="003A085F">
      <w:pPr>
        <w:jc w:val="center"/>
        <w:rPr>
          <w:rFonts w:ascii="Times New Roman" w:hAnsi="Times New Roman"/>
          <w:sz w:val="22"/>
          <w:szCs w:val="22"/>
        </w:rPr>
      </w:pPr>
      <w:r w:rsidRPr="008F1DC0">
        <w:rPr>
          <w:rFonts w:ascii="Times New Roman" w:hAnsi="Times New Roman"/>
          <w:sz w:val="22"/>
          <w:szCs w:val="22"/>
        </w:rPr>
        <w:t>Figure 4.3-</w:t>
      </w:r>
      <w:del w:id="2646" w:author="Link Pieces" w:date="2015-08-26T03:09:00Z">
        <w:r w:rsidRPr="008F1DC0" w:rsidDel="00A5614C">
          <w:rPr>
            <w:rFonts w:ascii="Times New Roman" w:hAnsi="Times New Roman"/>
            <w:sz w:val="22"/>
            <w:szCs w:val="22"/>
          </w:rPr>
          <w:delText>29</w:delText>
        </w:r>
      </w:del>
      <w:ins w:id="2647" w:author="Link Pieces" w:date="2015-08-26T03:09:00Z">
        <w:r w:rsidR="00A5614C" w:rsidRPr="008F1DC0">
          <w:rPr>
            <w:rFonts w:ascii="Times New Roman" w:hAnsi="Times New Roman"/>
            <w:sz w:val="22"/>
            <w:szCs w:val="22"/>
          </w:rPr>
          <w:t>48</w:t>
        </w:r>
      </w:ins>
      <w:r w:rsidRPr="008F1DC0">
        <w:rPr>
          <w:rFonts w:ascii="Times New Roman" w:hAnsi="Times New Roman"/>
          <w:sz w:val="22"/>
          <w:szCs w:val="22"/>
        </w:rPr>
        <w:t>: View supplier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648" w:author="Link Pieces" w:date="2015-08-26T03:09:00Z"/>
          <w:rFonts w:ascii="Times New Roman" w:hAnsi="Times New Roman"/>
          <w:rPrChange w:id="2649" w:author="Link Pieces" w:date="2015-08-26T13:21:00Z">
            <w:rPr>
              <w:ins w:id="2650" w:author="Link Pieces" w:date="2015-08-26T03:09:00Z"/>
            </w:rPr>
          </w:rPrChange>
        </w:rPr>
        <w:pPrChange w:id="2651" w:author="Link Pieces" w:date="2015-08-26T03:09:00Z">
          <w:pPr/>
        </w:pPrChange>
      </w:pPr>
      <w:r w:rsidRPr="008F1DC0">
        <w:rPr>
          <w:rFonts w:ascii="Times New Roman" w:hAnsi="Times New Roman"/>
          <w:noProof/>
          <w:sz w:val="22"/>
          <w:szCs w:val="22"/>
          <w:lang w:val="en-US" w:eastAsia="ja-JP"/>
          <w:rPrChange w:id="2652" w:author="Link Pieces" w:date="2015-08-26T13:21:00Z">
            <w:rPr>
              <w:rFonts w:ascii="Times New Roman" w:hAnsi="Times New Roman"/>
              <w:noProof/>
              <w:sz w:val="22"/>
              <w:szCs w:val="22"/>
              <w:lang w:val="en-US" w:eastAsia="ja-JP"/>
            </w:rPr>
          </w:rPrChange>
        </w:rPr>
        <w:drawing>
          <wp:inline distT="0" distB="0" distL="0" distR="0" wp14:anchorId="0E55C959" wp14:editId="0C1A01D9">
            <wp:extent cx="5943600" cy="2590165"/>
            <wp:effectExtent l="0" t="0" r="0" b="63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Supplier Detail.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90165"/>
                    </a:xfrm>
                    <a:prstGeom prst="rect">
                      <a:avLst/>
                    </a:prstGeom>
                  </pic:spPr>
                </pic:pic>
              </a:graphicData>
            </a:graphic>
          </wp:inline>
        </w:drawing>
      </w:r>
    </w:p>
    <w:p w:rsidR="00A5614C" w:rsidRPr="008F1DC0" w:rsidRDefault="00A5614C" w:rsidP="00A5614C">
      <w:pPr>
        <w:jc w:val="center"/>
        <w:rPr>
          <w:ins w:id="2653" w:author="Link Pieces" w:date="2015-08-26T03:09:00Z"/>
          <w:rFonts w:ascii="Times New Roman" w:hAnsi="Times New Roman"/>
          <w:sz w:val="22"/>
          <w:szCs w:val="22"/>
        </w:rPr>
      </w:pPr>
      <w:ins w:id="2654" w:author="Link Pieces" w:date="2015-08-26T03:09:00Z">
        <w:r w:rsidRPr="008F1DC0">
          <w:rPr>
            <w:rFonts w:ascii="Times New Roman" w:hAnsi="Times New Roman"/>
            <w:sz w:val="22"/>
            <w:szCs w:val="22"/>
          </w:rPr>
          <w:t>Figure 4.3-49: View supplier screen design</w:t>
        </w:r>
      </w:ins>
    </w:p>
    <w:p w:rsidR="00F54492" w:rsidRPr="008F1DC0" w:rsidDel="00A5614C" w:rsidRDefault="00F54492">
      <w:pPr>
        <w:pStyle w:val="Caption"/>
        <w:jc w:val="left"/>
        <w:rPr>
          <w:del w:id="2655" w:author="Link Pieces" w:date="2015-08-26T03:09:00Z"/>
          <w:rFonts w:ascii="Times New Roman" w:hAnsi="Times New Roman"/>
          <w:sz w:val="22"/>
          <w:szCs w:val="22"/>
          <w:rPrChange w:id="2656" w:author="Link Pieces" w:date="2015-08-26T13:21:00Z">
            <w:rPr>
              <w:del w:id="2657" w:author="Link Pieces" w:date="2015-08-26T03:09:00Z"/>
              <w:rFonts w:ascii="Times New Roman" w:hAnsi="Times New Roman"/>
              <w:sz w:val="22"/>
              <w:szCs w:val="22"/>
            </w:rPr>
          </w:rPrChange>
        </w:rPr>
        <w:pPrChange w:id="2658" w:author="Link Pieces" w:date="2015-08-26T03:09:00Z">
          <w:pPr/>
        </w:pPrChange>
      </w:pPr>
    </w:p>
    <w:p w:rsidR="00F54492" w:rsidRPr="008F1DC0" w:rsidRDefault="00C34FB9" w:rsidP="00F54492">
      <w:pPr>
        <w:pStyle w:val="Heading4"/>
        <w:rPr>
          <w:rFonts w:ascii="Times New Roman" w:hAnsi="Times New Roman" w:cs="Times New Roman"/>
          <w:b/>
          <w:color w:val="auto"/>
          <w:sz w:val="26"/>
          <w:szCs w:val="26"/>
        </w:rPr>
      </w:pPr>
      <w:r w:rsidRPr="008F1DC0">
        <w:rPr>
          <w:rFonts w:ascii="Times New Roman" w:hAnsi="Times New Roman" w:cs="Times New Roman"/>
          <w:b/>
          <w:color w:val="auto"/>
          <w:sz w:val="26"/>
          <w:szCs w:val="26"/>
        </w:rPr>
        <w:t xml:space="preserve">4.3.2.6 </w:t>
      </w:r>
      <w:r w:rsidR="00F54492" w:rsidRPr="008F1DC0">
        <w:rPr>
          <w:rFonts w:ascii="Times New Roman" w:hAnsi="Times New Roman" w:cs="Times New Roman"/>
          <w:b/>
          <w:color w:val="auto"/>
          <w:sz w:val="26"/>
          <w:szCs w:val="26"/>
        </w:rPr>
        <w:t>Store management</w:t>
      </w:r>
    </w:p>
    <w:p w:rsidR="00F54492" w:rsidRPr="008F1DC0" w:rsidRDefault="00770EEE" w:rsidP="00A5614C">
      <w:pPr>
        <w:pStyle w:val="Heading5"/>
        <w:rPr>
          <w:rFonts w:cs="Times New Roman"/>
          <w:rPrChange w:id="2659" w:author="Link Pieces" w:date="2015-08-26T13:21:00Z">
            <w:rPr/>
          </w:rPrChange>
        </w:rPr>
      </w:pPr>
      <w:r w:rsidRPr="008F1DC0">
        <w:rPr>
          <w:rFonts w:cs="Times New Roman"/>
          <w:rPrChange w:id="2660" w:author="Link Pieces" w:date="2015-08-26T13:21:00Z">
            <w:rPr/>
          </w:rPrChange>
        </w:rPr>
        <w:t xml:space="preserve">4.3.2.6.1 </w:t>
      </w:r>
      <w:r w:rsidR="00F54492" w:rsidRPr="008F1DC0">
        <w:rPr>
          <w:rFonts w:cs="Times New Roman"/>
          <w:rPrChange w:id="2661" w:author="Link Pieces" w:date="2015-08-26T13:21:00Z">
            <w:rPr/>
          </w:rPrChange>
        </w:rPr>
        <w:t>Store class diagram</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662" w:author="Link Pieces" w:date="2015-08-26T13:21:00Z">
            <w:rPr>
              <w:rFonts w:ascii="Times New Roman" w:hAnsi="Times New Roman"/>
              <w:noProof/>
              <w:sz w:val="22"/>
              <w:szCs w:val="22"/>
              <w:lang w:val="en-US" w:eastAsia="ja-JP"/>
            </w:rPr>
          </w:rPrChange>
        </w:rPr>
        <w:drawing>
          <wp:inline distT="0" distB="0" distL="0" distR="0" wp14:anchorId="280E03B1" wp14:editId="3CB0683B">
            <wp:extent cx="6820308" cy="4400550"/>
            <wp:effectExtent l="0" t="0" r="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or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823143" cy="4402379"/>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Figure 4</w:t>
      </w:r>
      <w:r w:rsidR="00057E28" w:rsidRPr="008F1DC0">
        <w:rPr>
          <w:rFonts w:ascii="Times New Roman" w:hAnsi="Times New Roman"/>
          <w:sz w:val="22"/>
          <w:szCs w:val="22"/>
        </w:rPr>
        <w:t>.</w:t>
      </w:r>
      <w:r w:rsidR="003A085F" w:rsidRPr="008F1DC0">
        <w:rPr>
          <w:rFonts w:ascii="Times New Roman" w:hAnsi="Times New Roman"/>
          <w:sz w:val="22"/>
          <w:szCs w:val="22"/>
        </w:rPr>
        <w:t>3</w:t>
      </w:r>
      <w:r w:rsidR="0013319C" w:rsidRPr="008F1DC0">
        <w:rPr>
          <w:rFonts w:ascii="Times New Roman" w:hAnsi="Times New Roman"/>
          <w:sz w:val="22"/>
          <w:szCs w:val="22"/>
        </w:rPr>
        <w:t>-</w:t>
      </w:r>
      <w:del w:id="2663" w:author="Link Pieces" w:date="2015-08-26T03:10:00Z">
        <w:r w:rsidR="0013319C" w:rsidRPr="008F1DC0" w:rsidDel="00A5614C">
          <w:rPr>
            <w:rFonts w:ascii="Times New Roman" w:hAnsi="Times New Roman"/>
            <w:sz w:val="22"/>
            <w:szCs w:val="22"/>
          </w:rPr>
          <w:delText>30</w:delText>
        </w:r>
      </w:del>
      <w:ins w:id="2664" w:author="Link Pieces" w:date="2015-08-26T03:10:00Z">
        <w:r w:rsidR="00A5614C" w:rsidRPr="008F1DC0">
          <w:rPr>
            <w:rFonts w:ascii="Times New Roman" w:hAnsi="Times New Roman"/>
            <w:sz w:val="22"/>
            <w:szCs w:val="22"/>
          </w:rPr>
          <w:t>50</w:t>
        </w:r>
      </w:ins>
      <w:r w:rsidRPr="008F1DC0">
        <w:rPr>
          <w:rFonts w:ascii="Times New Roman" w:hAnsi="Times New Roman"/>
          <w:sz w:val="22"/>
          <w:szCs w:val="22"/>
        </w:rPr>
        <w:t>: Store class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StoreController class description</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411"/>
        <w:gridCol w:w="1080"/>
        <w:gridCol w:w="810"/>
        <w:gridCol w:w="270"/>
        <w:gridCol w:w="973"/>
        <w:gridCol w:w="3330"/>
        <w:gridCol w:w="17"/>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7891"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StoreController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78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Controller of store management action </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78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78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78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78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app\modules\store\controller</w:t>
            </w:r>
          </w:p>
        </w:tc>
      </w:tr>
      <w:tr w:rsidR="00F54492" w:rsidRPr="008F1DC0" w:rsidTr="00E73162">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41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08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320" w:type="dxa"/>
            <w:gridSpan w:val="3"/>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0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StoreRepository</w:t>
            </w:r>
          </w:p>
        </w:tc>
        <w:tc>
          <w:tcPr>
            <w:tcW w:w="432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StoreRepository</w:t>
            </w:r>
          </w:p>
        </w:tc>
      </w:tr>
      <w:tr w:rsidR="00F54492" w:rsidRPr="008F1DC0" w:rsidTr="00E73162">
        <w:trPr>
          <w:gridAfter w:val="1"/>
          <w:wAfter w:w="17"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41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8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81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243"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33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filterDomain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Add domain of store when user are create store</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listing all store</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store</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store creation form and create a new document in “store” collection</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store</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store editing form and update the document in ‘Store’ collection</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XHR_Stores</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b/>
              </w:rPr>
            </w:pPr>
            <w:r w:rsidRPr="008F1DC0">
              <w:rPr>
                <w:rFonts w:ascii="Times New Roman" w:hAnsi="Times New Roman"/>
                <w:sz w:val="22"/>
                <w:szCs w:val="22"/>
              </w:rPr>
              <w:t>Returns a list of stores in the format accepted by DataTable jQuery plug-in</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register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Get information of store from register form when shop owner</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profile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 xml:space="preserve">Get information profile of shop owner  </w:t>
            </w:r>
          </w:p>
        </w:tc>
      </w:tr>
      <w:tr w:rsidR="00F54492" w:rsidRPr="008F1DC0" w:rsidTr="00E73162">
        <w:trPr>
          <w:gridAfter w:val="1"/>
          <w:wAfter w:w="17"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4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suggestDomain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2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33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 xml:space="preserve">Give suggest about name of domain for user base on name of store  </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StoreInfo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147"/>
        <w:gridCol w:w="1170"/>
        <w:gridCol w:w="1170"/>
        <w:gridCol w:w="342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StoreInfo</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store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StoreInfo.php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app\modules\store\models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5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Date</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Time delete 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Contain owner name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route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rule to validate when input store information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langFile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45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17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same with contractor but it is static</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isValid</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$releset</w:t>
            </w:r>
          </w:p>
          <w:p w:rsidR="00F54492" w:rsidRPr="008F1DC0" w:rsidRDefault="00F54492" w:rsidP="00E73162">
            <w:pPr>
              <w:spacing w:after="0"/>
              <w:rPr>
                <w:rFonts w:ascii="Times New Roman" w:hAnsi="Times New Roman"/>
              </w:rPr>
            </w:pPr>
            <w:r w:rsidRPr="008F1DC0">
              <w:rPr>
                <w:rFonts w:ascii="Times New Roman" w:hAnsi="Times New Roman"/>
                <w:sz w:val="22"/>
                <w:szCs w:val="22"/>
              </w:rPr>
              <w:t>$mergeWithSaving</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validate of 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owner</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862C28" w:rsidP="00E73162">
            <w:pPr>
              <w:spacing w:after="0"/>
              <w:rPr>
                <w:rFonts w:ascii="Times New Roman" w:hAnsi="Times New Roman"/>
              </w:rPr>
            </w:pPr>
            <w:r w:rsidRPr="008F1DC0">
              <w:rPr>
                <w:rFonts w:ascii="Times New Roman" w:hAnsi="Times New Roman"/>
                <w:sz w:val="22"/>
                <w:szCs w:val="22"/>
              </w:rPr>
              <w:t>User</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owner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getOwnerNameAttribute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full name of owner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isOwner</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user is owner or not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isStaff</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staff is owner or not</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StoreRepository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251"/>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51"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StoreRepository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Class repository of store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IStoreRepository; AbstractRepository</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app\modules\store\models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IStoreRepository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8251"/>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51"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IStoreRepository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StoreRepository</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IStoreRepository.php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app\modules\store\models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 xml:space="preserve">Beloquent class </w:t>
      </w:r>
      <w:r w:rsidRPr="008F1DC0">
        <w:rPr>
          <w:rFonts w:ascii="Times New Roman" w:hAnsi="Times New Roman" w:cs="Times New Roman"/>
          <w:sz w:val="22"/>
          <w:szCs w:val="22"/>
        </w:rPr>
        <w:t>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350"/>
        <w:gridCol w:w="1350"/>
        <w:gridCol w:w="4207"/>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Used exclusively for BeSpoke's main database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Beloquent.php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app\bespoke\db</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35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35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207"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2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DatabaseManager</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877"/>
        <w:gridCol w:w="1350"/>
        <w:gridCol w:w="990"/>
        <w:gridCol w:w="369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DatabaseManager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Extends DatabaseManager, provides multi-tenant-related functions</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DatabaseManager (Framework)</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DatabaseManager.php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app\bespoke\db</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87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35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6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getDbList</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existing database names</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generateDb</w:t>
            </w:r>
            <w:r w:rsidRPr="008F1DC0">
              <w:rPr>
                <w:rFonts w:ascii="Times New Roman" w:hAnsi="Times New Roman"/>
                <w:sz w:val="22"/>
                <w:szCs w:val="22"/>
              </w:rPr>
              <w:lastRenderedPageBreak/>
              <w:t>Name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lastRenderedPageBreak/>
              <w:t>Public</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Generate a database name based on </w:t>
            </w:r>
            <w:r w:rsidRPr="008F1DC0">
              <w:rPr>
                <w:rFonts w:ascii="Times New Roman" w:hAnsi="Times New Roman"/>
                <w:sz w:val="22"/>
                <w:szCs w:val="22"/>
              </w:rPr>
              <w:lastRenderedPageBreak/>
              <w:t>store name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createDatabase</w:t>
            </w:r>
          </w:p>
        </w:tc>
        <w:tc>
          <w:tcPr>
            <w:tcW w:w="87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$dbName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 a new database with the supplied name</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BaseController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management\Basecontroller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Model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management\Model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Celoquent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Celoquent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management\AbstractRepository class description</w:t>
      </w:r>
    </w:p>
    <w:p w:rsidR="00F54492" w:rsidRPr="008F1DC0" w:rsidRDefault="00F54492" w:rsidP="00F54492">
      <w:pPr>
        <w:rPr>
          <w:rFonts w:ascii="Times New Roman" w:hAnsi="Times New Roman"/>
          <w:sz w:val="22"/>
          <w:szCs w:val="22"/>
        </w:rPr>
      </w:pPr>
    </w:p>
    <w:p w:rsidR="00F54492" w:rsidRPr="008F1DC0" w:rsidRDefault="00770EEE" w:rsidP="00F54492">
      <w:pPr>
        <w:pStyle w:val="Heading5"/>
        <w:rPr>
          <w:rFonts w:cs="Times New Roman"/>
          <w:sz w:val="22"/>
          <w:szCs w:val="22"/>
        </w:rPr>
      </w:pPr>
      <w:r w:rsidRPr="008F1DC0">
        <w:rPr>
          <w:rFonts w:cs="Times New Roman"/>
          <w:rPrChange w:id="2665" w:author="Link Pieces" w:date="2015-08-26T13:21:00Z">
            <w:rPr/>
          </w:rPrChange>
        </w:rPr>
        <w:t xml:space="preserve">4.3.2.6.2 </w:t>
      </w:r>
      <w:r w:rsidR="00F54492" w:rsidRPr="008F1DC0">
        <w:rPr>
          <w:rFonts w:cs="Times New Roman"/>
          <w:sz w:val="22"/>
          <w:szCs w:val="22"/>
        </w:rPr>
        <w:t>Add store</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666" w:author="Link Pieces" w:date="2015-08-26T13:21:00Z">
            <w:rPr/>
          </w:rPrChange>
        </w:rPr>
      </w:pPr>
      <w:r w:rsidRPr="008F1DC0">
        <w:rPr>
          <w:rFonts w:ascii="Times New Roman" w:hAnsi="Times New Roman"/>
          <w:noProof/>
          <w:sz w:val="22"/>
          <w:szCs w:val="22"/>
          <w:lang w:val="en-US" w:eastAsia="ja-JP"/>
          <w:rPrChange w:id="2667" w:author="Link Pieces" w:date="2015-08-26T13:21:00Z">
            <w:rPr>
              <w:rFonts w:ascii="Times New Roman" w:hAnsi="Times New Roman"/>
              <w:noProof/>
              <w:sz w:val="22"/>
              <w:szCs w:val="22"/>
              <w:lang w:val="en-US" w:eastAsia="ja-JP"/>
            </w:rPr>
          </w:rPrChange>
        </w:rPr>
        <w:drawing>
          <wp:inline distT="0" distB="0" distL="0" distR="0" wp14:anchorId="569B6B7C" wp14:editId="23775BE6">
            <wp:extent cx="6457950" cy="429919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Add Store.png"/>
                    <pic:cNvPicPr/>
                  </pic:nvPicPr>
                  <pic:blipFill>
                    <a:blip r:embed="rId113">
                      <a:extLst>
                        <a:ext uri="{28A0092B-C50C-407E-A947-70E740481C1C}">
                          <a14:useLocalDpi xmlns:a14="http://schemas.microsoft.com/office/drawing/2010/main" val="0"/>
                        </a:ext>
                      </a:extLst>
                    </a:blip>
                    <a:stretch>
                      <a:fillRect/>
                    </a:stretch>
                  </pic:blipFill>
                  <pic:spPr>
                    <a:xfrm>
                      <a:off x="0" y="0"/>
                      <a:ext cx="6461737" cy="4301711"/>
                    </a:xfrm>
                    <a:prstGeom prst="rect">
                      <a:avLst/>
                    </a:prstGeom>
                  </pic:spPr>
                </pic:pic>
              </a:graphicData>
            </a:graphic>
          </wp:inline>
        </w:drawing>
      </w:r>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668" w:author="Link Pieces" w:date="2015-08-26T03:10:00Z">
        <w:r w:rsidRPr="008F1DC0" w:rsidDel="00A5614C">
          <w:rPr>
            <w:rFonts w:ascii="Times New Roman" w:hAnsi="Times New Roman"/>
            <w:sz w:val="22"/>
            <w:szCs w:val="22"/>
          </w:rPr>
          <w:delText>30</w:delText>
        </w:r>
      </w:del>
      <w:ins w:id="2669" w:author="Link Pieces" w:date="2015-08-26T03:10:00Z">
        <w:r w:rsidR="00A5614C" w:rsidRPr="008F1DC0">
          <w:rPr>
            <w:rFonts w:ascii="Times New Roman" w:hAnsi="Times New Roman"/>
            <w:sz w:val="22"/>
            <w:szCs w:val="22"/>
          </w:rPr>
          <w:t>51</w:t>
        </w:r>
      </w:ins>
      <w:r w:rsidRPr="008F1DC0">
        <w:rPr>
          <w:rFonts w:ascii="Times New Roman" w:hAnsi="Times New Roman"/>
          <w:sz w:val="22"/>
          <w:szCs w:val="22"/>
        </w:rPr>
        <w:t>: Add store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670" w:author="Link Pieces" w:date="2015-08-26T13:21:00Z">
            <w:rPr>
              <w:rFonts w:ascii="Times New Roman" w:hAnsi="Times New Roman"/>
              <w:noProof/>
              <w:sz w:val="22"/>
              <w:szCs w:val="22"/>
              <w:lang w:val="en-US" w:eastAsia="ja-JP"/>
            </w:rPr>
          </w:rPrChange>
        </w:rPr>
        <w:drawing>
          <wp:inline distT="0" distB="0" distL="0" distR="0" wp14:anchorId="350D56F4" wp14:editId="5BCDA4A8">
            <wp:extent cx="5943600" cy="2913380"/>
            <wp:effectExtent l="0" t="0" r="0" b="127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Add store 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A5614C" w:rsidRPr="008F1DC0" w:rsidRDefault="00F54492">
      <w:pPr>
        <w:keepNext/>
        <w:rPr>
          <w:ins w:id="2671" w:author="Link Pieces" w:date="2015-08-26T03:10:00Z"/>
          <w:rFonts w:ascii="Times New Roman" w:hAnsi="Times New Roman"/>
          <w:rPrChange w:id="2672" w:author="Link Pieces" w:date="2015-08-26T13:21:00Z">
            <w:rPr>
              <w:ins w:id="2673" w:author="Link Pieces" w:date="2015-08-26T03:10:00Z"/>
            </w:rPr>
          </w:rPrChange>
        </w:rPr>
        <w:pPrChange w:id="2674" w:author="Link Pieces" w:date="2015-08-26T03:10:00Z">
          <w:pPr/>
        </w:pPrChange>
      </w:pPr>
      <w:r w:rsidRPr="008F1DC0">
        <w:rPr>
          <w:rFonts w:ascii="Times New Roman" w:hAnsi="Times New Roman"/>
          <w:noProof/>
          <w:sz w:val="22"/>
          <w:szCs w:val="22"/>
          <w:lang w:val="en-US" w:eastAsia="ja-JP"/>
          <w:rPrChange w:id="2675" w:author="Link Pieces" w:date="2015-08-26T13:21:00Z">
            <w:rPr>
              <w:rFonts w:ascii="Times New Roman" w:hAnsi="Times New Roman"/>
              <w:noProof/>
              <w:sz w:val="22"/>
              <w:szCs w:val="22"/>
              <w:lang w:val="en-US" w:eastAsia="ja-JP"/>
            </w:rPr>
          </w:rPrChange>
        </w:rPr>
        <w:drawing>
          <wp:inline distT="0" distB="0" distL="0" distR="0" wp14:anchorId="1E9C6FE5" wp14:editId="727D6E84">
            <wp:extent cx="5943600" cy="281940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store 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A5614C" w:rsidRPr="008F1DC0" w:rsidRDefault="00A5614C" w:rsidP="00A5614C">
      <w:pPr>
        <w:jc w:val="center"/>
        <w:rPr>
          <w:ins w:id="2676" w:author="Link Pieces" w:date="2015-08-26T03:10:00Z"/>
          <w:rFonts w:ascii="Times New Roman" w:hAnsi="Times New Roman"/>
          <w:sz w:val="22"/>
          <w:szCs w:val="22"/>
        </w:rPr>
      </w:pPr>
      <w:ins w:id="2677" w:author="Link Pieces" w:date="2015-08-26T03:10:00Z">
        <w:r w:rsidRPr="008F1DC0">
          <w:rPr>
            <w:rFonts w:ascii="Times New Roman" w:hAnsi="Times New Roman"/>
            <w:sz w:val="22"/>
            <w:szCs w:val="22"/>
          </w:rPr>
          <w:t>Figure 4.3-52: Add store screen design</w:t>
        </w:r>
      </w:ins>
    </w:p>
    <w:p w:rsidR="00A5614C" w:rsidRPr="008F1DC0" w:rsidRDefault="00A5614C">
      <w:pPr>
        <w:rPr>
          <w:ins w:id="2678" w:author="Link Pieces" w:date="2015-08-26T03:10:00Z"/>
          <w:rFonts w:ascii="Times New Roman" w:hAnsi="Times New Roman"/>
          <w:sz w:val="22"/>
          <w:szCs w:val="22"/>
        </w:rPr>
        <w:pPrChange w:id="2679" w:author="Link Pieces" w:date="2015-08-26T03:10:00Z">
          <w:pPr>
            <w:jc w:val="center"/>
          </w:pPr>
        </w:pPrChange>
      </w:pPr>
      <w:ins w:id="2680" w:author="Link Pieces" w:date="2015-08-26T03:12:00Z">
        <w:r w:rsidRPr="008F1DC0">
          <w:rPr>
            <w:rFonts w:ascii="Times New Roman" w:hAnsi="Times New Roman"/>
            <w:b/>
            <w:sz w:val="22"/>
            <w:szCs w:val="22"/>
          </w:rPr>
          <w:t>Table description: Add store screen</w:t>
        </w:r>
      </w:ins>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cửa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người đại diện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people who representative for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 xml:space="preserve">Textfield </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Button to add more address</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điện thoại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Thành phố</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City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miền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Domain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tên miền</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Add more other domain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Trạng thái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Status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12</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13</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14</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770EEE" w:rsidP="00F54492">
      <w:pPr>
        <w:pStyle w:val="Heading5"/>
        <w:rPr>
          <w:rFonts w:cs="Times New Roman"/>
          <w:sz w:val="22"/>
          <w:szCs w:val="22"/>
        </w:rPr>
      </w:pPr>
      <w:r w:rsidRPr="008F1DC0">
        <w:rPr>
          <w:rFonts w:cs="Times New Roman"/>
          <w:rPrChange w:id="2681" w:author="Link Pieces" w:date="2015-08-26T13:21:00Z">
            <w:rPr/>
          </w:rPrChange>
        </w:rPr>
        <w:lastRenderedPageBreak/>
        <w:t xml:space="preserve">4.3.2.6.3 </w:t>
      </w:r>
      <w:r w:rsidR="00F54492" w:rsidRPr="008F1DC0">
        <w:rPr>
          <w:rFonts w:cs="Times New Roman"/>
          <w:sz w:val="22"/>
          <w:szCs w:val="22"/>
        </w:rPr>
        <w:t>Edit store</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682" w:author="Link Pieces" w:date="2015-08-26T13:21:00Z">
            <w:rPr/>
          </w:rPrChange>
        </w:rPr>
      </w:pPr>
      <w:r w:rsidRPr="008F1DC0">
        <w:rPr>
          <w:rFonts w:ascii="Times New Roman" w:hAnsi="Times New Roman"/>
          <w:noProof/>
          <w:sz w:val="22"/>
          <w:szCs w:val="22"/>
          <w:lang w:val="en-US" w:eastAsia="ja-JP"/>
          <w:rPrChange w:id="2683" w:author="Link Pieces" w:date="2015-08-26T13:21:00Z">
            <w:rPr>
              <w:rFonts w:ascii="Times New Roman" w:hAnsi="Times New Roman"/>
              <w:noProof/>
              <w:sz w:val="22"/>
              <w:szCs w:val="22"/>
              <w:lang w:val="en-US" w:eastAsia="ja-JP"/>
            </w:rPr>
          </w:rPrChange>
        </w:rPr>
        <w:drawing>
          <wp:inline distT="0" distB="0" distL="0" distR="0" wp14:anchorId="45FEA3D0" wp14:editId="54DF300A">
            <wp:extent cx="6400800" cy="4334439"/>
            <wp:effectExtent l="0" t="0" r="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Edit Store.png"/>
                    <pic:cNvPicPr/>
                  </pic:nvPicPr>
                  <pic:blipFill>
                    <a:blip r:embed="rId116">
                      <a:extLst>
                        <a:ext uri="{28A0092B-C50C-407E-A947-70E740481C1C}">
                          <a14:useLocalDpi xmlns:a14="http://schemas.microsoft.com/office/drawing/2010/main" val="0"/>
                        </a:ext>
                      </a:extLst>
                    </a:blip>
                    <a:stretch>
                      <a:fillRect/>
                    </a:stretch>
                  </pic:blipFill>
                  <pic:spPr>
                    <a:xfrm>
                      <a:off x="0" y="0"/>
                      <a:ext cx="6406418" cy="4338243"/>
                    </a:xfrm>
                    <a:prstGeom prst="rect">
                      <a:avLst/>
                    </a:prstGeom>
                  </pic:spPr>
                </pic:pic>
              </a:graphicData>
            </a:graphic>
          </wp:inline>
        </w:drawing>
      </w:r>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684" w:author="Link Pieces" w:date="2015-08-26T03:14:00Z">
        <w:r w:rsidRPr="008F1DC0" w:rsidDel="00A5614C">
          <w:rPr>
            <w:rFonts w:ascii="Times New Roman" w:hAnsi="Times New Roman"/>
            <w:sz w:val="22"/>
            <w:szCs w:val="22"/>
          </w:rPr>
          <w:delText>31</w:delText>
        </w:r>
      </w:del>
      <w:ins w:id="2685" w:author="Link Pieces" w:date="2015-08-26T03:14:00Z">
        <w:r w:rsidR="00A5614C" w:rsidRPr="008F1DC0">
          <w:rPr>
            <w:rFonts w:ascii="Times New Roman" w:hAnsi="Times New Roman"/>
            <w:sz w:val="22"/>
            <w:szCs w:val="22"/>
          </w:rPr>
          <w:t>53</w:t>
        </w:r>
      </w:ins>
      <w:r w:rsidRPr="008F1DC0">
        <w:rPr>
          <w:rFonts w:ascii="Times New Roman" w:hAnsi="Times New Roman"/>
          <w:sz w:val="22"/>
          <w:szCs w:val="22"/>
        </w:rPr>
        <w:t>: Edit store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686" w:author="Link Pieces" w:date="2015-08-26T13:21:00Z">
            <w:rPr>
              <w:rFonts w:ascii="Times New Roman" w:hAnsi="Times New Roman"/>
              <w:noProof/>
              <w:sz w:val="22"/>
              <w:szCs w:val="22"/>
              <w:lang w:val="en-US" w:eastAsia="ja-JP"/>
            </w:rPr>
          </w:rPrChange>
        </w:rPr>
        <w:drawing>
          <wp:inline distT="0" distB="0" distL="0" distR="0" wp14:anchorId="1142C26F" wp14:editId="4929C4C9">
            <wp:extent cx="5943600" cy="2875280"/>
            <wp:effectExtent l="0" t="0" r="0" b="127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store 1.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rsidR="00A5614C" w:rsidRPr="008F1DC0" w:rsidRDefault="00F54492">
      <w:pPr>
        <w:keepNext/>
        <w:rPr>
          <w:ins w:id="2687" w:author="Link Pieces" w:date="2015-08-26T03:14:00Z"/>
          <w:rFonts w:ascii="Times New Roman" w:hAnsi="Times New Roman"/>
          <w:rPrChange w:id="2688" w:author="Link Pieces" w:date="2015-08-26T13:21:00Z">
            <w:rPr>
              <w:ins w:id="2689" w:author="Link Pieces" w:date="2015-08-26T03:14:00Z"/>
            </w:rPr>
          </w:rPrChange>
        </w:rPr>
        <w:pPrChange w:id="2690" w:author="Link Pieces" w:date="2015-08-26T03:14:00Z">
          <w:pPr/>
        </w:pPrChange>
      </w:pPr>
      <w:r w:rsidRPr="008F1DC0">
        <w:rPr>
          <w:rFonts w:ascii="Times New Roman" w:hAnsi="Times New Roman"/>
          <w:noProof/>
          <w:sz w:val="22"/>
          <w:szCs w:val="22"/>
          <w:lang w:val="en-US" w:eastAsia="ja-JP"/>
          <w:rPrChange w:id="2691" w:author="Link Pieces" w:date="2015-08-26T13:21:00Z">
            <w:rPr>
              <w:rFonts w:ascii="Times New Roman" w:hAnsi="Times New Roman"/>
              <w:noProof/>
              <w:sz w:val="22"/>
              <w:szCs w:val="22"/>
              <w:lang w:val="en-US" w:eastAsia="ja-JP"/>
            </w:rPr>
          </w:rPrChange>
        </w:rPr>
        <w:lastRenderedPageBreak/>
        <w:drawing>
          <wp:inline distT="0" distB="0" distL="0" distR="0" wp14:anchorId="051DD9FF" wp14:editId="6540ADCD">
            <wp:extent cx="5943600" cy="2830195"/>
            <wp:effectExtent l="0" t="0" r="0" b="8255"/>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store 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A5614C" w:rsidRPr="008F1DC0" w:rsidRDefault="00A5614C" w:rsidP="00A5614C">
      <w:pPr>
        <w:jc w:val="center"/>
        <w:rPr>
          <w:ins w:id="2692" w:author="Link Pieces" w:date="2015-08-26T03:14:00Z"/>
          <w:rFonts w:ascii="Times New Roman" w:hAnsi="Times New Roman"/>
          <w:sz w:val="22"/>
          <w:szCs w:val="22"/>
        </w:rPr>
      </w:pPr>
      <w:ins w:id="2693" w:author="Link Pieces" w:date="2015-08-26T03:14:00Z">
        <w:r w:rsidRPr="008F1DC0">
          <w:rPr>
            <w:rFonts w:ascii="Times New Roman" w:hAnsi="Times New Roman"/>
            <w:sz w:val="22"/>
            <w:szCs w:val="22"/>
          </w:rPr>
          <w:t>Figure 4.3-54: Edit store screen design</w:t>
        </w:r>
      </w:ins>
    </w:p>
    <w:p w:rsidR="00F54492" w:rsidRPr="008F1DC0" w:rsidRDefault="00F54492">
      <w:pPr>
        <w:pStyle w:val="Caption"/>
        <w:jc w:val="left"/>
        <w:rPr>
          <w:ins w:id="2694" w:author="Link Pieces" w:date="2015-08-26T03:12:00Z"/>
          <w:rFonts w:ascii="Times New Roman" w:hAnsi="Times New Roman"/>
          <w:sz w:val="22"/>
          <w:szCs w:val="22"/>
          <w:rPrChange w:id="2695" w:author="Link Pieces" w:date="2015-08-26T13:21:00Z">
            <w:rPr>
              <w:ins w:id="2696" w:author="Link Pieces" w:date="2015-08-26T03:12:00Z"/>
              <w:rFonts w:ascii="Times New Roman" w:hAnsi="Times New Roman"/>
              <w:sz w:val="22"/>
              <w:szCs w:val="22"/>
            </w:rPr>
          </w:rPrChange>
        </w:rPr>
        <w:pPrChange w:id="2697" w:author="Link Pieces" w:date="2015-08-26T03:14:00Z">
          <w:pPr/>
        </w:pPrChange>
      </w:pPr>
    </w:p>
    <w:p w:rsidR="00A5614C" w:rsidRPr="008F1DC0" w:rsidRDefault="00A5614C" w:rsidP="00F54492">
      <w:pPr>
        <w:rPr>
          <w:ins w:id="2698" w:author="Link Pieces" w:date="2015-08-26T03:12:00Z"/>
          <w:rFonts w:ascii="Times New Roman" w:hAnsi="Times New Roman"/>
          <w:sz w:val="22"/>
          <w:szCs w:val="22"/>
        </w:rPr>
      </w:pPr>
    </w:p>
    <w:p w:rsidR="00A5614C" w:rsidRPr="008F1DC0" w:rsidRDefault="00A5614C" w:rsidP="00F54492">
      <w:pPr>
        <w:rPr>
          <w:rFonts w:ascii="Times New Roman" w:hAnsi="Times New Roman"/>
          <w:sz w:val="22"/>
          <w:szCs w:val="22"/>
        </w:rPr>
      </w:pPr>
      <w:ins w:id="2699" w:author="Link Pieces" w:date="2015-08-26T03:12:00Z">
        <w:r w:rsidRPr="008F1DC0">
          <w:rPr>
            <w:rFonts w:ascii="Times New Roman" w:hAnsi="Times New Roman"/>
            <w:b/>
            <w:sz w:val="22"/>
            <w:szCs w:val="22"/>
          </w:rPr>
          <w:t>Table description: Edit store screen</w:t>
        </w:r>
      </w:ins>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cửa hàng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người đại diện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Name of people who representative for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Description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 xml:space="preserve">Textfield </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Button to add more address</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Số điện thoại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Thành phố</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City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miền</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Domain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Thêm tên miền</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Add more other domain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Trạng thái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Status of store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12</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13</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14</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770EEE" w:rsidP="00F54492">
      <w:pPr>
        <w:pStyle w:val="Heading5"/>
        <w:rPr>
          <w:rFonts w:cs="Times New Roman"/>
          <w:sz w:val="22"/>
          <w:szCs w:val="22"/>
        </w:rPr>
      </w:pPr>
      <w:r w:rsidRPr="008F1DC0">
        <w:rPr>
          <w:rFonts w:cs="Times New Roman"/>
          <w:rPrChange w:id="2700" w:author="Link Pieces" w:date="2015-08-26T13:21:00Z">
            <w:rPr/>
          </w:rPrChange>
        </w:rPr>
        <w:t xml:space="preserve">4.3.2.6.4 </w:t>
      </w:r>
      <w:r w:rsidR="00F54492" w:rsidRPr="008F1DC0">
        <w:rPr>
          <w:rFonts w:cs="Times New Roman"/>
          <w:sz w:val="22"/>
          <w:szCs w:val="22"/>
        </w:rPr>
        <w:t>Create store by User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701" w:author="Link Pieces" w:date="2015-08-26T13:21:00Z">
            <w:rPr/>
          </w:rPrChange>
        </w:rPr>
      </w:pPr>
      <w:bookmarkStart w:id="2702" w:name="_GoBack"/>
      <w:r w:rsidRPr="008F1DC0">
        <w:rPr>
          <w:rFonts w:ascii="Times New Roman" w:hAnsi="Times New Roman"/>
          <w:noProof/>
          <w:sz w:val="22"/>
          <w:szCs w:val="22"/>
          <w:lang w:val="en-US" w:eastAsia="ja-JP"/>
          <w:rPrChange w:id="2703" w:author="Link Pieces" w:date="2015-08-26T13:21:00Z">
            <w:rPr>
              <w:rFonts w:ascii="Times New Roman" w:hAnsi="Times New Roman"/>
              <w:noProof/>
              <w:sz w:val="22"/>
              <w:szCs w:val="22"/>
              <w:lang w:val="en-US" w:eastAsia="ja-JP"/>
            </w:rPr>
          </w:rPrChange>
        </w:rPr>
        <w:drawing>
          <wp:inline distT="0" distB="0" distL="0" distR="0" wp14:anchorId="6B7B64CC" wp14:editId="77D6C4D1">
            <wp:extent cx="6661155" cy="4330460"/>
            <wp:effectExtent l="0" t="0" r="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store.png"/>
                    <pic:cNvPicPr/>
                  </pic:nvPicPr>
                  <pic:blipFill>
                    <a:blip r:embed="rId119">
                      <a:extLst>
                        <a:ext uri="{28A0092B-C50C-407E-A947-70E740481C1C}">
                          <a14:useLocalDpi xmlns:a14="http://schemas.microsoft.com/office/drawing/2010/main" val="0"/>
                        </a:ext>
                      </a:extLst>
                    </a:blip>
                    <a:stretch>
                      <a:fillRect/>
                    </a:stretch>
                  </pic:blipFill>
                  <pic:spPr>
                    <a:xfrm>
                      <a:off x="0" y="0"/>
                      <a:ext cx="6672017" cy="4337522"/>
                    </a:xfrm>
                    <a:prstGeom prst="rect">
                      <a:avLst/>
                    </a:prstGeom>
                  </pic:spPr>
                </pic:pic>
              </a:graphicData>
            </a:graphic>
          </wp:inline>
        </w:drawing>
      </w:r>
      <w:bookmarkEnd w:id="2702"/>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704" w:author="Link Pieces" w:date="2015-08-26T03:14:00Z">
        <w:r w:rsidRPr="008F1DC0" w:rsidDel="00A5614C">
          <w:rPr>
            <w:rFonts w:ascii="Times New Roman" w:hAnsi="Times New Roman"/>
            <w:sz w:val="22"/>
            <w:szCs w:val="22"/>
          </w:rPr>
          <w:delText>32</w:delText>
        </w:r>
      </w:del>
      <w:ins w:id="2705" w:author="Link Pieces" w:date="2015-08-26T03:14:00Z">
        <w:r w:rsidR="00A5614C" w:rsidRPr="008F1DC0">
          <w:rPr>
            <w:rFonts w:ascii="Times New Roman" w:hAnsi="Times New Roman"/>
            <w:sz w:val="22"/>
            <w:szCs w:val="22"/>
          </w:rPr>
          <w:t>55</w:t>
        </w:r>
      </w:ins>
      <w:r w:rsidRPr="008F1DC0">
        <w:rPr>
          <w:rFonts w:ascii="Times New Roman" w:hAnsi="Times New Roman"/>
          <w:sz w:val="22"/>
          <w:szCs w:val="22"/>
        </w:rPr>
        <w:t>: Create store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706" w:author="Link Pieces" w:date="2015-08-26T03:15:00Z"/>
          <w:rFonts w:ascii="Times New Roman" w:hAnsi="Times New Roman"/>
          <w:rPrChange w:id="2707" w:author="Link Pieces" w:date="2015-08-26T13:21:00Z">
            <w:rPr>
              <w:ins w:id="2708" w:author="Link Pieces" w:date="2015-08-26T03:15:00Z"/>
            </w:rPr>
          </w:rPrChange>
        </w:rPr>
        <w:pPrChange w:id="2709" w:author="Link Pieces" w:date="2015-08-26T03:15:00Z">
          <w:pPr/>
        </w:pPrChange>
      </w:pPr>
      <w:r w:rsidRPr="008F1DC0">
        <w:rPr>
          <w:rFonts w:ascii="Times New Roman" w:hAnsi="Times New Roman"/>
          <w:noProof/>
          <w:sz w:val="22"/>
          <w:szCs w:val="22"/>
          <w:lang w:val="en-US" w:eastAsia="ja-JP"/>
          <w:rPrChange w:id="2710" w:author="Link Pieces" w:date="2015-08-26T13:21:00Z">
            <w:rPr>
              <w:rFonts w:ascii="Times New Roman" w:hAnsi="Times New Roman"/>
              <w:noProof/>
              <w:sz w:val="22"/>
              <w:szCs w:val="22"/>
              <w:lang w:val="en-US" w:eastAsia="ja-JP"/>
            </w:rPr>
          </w:rPrChange>
        </w:rPr>
        <w:drawing>
          <wp:inline distT="0" distB="0" distL="0" distR="0" wp14:anchorId="52169DDC" wp14:editId="48B2E121">
            <wp:extent cx="5943600" cy="3927475"/>
            <wp:effectExtent l="0" t="0" r="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store 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rsidR="00A5614C" w:rsidRPr="008F1DC0" w:rsidRDefault="00A5614C" w:rsidP="00A5614C">
      <w:pPr>
        <w:jc w:val="center"/>
        <w:rPr>
          <w:ins w:id="2711" w:author="Link Pieces" w:date="2015-08-26T03:20:00Z"/>
          <w:rFonts w:ascii="Times New Roman" w:hAnsi="Times New Roman"/>
          <w:sz w:val="22"/>
          <w:szCs w:val="22"/>
        </w:rPr>
      </w:pPr>
      <w:ins w:id="2712" w:author="Link Pieces" w:date="2015-08-26T03:15:00Z">
        <w:r w:rsidRPr="008F1DC0">
          <w:rPr>
            <w:rFonts w:ascii="Times New Roman" w:hAnsi="Times New Roman"/>
            <w:sz w:val="22"/>
            <w:szCs w:val="22"/>
          </w:rPr>
          <w:t>Figure 4.3-56: Create store screen design</w:t>
        </w:r>
      </w:ins>
    </w:p>
    <w:p w:rsidR="00A5614C" w:rsidRPr="008F1DC0" w:rsidRDefault="00A5614C">
      <w:pPr>
        <w:rPr>
          <w:ins w:id="2713" w:author="Link Pieces" w:date="2015-08-26T03:15:00Z"/>
          <w:rFonts w:ascii="Times New Roman" w:hAnsi="Times New Roman"/>
          <w:b/>
          <w:sz w:val="22"/>
          <w:szCs w:val="22"/>
          <w:rPrChange w:id="2714" w:author="Link Pieces" w:date="2015-08-26T13:21:00Z">
            <w:rPr>
              <w:ins w:id="2715" w:author="Link Pieces" w:date="2015-08-26T03:15:00Z"/>
              <w:rFonts w:ascii="Times New Roman" w:hAnsi="Times New Roman"/>
              <w:sz w:val="22"/>
              <w:szCs w:val="22"/>
            </w:rPr>
          </w:rPrChange>
        </w:rPr>
        <w:pPrChange w:id="2716" w:author="Link Pieces" w:date="2015-08-26T03:20:00Z">
          <w:pPr>
            <w:jc w:val="center"/>
          </w:pPr>
        </w:pPrChange>
      </w:pPr>
      <w:ins w:id="2717" w:author="Link Pieces" w:date="2015-08-26T03:20:00Z">
        <w:r w:rsidRPr="008F1DC0">
          <w:rPr>
            <w:rFonts w:ascii="Times New Roman" w:hAnsi="Times New Roman"/>
            <w:b/>
            <w:noProof/>
            <w:sz w:val="22"/>
            <w:szCs w:val="22"/>
            <w:lang w:val="en-US" w:eastAsia="ja-JP"/>
          </w:rPr>
          <w:t>Table description : Create store screen</w:t>
        </w:r>
      </w:ins>
    </w:p>
    <w:tbl>
      <w:tblPr>
        <w:tblStyle w:val="TableGrid"/>
        <w:tblW w:w="0" w:type="auto"/>
        <w:tblLook w:val="04A0" w:firstRow="1" w:lastRow="0" w:firstColumn="1" w:lastColumn="0" w:noHBand="0" w:noVBand="1"/>
      </w:tblPr>
      <w:tblGrid>
        <w:gridCol w:w="638"/>
        <w:gridCol w:w="2046"/>
        <w:gridCol w:w="2016"/>
        <w:gridCol w:w="1251"/>
        <w:gridCol w:w="3399"/>
      </w:tblGrid>
      <w:tr w:rsidR="00F54492" w:rsidRPr="008F1DC0" w:rsidTr="00E73162">
        <w:tc>
          <w:tcPr>
            <w:tcW w:w="63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46"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16"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51"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399"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1</w:t>
            </w:r>
          </w:p>
        </w:tc>
        <w:tc>
          <w:tcPr>
            <w:tcW w:w="2046" w:type="dxa"/>
          </w:tcPr>
          <w:p w:rsidR="00F54492" w:rsidRPr="008F1DC0" w:rsidRDefault="00F54492" w:rsidP="00E73162">
            <w:pPr>
              <w:rPr>
                <w:rFonts w:ascii="Times New Roman" w:hAnsi="Times New Roman"/>
              </w:rPr>
            </w:pPr>
            <w:r w:rsidRPr="008F1DC0">
              <w:rPr>
                <w:rFonts w:ascii="Times New Roman" w:hAnsi="Times New Roman"/>
              </w:rPr>
              <w:t>Tên cửa hàng</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Name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2</w:t>
            </w:r>
          </w:p>
        </w:tc>
        <w:tc>
          <w:tcPr>
            <w:tcW w:w="2046" w:type="dxa"/>
          </w:tcPr>
          <w:p w:rsidR="00F54492" w:rsidRPr="008F1DC0" w:rsidRDefault="00F54492" w:rsidP="00E73162">
            <w:pPr>
              <w:rPr>
                <w:rFonts w:ascii="Times New Roman" w:hAnsi="Times New Roman"/>
              </w:rPr>
            </w:pPr>
            <w:r w:rsidRPr="008F1DC0">
              <w:rPr>
                <w:rFonts w:ascii="Times New Roman" w:hAnsi="Times New Roman"/>
              </w:rPr>
              <w:t>Tên người đại diện</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Name of people who representative for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3</w:t>
            </w:r>
          </w:p>
        </w:tc>
        <w:tc>
          <w:tcPr>
            <w:tcW w:w="2046"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16" w:type="dxa"/>
          </w:tcPr>
          <w:p w:rsidR="00F54492" w:rsidRPr="008F1DC0" w:rsidRDefault="00F54492" w:rsidP="00E73162">
            <w:pPr>
              <w:rPr>
                <w:rFonts w:ascii="Times New Roman" w:hAnsi="Times New Roman"/>
              </w:rPr>
            </w:pPr>
            <w:r w:rsidRPr="008F1DC0">
              <w:rPr>
                <w:rFonts w:ascii="Times New Roman" w:hAnsi="Times New Roman"/>
              </w:rPr>
              <w:t xml:space="preserve">Textfield </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Email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4</w:t>
            </w:r>
          </w:p>
        </w:tc>
        <w:tc>
          <w:tcPr>
            <w:tcW w:w="2046"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Address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5</w:t>
            </w:r>
          </w:p>
        </w:tc>
        <w:tc>
          <w:tcPr>
            <w:tcW w:w="2046" w:type="dxa"/>
          </w:tcPr>
          <w:p w:rsidR="00F54492" w:rsidRPr="008F1DC0" w:rsidRDefault="00F54492" w:rsidP="00E73162">
            <w:pPr>
              <w:rPr>
                <w:rFonts w:ascii="Times New Roman" w:hAnsi="Times New Roman"/>
              </w:rPr>
            </w:pPr>
            <w:r w:rsidRPr="008F1DC0">
              <w:rPr>
                <w:rFonts w:ascii="Times New Roman" w:hAnsi="Times New Roman"/>
              </w:rPr>
              <w:t>Số điện thoại</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Mobile phone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6</w:t>
            </w:r>
          </w:p>
        </w:tc>
        <w:tc>
          <w:tcPr>
            <w:tcW w:w="2046" w:type="dxa"/>
          </w:tcPr>
          <w:p w:rsidR="00F54492" w:rsidRPr="008F1DC0" w:rsidRDefault="00F54492" w:rsidP="00E73162">
            <w:pPr>
              <w:rPr>
                <w:rFonts w:ascii="Times New Roman" w:hAnsi="Times New Roman"/>
              </w:rPr>
            </w:pPr>
            <w:r w:rsidRPr="008F1DC0">
              <w:rPr>
                <w:rFonts w:ascii="Times New Roman" w:hAnsi="Times New Roman"/>
              </w:rPr>
              <w:t>Tỉnh/Thành phố</w:t>
            </w:r>
          </w:p>
        </w:tc>
        <w:tc>
          <w:tcPr>
            <w:tcW w:w="2016" w:type="dxa"/>
          </w:tcPr>
          <w:p w:rsidR="00F54492" w:rsidRPr="008F1DC0" w:rsidRDefault="00F54492" w:rsidP="00E73162">
            <w:pPr>
              <w:rPr>
                <w:rFonts w:ascii="Times New Roman" w:hAnsi="Times New Roman"/>
              </w:rPr>
            </w:pPr>
            <w:r w:rsidRPr="008F1DC0">
              <w:rPr>
                <w:rFonts w:ascii="Times New Roman" w:hAnsi="Times New Roman"/>
              </w:rPr>
              <w:t>Drop down list</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City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7</w:t>
            </w:r>
          </w:p>
        </w:tc>
        <w:tc>
          <w:tcPr>
            <w:tcW w:w="2046" w:type="dxa"/>
          </w:tcPr>
          <w:p w:rsidR="00F54492" w:rsidRPr="008F1DC0" w:rsidRDefault="00F54492" w:rsidP="00E73162">
            <w:pPr>
              <w:rPr>
                <w:rFonts w:ascii="Times New Roman" w:hAnsi="Times New Roman"/>
              </w:rPr>
            </w:pPr>
            <w:r w:rsidRPr="008F1DC0">
              <w:rPr>
                <w:rFonts w:ascii="Times New Roman" w:hAnsi="Times New Roman"/>
              </w:rPr>
              <w:t>Mã số thuế</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No</w:t>
            </w:r>
          </w:p>
        </w:tc>
        <w:tc>
          <w:tcPr>
            <w:tcW w:w="3399" w:type="dxa"/>
          </w:tcPr>
          <w:p w:rsidR="00F54492" w:rsidRPr="008F1DC0" w:rsidRDefault="00F54492" w:rsidP="00E73162">
            <w:pPr>
              <w:rPr>
                <w:rFonts w:ascii="Times New Roman" w:hAnsi="Times New Roman"/>
              </w:rPr>
            </w:pPr>
            <w:r w:rsidRPr="008F1DC0">
              <w:rPr>
                <w:rFonts w:ascii="Times New Roman" w:hAnsi="Times New Roman"/>
              </w:rPr>
              <w:t>Tax code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8</w:t>
            </w:r>
          </w:p>
        </w:tc>
        <w:tc>
          <w:tcPr>
            <w:tcW w:w="2046" w:type="dxa"/>
          </w:tcPr>
          <w:p w:rsidR="00F54492" w:rsidRPr="008F1DC0" w:rsidRDefault="00F54492" w:rsidP="00E73162">
            <w:pPr>
              <w:rPr>
                <w:rFonts w:ascii="Times New Roman" w:hAnsi="Times New Roman"/>
              </w:rPr>
            </w:pPr>
            <w:r w:rsidRPr="008F1DC0">
              <w:rPr>
                <w:rFonts w:ascii="Times New Roman" w:hAnsi="Times New Roman"/>
              </w:rPr>
              <w:t>Tên miền</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Domain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t>9</w:t>
            </w:r>
          </w:p>
        </w:tc>
        <w:tc>
          <w:tcPr>
            <w:tcW w:w="2046" w:type="dxa"/>
          </w:tcPr>
          <w:p w:rsidR="00F54492" w:rsidRPr="008F1DC0" w:rsidRDefault="00F54492" w:rsidP="00E73162">
            <w:pPr>
              <w:rPr>
                <w:rFonts w:ascii="Times New Roman" w:hAnsi="Times New Roman"/>
              </w:rPr>
            </w:pPr>
            <w:r w:rsidRPr="008F1DC0">
              <w:rPr>
                <w:rFonts w:ascii="Times New Roman" w:hAnsi="Times New Roman"/>
              </w:rPr>
              <w:t>Mô tả</w:t>
            </w:r>
          </w:p>
        </w:tc>
        <w:tc>
          <w:tcPr>
            <w:tcW w:w="2016"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51" w:type="dxa"/>
          </w:tcPr>
          <w:p w:rsidR="00F54492" w:rsidRPr="008F1DC0" w:rsidRDefault="00F54492" w:rsidP="00E73162">
            <w:pPr>
              <w:rPr>
                <w:rFonts w:ascii="Times New Roman" w:hAnsi="Times New Roman"/>
              </w:rPr>
            </w:pPr>
            <w:r w:rsidRPr="008F1DC0">
              <w:rPr>
                <w:rFonts w:ascii="Times New Roman" w:hAnsi="Times New Roman"/>
              </w:rPr>
              <w:t>Yes</w:t>
            </w:r>
          </w:p>
        </w:tc>
        <w:tc>
          <w:tcPr>
            <w:tcW w:w="3399" w:type="dxa"/>
          </w:tcPr>
          <w:p w:rsidR="00F54492" w:rsidRPr="008F1DC0" w:rsidRDefault="00F54492" w:rsidP="00E73162">
            <w:pPr>
              <w:rPr>
                <w:rFonts w:ascii="Times New Roman" w:hAnsi="Times New Roman"/>
              </w:rPr>
            </w:pPr>
            <w:r w:rsidRPr="008F1DC0">
              <w:rPr>
                <w:rFonts w:ascii="Times New Roman" w:hAnsi="Times New Roman"/>
              </w:rPr>
              <w:t>Status of store</w:t>
            </w:r>
          </w:p>
        </w:tc>
      </w:tr>
      <w:tr w:rsidR="00F54492" w:rsidRPr="008F1DC0" w:rsidTr="00E73162">
        <w:tc>
          <w:tcPr>
            <w:tcW w:w="638" w:type="dxa"/>
          </w:tcPr>
          <w:p w:rsidR="00F54492" w:rsidRPr="008F1DC0" w:rsidRDefault="00F54492" w:rsidP="00E73162">
            <w:pPr>
              <w:rPr>
                <w:rFonts w:ascii="Times New Roman" w:hAnsi="Times New Roman"/>
              </w:rPr>
            </w:pPr>
            <w:r w:rsidRPr="008F1DC0">
              <w:rPr>
                <w:rFonts w:ascii="Times New Roman" w:hAnsi="Times New Roman"/>
              </w:rPr>
              <w:lastRenderedPageBreak/>
              <w:t>10</w:t>
            </w:r>
          </w:p>
        </w:tc>
        <w:tc>
          <w:tcPr>
            <w:tcW w:w="2046" w:type="dxa"/>
          </w:tcPr>
          <w:p w:rsidR="00F54492" w:rsidRPr="008F1DC0" w:rsidRDefault="00F54492" w:rsidP="00E73162">
            <w:pPr>
              <w:rPr>
                <w:rFonts w:ascii="Times New Roman" w:hAnsi="Times New Roman"/>
              </w:rPr>
            </w:pPr>
            <w:r w:rsidRPr="008F1DC0">
              <w:rPr>
                <w:rFonts w:ascii="Times New Roman" w:hAnsi="Times New Roman"/>
              </w:rPr>
              <w:t>Đăng ký</w:t>
            </w:r>
          </w:p>
        </w:tc>
        <w:tc>
          <w:tcPr>
            <w:tcW w:w="2016"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51" w:type="dxa"/>
          </w:tcPr>
          <w:p w:rsidR="00F54492" w:rsidRPr="008F1DC0" w:rsidRDefault="00F54492" w:rsidP="00E73162">
            <w:pPr>
              <w:rPr>
                <w:rFonts w:ascii="Times New Roman" w:hAnsi="Times New Roman"/>
              </w:rPr>
            </w:pPr>
          </w:p>
        </w:tc>
        <w:tc>
          <w:tcPr>
            <w:tcW w:w="3399" w:type="dxa"/>
          </w:tcPr>
          <w:p w:rsidR="00F54492" w:rsidRPr="008F1DC0" w:rsidRDefault="00F54492" w:rsidP="00E73162">
            <w:pPr>
              <w:rPr>
                <w:rFonts w:ascii="Times New Roman" w:hAnsi="Times New Roman"/>
              </w:rPr>
            </w:pPr>
            <w:r w:rsidRPr="008F1DC0">
              <w:rPr>
                <w:rFonts w:ascii="Times New Roman" w:hAnsi="Times New Roman"/>
              </w:rPr>
              <w:t>Submit button</w:t>
            </w:r>
          </w:p>
        </w:tc>
      </w:tr>
    </w:tbl>
    <w:p w:rsidR="00F54492" w:rsidRPr="008F1DC0" w:rsidRDefault="00F54492" w:rsidP="00F54492">
      <w:pPr>
        <w:rPr>
          <w:rFonts w:ascii="Times New Roman" w:hAnsi="Times New Roman"/>
          <w:sz w:val="22"/>
          <w:szCs w:val="22"/>
        </w:rPr>
      </w:pPr>
    </w:p>
    <w:p w:rsidR="00F54492" w:rsidRPr="008F1DC0" w:rsidRDefault="00C34FB9" w:rsidP="00F54492">
      <w:pPr>
        <w:pStyle w:val="Heading4"/>
        <w:rPr>
          <w:rFonts w:ascii="Times New Roman" w:hAnsi="Times New Roman" w:cs="Times New Roman"/>
          <w:b/>
          <w:color w:val="auto"/>
          <w:sz w:val="26"/>
          <w:szCs w:val="26"/>
        </w:rPr>
      </w:pPr>
      <w:r w:rsidRPr="008F1DC0">
        <w:rPr>
          <w:rFonts w:ascii="Times New Roman" w:hAnsi="Times New Roman" w:cs="Times New Roman"/>
          <w:b/>
          <w:color w:val="auto"/>
          <w:sz w:val="26"/>
          <w:szCs w:val="26"/>
        </w:rPr>
        <w:t xml:space="preserve">4.3.2.7 </w:t>
      </w:r>
      <w:r w:rsidR="00F54492" w:rsidRPr="008F1DC0">
        <w:rPr>
          <w:rFonts w:ascii="Times New Roman" w:hAnsi="Times New Roman" w:cs="Times New Roman"/>
          <w:b/>
          <w:color w:val="auto"/>
          <w:sz w:val="26"/>
          <w:szCs w:val="26"/>
        </w:rPr>
        <w:t>User management</w:t>
      </w:r>
    </w:p>
    <w:p w:rsidR="00F54492" w:rsidRPr="008F1DC0" w:rsidRDefault="00925D41" w:rsidP="00A5614C">
      <w:pPr>
        <w:pStyle w:val="Heading5"/>
        <w:rPr>
          <w:rFonts w:cs="Times New Roman"/>
          <w:rPrChange w:id="2718" w:author="Link Pieces" w:date="2015-08-26T13:21:00Z">
            <w:rPr/>
          </w:rPrChange>
        </w:rPr>
      </w:pPr>
      <w:r w:rsidRPr="008F1DC0">
        <w:rPr>
          <w:rFonts w:cs="Times New Roman"/>
          <w:rPrChange w:id="2719" w:author="Link Pieces" w:date="2015-08-26T13:21:00Z">
            <w:rPr/>
          </w:rPrChange>
        </w:rPr>
        <w:t xml:space="preserve">4.3.2.7.1 </w:t>
      </w:r>
      <w:r w:rsidR="00F54492" w:rsidRPr="008F1DC0">
        <w:rPr>
          <w:rFonts w:cs="Times New Roman"/>
          <w:rPrChange w:id="2720" w:author="Link Pieces" w:date="2015-08-26T13:21:00Z">
            <w:rPr/>
          </w:rPrChange>
        </w:rPr>
        <w:t>User class diagram</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721" w:author="Link Pieces" w:date="2015-08-26T13:21:00Z">
            <w:rPr>
              <w:rFonts w:ascii="Times New Roman" w:hAnsi="Times New Roman"/>
              <w:noProof/>
              <w:sz w:val="22"/>
              <w:szCs w:val="22"/>
              <w:lang w:val="en-US" w:eastAsia="ja-JP"/>
            </w:rPr>
          </w:rPrChange>
        </w:rPr>
        <w:drawing>
          <wp:inline distT="0" distB="0" distL="0" distR="0" wp14:anchorId="63011065" wp14:editId="3ADEE21C">
            <wp:extent cx="6787515" cy="4657725"/>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User diagr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793524" cy="4661848"/>
                    </a:xfrm>
                    <a:prstGeom prst="rect">
                      <a:avLst/>
                    </a:prstGeom>
                  </pic:spPr>
                </pic:pic>
              </a:graphicData>
            </a:graphic>
          </wp:inline>
        </w:drawing>
      </w:r>
    </w:p>
    <w:p w:rsidR="00F54492" w:rsidRPr="008F1DC0" w:rsidRDefault="00F54492" w:rsidP="00F54492">
      <w:pPr>
        <w:jc w:val="center"/>
        <w:rPr>
          <w:rFonts w:ascii="Times New Roman" w:hAnsi="Times New Roman"/>
          <w:sz w:val="22"/>
          <w:szCs w:val="22"/>
        </w:rPr>
      </w:pPr>
      <w:r w:rsidRPr="008F1DC0">
        <w:rPr>
          <w:rFonts w:ascii="Times New Roman" w:hAnsi="Times New Roman"/>
          <w:sz w:val="22"/>
          <w:szCs w:val="22"/>
        </w:rPr>
        <w:t>Figure 4</w:t>
      </w:r>
      <w:r w:rsidR="0013319C" w:rsidRPr="008F1DC0">
        <w:rPr>
          <w:rFonts w:ascii="Times New Roman" w:hAnsi="Times New Roman"/>
          <w:sz w:val="22"/>
          <w:szCs w:val="22"/>
        </w:rPr>
        <w:t>.3</w:t>
      </w:r>
      <w:r w:rsidR="00057E28" w:rsidRPr="008F1DC0">
        <w:rPr>
          <w:rFonts w:ascii="Times New Roman" w:hAnsi="Times New Roman"/>
          <w:sz w:val="22"/>
          <w:szCs w:val="22"/>
        </w:rPr>
        <w:t>-</w:t>
      </w:r>
      <w:del w:id="2722" w:author="Link Pieces" w:date="2015-08-26T03:15:00Z">
        <w:r w:rsidR="0013319C" w:rsidRPr="008F1DC0" w:rsidDel="00A5614C">
          <w:rPr>
            <w:rFonts w:ascii="Times New Roman" w:hAnsi="Times New Roman"/>
            <w:sz w:val="22"/>
            <w:szCs w:val="22"/>
          </w:rPr>
          <w:delText>33</w:delText>
        </w:r>
      </w:del>
      <w:ins w:id="2723" w:author="Link Pieces" w:date="2015-08-26T03:15:00Z">
        <w:r w:rsidR="00A5614C" w:rsidRPr="008F1DC0">
          <w:rPr>
            <w:rFonts w:ascii="Times New Roman" w:hAnsi="Times New Roman"/>
            <w:sz w:val="22"/>
            <w:szCs w:val="22"/>
          </w:rPr>
          <w:t>57</w:t>
        </w:r>
      </w:ins>
      <w:r w:rsidRPr="008F1DC0">
        <w:rPr>
          <w:rFonts w:ascii="Times New Roman" w:hAnsi="Times New Roman"/>
          <w:sz w:val="22"/>
          <w:szCs w:val="22"/>
        </w:rPr>
        <w:t>: User class diagram</w:t>
      </w: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UserController class description</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501"/>
        <w:gridCol w:w="1260"/>
        <w:gridCol w:w="900"/>
        <w:gridCol w:w="810"/>
        <w:gridCol w:w="180"/>
        <w:gridCol w:w="3420"/>
        <w:gridCol w:w="9"/>
      </w:tblGrid>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UserController</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Controller of user management action </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Yes</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UserController.php</w:t>
            </w:r>
          </w:p>
        </w:tc>
      </w:tr>
      <w:tr w:rsidR="00F54492" w:rsidRPr="008F1DC0" w:rsidTr="00E73162">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080"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app\modules\user\controller</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50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UserRepository</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UserRepository</w:t>
            </w:r>
          </w:p>
        </w:tc>
      </w:tr>
      <w:tr w:rsidR="00F54492" w:rsidRPr="008F1DC0" w:rsidTr="00E73162">
        <w:trPr>
          <w:gridAfter w:val="1"/>
          <w:wAfter w:w="9" w:type="dxa"/>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501"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260"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page listing all user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user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user creation form and create a new document in “users”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user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user editing form and update the document in ‘users’ collection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XHR_User</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users in the format accepted by DataTable jQuery plug-in</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register</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b/>
              </w:rPr>
            </w:pPr>
            <w:r w:rsidRPr="008F1DC0">
              <w:rPr>
                <w:rFonts w:ascii="Times New Roman" w:hAnsi="Times New Roman"/>
                <w:sz w:val="22"/>
                <w:szCs w:val="22"/>
              </w:rPr>
              <w:t>Displays a web form for user to input data to register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perm_list</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List permission of user</w:t>
            </w:r>
          </w:p>
        </w:tc>
      </w:tr>
      <w:tr w:rsidR="00F54492" w:rsidRPr="008F1DC0" w:rsidTr="00E73162">
        <w:trPr>
          <w:gridAfter w:val="1"/>
          <w:wAfter w:w="9" w:type="dxa"/>
          <w:trHeight w:val="171"/>
        </w:trPr>
        <w:tc>
          <w:tcPr>
            <w:tcW w:w="1374"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5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Post_permission</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rPr>
                <w:rFonts w:ascii="Times New Roman" w:hAnsi="Times New Roman"/>
              </w:rPr>
            </w:pPr>
            <w:r w:rsidRPr="008F1DC0">
              <w:rPr>
                <w:rFonts w:ascii="Times New Roman" w:hAnsi="Times New Roman"/>
                <w:sz w:val="22"/>
                <w:szCs w:val="22"/>
              </w:rPr>
              <w:t>Get a ajax request to set permission for user</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StaffController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057"/>
        <w:gridCol w:w="810"/>
        <w:gridCol w:w="833"/>
        <w:gridCol w:w="157"/>
        <w:gridCol w:w="405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StaffController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Controller for store owner to manage his store's staff accounts</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StaffController.php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app\modules\user\controller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643"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207"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64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UserRepository</w:t>
            </w:r>
          </w:p>
        </w:tc>
        <w:tc>
          <w:tcPr>
            <w:tcW w:w="420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UserRepository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81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405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list of staff</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input data of a new staff</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the input data from user creation form and create a new document in “users”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edit</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web form for user to edit an existing staff</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update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Redirect</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Receives input data from user editing form and update the document in ‘users’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XHR_Staff</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list of users in the format accepted by DataTable jQuery plug-in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profile</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View</w:t>
            </w:r>
          </w:p>
        </w:tc>
        <w:tc>
          <w:tcPr>
            <w:tcW w:w="40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Displays a profile page for user</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MStaffController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057"/>
        <w:gridCol w:w="900"/>
        <w:gridCol w:w="270"/>
        <w:gridCol w:w="1260"/>
        <w:gridCol w:w="342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MStaffController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Web service; Controller of staff for mobile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BaseController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Yes </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MStaffController.php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app\modules\user\controller</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17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68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repo</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17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UserRepository</w:t>
            </w:r>
          </w:p>
        </w:tc>
        <w:tc>
          <w:tcPr>
            <w:tcW w:w="4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instance of UserRepository</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05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0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153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42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index</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list of staff</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show</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$id</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JsonResponse</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Returns a single staff document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chagePass</w:t>
            </w:r>
          </w:p>
        </w:tc>
        <w:tc>
          <w:tcPr>
            <w:tcW w:w="105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JsonResopse</w:t>
            </w:r>
          </w:p>
        </w:tc>
        <w:tc>
          <w:tcPr>
            <w:tcW w:w="34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Change pass word of staff</w:t>
            </w:r>
          </w:p>
        </w:tc>
      </w:tr>
    </w:tbl>
    <w:p w:rsidR="00F54492" w:rsidRPr="008F1DC0" w:rsidRDefault="00F54492" w:rsidP="00F54492">
      <w:pPr>
        <w:rPr>
          <w:rFonts w:ascii="Times New Roman" w:hAnsi="Times New Roman"/>
          <w:sz w:val="22"/>
          <w:szCs w:val="22"/>
        </w:rPr>
      </w:pPr>
    </w:p>
    <w:p w:rsidR="00607882" w:rsidRPr="008F1DC0" w:rsidRDefault="00607882" w:rsidP="00A5614C">
      <w:pPr>
        <w:pStyle w:val="Heading6"/>
        <w:rPr>
          <w:rFonts w:ascii="Times New Roman" w:hAnsi="Times New Roman" w:cs="Times New Roman"/>
          <w:rPrChange w:id="2724" w:author="Link Pieces" w:date="2015-08-26T13:21:00Z">
            <w:rPr>
              <w:rFonts w:cs="Times New Roman"/>
            </w:rPr>
          </w:rPrChange>
        </w:rPr>
      </w:pPr>
      <w:r w:rsidRPr="008F1DC0">
        <w:rPr>
          <w:rFonts w:ascii="Times New Roman" w:hAnsi="Times New Roman" w:cs="Times New Roman"/>
        </w:rPr>
        <w:t>AuthController</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614"/>
        <w:gridCol w:w="1440"/>
        <w:gridCol w:w="1440"/>
        <w:gridCol w:w="1350"/>
        <w:gridCol w:w="2317"/>
      </w:tblGrid>
      <w:tr w:rsidR="00607882"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607882" w:rsidRPr="008F1DC0" w:rsidRDefault="00607882" w:rsidP="006B41B6">
            <w:pPr>
              <w:spacing w:after="0"/>
              <w:rPr>
                <w:rFonts w:ascii="Times New Roman" w:hAnsi="Times New Roman"/>
                <w:b/>
              </w:rPr>
            </w:pPr>
            <w:r w:rsidRPr="008F1DC0">
              <w:rPr>
                <w:rFonts w:ascii="Times New Roman" w:hAnsi="Times New Roman"/>
                <w:b/>
                <w:sz w:val="22"/>
              </w:rPr>
              <w:t>Class</w:t>
            </w:r>
          </w:p>
        </w:tc>
        <w:tc>
          <w:tcPr>
            <w:tcW w:w="8161" w:type="dxa"/>
            <w:gridSpan w:val="5"/>
            <w:tcBorders>
              <w:top w:val="single" w:sz="4" w:space="0" w:color="auto"/>
              <w:left w:val="single" w:sz="4" w:space="0" w:color="auto"/>
              <w:bottom w:val="single" w:sz="4" w:space="0" w:color="auto"/>
              <w:right w:val="single" w:sz="4" w:space="0" w:color="auto"/>
            </w:tcBorders>
            <w:shd w:val="clear" w:color="auto" w:fill="D5DCE4"/>
            <w:vAlign w:val="center"/>
            <w:hideMark/>
          </w:tcPr>
          <w:p w:rsidR="00607882" w:rsidRPr="008F1DC0" w:rsidRDefault="00607882" w:rsidP="006B41B6">
            <w:pPr>
              <w:spacing w:after="0"/>
              <w:rPr>
                <w:rFonts w:ascii="Times New Roman" w:hAnsi="Times New Roman"/>
                <w:b/>
              </w:rPr>
            </w:pPr>
            <w:r w:rsidRPr="008F1DC0">
              <w:rPr>
                <w:rFonts w:ascii="Times New Roman" w:hAnsi="Times New Roman"/>
                <w:b/>
                <w:sz w:val="22"/>
              </w:rPr>
              <w:t>AuthController</w:t>
            </w:r>
          </w:p>
        </w:tc>
      </w:tr>
      <w:tr w:rsidR="00607882"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Description</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Controller of login action</w:t>
            </w:r>
          </w:p>
        </w:tc>
      </w:tr>
      <w:tr w:rsidR="00607882"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Base Class</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None</w:t>
            </w:r>
          </w:p>
        </w:tc>
      </w:tr>
      <w:tr w:rsidR="00607882" w:rsidRPr="008F1DC0" w:rsidTr="006B41B6">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Contructor</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None</w:t>
            </w:r>
          </w:p>
        </w:tc>
      </w:tr>
      <w:tr w:rsidR="00607882"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Source File</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AuthController.php</w:t>
            </w:r>
          </w:p>
        </w:tc>
      </w:tr>
      <w:tr w:rsidR="00607882" w:rsidRPr="008F1DC0" w:rsidTr="006B41B6">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Namespace</w:t>
            </w:r>
          </w:p>
        </w:tc>
        <w:tc>
          <w:tcPr>
            <w:tcW w:w="816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app\controller</w:t>
            </w:r>
          </w:p>
        </w:tc>
      </w:tr>
      <w:tr w:rsidR="00607882" w:rsidRPr="008F1DC0" w:rsidTr="006B41B6">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Method</w:t>
            </w:r>
          </w:p>
        </w:tc>
        <w:tc>
          <w:tcPr>
            <w:tcW w:w="1614" w:type="dxa"/>
            <w:tcBorders>
              <w:top w:val="single" w:sz="4" w:space="0" w:color="auto"/>
              <w:left w:val="single" w:sz="4" w:space="0" w:color="auto"/>
              <w:bottom w:val="single" w:sz="4" w:space="0" w:color="auto"/>
              <w:right w:val="single" w:sz="4" w:space="0" w:color="auto"/>
            </w:tcBorders>
            <w:shd w:val="clear" w:color="auto" w:fill="D5DCE4"/>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Name</w:t>
            </w:r>
          </w:p>
        </w:tc>
        <w:tc>
          <w:tcPr>
            <w:tcW w:w="1440" w:type="dxa"/>
            <w:tcBorders>
              <w:top w:val="single" w:sz="4" w:space="0" w:color="auto"/>
              <w:left w:val="single" w:sz="4" w:space="0" w:color="auto"/>
              <w:bottom w:val="single" w:sz="4" w:space="0" w:color="auto"/>
              <w:right w:val="single" w:sz="4" w:space="0" w:color="auto"/>
            </w:tcBorders>
            <w:shd w:val="clear" w:color="auto" w:fill="D5DCE4"/>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Scope</w:t>
            </w:r>
          </w:p>
        </w:tc>
        <w:tc>
          <w:tcPr>
            <w:tcW w:w="1440" w:type="dxa"/>
            <w:tcBorders>
              <w:top w:val="single" w:sz="4" w:space="0" w:color="auto"/>
              <w:left w:val="single" w:sz="4" w:space="0" w:color="auto"/>
              <w:bottom w:val="single" w:sz="4" w:space="0" w:color="auto"/>
              <w:right w:val="single" w:sz="4" w:space="0" w:color="auto"/>
            </w:tcBorders>
            <w:shd w:val="clear" w:color="auto" w:fill="D5DCE4"/>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Input</w:t>
            </w:r>
          </w:p>
        </w:tc>
        <w:tc>
          <w:tcPr>
            <w:tcW w:w="1350" w:type="dxa"/>
            <w:tcBorders>
              <w:top w:val="single" w:sz="4" w:space="0" w:color="auto"/>
              <w:left w:val="single" w:sz="4" w:space="0" w:color="auto"/>
              <w:bottom w:val="single" w:sz="4" w:space="0" w:color="auto"/>
              <w:right w:val="single" w:sz="4" w:space="0" w:color="auto"/>
            </w:tcBorders>
            <w:shd w:val="clear" w:color="auto" w:fill="D5DCE4"/>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Output</w:t>
            </w:r>
          </w:p>
        </w:tc>
        <w:tc>
          <w:tcPr>
            <w:tcW w:w="2317" w:type="dxa"/>
            <w:tcBorders>
              <w:top w:val="single" w:sz="4" w:space="0" w:color="auto"/>
              <w:left w:val="single" w:sz="4" w:space="0" w:color="auto"/>
              <w:bottom w:val="single" w:sz="4" w:space="0" w:color="auto"/>
              <w:right w:val="single" w:sz="4" w:space="0" w:color="auto"/>
            </w:tcBorders>
            <w:shd w:val="clear" w:color="auto" w:fill="D5DCE4"/>
            <w:vAlign w:val="center"/>
          </w:tcPr>
          <w:p w:rsidR="00607882" w:rsidRPr="008F1DC0" w:rsidRDefault="00607882" w:rsidP="006B41B6">
            <w:pPr>
              <w:spacing w:after="0"/>
              <w:rPr>
                <w:rFonts w:ascii="Times New Roman" w:hAnsi="Times New Roman"/>
                <w:b/>
              </w:rPr>
            </w:pPr>
            <w:r w:rsidRPr="008F1DC0">
              <w:rPr>
                <w:rFonts w:ascii="Times New Roman" w:hAnsi="Times New Roman"/>
                <w:b/>
                <w:sz w:val="22"/>
              </w:rPr>
              <w:t>Description</w:t>
            </w:r>
          </w:p>
        </w:tc>
      </w:tr>
      <w:tr w:rsidR="00607882" w:rsidRPr="008F1DC0" w:rsidTr="006B41B6">
        <w:trPr>
          <w:trHeight w:val="171"/>
        </w:trPr>
        <w:tc>
          <w:tcPr>
            <w:tcW w:w="1374" w:type="dxa"/>
            <w:vMerge/>
            <w:tcBorders>
              <w:left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create</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607882" w:rsidRPr="008F1DC0" w:rsidRDefault="00607882" w:rsidP="006B41B6">
            <w:pPr>
              <w:spacing w:after="0"/>
              <w:rPr>
                <w:rFonts w:ascii="Times New Roman" w:hAnsi="Times New Roman"/>
              </w:rPr>
            </w:pPr>
            <w:r w:rsidRPr="008F1DC0">
              <w:rPr>
                <w:rFonts w:ascii="Times New Roman" w:hAnsi="Times New Roman"/>
                <w:sz w:val="22"/>
              </w:rPr>
              <w:t>Public</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rPr>
              <w:t>View</w:t>
            </w:r>
          </w:p>
        </w:tc>
        <w:tc>
          <w:tcPr>
            <w:tcW w:w="23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Display from login</w:t>
            </w:r>
          </w:p>
        </w:tc>
      </w:tr>
      <w:tr w:rsidR="00607882" w:rsidRPr="008F1DC0" w:rsidTr="006B41B6">
        <w:trPr>
          <w:trHeight w:val="171"/>
        </w:trPr>
        <w:tc>
          <w:tcPr>
            <w:tcW w:w="1374" w:type="dxa"/>
            <w:vMerge/>
            <w:tcBorders>
              <w:left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store</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607882" w:rsidRPr="008F1DC0" w:rsidRDefault="00607882" w:rsidP="006B41B6">
            <w:pPr>
              <w:spacing w:after="0"/>
              <w:rPr>
                <w:rFonts w:ascii="Times New Roman" w:hAnsi="Times New Roman"/>
              </w:rPr>
            </w:pPr>
            <w:r w:rsidRPr="008F1DC0">
              <w:rPr>
                <w:rFonts w:ascii="Times New Roman" w:hAnsi="Times New Roman"/>
                <w:sz w:val="22"/>
              </w:rPr>
              <w:t>Public</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Redirect</w:t>
            </w:r>
          </w:p>
        </w:tc>
        <w:tc>
          <w:tcPr>
            <w:tcW w:w="23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 xml:space="preserve">Check user </w:t>
            </w:r>
          </w:p>
        </w:tc>
      </w:tr>
      <w:tr w:rsidR="00607882" w:rsidRPr="008F1DC0" w:rsidTr="006B41B6">
        <w:trPr>
          <w:trHeight w:val="171"/>
        </w:trPr>
        <w:tc>
          <w:tcPr>
            <w:tcW w:w="1374" w:type="dxa"/>
            <w:vMerge/>
            <w:tcBorders>
              <w:left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b/>
              </w:rPr>
            </w:pPr>
          </w:p>
        </w:tc>
        <w:tc>
          <w:tcPr>
            <w:tcW w:w="1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destroy</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607882" w:rsidRPr="008F1DC0" w:rsidRDefault="00607882" w:rsidP="006B41B6">
            <w:pPr>
              <w:spacing w:after="0"/>
              <w:rPr>
                <w:rFonts w:ascii="Times New Roman" w:hAnsi="Times New Roman"/>
              </w:rPr>
            </w:pPr>
            <w:r w:rsidRPr="008F1DC0">
              <w:rPr>
                <w:rFonts w:ascii="Times New Roman" w:hAnsi="Times New Roman"/>
                <w:sz w:val="22"/>
              </w:rPr>
              <w:t>Public</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Redirect</w:t>
            </w:r>
          </w:p>
        </w:tc>
        <w:tc>
          <w:tcPr>
            <w:tcW w:w="23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07882" w:rsidRPr="008F1DC0" w:rsidRDefault="00607882" w:rsidP="006B41B6">
            <w:pPr>
              <w:spacing w:after="0"/>
              <w:rPr>
                <w:rFonts w:ascii="Times New Roman" w:hAnsi="Times New Roman"/>
              </w:rPr>
            </w:pPr>
            <w:r w:rsidRPr="008F1DC0">
              <w:rPr>
                <w:rFonts w:ascii="Times New Roman" w:hAnsi="Times New Roman"/>
                <w:sz w:val="22"/>
              </w:rPr>
              <w:t xml:space="preserve">Logout </w:t>
            </w:r>
          </w:p>
        </w:tc>
      </w:tr>
    </w:tbl>
    <w:p w:rsidR="00607882" w:rsidRPr="008F1DC0" w:rsidRDefault="0060788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User class description</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1315"/>
        <w:gridCol w:w="1147"/>
        <w:gridCol w:w="990"/>
        <w:gridCol w:w="450"/>
        <w:gridCol w:w="540"/>
        <w:gridCol w:w="3780"/>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User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Model of user</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Celoquent</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User.php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2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app\modules\user\models</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Attributes</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Type</w:t>
            </w:r>
          </w:p>
        </w:tc>
        <w:tc>
          <w:tcPr>
            <w:tcW w:w="432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Name of collection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fillable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field need to be input 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Append of attribute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hidden</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Contain password, token key, rule, 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rulesets</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List of rule to validate product data</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Contain max order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discard</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14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5959DB" w:rsidP="00E73162">
            <w:pPr>
              <w:spacing w:after="0"/>
              <w:rPr>
                <w:rFonts w:ascii="Times New Roman" w:hAnsi="Times New Roman"/>
              </w:rPr>
            </w:pPr>
            <w:r w:rsidRPr="008F1DC0">
              <w:rPr>
                <w:rFonts w:ascii="Times New Roman" w:hAnsi="Times New Roman"/>
                <w:sz w:val="22"/>
                <w:szCs w:val="22"/>
              </w:rPr>
              <w:t>String[]</w:t>
            </w:r>
          </w:p>
        </w:tc>
        <w:tc>
          <w:tcPr>
            <w:tcW w:w="432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Contain pass word confirm</w:t>
            </w:r>
          </w:p>
        </w:tc>
      </w:tr>
      <w:tr w:rsidR="00F54492" w:rsidRPr="008F1DC0" w:rsidTr="00E73162">
        <w:tc>
          <w:tcPr>
            <w:tcW w:w="1403" w:type="dxa"/>
            <w:vMerge w:val="restart"/>
            <w:tcBorders>
              <w:top w:val="single" w:sz="4" w:space="0" w:color="auto"/>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Method</w:t>
            </w:r>
          </w:p>
        </w:tc>
        <w:tc>
          <w:tcPr>
            <w:tcW w:w="1315"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w:t>
            </w:r>
          </w:p>
        </w:tc>
        <w:tc>
          <w:tcPr>
            <w:tcW w:w="1147" w:type="dxa"/>
            <w:tcBorders>
              <w:top w:val="single" w:sz="4" w:space="0" w:color="auto"/>
              <w:left w:val="single" w:sz="4" w:space="0" w:color="auto"/>
              <w:bottom w:val="single" w:sz="4" w:space="0" w:color="auto"/>
              <w:right w:val="single" w:sz="4" w:space="0" w:color="auto"/>
            </w:tcBorders>
            <w:shd w:val="clear" w:color="auto" w:fill="D5DCE4"/>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Scope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Input</w:t>
            </w:r>
          </w:p>
        </w:tc>
        <w:tc>
          <w:tcPr>
            <w:tcW w:w="990" w:type="dxa"/>
            <w:gridSpan w:val="2"/>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Output</w:t>
            </w:r>
          </w:p>
        </w:tc>
        <w:tc>
          <w:tcPr>
            <w:tcW w:w="3780" w:type="dxa"/>
            <w:tcBorders>
              <w:top w:val="single" w:sz="4" w:space="0" w:color="auto"/>
              <w:left w:val="single" w:sz="4" w:space="0" w:color="auto"/>
              <w:bottom w:val="single" w:sz="4" w:space="0" w:color="auto"/>
              <w:right w:val="single" w:sz="4" w:space="0" w:color="auto"/>
            </w:tcBorders>
            <w:shd w:val="clear" w:color="auto" w:fill="D5DCE4"/>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boot</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Protected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The same with contractor but it is static</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hasRole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$key</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role of user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isAdmin</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user is admin or not</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getPermissionRegistryAttribute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permission of user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getPermissionAttribute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list of permission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isValid</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$releset</w:t>
            </w:r>
          </w:p>
          <w:p w:rsidR="00F54492" w:rsidRPr="008F1DC0" w:rsidRDefault="00F54492" w:rsidP="00E73162">
            <w:pPr>
              <w:spacing w:after="0"/>
              <w:rPr>
                <w:rFonts w:ascii="Times New Roman" w:hAnsi="Times New Roman"/>
              </w:rPr>
            </w:pPr>
            <w:r w:rsidRPr="008F1DC0">
              <w:rPr>
                <w:rFonts w:ascii="Times New Roman" w:hAnsi="Times New Roman"/>
                <w:sz w:val="22"/>
                <w:szCs w:val="22"/>
              </w:rPr>
              <w:t>$mergeWithSaving</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validate of user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getIsOwnerAttribute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void</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Return false if user not owner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store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862C28" w:rsidP="00E73162">
            <w:pPr>
              <w:spacing w:after="0"/>
              <w:rPr>
                <w:rFonts w:ascii="Times New Roman" w:hAnsi="Times New Roman"/>
              </w:rPr>
            </w:pPr>
            <w:r w:rsidRPr="008F1DC0">
              <w:rPr>
                <w:rFonts w:ascii="Times New Roman" w:hAnsi="Times New Roman"/>
                <w:sz w:val="22"/>
                <w:szCs w:val="22"/>
              </w:rPr>
              <w:t>Store</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 xml:space="preserve">List of store  </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scopeFromStore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$query</w:t>
            </w:r>
          </w:p>
          <w:p w:rsidR="00F54492" w:rsidRPr="008F1DC0" w:rsidRDefault="00F54492" w:rsidP="00E73162">
            <w:pPr>
              <w:spacing w:after="0"/>
              <w:rPr>
                <w:rFonts w:ascii="Times New Roman" w:hAnsi="Times New Roman"/>
              </w:rPr>
            </w:pPr>
            <w:r w:rsidRPr="008F1DC0">
              <w:rPr>
                <w:rFonts w:ascii="Times New Roman" w:hAnsi="Times New Roman"/>
                <w:sz w:val="22"/>
                <w:szCs w:val="22"/>
              </w:rPr>
              <w:t>$storeId</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 query get 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scopeNotAdmin</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$query</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Create query get role is not admin</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getStoreNameAttribute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name of store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getFullNameAttribute</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String</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Get first name and last name of user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fill</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$Attribute</w:t>
            </w: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Collection</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username</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hasPermissionGroup</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permission of group</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isOwner</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Boolean</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Check is owner</w:t>
            </w:r>
          </w:p>
        </w:tc>
      </w:tr>
      <w:tr w:rsidR="00F54492" w:rsidRPr="008F1DC0" w:rsidTr="00E73162">
        <w:tc>
          <w:tcPr>
            <w:tcW w:w="1403" w:type="dxa"/>
            <w:vMerge/>
            <w:tcBorders>
              <w:left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toApiArray</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tcPr>
          <w:p w:rsidR="00F54492" w:rsidRPr="008F1DC0" w:rsidRDefault="00F54492" w:rsidP="00E73162">
            <w:pPr>
              <w:spacing w:after="0"/>
              <w:rPr>
                <w:rFonts w:ascii="Times New Roman" w:hAnsi="Times New Roman"/>
              </w:rPr>
            </w:pPr>
            <w:r w:rsidRPr="008F1DC0">
              <w:rPr>
                <w:rFonts w:ascii="Times New Roman" w:hAnsi="Times New Roman"/>
                <w:sz w:val="22"/>
                <w:szCs w:val="22"/>
              </w:rPr>
              <w:t>Public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p>
        </w:tc>
        <w:tc>
          <w:tcPr>
            <w:tcW w:w="99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Array of permission, store id, store name</w:t>
            </w:r>
          </w:p>
        </w:tc>
      </w:tr>
    </w:tbl>
    <w:p w:rsidR="00F54492" w:rsidRPr="008F1DC0" w:rsidRDefault="00F54492" w:rsidP="00F54492">
      <w:pPr>
        <w:rPr>
          <w:rFonts w:ascii="Times New Roman" w:hAnsi="Times New Roman"/>
          <w:sz w:val="22"/>
          <w:szCs w:val="22"/>
        </w:rPr>
      </w:pPr>
    </w:p>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IUserRepository class description</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403"/>
        <w:gridCol w:w="8245"/>
      </w:tblGrid>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Class</w:t>
            </w:r>
          </w:p>
        </w:tc>
        <w:tc>
          <w:tcPr>
            <w:tcW w:w="824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IUserRepository</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Description</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Interface of UserRepository</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Base Class</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Constructor</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None</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Source File</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IUserRepository.php</w:t>
            </w:r>
          </w:p>
        </w:tc>
      </w:tr>
      <w:tr w:rsidR="00F54492" w:rsidRPr="008F1DC0" w:rsidTr="00E73162">
        <w:tc>
          <w:tcPr>
            <w:tcW w:w="140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b/>
              </w:rPr>
            </w:pPr>
            <w:r w:rsidRPr="008F1DC0">
              <w:rPr>
                <w:rFonts w:ascii="Times New Roman" w:hAnsi="Times New Roman"/>
                <w:b/>
                <w:sz w:val="22"/>
                <w:szCs w:val="22"/>
              </w:rPr>
              <w:t>Namespace</w:t>
            </w:r>
          </w:p>
        </w:tc>
        <w:tc>
          <w:tcPr>
            <w:tcW w:w="824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54492" w:rsidRPr="008F1DC0" w:rsidRDefault="00F54492" w:rsidP="00E73162">
            <w:pPr>
              <w:spacing w:after="0"/>
              <w:rPr>
                <w:rFonts w:ascii="Times New Roman" w:hAnsi="Times New Roman"/>
              </w:rPr>
            </w:pPr>
            <w:r w:rsidRPr="008F1DC0">
              <w:rPr>
                <w:rFonts w:ascii="Times New Roman" w:hAnsi="Times New Roman"/>
                <w:sz w:val="22"/>
                <w:szCs w:val="22"/>
              </w:rPr>
              <w:t>app\modules\user\models</w:t>
            </w:r>
          </w:p>
        </w:tc>
      </w:tr>
    </w:tbl>
    <w:p w:rsidR="00F54492" w:rsidRPr="008F1DC0" w:rsidRDefault="00F54492" w:rsidP="00F54492">
      <w:pPr>
        <w:rPr>
          <w:rFonts w:ascii="Times New Roman" w:hAnsi="Times New Roman"/>
          <w:sz w:val="22"/>
          <w:szCs w:val="22"/>
        </w:rPr>
      </w:pP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BaseController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management\Basecontroller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lastRenderedPageBreak/>
        <w:t>Model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management\Model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Celoquent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 Celoquent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TenentContextInterface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management\TenentContextInterface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TenentContextSession class description</w:t>
      </w:r>
    </w:p>
    <w:p w:rsidR="00F54492" w:rsidRPr="008F1DC0" w:rsidRDefault="00F54492" w:rsidP="00F54492">
      <w:pPr>
        <w:rPr>
          <w:rFonts w:ascii="Times New Roman" w:hAnsi="Times New Roman"/>
        </w:rPr>
      </w:pPr>
      <w:r w:rsidRPr="008F1DC0">
        <w:rPr>
          <w:rFonts w:ascii="Times New Roman" w:hAnsi="Times New Roman"/>
        </w:rPr>
        <w:tab/>
        <w:t>Referent to Category management\TenentContextSession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MetadataObserver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management\MetadataObserver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AbstractRepository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management\AbstractRepository class description</w:t>
      </w:r>
    </w:p>
    <w:p w:rsidR="00F54492" w:rsidRPr="008F1DC0" w:rsidRDefault="00F54492" w:rsidP="00F54492">
      <w:pPr>
        <w:pStyle w:val="Heading6"/>
        <w:rPr>
          <w:rFonts w:ascii="Times New Roman" w:hAnsi="Times New Roman" w:cs="Times New Roman"/>
        </w:rPr>
      </w:pPr>
      <w:r w:rsidRPr="008F1DC0">
        <w:rPr>
          <w:rFonts w:ascii="Times New Roman" w:hAnsi="Times New Roman" w:cs="Times New Roman"/>
        </w:rPr>
        <w:t>GCM class description</w:t>
      </w:r>
    </w:p>
    <w:p w:rsidR="00F54492" w:rsidRPr="008F1DC0" w:rsidRDefault="00F54492" w:rsidP="00F54492">
      <w:pPr>
        <w:ind w:firstLine="720"/>
        <w:rPr>
          <w:rFonts w:ascii="Times New Roman" w:hAnsi="Times New Roman"/>
        </w:rPr>
      </w:pPr>
      <w:r w:rsidRPr="008F1DC0">
        <w:rPr>
          <w:rFonts w:ascii="Times New Roman" w:hAnsi="Times New Roman"/>
        </w:rPr>
        <w:t>Referent to Category management\GCM class description</w:t>
      </w:r>
    </w:p>
    <w:p w:rsidR="00F54492" w:rsidRPr="008F1DC0" w:rsidRDefault="00F54492" w:rsidP="00F54492">
      <w:pPr>
        <w:rPr>
          <w:rFonts w:ascii="Times New Roman" w:hAnsi="Times New Roman"/>
          <w:sz w:val="22"/>
          <w:szCs w:val="22"/>
        </w:rPr>
      </w:pPr>
    </w:p>
    <w:p w:rsidR="00F54492" w:rsidRPr="008F1DC0" w:rsidRDefault="00925D41" w:rsidP="00F54492">
      <w:pPr>
        <w:pStyle w:val="Heading5"/>
        <w:rPr>
          <w:rFonts w:cs="Times New Roman"/>
          <w:sz w:val="22"/>
          <w:szCs w:val="22"/>
        </w:rPr>
      </w:pPr>
      <w:r w:rsidRPr="008F1DC0">
        <w:rPr>
          <w:rFonts w:cs="Times New Roman"/>
          <w:rPrChange w:id="2725" w:author="Link Pieces" w:date="2015-08-26T13:21:00Z">
            <w:rPr/>
          </w:rPrChange>
        </w:rPr>
        <w:lastRenderedPageBreak/>
        <w:t xml:space="preserve">4.3.2.7.2 </w:t>
      </w:r>
      <w:r w:rsidR="00F54492" w:rsidRPr="008F1DC0">
        <w:rPr>
          <w:rFonts w:cs="Times New Roman"/>
          <w:sz w:val="22"/>
          <w:szCs w:val="22"/>
        </w:rPr>
        <w:t>Register of Shop owner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726" w:author="Link Pieces" w:date="2015-08-26T13:21:00Z">
            <w:rPr/>
          </w:rPrChange>
        </w:rPr>
      </w:pPr>
      <w:r w:rsidRPr="008F1DC0">
        <w:rPr>
          <w:rFonts w:ascii="Times New Roman" w:hAnsi="Times New Roman"/>
          <w:noProof/>
          <w:sz w:val="22"/>
          <w:szCs w:val="22"/>
          <w:lang w:val="en-US" w:eastAsia="ja-JP"/>
          <w:rPrChange w:id="2727" w:author="Link Pieces" w:date="2015-08-26T13:21:00Z">
            <w:rPr>
              <w:rFonts w:ascii="Times New Roman" w:hAnsi="Times New Roman"/>
              <w:noProof/>
              <w:sz w:val="22"/>
              <w:szCs w:val="22"/>
              <w:lang w:val="en-US" w:eastAsia="ja-JP"/>
            </w:rPr>
          </w:rPrChange>
        </w:rPr>
        <w:drawing>
          <wp:inline distT="0" distB="0" distL="0" distR="0" wp14:anchorId="139529D6" wp14:editId="5C72AC2A">
            <wp:extent cx="5874589" cy="4625340"/>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 of User.png"/>
                    <pic:cNvPicPr/>
                  </pic:nvPicPr>
                  <pic:blipFill>
                    <a:blip r:embed="rId122">
                      <a:extLst>
                        <a:ext uri="{28A0092B-C50C-407E-A947-70E740481C1C}">
                          <a14:useLocalDpi xmlns:a14="http://schemas.microsoft.com/office/drawing/2010/main" val="0"/>
                        </a:ext>
                      </a:extLst>
                    </a:blip>
                    <a:stretch>
                      <a:fillRect/>
                    </a:stretch>
                  </pic:blipFill>
                  <pic:spPr>
                    <a:xfrm>
                      <a:off x="0" y="0"/>
                      <a:ext cx="5885164" cy="4633666"/>
                    </a:xfrm>
                    <a:prstGeom prst="rect">
                      <a:avLst/>
                    </a:prstGeom>
                  </pic:spPr>
                </pic:pic>
              </a:graphicData>
            </a:graphic>
          </wp:inline>
        </w:drawing>
      </w:r>
    </w:p>
    <w:p w:rsidR="0013319C" w:rsidRDefault="0013319C" w:rsidP="0013319C">
      <w:pPr>
        <w:jc w:val="center"/>
        <w:rPr>
          <w:ins w:id="2728" w:author="Link Pieces" w:date="2015-08-26T15:42:00Z"/>
          <w:rFonts w:ascii="Times New Roman" w:hAnsi="Times New Roman"/>
          <w:sz w:val="22"/>
          <w:szCs w:val="22"/>
        </w:rPr>
      </w:pPr>
      <w:r w:rsidRPr="008F1DC0">
        <w:rPr>
          <w:rFonts w:ascii="Times New Roman" w:hAnsi="Times New Roman"/>
          <w:sz w:val="22"/>
          <w:szCs w:val="22"/>
        </w:rPr>
        <w:t>Figure 4.3-</w:t>
      </w:r>
      <w:del w:id="2729" w:author="Link Pieces" w:date="2015-08-26T03:15:00Z">
        <w:r w:rsidRPr="008F1DC0" w:rsidDel="00A5614C">
          <w:rPr>
            <w:rFonts w:ascii="Times New Roman" w:hAnsi="Times New Roman"/>
            <w:sz w:val="22"/>
            <w:szCs w:val="22"/>
          </w:rPr>
          <w:delText>34</w:delText>
        </w:r>
      </w:del>
      <w:ins w:id="2730" w:author="Link Pieces" w:date="2015-08-26T03:15:00Z">
        <w:r w:rsidR="00A5614C" w:rsidRPr="008F1DC0">
          <w:rPr>
            <w:rFonts w:ascii="Times New Roman" w:hAnsi="Times New Roman"/>
            <w:sz w:val="22"/>
            <w:szCs w:val="22"/>
          </w:rPr>
          <w:t>58</w:t>
        </w:r>
      </w:ins>
      <w:r w:rsidRPr="008F1DC0">
        <w:rPr>
          <w:rFonts w:ascii="Times New Roman" w:hAnsi="Times New Roman"/>
          <w:sz w:val="22"/>
          <w:szCs w:val="22"/>
        </w:rPr>
        <w:t>: Register sequence diagram</w:t>
      </w:r>
    </w:p>
    <w:p w:rsidR="004A636C" w:rsidRDefault="004A636C">
      <w:pPr>
        <w:pStyle w:val="Heading6"/>
        <w:rPr>
          <w:ins w:id="2731" w:author="Link Pieces" w:date="2015-08-26T15:43:00Z"/>
          <w:rFonts w:ascii="Times New Roman" w:hAnsi="Times New Roman"/>
          <w:sz w:val="22"/>
          <w:szCs w:val="22"/>
        </w:rPr>
        <w:pPrChange w:id="2732" w:author="Link Pieces" w:date="2015-08-26T15:42:00Z">
          <w:pPr>
            <w:jc w:val="center"/>
          </w:pPr>
        </w:pPrChange>
      </w:pPr>
      <w:ins w:id="2733" w:author="Link Pieces" w:date="2015-08-26T15:42:00Z">
        <w:r w:rsidRPr="004A636C">
          <w:rPr>
            <w:rFonts w:ascii="Times New Roman" w:hAnsi="Times New Roman" w:cs="Times New Roman"/>
            <w:sz w:val="22"/>
            <w:szCs w:val="22"/>
            <w:rPrChange w:id="2734" w:author="Link Pieces" w:date="2015-08-26T15:43:00Z">
              <w:rPr>
                <w:b/>
              </w:rPr>
            </w:rPrChange>
          </w:rPr>
          <w:lastRenderedPageBreak/>
          <w:t>Flowchart</w:t>
        </w:r>
      </w:ins>
      <w:ins w:id="2735" w:author="Link Pieces" w:date="2015-08-26T15:43:00Z">
        <w:r>
          <w:rPr>
            <w:noProof/>
            <w:lang w:val="en-US" w:eastAsia="ja-JP"/>
          </w:rPr>
          <w:drawing>
            <wp:inline distT="0" distB="0" distL="0" distR="0" wp14:anchorId="72432A63" wp14:editId="15BE0943">
              <wp:extent cx="5650302" cy="79630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 register.png"/>
                      <pic:cNvPicPr/>
                    </pic:nvPicPr>
                    <pic:blipFill>
                      <a:blip r:embed="rId123">
                        <a:extLst>
                          <a:ext uri="{28A0092B-C50C-407E-A947-70E740481C1C}">
                            <a14:useLocalDpi xmlns:a14="http://schemas.microsoft.com/office/drawing/2010/main" val="0"/>
                          </a:ext>
                        </a:extLst>
                      </a:blip>
                      <a:stretch>
                        <a:fillRect/>
                      </a:stretch>
                    </pic:blipFill>
                    <pic:spPr>
                      <a:xfrm>
                        <a:off x="0" y="0"/>
                        <a:ext cx="5652585" cy="7966235"/>
                      </a:xfrm>
                      <a:prstGeom prst="rect">
                        <a:avLst/>
                      </a:prstGeom>
                    </pic:spPr>
                  </pic:pic>
                </a:graphicData>
              </a:graphic>
            </wp:inline>
          </w:drawing>
        </w:r>
      </w:ins>
    </w:p>
    <w:p w:rsidR="004A636C" w:rsidRPr="004A636C" w:rsidRDefault="004A636C">
      <w:pPr>
        <w:pPrChange w:id="2736" w:author="Link Pieces" w:date="2015-08-26T15:43:00Z">
          <w:pPr>
            <w:jc w:val="center"/>
          </w:pPr>
        </w:pPrChange>
      </w:pP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rPr>
          <w:ins w:id="2737" w:author="Link Pieces" w:date="2015-08-26T03:15:00Z"/>
          <w:rFonts w:ascii="Times New Roman" w:hAnsi="Times New Roman"/>
          <w:rPrChange w:id="2738" w:author="Link Pieces" w:date="2015-08-26T13:21:00Z">
            <w:rPr>
              <w:ins w:id="2739" w:author="Link Pieces" w:date="2015-08-26T03:15:00Z"/>
            </w:rPr>
          </w:rPrChange>
        </w:rPr>
        <w:pPrChange w:id="2740" w:author="Link Pieces" w:date="2015-08-26T03:15:00Z">
          <w:pPr/>
        </w:pPrChange>
      </w:pPr>
      <w:r w:rsidRPr="008F1DC0">
        <w:rPr>
          <w:rFonts w:ascii="Times New Roman" w:hAnsi="Times New Roman"/>
          <w:noProof/>
          <w:sz w:val="22"/>
          <w:szCs w:val="22"/>
          <w:lang w:val="en-US" w:eastAsia="ja-JP"/>
          <w:rPrChange w:id="2741" w:author="Link Pieces" w:date="2015-08-26T13:21:00Z">
            <w:rPr>
              <w:rFonts w:ascii="Times New Roman" w:hAnsi="Times New Roman"/>
              <w:noProof/>
              <w:sz w:val="22"/>
              <w:szCs w:val="22"/>
              <w:lang w:val="en-US" w:eastAsia="ja-JP"/>
            </w:rPr>
          </w:rPrChange>
        </w:rPr>
        <w:drawing>
          <wp:inline distT="0" distB="0" distL="0" distR="0" wp14:anchorId="1860209B" wp14:editId="3ACF96C7">
            <wp:extent cx="5943600" cy="4318635"/>
            <wp:effectExtent l="0" t="0" r="0" b="571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gister.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rsidR="00A5614C" w:rsidRPr="008F1DC0" w:rsidRDefault="00A5614C" w:rsidP="00A5614C">
      <w:pPr>
        <w:jc w:val="center"/>
        <w:rPr>
          <w:ins w:id="2742" w:author="Link Pieces" w:date="2015-08-26T03:15:00Z"/>
          <w:rFonts w:ascii="Times New Roman" w:hAnsi="Times New Roman"/>
          <w:sz w:val="22"/>
          <w:szCs w:val="22"/>
        </w:rPr>
      </w:pPr>
      <w:ins w:id="2743" w:author="Link Pieces" w:date="2015-08-26T03:15:00Z">
        <w:r w:rsidRPr="008F1DC0">
          <w:rPr>
            <w:rFonts w:ascii="Times New Roman" w:hAnsi="Times New Roman"/>
            <w:sz w:val="22"/>
            <w:szCs w:val="22"/>
          </w:rPr>
          <w:t>Figure 4.3-59: Register screen design</w:t>
        </w:r>
      </w:ins>
    </w:p>
    <w:p w:rsidR="00A5614C" w:rsidRPr="008F1DC0" w:rsidRDefault="00A5614C" w:rsidP="00F54492">
      <w:pPr>
        <w:rPr>
          <w:rFonts w:ascii="Times New Roman" w:hAnsi="Times New Roman"/>
          <w:sz w:val="22"/>
          <w:szCs w:val="22"/>
        </w:rPr>
      </w:pPr>
      <w:ins w:id="2744" w:author="Link Pieces" w:date="2015-08-26T03:12:00Z">
        <w:r w:rsidRPr="008F1DC0">
          <w:rPr>
            <w:rFonts w:ascii="Times New Roman" w:hAnsi="Times New Roman"/>
            <w:b/>
            <w:sz w:val="22"/>
            <w:szCs w:val="22"/>
          </w:rPr>
          <w:t xml:space="preserve">Table description: </w:t>
        </w:r>
      </w:ins>
      <w:ins w:id="2745" w:author="Link Pieces" w:date="2015-08-26T03:13:00Z">
        <w:r w:rsidRPr="008F1DC0">
          <w:rPr>
            <w:rFonts w:ascii="Times New Roman" w:hAnsi="Times New Roman"/>
            <w:b/>
            <w:sz w:val="22"/>
            <w:szCs w:val="22"/>
          </w:rPr>
          <w:t xml:space="preserve">Register </w:t>
        </w:r>
      </w:ins>
      <w:ins w:id="2746" w:author="Link Pieces" w:date="2015-08-26T03:12:00Z">
        <w:r w:rsidRPr="008F1DC0">
          <w:rPr>
            <w:rFonts w:ascii="Times New Roman" w:hAnsi="Times New Roman"/>
            <w:b/>
            <w:sz w:val="22"/>
            <w:szCs w:val="22"/>
          </w:rPr>
          <w:t>screen</w:t>
        </w:r>
      </w:ins>
      <w:ins w:id="2747" w:author="Link Pieces" w:date="2015-08-26T03:13:00Z">
        <w:r w:rsidRPr="008F1DC0">
          <w:rPr>
            <w:rFonts w:ascii="Times New Roman" w:hAnsi="Times New Roman"/>
            <w:b/>
            <w:sz w:val="22"/>
            <w:szCs w:val="22"/>
          </w:rPr>
          <w:t xml:space="preserve"> design</w:t>
        </w:r>
      </w:ins>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đăng nhập</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Username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Họ</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First 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riêng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Last 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Mật khẩu</w:t>
            </w:r>
          </w:p>
        </w:tc>
        <w:tc>
          <w:tcPr>
            <w:tcW w:w="2070" w:type="dxa"/>
          </w:tcPr>
          <w:p w:rsidR="00F54492" w:rsidRPr="008F1DC0" w:rsidRDefault="00F54492" w:rsidP="00E73162">
            <w:pPr>
              <w:rPr>
                <w:rFonts w:ascii="Times New Roman" w:hAnsi="Times New Roman"/>
              </w:rPr>
            </w:pPr>
            <w:r w:rsidRPr="008F1DC0">
              <w:rPr>
                <w:rFonts w:ascii="Times New Roman" w:hAnsi="Times New Roman"/>
              </w:rPr>
              <w:t xml:space="preserve">Textfield </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Password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Xác nhận mật khẩu</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Confirm password</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Giới tính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 box</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Gender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Điện thoại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Đăng ký</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bl>
    <w:p w:rsidR="00F54492" w:rsidRPr="008F1DC0" w:rsidRDefault="00F54492" w:rsidP="00F54492">
      <w:pPr>
        <w:rPr>
          <w:rFonts w:ascii="Times New Roman" w:hAnsi="Times New Roman"/>
          <w:sz w:val="22"/>
          <w:szCs w:val="22"/>
        </w:rPr>
      </w:pPr>
    </w:p>
    <w:p w:rsidR="00F54492" w:rsidRPr="008F1DC0" w:rsidRDefault="00925D41" w:rsidP="00F54492">
      <w:pPr>
        <w:pStyle w:val="Heading5"/>
        <w:rPr>
          <w:rFonts w:cs="Times New Roman"/>
          <w:sz w:val="22"/>
          <w:szCs w:val="22"/>
        </w:rPr>
      </w:pPr>
      <w:r w:rsidRPr="008F1DC0">
        <w:rPr>
          <w:rFonts w:cs="Times New Roman"/>
          <w:rPrChange w:id="2748" w:author="Link Pieces" w:date="2015-08-26T13:21:00Z">
            <w:rPr/>
          </w:rPrChange>
        </w:rPr>
        <w:t xml:space="preserve">4.3.2.7.3 </w:t>
      </w:r>
      <w:r w:rsidR="00F54492" w:rsidRPr="008F1DC0">
        <w:rPr>
          <w:rFonts w:cs="Times New Roman"/>
          <w:sz w:val="22"/>
          <w:szCs w:val="22"/>
        </w:rPr>
        <w:t>Login of User</w:t>
      </w:r>
    </w:p>
    <w:p w:rsidR="00F54492" w:rsidRPr="008F1DC0" w:rsidRDefault="00F54492" w:rsidP="00F54492">
      <w:pPr>
        <w:rPr>
          <w:rFonts w:ascii="Times New Roman" w:hAnsi="Times New Roman"/>
          <w:sz w:val="22"/>
          <w:szCs w:val="22"/>
        </w:rPr>
      </w:pPr>
      <w:r w:rsidRPr="008F1DC0">
        <w:rPr>
          <w:rFonts w:ascii="Times New Roman" w:hAnsi="Times New Roman"/>
          <w:sz w:val="22"/>
          <w:szCs w:val="22"/>
        </w:rPr>
        <w:t>User: Shop owner and Admin</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Sequence diagram</w:t>
      </w:r>
    </w:p>
    <w:p w:rsidR="0013319C" w:rsidRPr="008F1DC0" w:rsidRDefault="00F54492" w:rsidP="00A5614C">
      <w:pPr>
        <w:keepNext/>
        <w:rPr>
          <w:rFonts w:ascii="Times New Roman" w:hAnsi="Times New Roman"/>
          <w:rPrChange w:id="2749" w:author="Link Pieces" w:date="2015-08-26T13:21:00Z">
            <w:rPr/>
          </w:rPrChange>
        </w:rPr>
      </w:pPr>
      <w:r w:rsidRPr="008F1DC0">
        <w:rPr>
          <w:rFonts w:ascii="Times New Roman" w:hAnsi="Times New Roman"/>
          <w:noProof/>
          <w:sz w:val="22"/>
          <w:szCs w:val="22"/>
          <w:lang w:val="en-US" w:eastAsia="ja-JP"/>
          <w:rPrChange w:id="2750" w:author="Link Pieces" w:date="2015-08-26T13:21:00Z">
            <w:rPr>
              <w:rFonts w:ascii="Times New Roman" w:hAnsi="Times New Roman"/>
              <w:noProof/>
              <w:sz w:val="22"/>
              <w:szCs w:val="22"/>
              <w:lang w:val="en-US" w:eastAsia="ja-JP"/>
            </w:rPr>
          </w:rPrChange>
        </w:rPr>
        <w:drawing>
          <wp:inline distT="0" distB="0" distL="0" distR="0" wp14:anchorId="7B4E73F6" wp14:editId="0BC3AE04">
            <wp:extent cx="6210300" cy="6377694"/>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of User.png"/>
                    <pic:cNvPicPr/>
                  </pic:nvPicPr>
                  <pic:blipFill>
                    <a:blip r:embed="rId125">
                      <a:extLst>
                        <a:ext uri="{28A0092B-C50C-407E-A947-70E740481C1C}">
                          <a14:useLocalDpi xmlns:a14="http://schemas.microsoft.com/office/drawing/2010/main" val="0"/>
                        </a:ext>
                      </a:extLst>
                    </a:blip>
                    <a:stretch>
                      <a:fillRect/>
                    </a:stretch>
                  </pic:blipFill>
                  <pic:spPr>
                    <a:xfrm>
                      <a:off x="0" y="0"/>
                      <a:ext cx="6214526" cy="6382034"/>
                    </a:xfrm>
                    <a:prstGeom prst="rect">
                      <a:avLst/>
                    </a:prstGeom>
                  </pic:spPr>
                </pic:pic>
              </a:graphicData>
            </a:graphic>
          </wp:inline>
        </w:drawing>
      </w:r>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751" w:author="Link Pieces" w:date="2015-08-26T03:16:00Z">
        <w:r w:rsidRPr="008F1DC0" w:rsidDel="00A5614C">
          <w:rPr>
            <w:rFonts w:ascii="Times New Roman" w:hAnsi="Times New Roman"/>
            <w:sz w:val="22"/>
            <w:szCs w:val="22"/>
          </w:rPr>
          <w:delText>35</w:delText>
        </w:r>
      </w:del>
      <w:ins w:id="2752" w:author="Link Pieces" w:date="2015-08-26T03:16:00Z">
        <w:r w:rsidR="00A5614C" w:rsidRPr="008F1DC0">
          <w:rPr>
            <w:rFonts w:ascii="Times New Roman" w:hAnsi="Times New Roman"/>
            <w:sz w:val="22"/>
            <w:szCs w:val="22"/>
          </w:rPr>
          <w:t>60</w:t>
        </w:r>
      </w:ins>
      <w:r w:rsidRPr="008F1DC0">
        <w:rPr>
          <w:rFonts w:ascii="Times New Roman" w:hAnsi="Times New Roman"/>
          <w:sz w:val="22"/>
          <w:szCs w:val="22"/>
        </w:rPr>
        <w:t>: Login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A5614C" w:rsidRPr="008F1DC0" w:rsidRDefault="00F54492">
      <w:pPr>
        <w:keepNext/>
        <w:rPr>
          <w:ins w:id="2753" w:author="Link Pieces" w:date="2015-08-26T03:16:00Z"/>
          <w:rFonts w:ascii="Times New Roman" w:hAnsi="Times New Roman"/>
          <w:rPrChange w:id="2754" w:author="Link Pieces" w:date="2015-08-26T13:21:00Z">
            <w:rPr>
              <w:ins w:id="2755" w:author="Link Pieces" w:date="2015-08-26T03:16:00Z"/>
            </w:rPr>
          </w:rPrChange>
        </w:rPr>
        <w:pPrChange w:id="2756" w:author="Link Pieces" w:date="2015-08-26T03:16:00Z">
          <w:pPr/>
        </w:pPrChange>
      </w:pPr>
      <w:r w:rsidRPr="008F1DC0">
        <w:rPr>
          <w:rFonts w:ascii="Times New Roman" w:hAnsi="Times New Roman"/>
          <w:noProof/>
          <w:sz w:val="22"/>
          <w:szCs w:val="22"/>
          <w:lang w:val="en-US" w:eastAsia="ja-JP"/>
          <w:rPrChange w:id="2757" w:author="Link Pieces" w:date="2015-08-26T13:21:00Z">
            <w:rPr>
              <w:rFonts w:ascii="Times New Roman" w:hAnsi="Times New Roman"/>
              <w:noProof/>
              <w:sz w:val="22"/>
              <w:szCs w:val="22"/>
              <w:lang w:val="en-US" w:eastAsia="ja-JP"/>
            </w:rPr>
          </w:rPrChange>
        </w:rPr>
        <w:drawing>
          <wp:inline distT="0" distB="0" distL="0" distR="0" wp14:anchorId="4E44DE08" wp14:editId="4306AD80">
            <wp:extent cx="5763429" cy="5572903"/>
            <wp:effectExtent l="0" t="0" r="8890" b="889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PNG"/>
                    <pic:cNvPicPr/>
                  </pic:nvPicPr>
                  <pic:blipFill>
                    <a:blip r:embed="rId126">
                      <a:extLst>
                        <a:ext uri="{28A0092B-C50C-407E-A947-70E740481C1C}">
                          <a14:useLocalDpi xmlns:a14="http://schemas.microsoft.com/office/drawing/2010/main" val="0"/>
                        </a:ext>
                      </a:extLst>
                    </a:blip>
                    <a:stretch>
                      <a:fillRect/>
                    </a:stretch>
                  </pic:blipFill>
                  <pic:spPr>
                    <a:xfrm>
                      <a:off x="0" y="0"/>
                      <a:ext cx="5763429" cy="5572903"/>
                    </a:xfrm>
                    <a:prstGeom prst="rect">
                      <a:avLst/>
                    </a:prstGeom>
                  </pic:spPr>
                </pic:pic>
              </a:graphicData>
            </a:graphic>
          </wp:inline>
        </w:drawing>
      </w:r>
    </w:p>
    <w:p w:rsidR="00A5614C" w:rsidRPr="008F1DC0" w:rsidRDefault="00A5614C" w:rsidP="00A5614C">
      <w:pPr>
        <w:jc w:val="center"/>
        <w:rPr>
          <w:ins w:id="2758" w:author="Link Pieces" w:date="2015-08-26T03:20:00Z"/>
          <w:rFonts w:ascii="Times New Roman" w:hAnsi="Times New Roman"/>
          <w:sz w:val="22"/>
          <w:szCs w:val="22"/>
        </w:rPr>
      </w:pPr>
      <w:ins w:id="2759" w:author="Link Pieces" w:date="2015-08-26T03:16:00Z">
        <w:r w:rsidRPr="008F1DC0">
          <w:rPr>
            <w:rFonts w:ascii="Times New Roman" w:hAnsi="Times New Roman"/>
            <w:sz w:val="22"/>
            <w:szCs w:val="22"/>
          </w:rPr>
          <w:t>Figure 4.3-61: Login screen design</w:t>
        </w:r>
      </w:ins>
    </w:p>
    <w:p w:rsidR="00A5614C" w:rsidRPr="008F1DC0" w:rsidRDefault="00A5614C">
      <w:pPr>
        <w:rPr>
          <w:ins w:id="2760" w:author="Link Pieces" w:date="2015-08-26T03:16:00Z"/>
          <w:rFonts w:ascii="Times New Roman" w:hAnsi="Times New Roman"/>
          <w:b/>
          <w:sz w:val="22"/>
          <w:szCs w:val="22"/>
          <w:rPrChange w:id="2761" w:author="Link Pieces" w:date="2015-08-26T13:21:00Z">
            <w:rPr>
              <w:ins w:id="2762" w:author="Link Pieces" w:date="2015-08-26T03:16:00Z"/>
              <w:rFonts w:ascii="Times New Roman" w:hAnsi="Times New Roman"/>
              <w:sz w:val="22"/>
              <w:szCs w:val="22"/>
            </w:rPr>
          </w:rPrChange>
        </w:rPr>
        <w:pPrChange w:id="2763" w:author="Link Pieces" w:date="2015-08-26T03:20:00Z">
          <w:pPr>
            <w:jc w:val="center"/>
          </w:pPr>
        </w:pPrChange>
      </w:pPr>
      <w:ins w:id="2764" w:author="Link Pieces" w:date="2015-08-26T03:20:00Z">
        <w:r w:rsidRPr="008F1DC0">
          <w:rPr>
            <w:rFonts w:ascii="Times New Roman" w:hAnsi="Times New Roman"/>
            <w:b/>
            <w:noProof/>
            <w:sz w:val="22"/>
            <w:szCs w:val="22"/>
            <w:lang w:val="en-US" w:eastAsia="ja-JP"/>
          </w:rPr>
          <w:t>Table description : Login screen</w:t>
        </w:r>
      </w:ins>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đăng nhập</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Username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Mật khẩu</w:t>
            </w:r>
          </w:p>
        </w:tc>
        <w:tc>
          <w:tcPr>
            <w:tcW w:w="2070" w:type="dxa"/>
          </w:tcPr>
          <w:p w:rsidR="00F54492" w:rsidRPr="008F1DC0" w:rsidRDefault="00F54492" w:rsidP="00E73162">
            <w:pPr>
              <w:rPr>
                <w:rFonts w:ascii="Times New Roman" w:hAnsi="Times New Roman"/>
              </w:rPr>
            </w:pPr>
            <w:r w:rsidRPr="008F1DC0">
              <w:rPr>
                <w:rFonts w:ascii="Times New Roman" w:hAnsi="Times New Roman"/>
              </w:rPr>
              <w:t xml:space="preserve">Textfield </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Password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Nhớ cho lần đăng nhập sau</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 box</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 xml:space="preserve">Remember login </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Đăng nhập</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bl>
    <w:p w:rsidR="00F54492" w:rsidRPr="008F1DC0" w:rsidRDefault="00F54492" w:rsidP="00F54492">
      <w:pPr>
        <w:rPr>
          <w:rFonts w:ascii="Times New Roman" w:hAnsi="Times New Roman"/>
          <w:sz w:val="22"/>
          <w:szCs w:val="22"/>
        </w:rPr>
      </w:pPr>
    </w:p>
    <w:p w:rsidR="00F54492" w:rsidRPr="008F1DC0" w:rsidRDefault="00925D41" w:rsidP="00F54492">
      <w:pPr>
        <w:pStyle w:val="Heading5"/>
        <w:rPr>
          <w:rFonts w:cs="Times New Roman"/>
          <w:sz w:val="22"/>
          <w:szCs w:val="22"/>
        </w:rPr>
      </w:pPr>
      <w:r w:rsidRPr="008F1DC0">
        <w:rPr>
          <w:rFonts w:cs="Times New Roman"/>
          <w:rPrChange w:id="2765" w:author="Link Pieces" w:date="2015-08-26T13:21:00Z">
            <w:rPr/>
          </w:rPrChange>
        </w:rPr>
        <w:t xml:space="preserve">4.3.2.7.4 </w:t>
      </w:r>
      <w:r w:rsidR="00F54492" w:rsidRPr="008F1DC0">
        <w:rPr>
          <w:rFonts w:cs="Times New Roman"/>
          <w:sz w:val="22"/>
          <w:szCs w:val="22"/>
        </w:rPr>
        <w:t>Logout of User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766" w:author="Link Pieces" w:date="2015-08-26T13:21:00Z">
            <w:rPr/>
          </w:rPrChange>
        </w:rPr>
      </w:pPr>
      <w:r w:rsidRPr="008F1DC0">
        <w:rPr>
          <w:rFonts w:ascii="Times New Roman" w:hAnsi="Times New Roman"/>
          <w:noProof/>
          <w:sz w:val="22"/>
          <w:szCs w:val="22"/>
          <w:lang w:val="en-US" w:eastAsia="ja-JP"/>
          <w:rPrChange w:id="2767" w:author="Link Pieces" w:date="2015-08-26T13:21:00Z">
            <w:rPr>
              <w:rFonts w:ascii="Times New Roman" w:hAnsi="Times New Roman"/>
              <w:noProof/>
              <w:sz w:val="22"/>
              <w:szCs w:val="22"/>
              <w:lang w:val="en-US" w:eastAsia="ja-JP"/>
            </w:rPr>
          </w:rPrChange>
        </w:rPr>
        <w:drawing>
          <wp:inline distT="0" distB="0" distL="0" distR="0" wp14:anchorId="73BD65E3" wp14:editId="43FAB8AA">
            <wp:extent cx="5943600" cy="4031862"/>
            <wp:effectExtent l="0" t="0" r="0" b="6985"/>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ut of User.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031862"/>
                    </a:xfrm>
                    <a:prstGeom prst="rect">
                      <a:avLst/>
                    </a:prstGeom>
                  </pic:spPr>
                </pic:pic>
              </a:graphicData>
            </a:graphic>
          </wp:inline>
        </w:drawing>
      </w:r>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768" w:author="Link Pieces" w:date="2015-08-26T03:16:00Z">
        <w:r w:rsidRPr="008F1DC0" w:rsidDel="00A5614C">
          <w:rPr>
            <w:rFonts w:ascii="Times New Roman" w:hAnsi="Times New Roman"/>
            <w:sz w:val="22"/>
            <w:szCs w:val="22"/>
          </w:rPr>
          <w:delText>36</w:delText>
        </w:r>
      </w:del>
      <w:ins w:id="2769" w:author="Link Pieces" w:date="2015-08-26T03:16:00Z">
        <w:r w:rsidR="00A5614C" w:rsidRPr="008F1DC0">
          <w:rPr>
            <w:rFonts w:ascii="Times New Roman" w:hAnsi="Times New Roman"/>
            <w:sz w:val="22"/>
            <w:szCs w:val="22"/>
          </w:rPr>
          <w:t>62</w:t>
        </w:r>
      </w:ins>
      <w:r w:rsidRPr="008F1DC0">
        <w:rPr>
          <w:rFonts w:ascii="Times New Roman" w:hAnsi="Times New Roman"/>
          <w:sz w:val="22"/>
          <w:szCs w:val="22"/>
        </w:rPr>
        <w:t>: Logout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Screen design</w:t>
      </w:r>
    </w:p>
    <w:p w:rsidR="00A5614C" w:rsidRPr="008F1DC0" w:rsidRDefault="00F54492">
      <w:pPr>
        <w:keepNext/>
        <w:jc w:val="center"/>
        <w:rPr>
          <w:ins w:id="2770" w:author="Link Pieces" w:date="2015-08-26T03:16:00Z"/>
          <w:rFonts w:ascii="Times New Roman" w:hAnsi="Times New Roman"/>
          <w:rPrChange w:id="2771" w:author="Link Pieces" w:date="2015-08-26T13:21:00Z">
            <w:rPr>
              <w:ins w:id="2772" w:author="Link Pieces" w:date="2015-08-26T03:16:00Z"/>
            </w:rPr>
          </w:rPrChange>
        </w:rPr>
        <w:pPrChange w:id="2773" w:author="Link Pieces" w:date="2015-08-26T03:16:00Z">
          <w:pPr/>
        </w:pPrChange>
      </w:pPr>
      <w:r w:rsidRPr="008F1DC0">
        <w:rPr>
          <w:rFonts w:ascii="Times New Roman" w:hAnsi="Times New Roman"/>
          <w:noProof/>
          <w:sz w:val="22"/>
          <w:szCs w:val="22"/>
          <w:lang w:val="en-US" w:eastAsia="ja-JP"/>
          <w:rPrChange w:id="2774" w:author="Link Pieces" w:date="2015-08-26T13:21:00Z">
            <w:rPr>
              <w:rFonts w:ascii="Times New Roman" w:hAnsi="Times New Roman"/>
              <w:noProof/>
              <w:sz w:val="22"/>
              <w:szCs w:val="22"/>
              <w:lang w:val="en-US" w:eastAsia="ja-JP"/>
            </w:rPr>
          </w:rPrChange>
        </w:rPr>
        <w:drawing>
          <wp:inline distT="0" distB="0" distL="0" distR="0" wp14:anchorId="15DFC7A9" wp14:editId="44FB4A4D">
            <wp:extent cx="2419688" cy="2191056"/>
            <wp:effectExtent l="0" t="0" r="0" b="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out.PNG"/>
                    <pic:cNvPicPr/>
                  </pic:nvPicPr>
                  <pic:blipFill>
                    <a:blip r:embed="rId128">
                      <a:extLst>
                        <a:ext uri="{28A0092B-C50C-407E-A947-70E740481C1C}">
                          <a14:useLocalDpi xmlns:a14="http://schemas.microsoft.com/office/drawing/2010/main" val="0"/>
                        </a:ext>
                      </a:extLst>
                    </a:blip>
                    <a:stretch>
                      <a:fillRect/>
                    </a:stretch>
                  </pic:blipFill>
                  <pic:spPr>
                    <a:xfrm>
                      <a:off x="0" y="0"/>
                      <a:ext cx="2419688" cy="2191056"/>
                    </a:xfrm>
                    <a:prstGeom prst="rect">
                      <a:avLst/>
                    </a:prstGeom>
                  </pic:spPr>
                </pic:pic>
              </a:graphicData>
            </a:graphic>
          </wp:inline>
        </w:drawing>
      </w:r>
    </w:p>
    <w:p w:rsidR="00A5614C" w:rsidRPr="008F1DC0" w:rsidRDefault="00A5614C" w:rsidP="00A5614C">
      <w:pPr>
        <w:jc w:val="center"/>
        <w:rPr>
          <w:ins w:id="2775" w:author="Link Pieces" w:date="2015-08-26T03:16:00Z"/>
          <w:rFonts w:ascii="Times New Roman" w:hAnsi="Times New Roman"/>
          <w:sz w:val="22"/>
          <w:szCs w:val="22"/>
        </w:rPr>
      </w:pPr>
      <w:ins w:id="2776" w:author="Link Pieces" w:date="2015-08-26T03:16:00Z">
        <w:r w:rsidRPr="008F1DC0">
          <w:rPr>
            <w:rFonts w:ascii="Times New Roman" w:hAnsi="Times New Roman"/>
            <w:sz w:val="22"/>
            <w:szCs w:val="22"/>
          </w:rPr>
          <w:t>Figure 4.3-63: Log out ore screen design</w:t>
        </w:r>
      </w:ins>
    </w:p>
    <w:p w:rsidR="00F54492" w:rsidRPr="008F1DC0" w:rsidDel="00A5614C" w:rsidRDefault="00F54492">
      <w:pPr>
        <w:pStyle w:val="Caption"/>
        <w:jc w:val="left"/>
        <w:rPr>
          <w:del w:id="2777" w:author="Link Pieces" w:date="2015-08-26T03:16:00Z"/>
          <w:rFonts w:ascii="Times New Roman" w:hAnsi="Times New Roman"/>
          <w:sz w:val="22"/>
          <w:szCs w:val="22"/>
          <w:rPrChange w:id="2778" w:author="Link Pieces" w:date="2015-08-26T13:21:00Z">
            <w:rPr>
              <w:del w:id="2779" w:author="Link Pieces" w:date="2015-08-26T03:16:00Z"/>
              <w:rFonts w:ascii="Times New Roman" w:hAnsi="Times New Roman"/>
              <w:sz w:val="22"/>
              <w:szCs w:val="22"/>
            </w:rPr>
          </w:rPrChange>
        </w:rPr>
        <w:pPrChange w:id="2780" w:author="Link Pieces" w:date="2015-08-26T03:16:00Z">
          <w:pPr/>
        </w:pPrChange>
      </w:pPr>
    </w:p>
    <w:p w:rsidR="00F54492" w:rsidRPr="008F1DC0" w:rsidRDefault="00925D41" w:rsidP="00F54492">
      <w:pPr>
        <w:pStyle w:val="Heading5"/>
        <w:rPr>
          <w:rFonts w:cs="Times New Roman"/>
          <w:sz w:val="22"/>
          <w:szCs w:val="22"/>
        </w:rPr>
      </w:pPr>
      <w:r w:rsidRPr="008F1DC0">
        <w:rPr>
          <w:rFonts w:cs="Times New Roman"/>
          <w:rPrChange w:id="2781" w:author="Link Pieces" w:date="2015-08-26T13:21:00Z">
            <w:rPr/>
          </w:rPrChange>
        </w:rPr>
        <w:t xml:space="preserve">4.3.2.7.5 </w:t>
      </w:r>
      <w:r w:rsidR="00F54492" w:rsidRPr="008F1DC0">
        <w:rPr>
          <w:rFonts w:cs="Times New Roman"/>
          <w:sz w:val="22"/>
          <w:szCs w:val="22"/>
        </w:rPr>
        <w:t>Add user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782" w:author="Link Pieces" w:date="2015-08-26T13:21:00Z">
            <w:rPr/>
          </w:rPrChange>
        </w:rPr>
      </w:pPr>
      <w:r w:rsidRPr="008F1DC0">
        <w:rPr>
          <w:rFonts w:ascii="Times New Roman" w:hAnsi="Times New Roman"/>
          <w:noProof/>
          <w:sz w:val="22"/>
          <w:szCs w:val="22"/>
          <w:lang w:val="en-US" w:eastAsia="ja-JP"/>
          <w:rPrChange w:id="2783" w:author="Link Pieces" w:date="2015-08-26T13:21:00Z">
            <w:rPr>
              <w:rFonts w:ascii="Times New Roman" w:hAnsi="Times New Roman"/>
              <w:noProof/>
              <w:sz w:val="22"/>
              <w:szCs w:val="22"/>
              <w:lang w:val="en-US" w:eastAsia="ja-JP"/>
            </w:rPr>
          </w:rPrChange>
        </w:rPr>
        <w:drawing>
          <wp:inline distT="0" distB="0" distL="0" distR="0" wp14:anchorId="3A2451F1" wp14:editId="1E686345">
            <wp:extent cx="6315075" cy="4520212"/>
            <wp:effectExtent l="0" t="0" r="0" b="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Add User.png"/>
                    <pic:cNvPicPr/>
                  </pic:nvPicPr>
                  <pic:blipFill>
                    <a:blip r:embed="rId129">
                      <a:extLst>
                        <a:ext uri="{28A0092B-C50C-407E-A947-70E740481C1C}">
                          <a14:useLocalDpi xmlns:a14="http://schemas.microsoft.com/office/drawing/2010/main" val="0"/>
                        </a:ext>
                      </a:extLst>
                    </a:blip>
                    <a:stretch>
                      <a:fillRect/>
                    </a:stretch>
                  </pic:blipFill>
                  <pic:spPr>
                    <a:xfrm>
                      <a:off x="0" y="0"/>
                      <a:ext cx="6323459" cy="4526213"/>
                    </a:xfrm>
                    <a:prstGeom prst="rect">
                      <a:avLst/>
                    </a:prstGeom>
                  </pic:spPr>
                </pic:pic>
              </a:graphicData>
            </a:graphic>
          </wp:inline>
        </w:drawing>
      </w:r>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784" w:author="Link Pieces" w:date="2015-08-26T03:17:00Z">
        <w:r w:rsidRPr="008F1DC0" w:rsidDel="00A5614C">
          <w:rPr>
            <w:rFonts w:ascii="Times New Roman" w:hAnsi="Times New Roman"/>
            <w:sz w:val="22"/>
            <w:szCs w:val="22"/>
          </w:rPr>
          <w:delText>37</w:delText>
        </w:r>
      </w:del>
      <w:ins w:id="2785" w:author="Link Pieces" w:date="2015-08-26T03:17:00Z">
        <w:r w:rsidR="00A5614C" w:rsidRPr="008F1DC0">
          <w:rPr>
            <w:rFonts w:ascii="Times New Roman" w:hAnsi="Times New Roman"/>
            <w:sz w:val="22"/>
            <w:szCs w:val="22"/>
          </w:rPr>
          <w:t>64</w:t>
        </w:r>
      </w:ins>
      <w:r w:rsidRPr="008F1DC0">
        <w:rPr>
          <w:rFonts w:ascii="Times New Roman" w:hAnsi="Times New Roman"/>
          <w:sz w:val="22"/>
          <w:szCs w:val="22"/>
        </w:rPr>
        <w:t>: Add user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786" w:author="Link Pieces" w:date="2015-08-26T13:21:00Z">
            <w:rPr>
              <w:rFonts w:ascii="Times New Roman" w:hAnsi="Times New Roman"/>
              <w:noProof/>
              <w:sz w:val="22"/>
              <w:szCs w:val="22"/>
              <w:lang w:val="en-US" w:eastAsia="ja-JP"/>
            </w:rPr>
          </w:rPrChange>
        </w:rPr>
        <w:drawing>
          <wp:inline distT="0" distB="0" distL="0" distR="0" wp14:anchorId="25B503F1" wp14:editId="2C64FF08">
            <wp:extent cx="5943600" cy="2895600"/>
            <wp:effectExtent l="0" t="0" r="0" b="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user 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A5614C" w:rsidRPr="008F1DC0" w:rsidRDefault="00F54492">
      <w:pPr>
        <w:keepNext/>
        <w:rPr>
          <w:ins w:id="2787" w:author="Link Pieces" w:date="2015-08-26T03:17:00Z"/>
          <w:rFonts w:ascii="Times New Roman" w:hAnsi="Times New Roman"/>
          <w:rPrChange w:id="2788" w:author="Link Pieces" w:date="2015-08-26T13:21:00Z">
            <w:rPr>
              <w:ins w:id="2789" w:author="Link Pieces" w:date="2015-08-26T03:17:00Z"/>
            </w:rPr>
          </w:rPrChange>
        </w:rPr>
        <w:pPrChange w:id="2790" w:author="Link Pieces" w:date="2015-08-26T03:17:00Z">
          <w:pPr/>
        </w:pPrChange>
      </w:pPr>
      <w:r w:rsidRPr="008F1DC0">
        <w:rPr>
          <w:rFonts w:ascii="Times New Roman" w:hAnsi="Times New Roman"/>
          <w:noProof/>
          <w:sz w:val="22"/>
          <w:szCs w:val="22"/>
          <w:lang w:val="en-US" w:eastAsia="ja-JP"/>
          <w:rPrChange w:id="2791" w:author="Link Pieces" w:date="2015-08-26T13:21:00Z">
            <w:rPr>
              <w:rFonts w:ascii="Times New Roman" w:hAnsi="Times New Roman"/>
              <w:noProof/>
              <w:sz w:val="22"/>
              <w:szCs w:val="22"/>
              <w:lang w:val="en-US" w:eastAsia="ja-JP"/>
            </w:rPr>
          </w:rPrChange>
        </w:rPr>
        <w:drawing>
          <wp:inline distT="0" distB="0" distL="0" distR="0" wp14:anchorId="42B018D3" wp14:editId="78B52C84">
            <wp:extent cx="5943600" cy="2693670"/>
            <wp:effectExtent l="0" t="0" r="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 user 2.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rsidR="00A5614C" w:rsidRPr="008F1DC0" w:rsidRDefault="00A5614C" w:rsidP="00A5614C">
      <w:pPr>
        <w:jc w:val="center"/>
        <w:rPr>
          <w:ins w:id="2792" w:author="Link Pieces" w:date="2015-08-26T03:17:00Z"/>
          <w:rFonts w:ascii="Times New Roman" w:hAnsi="Times New Roman"/>
          <w:sz w:val="22"/>
          <w:szCs w:val="22"/>
        </w:rPr>
      </w:pPr>
      <w:ins w:id="2793" w:author="Link Pieces" w:date="2015-08-26T03:17:00Z">
        <w:r w:rsidRPr="008F1DC0">
          <w:rPr>
            <w:rFonts w:ascii="Times New Roman" w:hAnsi="Times New Roman"/>
            <w:sz w:val="22"/>
            <w:szCs w:val="22"/>
          </w:rPr>
          <w:t>Figure 4.3-65: Add user screen design</w:t>
        </w:r>
      </w:ins>
    </w:p>
    <w:p w:rsidR="00F54492" w:rsidRPr="008F1DC0" w:rsidDel="00A5614C" w:rsidRDefault="00A5614C">
      <w:pPr>
        <w:pStyle w:val="Caption"/>
        <w:jc w:val="left"/>
        <w:rPr>
          <w:del w:id="2794" w:author="Link Pieces" w:date="2015-08-26T03:17:00Z"/>
          <w:rFonts w:ascii="Times New Roman" w:hAnsi="Times New Roman"/>
          <w:sz w:val="22"/>
          <w:szCs w:val="22"/>
          <w:rPrChange w:id="2795" w:author="Link Pieces" w:date="2015-08-26T13:21:00Z">
            <w:rPr>
              <w:del w:id="2796" w:author="Link Pieces" w:date="2015-08-26T03:17:00Z"/>
              <w:rFonts w:ascii="Times New Roman" w:hAnsi="Times New Roman"/>
              <w:sz w:val="22"/>
              <w:szCs w:val="22"/>
            </w:rPr>
          </w:rPrChange>
        </w:rPr>
        <w:pPrChange w:id="2797" w:author="Link Pieces" w:date="2015-08-26T03:17:00Z">
          <w:pPr/>
        </w:pPrChange>
      </w:pPr>
      <w:ins w:id="2798" w:author="Link Pieces" w:date="2015-08-26T03:22:00Z">
        <w:r w:rsidRPr="008F1DC0">
          <w:rPr>
            <w:rFonts w:ascii="Times New Roman" w:hAnsi="Times New Roman"/>
            <w:noProof/>
            <w:sz w:val="22"/>
            <w:szCs w:val="22"/>
            <w:lang w:val="en-US" w:eastAsia="ja-JP"/>
            <w:rPrChange w:id="2799" w:author="Link Pieces" w:date="2015-08-26T13:21:00Z">
              <w:rPr>
                <w:rFonts w:ascii="Times New Roman" w:hAnsi="Times New Roman"/>
                <w:noProof/>
                <w:sz w:val="22"/>
                <w:szCs w:val="22"/>
                <w:lang w:val="en-US" w:eastAsia="ja-JP"/>
              </w:rPr>
            </w:rPrChange>
          </w:rPr>
          <w:t>Table description : Add user screen</w:t>
        </w:r>
      </w:ins>
    </w:p>
    <w:p w:rsidR="00F54492" w:rsidRPr="008F1DC0" w:rsidRDefault="00F54492" w:rsidP="00F54492">
      <w:pPr>
        <w:rPr>
          <w:rFonts w:ascii="Times New Roman" w:hAnsi="Times New Roman"/>
          <w:sz w:val="22"/>
          <w:szCs w:val="22"/>
        </w:rPr>
      </w:pP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đăng nhập</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Username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Họ</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First 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riêng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Last 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Mật khẩu</w:t>
            </w:r>
          </w:p>
        </w:tc>
        <w:tc>
          <w:tcPr>
            <w:tcW w:w="2070" w:type="dxa"/>
          </w:tcPr>
          <w:p w:rsidR="00F54492" w:rsidRPr="008F1DC0" w:rsidRDefault="00F54492" w:rsidP="00E73162">
            <w:pPr>
              <w:rPr>
                <w:rFonts w:ascii="Times New Roman" w:hAnsi="Times New Roman"/>
              </w:rPr>
            </w:pPr>
            <w:r w:rsidRPr="008F1DC0">
              <w:rPr>
                <w:rFonts w:ascii="Times New Roman" w:hAnsi="Times New Roman"/>
              </w:rPr>
              <w:t xml:space="preserve">Textfield </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Password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Giới tính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 box</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Gender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Điện thoại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11</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925D41" w:rsidP="00F54492">
      <w:pPr>
        <w:pStyle w:val="Heading5"/>
        <w:rPr>
          <w:rFonts w:cs="Times New Roman"/>
          <w:sz w:val="22"/>
          <w:szCs w:val="22"/>
        </w:rPr>
      </w:pPr>
      <w:r w:rsidRPr="008F1DC0">
        <w:rPr>
          <w:rFonts w:cs="Times New Roman"/>
          <w:rPrChange w:id="2800" w:author="Link Pieces" w:date="2015-08-26T13:21:00Z">
            <w:rPr/>
          </w:rPrChange>
        </w:rPr>
        <w:t xml:space="preserve">4.3.2.7.6 </w:t>
      </w:r>
      <w:r w:rsidR="00F54492" w:rsidRPr="008F1DC0">
        <w:rPr>
          <w:rFonts w:cs="Times New Roman"/>
          <w:sz w:val="22"/>
          <w:szCs w:val="22"/>
        </w:rPr>
        <w:t>Edit user</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t>Sequence diagram</w:t>
      </w:r>
    </w:p>
    <w:p w:rsidR="0013319C" w:rsidRPr="008F1DC0" w:rsidRDefault="00F54492" w:rsidP="00A5614C">
      <w:pPr>
        <w:keepNext/>
        <w:rPr>
          <w:rFonts w:ascii="Times New Roman" w:hAnsi="Times New Roman"/>
          <w:rPrChange w:id="2801" w:author="Link Pieces" w:date="2015-08-26T13:21:00Z">
            <w:rPr/>
          </w:rPrChange>
        </w:rPr>
      </w:pPr>
      <w:r w:rsidRPr="008F1DC0">
        <w:rPr>
          <w:rFonts w:ascii="Times New Roman" w:hAnsi="Times New Roman"/>
          <w:noProof/>
          <w:sz w:val="22"/>
          <w:szCs w:val="22"/>
          <w:lang w:val="en-US" w:eastAsia="ja-JP"/>
          <w:rPrChange w:id="2802" w:author="Link Pieces" w:date="2015-08-26T13:21:00Z">
            <w:rPr>
              <w:rFonts w:ascii="Times New Roman" w:hAnsi="Times New Roman"/>
              <w:noProof/>
              <w:sz w:val="22"/>
              <w:szCs w:val="22"/>
              <w:lang w:val="en-US" w:eastAsia="ja-JP"/>
            </w:rPr>
          </w:rPrChange>
        </w:rPr>
        <w:drawing>
          <wp:inline distT="0" distB="0" distL="0" distR="0" wp14:anchorId="0FB469FD" wp14:editId="1752D3B2">
            <wp:extent cx="6496050" cy="4642945"/>
            <wp:effectExtent l="0" t="0" r="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Edit User.png"/>
                    <pic:cNvPicPr/>
                  </pic:nvPicPr>
                  <pic:blipFill>
                    <a:blip r:embed="rId132">
                      <a:extLst>
                        <a:ext uri="{28A0092B-C50C-407E-A947-70E740481C1C}">
                          <a14:useLocalDpi xmlns:a14="http://schemas.microsoft.com/office/drawing/2010/main" val="0"/>
                        </a:ext>
                      </a:extLst>
                    </a:blip>
                    <a:stretch>
                      <a:fillRect/>
                    </a:stretch>
                  </pic:blipFill>
                  <pic:spPr>
                    <a:xfrm>
                      <a:off x="0" y="0"/>
                      <a:ext cx="6504261" cy="4648814"/>
                    </a:xfrm>
                    <a:prstGeom prst="rect">
                      <a:avLst/>
                    </a:prstGeom>
                  </pic:spPr>
                </pic:pic>
              </a:graphicData>
            </a:graphic>
          </wp:inline>
        </w:drawing>
      </w:r>
    </w:p>
    <w:p w:rsidR="0013319C" w:rsidRPr="008F1DC0" w:rsidRDefault="0013319C" w:rsidP="0013319C">
      <w:pPr>
        <w:jc w:val="center"/>
        <w:rPr>
          <w:rFonts w:ascii="Times New Roman" w:hAnsi="Times New Roman"/>
          <w:sz w:val="22"/>
          <w:szCs w:val="22"/>
        </w:rPr>
      </w:pPr>
      <w:r w:rsidRPr="008F1DC0">
        <w:rPr>
          <w:rFonts w:ascii="Times New Roman" w:hAnsi="Times New Roman"/>
          <w:sz w:val="22"/>
          <w:szCs w:val="22"/>
        </w:rPr>
        <w:t>Figure 4.3-</w:t>
      </w:r>
      <w:del w:id="2803" w:author="Link Pieces" w:date="2015-08-26T03:18:00Z">
        <w:r w:rsidRPr="008F1DC0" w:rsidDel="00A5614C">
          <w:rPr>
            <w:rFonts w:ascii="Times New Roman" w:hAnsi="Times New Roman"/>
            <w:sz w:val="22"/>
            <w:szCs w:val="22"/>
          </w:rPr>
          <w:delText>38</w:delText>
        </w:r>
      </w:del>
      <w:ins w:id="2804" w:author="Link Pieces" w:date="2015-08-26T03:18:00Z">
        <w:r w:rsidR="00A5614C" w:rsidRPr="008F1DC0">
          <w:rPr>
            <w:rFonts w:ascii="Times New Roman" w:hAnsi="Times New Roman"/>
            <w:sz w:val="22"/>
            <w:szCs w:val="22"/>
          </w:rPr>
          <w:t>66</w:t>
        </w:r>
      </w:ins>
      <w:r w:rsidRPr="008F1DC0">
        <w:rPr>
          <w:rFonts w:ascii="Times New Roman" w:hAnsi="Times New Roman"/>
          <w:sz w:val="22"/>
          <w:szCs w:val="22"/>
        </w:rPr>
        <w:t>: Edit user sequence diagram</w:t>
      </w:r>
    </w:p>
    <w:p w:rsidR="00F54492" w:rsidRPr="008F1DC0" w:rsidRDefault="00F54492" w:rsidP="00F54492">
      <w:pPr>
        <w:pStyle w:val="Heading6"/>
        <w:rPr>
          <w:rFonts w:ascii="Times New Roman" w:hAnsi="Times New Roman" w:cs="Times New Roman"/>
          <w:sz w:val="22"/>
          <w:szCs w:val="22"/>
        </w:rPr>
      </w:pPr>
      <w:r w:rsidRPr="008F1DC0">
        <w:rPr>
          <w:rFonts w:ascii="Times New Roman" w:hAnsi="Times New Roman" w:cs="Times New Roman"/>
          <w:sz w:val="22"/>
          <w:szCs w:val="22"/>
        </w:rPr>
        <w:lastRenderedPageBreak/>
        <w:t>Screen design</w:t>
      </w:r>
    </w:p>
    <w:p w:rsidR="00F54492" w:rsidRPr="008F1DC0" w:rsidRDefault="00F54492" w:rsidP="00F54492">
      <w:pPr>
        <w:rPr>
          <w:rFonts w:ascii="Times New Roman" w:hAnsi="Times New Roman"/>
          <w:sz w:val="22"/>
          <w:szCs w:val="22"/>
        </w:rPr>
      </w:pPr>
      <w:r w:rsidRPr="008F1DC0">
        <w:rPr>
          <w:rFonts w:ascii="Times New Roman" w:hAnsi="Times New Roman"/>
          <w:noProof/>
          <w:sz w:val="22"/>
          <w:szCs w:val="22"/>
          <w:lang w:val="en-US" w:eastAsia="ja-JP"/>
          <w:rPrChange w:id="2805" w:author="Link Pieces" w:date="2015-08-26T13:21:00Z">
            <w:rPr>
              <w:rFonts w:ascii="Times New Roman" w:hAnsi="Times New Roman"/>
              <w:noProof/>
              <w:sz w:val="22"/>
              <w:szCs w:val="22"/>
              <w:lang w:val="en-US" w:eastAsia="ja-JP"/>
            </w:rPr>
          </w:rPrChange>
        </w:rPr>
        <w:drawing>
          <wp:inline distT="0" distB="0" distL="0" distR="0" wp14:anchorId="5F9023C3" wp14:editId="37B8D059">
            <wp:extent cx="5943600" cy="2918460"/>
            <wp:effectExtent l="0" t="0" r="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user 1.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rsidR="00A5614C" w:rsidRPr="008F1DC0" w:rsidRDefault="00F54492">
      <w:pPr>
        <w:keepNext/>
        <w:rPr>
          <w:ins w:id="2806" w:author="Link Pieces" w:date="2015-08-26T03:18:00Z"/>
          <w:rFonts w:ascii="Times New Roman" w:hAnsi="Times New Roman"/>
          <w:rPrChange w:id="2807" w:author="Link Pieces" w:date="2015-08-26T13:21:00Z">
            <w:rPr>
              <w:ins w:id="2808" w:author="Link Pieces" w:date="2015-08-26T03:18:00Z"/>
            </w:rPr>
          </w:rPrChange>
        </w:rPr>
        <w:pPrChange w:id="2809" w:author="Link Pieces" w:date="2015-08-26T03:18:00Z">
          <w:pPr/>
        </w:pPrChange>
      </w:pPr>
      <w:r w:rsidRPr="008F1DC0">
        <w:rPr>
          <w:rFonts w:ascii="Times New Roman" w:hAnsi="Times New Roman"/>
          <w:noProof/>
          <w:sz w:val="22"/>
          <w:szCs w:val="22"/>
          <w:lang w:val="en-US" w:eastAsia="ja-JP"/>
          <w:rPrChange w:id="2810" w:author="Link Pieces" w:date="2015-08-26T13:21:00Z">
            <w:rPr>
              <w:rFonts w:ascii="Times New Roman" w:hAnsi="Times New Roman"/>
              <w:noProof/>
              <w:sz w:val="22"/>
              <w:szCs w:val="22"/>
              <w:lang w:val="en-US" w:eastAsia="ja-JP"/>
            </w:rPr>
          </w:rPrChange>
        </w:rPr>
        <w:drawing>
          <wp:inline distT="0" distB="0" distL="0" distR="0" wp14:anchorId="028F46E5" wp14:editId="4D9F7DC2">
            <wp:extent cx="5943600" cy="287782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it user 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A5614C" w:rsidRPr="008F1DC0" w:rsidRDefault="00A5614C" w:rsidP="00A5614C">
      <w:pPr>
        <w:jc w:val="center"/>
        <w:rPr>
          <w:ins w:id="2811" w:author="Link Pieces" w:date="2015-08-26T03:18:00Z"/>
          <w:rFonts w:ascii="Times New Roman" w:hAnsi="Times New Roman"/>
          <w:sz w:val="22"/>
          <w:szCs w:val="22"/>
        </w:rPr>
      </w:pPr>
      <w:ins w:id="2812" w:author="Link Pieces" w:date="2015-08-26T03:18:00Z">
        <w:r w:rsidRPr="008F1DC0">
          <w:rPr>
            <w:rFonts w:ascii="Times New Roman" w:hAnsi="Times New Roman"/>
            <w:sz w:val="22"/>
            <w:szCs w:val="22"/>
          </w:rPr>
          <w:t>Figure 4.3-67: Edit user screen design</w:t>
        </w:r>
      </w:ins>
    </w:p>
    <w:p w:rsidR="00F54492" w:rsidRPr="008F1DC0" w:rsidDel="00A5614C" w:rsidRDefault="00A5614C">
      <w:pPr>
        <w:pStyle w:val="Caption"/>
        <w:jc w:val="left"/>
        <w:rPr>
          <w:del w:id="2813" w:author="Link Pieces" w:date="2015-08-26T03:18:00Z"/>
          <w:rFonts w:ascii="Times New Roman" w:hAnsi="Times New Roman"/>
          <w:sz w:val="22"/>
          <w:szCs w:val="22"/>
          <w:rPrChange w:id="2814" w:author="Link Pieces" w:date="2015-08-26T13:21:00Z">
            <w:rPr>
              <w:del w:id="2815" w:author="Link Pieces" w:date="2015-08-26T03:18:00Z"/>
              <w:rFonts w:ascii="Times New Roman" w:hAnsi="Times New Roman"/>
              <w:sz w:val="22"/>
              <w:szCs w:val="22"/>
            </w:rPr>
          </w:rPrChange>
        </w:rPr>
        <w:pPrChange w:id="2816" w:author="Link Pieces" w:date="2015-08-26T03:18:00Z">
          <w:pPr/>
        </w:pPrChange>
      </w:pPr>
      <w:ins w:id="2817" w:author="Link Pieces" w:date="2015-08-26T03:22:00Z">
        <w:r w:rsidRPr="008F1DC0">
          <w:rPr>
            <w:rFonts w:ascii="Times New Roman" w:hAnsi="Times New Roman"/>
            <w:noProof/>
            <w:sz w:val="22"/>
            <w:szCs w:val="22"/>
            <w:lang w:val="en-US" w:eastAsia="ja-JP"/>
            <w:rPrChange w:id="2818" w:author="Link Pieces" w:date="2015-08-26T13:21:00Z">
              <w:rPr>
                <w:rFonts w:ascii="Times New Roman" w:hAnsi="Times New Roman"/>
                <w:noProof/>
                <w:sz w:val="22"/>
                <w:szCs w:val="22"/>
                <w:lang w:val="en-US" w:eastAsia="ja-JP"/>
              </w:rPr>
            </w:rPrChange>
          </w:rPr>
          <w:t>Table description : Edit user screen</w:t>
        </w:r>
      </w:ins>
    </w:p>
    <w:p w:rsidR="00F54492" w:rsidRPr="008F1DC0" w:rsidRDefault="00F54492" w:rsidP="00F54492">
      <w:pPr>
        <w:rPr>
          <w:rFonts w:ascii="Times New Roman" w:hAnsi="Times New Roman"/>
          <w:sz w:val="22"/>
          <w:szCs w:val="22"/>
        </w:rPr>
      </w:pPr>
    </w:p>
    <w:tbl>
      <w:tblPr>
        <w:tblStyle w:val="TableGrid"/>
        <w:tblW w:w="0" w:type="auto"/>
        <w:tblLook w:val="04A0" w:firstRow="1" w:lastRow="0" w:firstColumn="1" w:lastColumn="0" w:noHBand="0" w:noVBand="1"/>
      </w:tblPr>
      <w:tblGrid>
        <w:gridCol w:w="648"/>
        <w:gridCol w:w="2070"/>
        <w:gridCol w:w="2070"/>
        <w:gridCol w:w="1260"/>
        <w:gridCol w:w="3528"/>
      </w:tblGrid>
      <w:tr w:rsidR="00F54492" w:rsidRPr="008F1DC0" w:rsidTr="00E73162">
        <w:tc>
          <w:tcPr>
            <w:tcW w:w="64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No</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Object/Control</w:t>
            </w:r>
          </w:p>
          <w:p w:rsidR="00F54492" w:rsidRPr="008F1DC0" w:rsidRDefault="00F54492" w:rsidP="00E73162">
            <w:pPr>
              <w:jc w:val="center"/>
              <w:rPr>
                <w:rFonts w:ascii="Times New Roman" w:hAnsi="Times New Roman"/>
                <w:b/>
              </w:rPr>
            </w:pPr>
            <w:r w:rsidRPr="008F1DC0">
              <w:rPr>
                <w:rFonts w:ascii="Times New Roman" w:hAnsi="Times New Roman"/>
                <w:b/>
              </w:rPr>
              <w:t>Name</w:t>
            </w:r>
          </w:p>
        </w:tc>
        <w:tc>
          <w:tcPr>
            <w:tcW w:w="207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Type</w:t>
            </w:r>
          </w:p>
        </w:tc>
        <w:tc>
          <w:tcPr>
            <w:tcW w:w="1260"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Required</w:t>
            </w:r>
          </w:p>
        </w:tc>
        <w:tc>
          <w:tcPr>
            <w:tcW w:w="3528" w:type="dxa"/>
            <w:shd w:val="clear" w:color="auto" w:fill="D5DCE4"/>
          </w:tcPr>
          <w:p w:rsidR="00F54492" w:rsidRPr="008F1DC0" w:rsidRDefault="00F54492" w:rsidP="00E73162">
            <w:pPr>
              <w:jc w:val="center"/>
              <w:rPr>
                <w:rFonts w:ascii="Times New Roman" w:hAnsi="Times New Roman"/>
                <w:b/>
              </w:rPr>
            </w:pPr>
            <w:r w:rsidRPr="008F1DC0">
              <w:rPr>
                <w:rFonts w:ascii="Times New Roman" w:hAnsi="Times New Roman"/>
                <w:b/>
              </w:rPr>
              <w:t>Description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đăng nhập</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Disable</w:t>
            </w:r>
          </w:p>
        </w:tc>
        <w:tc>
          <w:tcPr>
            <w:tcW w:w="3528" w:type="dxa"/>
          </w:tcPr>
          <w:p w:rsidR="00F54492" w:rsidRPr="008F1DC0" w:rsidRDefault="00F54492" w:rsidP="00E73162">
            <w:pPr>
              <w:rPr>
                <w:rFonts w:ascii="Times New Roman" w:hAnsi="Times New Roman"/>
              </w:rPr>
            </w:pPr>
            <w:r w:rsidRPr="008F1DC0">
              <w:rPr>
                <w:rFonts w:ascii="Times New Roman" w:hAnsi="Times New Roman"/>
              </w:rPr>
              <w:t>Username of user, it can not change</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2</w:t>
            </w:r>
          </w:p>
        </w:tc>
        <w:tc>
          <w:tcPr>
            <w:tcW w:w="2070" w:type="dxa"/>
          </w:tcPr>
          <w:p w:rsidR="00F54492" w:rsidRPr="008F1DC0" w:rsidRDefault="00F54492" w:rsidP="00E73162">
            <w:pPr>
              <w:rPr>
                <w:rFonts w:ascii="Times New Roman" w:hAnsi="Times New Roman"/>
              </w:rPr>
            </w:pPr>
            <w:r w:rsidRPr="008F1DC0">
              <w:rPr>
                <w:rFonts w:ascii="Times New Roman" w:hAnsi="Times New Roman"/>
              </w:rPr>
              <w:t>Họ</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First 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lastRenderedPageBreak/>
              <w:t>3</w:t>
            </w:r>
          </w:p>
        </w:tc>
        <w:tc>
          <w:tcPr>
            <w:tcW w:w="2070" w:type="dxa"/>
          </w:tcPr>
          <w:p w:rsidR="00F54492" w:rsidRPr="008F1DC0" w:rsidRDefault="00F54492" w:rsidP="00E73162">
            <w:pPr>
              <w:rPr>
                <w:rFonts w:ascii="Times New Roman" w:hAnsi="Times New Roman"/>
              </w:rPr>
            </w:pPr>
            <w:r w:rsidRPr="008F1DC0">
              <w:rPr>
                <w:rFonts w:ascii="Times New Roman" w:hAnsi="Times New Roman"/>
              </w:rPr>
              <w:t>Tên riêng</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Yes</w:t>
            </w:r>
          </w:p>
        </w:tc>
        <w:tc>
          <w:tcPr>
            <w:tcW w:w="3528" w:type="dxa"/>
          </w:tcPr>
          <w:p w:rsidR="00F54492" w:rsidRPr="008F1DC0" w:rsidRDefault="00F54492" w:rsidP="00E73162">
            <w:pPr>
              <w:rPr>
                <w:rFonts w:ascii="Times New Roman" w:hAnsi="Times New Roman"/>
              </w:rPr>
            </w:pPr>
            <w:r w:rsidRPr="008F1DC0">
              <w:rPr>
                <w:rFonts w:ascii="Times New Roman" w:hAnsi="Times New Roman"/>
              </w:rPr>
              <w:t>Last name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4</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Đổi mật khẩu</w:t>
            </w:r>
          </w:p>
        </w:tc>
        <w:tc>
          <w:tcPr>
            <w:tcW w:w="2070" w:type="dxa"/>
          </w:tcPr>
          <w:p w:rsidR="00F54492" w:rsidRPr="008F1DC0" w:rsidRDefault="00F54492" w:rsidP="00E73162">
            <w:pPr>
              <w:rPr>
                <w:rFonts w:ascii="Times New Roman" w:hAnsi="Times New Roman"/>
              </w:rPr>
            </w:pPr>
            <w:r w:rsidRPr="008F1DC0">
              <w:rPr>
                <w:rFonts w:ascii="Times New Roman" w:hAnsi="Times New Roman"/>
              </w:rPr>
              <w:t>Checkbox</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Password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5</w:t>
            </w:r>
          </w:p>
        </w:tc>
        <w:tc>
          <w:tcPr>
            <w:tcW w:w="2070" w:type="dxa"/>
          </w:tcPr>
          <w:p w:rsidR="00F54492" w:rsidRPr="008F1DC0" w:rsidRDefault="00F54492" w:rsidP="00E73162">
            <w:pPr>
              <w:rPr>
                <w:rFonts w:ascii="Times New Roman" w:hAnsi="Times New Roman"/>
              </w:rPr>
            </w:pPr>
            <w:r w:rsidRPr="008F1DC0">
              <w:rPr>
                <w:rFonts w:ascii="Times New Roman" w:hAnsi="Times New Roman"/>
              </w:rPr>
              <w:t>Giới tính</w:t>
            </w:r>
          </w:p>
        </w:tc>
        <w:tc>
          <w:tcPr>
            <w:tcW w:w="2070" w:type="dxa"/>
          </w:tcPr>
          <w:p w:rsidR="00F54492" w:rsidRPr="008F1DC0" w:rsidRDefault="00F54492" w:rsidP="00E73162">
            <w:pPr>
              <w:rPr>
                <w:rFonts w:ascii="Times New Roman" w:hAnsi="Times New Roman"/>
              </w:rPr>
            </w:pPr>
            <w:r w:rsidRPr="008F1DC0">
              <w:rPr>
                <w:rFonts w:ascii="Times New Roman" w:hAnsi="Times New Roman"/>
              </w:rPr>
              <w:t>Combobox</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Gender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6</w:t>
            </w:r>
          </w:p>
        </w:tc>
        <w:tc>
          <w:tcPr>
            <w:tcW w:w="2070" w:type="dxa"/>
          </w:tcPr>
          <w:p w:rsidR="00F54492" w:rsidRPr="008F1DC0" w:rsidRDefault="00F54492" w:rsidP="00E73162">
            <w:pPr>
              <w:rPr>
                <w:rFonts w:ascii="Times New Roman" w:hAnsi="Times New Roman"/>
              </w:rPr>
            </w:pPr>
            <w:r w:rsidRPr="008F1DC0">
              <w:rPr>
                <w:rFonts w:ascii="Times New Roman" w:hAnsi="Times New Roman"/>
              </w:rPr>
              <w:t>Email</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Email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7</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Điện thoại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Mobile phone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8</w:t>
            </w:r>
          </w:p>
        </w:tc>
        <w:tc>
          <w:tcPr>
            <w:tcW w:w="2070" w:type="dxa"/>
          </w:tcPr>
          <w:p w:rsidR="00F54492" w:rsidRPr="008F1DC0" w:rsidRDefault="00F54492" w:rsidP="00E73162">
            <w:pPr>
              <w:rPr>
                <w:rFonts w:ascii="Times New Roman" w:hAnsi="Times New Roman"/>
              </w:rPr>
            </w:pPr>
            <w:r w:rsidRPr="008F1DC0">
              <w:rPr>
                <w:rFonts w:ascii="Times New Roman" w:hAnsi="Times New Roman"/>
              </w:rPr>
              <w:t>Địa chỉ</w:t>
            </w:r>
          </w:p>
        </w:tc>
        <w:tc>
          <w:tcPr>
            <w:tcW w:w="2070" w:type="dxa"/>
          </w:tcPr>
          <w:p w:rsidR="00F54492" w:rsidRPr="008F1DC0" w:rsidRDefault="00F54492" w:rsidP="00E73162">
            <w:pPr>
              <w:rPr>
                <w:rFonts w:ascii="Times New Roman" w:hAnsi="Times New Roman"/>
              </w:rPr>
            </w:pPr>
            <w:r w:rsidRPr="008F1DC0">
              <w:rPr>
                <w:rFonts w:ascii="Times New Roman" w:hAnsi="Times New Roman"/>
              </w:rPr>
              <w:t>Textfield</w:t>
            </w:r>
          </w:p>
        </w:tc>
        <w:tc>
          <w:tcPr>
            <w:tcW w:w="1260" w:type="dxa"/>
          </w:tcPr>
          <w:p w:rsidR="00F54492" w:rsidRPr="008F1DC0" w:rsidRDefault="00F54492" w:rsidP="00E73162">
            <w:pPr>
              <w:rPr>
                <w:rFonts w:ascii="Times New Roman" w:hAnsi="Times New Roman"/>
              </w:rPr>
            </w:pPr>
            <w:r w:rsidRPr="008F1DC0">
              <w:rPr>
                <w:rFonts w:ascii="Times New Roman" w:hAnsi="Times New Roman"/>
              </w:rPr>
              <w:t>No</w:t>
            </w:r>
          </w:p>
        </w:tc>
        <w:tc>
          <w:tcPr>
            <w:tcW w:w="3528" w:type="dxa"/>
          </w:tcPr>
          <w:p w:rsidR="00F54492" w:rsidRPr="008F1DC0" w:rsidRDefault="00F54492" w:rsidP="00E73162">
            <w:pPr>
              <w:rPr>
                <w:rFonts w:ascii="Times New Roman" w:hAnsi="Times New Roman"/>
              </w:rPr>
            </w:pPr>
            <w:r w:rsidRPr="008F1DC0">
              <w:rPr>
                <w:rFonts w:ascii="Times New Roman" w:hAnsi="Times New Roman"/>
              </w:rPr>
              <w:t>Address of user</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9</w:t>
            </w:r>
          </w:p>
        </w:tc>
        <w:tc>
          <w:tcPr>
            <w:tcW w:w="2070" w:type="dxa"/>
          </w:tcPr>
          <w:p w:rsidR="00F54492" w:rsidRPr="008F1DC0" w:rsidRDefault="00F54492" w:rsidP="00E73162">
            <w:pPr>
              <w:rPr>
                <w:rFonts w:ascii="Times New Roman" w:hAnsi="Times New Roman"/>
              </w:rPr>
            </w:pPr>
            <w:r w:rsidRPr="008F1DC0">
              <w:rPr>
                <w:rFonts w:ascii="Times New Roman" w:hAnsi="Times New Roman"/>
              </w:rPr>
              <w:t>Hoàn tất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Submit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10</w:t>
            </w:r>
          </w:p>
        </w:tc>
        <w:tc>
          <w:tcPr>
            <w:tcW w:w="2070" w:type="dxa"/>
          </w:tcPr>
          <w:p w:rsidR="00F54492" w:rsidRPr="008F1DC0" w:rsidRDefault="00F54492" w:rsidP="00E73162">
            <w:pPr>
              <w:rPr>
                <w:rFonts w:ascii="Times New Roman" w:hAnsi="Times New Roman"/>
              </w:rPr>
            </w:pPr>
            <w:r w:rsidRPr="008F1DC0">
              <w:rPr>
                <w:rFonts w:ascii="Times New Roman" w:hAnsi="Times New Roman"/>
              </w:rPr>
              <w:t>Reset</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Reset button</w:t>
            </w:r>
          </w:p>
        </w:tc>
      </w:tr>
      <w:tr w:rsidR="00F54492" w:rsidRPr="008F1DC0" w:rsidTr="00E73162">
        <w:tc>
          <w:tcPr>
            <w:tcW w:w="648" w:type="dxa"/>
          </w:tcPr>
          <w:p w:rsidR="00F54492" w:rsidRPr="008F1DC0" w:rsidRDefault="00F54492" w:rsidP="00E73162">
            <w:pPr>
              <w:rPr>
                <w:rFonts w:ascii="Times New Roman" w:hAnsi="Times New Roman"/>
              </w:rPr>
            </w:pPr>
            <w:r w:rsidRPr="008F1DC0">
              <w:rPr>
                <w:rFonts w:ascii="Times New Roman" w:hAnsi="Times New Roman"/>
              </w:rPr>
              <w:t>11</w:t>
            </w:r>
          </w:p>
        </w:tc>
        <w:tc>
          <w:tcPr>
            <w:tcW w:w="2070" w:type="dxa"/>
          </w:tcPr>
          <w:p w:rsidR="00F54492" w:rsidRPr="008F1DC0" w:rsidRDefault="00F54492" w:rsidP="00E73162">
            <w:pPr>
              <w:rPr>
                <w:rFonts w:ascii="Times New Roman" w:hAnsi="Times New Roman"/>
              </w:rPr>
            </w:pPr>
            <w:r w:rsidRPr="008F1DC0">
              <w:rPr>
                <w:rFonts w:ascii="Times New Roman" w:hAnsi="Times New Roman"/>
              </w:rPr>
              <w:t>Quay lại</w:t>
            </w:r>
          </w:p>
        </w:tc>
        <w:tc>
          <w:tcPr>
            <w:tcW w:w="2070" w:type="dxa"/>
          </w:tcPr>
          <w:p w:rsidR="00F54492" w:rsidRPr="008F1DC0" w:rsidRDefault="00F54492" w:rsidP="00E73162">
            <w:pPr>
              <w:rPr>
                <w:rFonts w:ascii="Times New Roman" w:hAnsi="Times New Roman"/>
              </w:rPr>
            </w:pPr>
            <w:r w:rsidRPr="008F1DC0">
              <w:rPr>
                <w:rFonts w:ascii="Times New Roman" w:hAnsi="Times New Roman"/>
              </w:rPr>
              <w:t>Button</w:t>
            </w:r>
          </w:p>
        </w:tc>
        <w:tc>
          <w:tcPr>
            <w:tcW w:w="1260" w:type="dxa"/>
          </w:tcPr>
          <w:p w:rsidR="00F54492" w:rsidRPr="008F1DC0" w:rsidRDefault="00F54492" w:rsidP="00E73162">
            <w:pPr>
              <w:rPr>
                <w:rFonts w:ascii="Times New Roman" w:hAnsi="Times New Roman"/>
              </w:rPr>
            </w:pPr>
          </w:p>
        </w:tc>
        <w:tc>
          <w:tcPr>
            <w:tcW w:w="3528" w:type="dxa"/>
          </w:tcPr>
          <w:p w:rsidR="00F54492" w:rsidRPr="008F1DC0" w:rsidRDefault="00F54492" w:rsidP="00E73162">
            <w:pPr>
              <w:rPr>
                <w:rFonts w:ascii="Times New Roman" w:hAnsi="Times New Roman"/>
              </w:rPr>
            </w:pPr>
            <w:r w:rsidRPr="008F1DC0">
              <w:rPr>
                <w:rFonts w:ascii="Times New Roman" w:hAnsi="Times New Roman"/>
              </w:rPr>
              <w:t>Back button</w:t>
            </w:r>
          </w:p>
        </w:tc>
      </w:tr>
    </w:tbl>
    <w:p w:rsidR="00F54492" w:rsidRPr="008F1DC0" w:rsidRDefault="00F54492" w:rsidP="00F54492">
      <w:pPr>
        <w:rPr>
          <w:rFonts w:ascii="Times New Roman" w:hAnsi="Times New Roman"/>
          <w:sz w:val="22"/>
          <w:szCs w:val="22"/>
        </w:rPr>
      </w:pPr>
    </w:p>
    <w:p w:rsidR="00F54492" w:rsidRPr="008F1DC0" w:rsidRDefault="00F54492" w:rsidP="00F54492">
      <w:pPr>
        <w:rPr>
          <w:ins w:id="2819" w:author="Link Pieces" w:date="2015-08-26T03:22:00Z"/>
          <w:rFonts w:ascii="Times New Roman" w:hAnsi="Times New Roman"/>
          <w:sz w:val="22"/>
          <w:szCs w:val="22"/>
        </w:rPr>
      </w:pPr>
    </w:p>
    <w:p w:rsidR="00A5614C" w:rsidRPr="008F1DC0" w:rsidRDefault="00A5614C" w:rsidP="00F54492">
      <w:pPr>
        <w:rPr>
          <w:ins w:id="2820" w:author="Link Pieces" w:date="2015-08-26T03:22:00Z"/>
          <w:rFonts w:ascii="Times New Roman" w:hAnsi="Times New Roman"/>
          <w:sz w:val="22"/>
          <w:szCs w:val="22"/>
        </w:rPr>
      </w:pPr>
    </w:p>
    <w:p w:rsidR="00A5614C" w:rsidRPr="008F1DC0" w:rsidRDefault="00A5614C" w:rsidP="00F54492">
      <w:pPr>
        <w:rPr>
          <w:ins w:id="2821" w:author="Link Pieces" w:date="2015-08-26T03:22:00Z"/>
          <w:rFonts w:ascii="Times New Roman" w:hAnsi="Times New Roman"/>
          <w:sz w:val="22"/>
          <w:szCs w:val="22"/>
        </w:rPr>
      </w:pPr>
    </w:p>
    <w:p w:rsidR="00A5614C" w:rsidRPr="008F1DC0" w:rsidRDefault="00A5614C" w:rsidP="00F54492">
      <w:pPr>
        <w:rPr>
          <w:ins w:id="2822" w:author="Link Pieces" w:date="2015-08-26T03:22:00Z"/>
          <w:rFonts w:ascii="Times New Roman" w:hAnsi="Times New Roman"/>
          <w:sz w:val="22"/>
          <w:szCs w:val="22"/>
        </w:rPr>
      </w:pPr>
    </w:p>
    <w:p w:rsidR="00A5614C" w:rsidRPr="008F1DC0" w:rsidRDefault="00A5614C" w:rsidP="00F54492">
      <w:pPr>
        <w:rPr>
          <w:ins w:id="2823" w:author="Link Pieces" w:date="2015-08-26T03:22:00Z"/>
          <w:rFonts w:ascii="Times New Roman" w:hAnsi="Times New Roman"/>
          <w:sz w:val="22"/>
          <w:szCs w:val="22"/>
        </w:rPr>
      </w:pPr>
    </w:p>
    <w:p w:rsidR="00A5614C" w:rsidRPr="008F1DC0" w:rsidRDefault="00A5614C" w:rsidP="00F54492">
      <w:pPr>
        <w:rPr>
          <w:ins w:id="2824" w:author="Link Pieces" w:date="2015-08-26T03:22:00Z"/>
          <w:rFonts w:ascii="Times New Roman" w:hAnsi="Times New Roman"/>
          <w:sz w:val="22"/>
          <w:szCs w:val="22"/>
        </w:rPr>
      </w:pPr>
    </w:p>
    <w:p w:rsidR="00A5614C" w:rsidRPr="008F1DC0" w:rsidRDefault="00A5614C" w:rsidP="00F54492">
      <w:pPr>
        <w:rPr>
          <w:ins w:id="2825" w:author="Link Pieces" w:date="2015-08-26T03:22:00Z"/>
          <w:rFonts w:ascii="Times New Roman" w:hAnsi="Times New Roman"/>
          <w:sz w:val="22"/>
          <w:szCs w:val="22"/>
        </w:rPr>
      </w:pPr>
    </w:p>
    <w:p w:rsidR="00A5614C" w:rsidRPr="008F1DC0" w:rsidRDefault="00A5614C" w:rsidP="00F54492">
      <w:pPr>
        <w:rPr>
          <w:ins w:id="2826" w:author="Link Pieces" w:date="2015-08-26T03:22:00Z"/>
          <w:rFonts w:ascii="Times New Roman" w:hAnsi="Times New Roman"/>
          <w:sz w:val="22"/>
          <w:szCs w:val="22"/>
        </w:rPr>
      </w:pPr>
    </w:p>
    <w:p w:rsidR="00A5614C" w:rsidRPr="008F1DC0" w:rsidRDefault="00A5614C" w:rsidP="00F54492">
      <w:pPr>
        <w:rPr>
          <w:ins w:id="2827" w:author="Link Pieces" w:date="2015-08-26T03:22:00Z"/>
          <w:rFonts w:ascii="Times New Roman" w:hAnsi="Times New Roman"/>
          <w:sz w:val="22"/>
          <w:szCs w:val="22"/>
        </w:rPr>
      </w:pPr>
    </w:p>
    <w:p w:rsidR="00A5614C" w:rsidRPr="008F1DC0" w:rsidRDefault="00A5614C" w:rsidP="00F54492">
      <w:pPr>
        <w:rPr>
          <w:ins w:id="2828" w:author="Link Pieces" w:date="2015-08-26T03:22:00Z"/>
          <w:rFonts w:ascii="Times New Roman" w:hAnsi="Times New Roman"/>
          <w:sz w:val="22"/>
          <w:szCs w:val="22"/>
        </w:rPr>
      </w:pPr>
    </w:p>
    <w:p w:rsidR="00A5614C" w:rsidRPr="008F1DC0" w:rsidRDefault="00A5614C" w:rsidP="00F54492">
      <w:pPr>
        <w:rPr>
          <w:ins w:id="2829" w:author="Link Pieces" w:date="2015-08-26T03:22:00Z"/>
          <w:rFonts w:ascii="Times New Roman" w:hAnsi="Times New Roman"/>
          <w:sz w:val="22"/>
          <w:szCs w:val="22"/>
        </w:rPr>
      </w:pPr>
    </w:p>
    <w:p w:rsidR="00A5614C" w:rsidRPr="008F1DC0" w:rsidRDefault="00A5614C" w:rsidP="00F54492">
      <w:pPr>
        <w:rPr>
          <w:ins w:id="2830" w:author="Link Pieces" w:date="2015-08-26T03:22:00Z"/>
          <w:rFonts w:ascii="Times New Roman" w:hAnsi="Times New Roman"/>
          <w:sz w:val="22"/>
          <w:szCs w:val="22"/>
        </w:rPr>
      </w:pPr>
    </w:p>
    <w:p w:rsidR="00A5614C" w:rsidRPr="008F1DC0" w:rsidRDefault="00A5614C" w:rsidP="00F54492">
      <w:pPr>
        <w:rPr>
          <w:ins w:id="2831" w:author="Link Pieces" w:date="2015-08-26T03:22:00Z"/>
          <w:rFonts w:ascii="Times New Roman" w:hAnsi="Times New Roman"/>
          <w:sz w:val="22"/>
          <w:szCs w:val="22"/>
        </w:rPr>
      </w:pPr>
    </w:p>
    <w:p w:rsidR="00A5614C" w:rsidRPr="008F1DC0" w:rsidRDefault="00A5614C" w:rsidP="00F54492">
      <w:pPr>
        <w:rPr>
          <w:ins w:id="2832" w:author="Link Pieces" w:date="2015-08-26T03:22:00Z"/>
          <w:rFonts w:ascii="Times New Roman" w:hAnsi="Times New Roman"/>
          <w:sz w:val="22"/>
          <w:szCs w:val="22"/>
        </w:rPr>
      </w:pPr>
    </w:p>
    <w:p w:rsidR="00A5614C" w:rsidRPr="008F1DC0" w:rsidRDefault="00A5614C" w:rsidP="00F54492">
      <w:pPr>
        <w:rPr>
          <w:ins w:id="2833" w:author="Link Pieces" w:date="2015-08-26T03:22:00Z"/>
          <w:rFonts w:ascii="Times New Roman" w:hAnsi="Times New Roman"/>
          <w:sz w:val="22"/>
          <w:szCs w:val="22"/>
        </w:rPr>
      </w:pPr>
    </w:p>
    <w:p w:rsidR="00A5614C" w:rsidRPr="008F1DC0" w:rsidRDefault="00A5614C" w:rsidP="00F54492">
      <w:pPr>
        <w:rPr>
          <w:ins w:id="2834" w:author="Link Pieces" w:date="2015-08-26T03:22:00Z"/>
          <w:rFonts w:ascii="Times New Roman" w:hAnsi="Times New Roman"/>
          <w:sz w:val="22"/>
          <w:szCs w:val="22"/>
        </w:rPr>
      </w:pPr>
    </w:p>
    <w:p w:rsidR="00A5614C" w:rsidRPr="008F1DC0" w:rsidRDefault="00A5614C" w:rsidP="00F54492">
      <w:pPr>
        <w:rPr>
          <w:rFonts w:ascii="Times New Roman" w:hAnsi="Times New Roman"/>
          <w:sz w:val="22"/>
          <w:szCs w:val="22"/>
        </w:rPr>
      </w:pPr>
    </w:p>
    <w:p w:rsidR="00F54492" w:rsidRPr="008F1DC0" w:rsidDel="00A5614C" w:rsidRDefault="00F54492" w:rsidP="00F54492">
      <w:pPr>
        <w:rPr>
          <w:del w:id="2835" w:author="Link Pieces" w:date="2015-08-26T03:22:00Z"/>
          <w:rFonts w:ascii="Times New Roman" w:hAnsi="Times New Roman"/>
          <w:sz w:val="22"/>
          <w:szCs w:val="22"/>
        </w:rPr>
      </w:pPr>
    </w:p>
    <w:p w:rsidR="00A5614C" w:rsidRPr="008F1DC0" w:rsidRDefault="00A5614C" w:rsidP="00F54492">
      <w:pPr>
        <w:rPr>
          <w:rFonts w:ascii="Times New Roman" w:hAnsi="Times New Roman"/>
          <w:sz w:val="22"/>
          <w:szCs w:val="22"/>
        </w:rPr>
      </w:pPr>
    </w:p>
    <w:p w:rsidR="0016647F" w:rsidRPr="008F1DC0" w:rsidRDefault="0016647F" w:rsidP="0016647F">
      <w:pPr>
        <w:pStyle w:val="Heading2"/>
        <w:numPr>
          <w:ilvl w:val="0"/>
          <w:numId w:val="0"/>
        </w:numPr>
        <w:rPr>
          <w:rFonts w:ascii="Times New Roman" w:hAnsi="Times New Roman"/>
          <w:color w:val="000000" w:themeColor="text1"/>
        </w:rPr>
      </w:pPr>
      <w:bookmarkStart w:id="2836" w:name="_Toc428358833"/>
      <w:r w:rsidRPr="008F1DC0">
        <w:rPr>
          <w:rFonts w:ascii="Times New Roman" w:hAnsi="Times New Roman"/>
          <w:color w:val="000000" w:themeColor="text1"/>
        </w:rPr>
        <w:lastRenderedPageBreak/>
        <w:t>4.4 Mobile Application</w:t>
      </w:r>
      <w:bookmarkEnd w:id="2836"/>
    </w:p>
    <w:p w:rsidR="0016647F" w:rsidRPr="008F1DC0" w:rsidRDefault="0016647F" w:rsidP="0016647F">
      <w:pPr>
        <w:pStyle w:val="Heading3"/>
        <w:numPr>
          <w:ilvl w:val="0"/>
          <w:numId w:val="0"/>
        </w:numPr>
        <w:rPr>
          <w:rFonts w:ascii="Times New Roman" w:hAnsi="Times New Roman"/>
        </w:rPr>
      </w:pPr>
      <w:bookmarkStart w:id="2837" w:name="_Toc428358834"/>
      <w:r w:rsidRPr="008F1DC0">
        <w:rPr>
          <w:rFonts w:ascii="Times New Roman" w:hAnsi="Times New Roman"/>
        </w:rPr>
        <w:t>4.4.1 Architecture design</w:t>
      </w:r>
      <w:bookmarkEnd w:id="2837"/>
      <w:r w:rsidRPr="008F1DC0">
        <w:rPr>
          <w:rFonts w:ascii="Times New Roman" w:hAnsi="Times New Roman"/>
        </w:rPr>
        <w:br/>
      </w:r>
    </w:p>
    <w:p w:rsidR="0016647F" w:rsidRPr="008F1DC0" w:rsidRDefault="00351858" w:rsidP="00A5614C">
      <w:pPr>
        <w:ind w:firstLine="720"/>
        <w:rPr>
          <w:rFonts w:ascii="Times New Roman" w:hAnsi="Times New Roman"/>
        </w:rPr>
      </w:pPr>
      <w:r w:rsidRPr="008F1DC0">
        <w:rPr>
          <w:rFonts w:ascii="Times New Roman" w:hAnsi="Times New Roman"/>
          <w:noProof/>
          <w:lang w:val="en-US" w:eastAsia="ja-JP"/>
          <w:rPrChange w:id="2838" w:author="Link Pieces" w:date="2015-08-26T13:21:00Z">
            <w:rPr>
              <w:rFonts w:ascii="Times New Roman" w:hAnsi="Times New Roman"/>
              <w:noProof/>
              <w:lang w:val="en-US" w:eastAsia="ja-JP"/>
            </w:rPr>
          </w:rPrChange>
        </w:rPr>
        <w:drawing>
          <wp:inline distT="0" distB="0" distL="0" distR="0" wp14:anchorId="524AFE0B" wp14:editId="2200D798">
            <wp:extent cx="5245100" cy="5702300"/>
            <wp:effectExtent l="0" t="0" r="0" b="0"/>
            <wp:docPr id="7356" name="Picture 7356" descr="C:\Users\Khanh\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ab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45100" cy="5702300"/>
                    </a:xfrm>
                    <a:prstGeom prst="rect">
                      <a:avLst/>
                    </a:prstGeom>
                    <a:noFill/>
                    <a:ln>
                      <a:noFill/>
                    </a:ln>
                  </pic:spPr>
                </pic:pic>
              </a:graphicData>
            </a:graphic>
          </wp:inline>
        </w:drawing>
      </w:r>
    </w:p>
    <w:p w:rsidR="0016647F" w:rsidRPr="008F1DC0" w:rsidRDefault="0016647F" w:rsidP="0016647F">
      <w:pPr>
        <w:ind w:left="720" w:firstLine="720"/>
        <w:rPr>
          <w:rFonts w:ascii="Times New Roman" w:hAnsi="Times New Roman"/>
        </w:rPr>
      </w:pPr>
      <w:r w:rsidRPr="008F1DC0">
        <w:rPr>
          <w:rFonts w:ascii="Times New Roman" w:hAnsi="Times New Roman"/>
        </w:rPr>
        <w:t>Figure 4.4-1 Tier Architecture Design – Android Application</w:t>
      </w:r>
    </w:p>
    <w:p w:rsidR="0016647F" w:rsidRPr="008F1DC0" w:rsidRDefault="0016647F" w:rsidP="0016647F">
      <w:pPr>
        <w:rPr>
          <w:rFonts w:ascii="Times New Roman" w:hAnsi="Times New Roman"/>
        </w:rPr>
      </w:pPr>
    </w:p>
    <w:p w:rsidR="0016647F" w:rsidRPr="008F1DC0" w:rsidRDefault="0016647F" w:rsidP="0016647F">
      <w:pPr>
        <w:pStyle w:val="Heading3"/>
        <w:numPr>
          <w:ilvl w:val="0"/>
          <w:numId w:val="0"/>
        </w:numPr>
        <w:rPr>
          <w:rFonts w:ascii="Times New Roman" w:hAnsi="Times New Roman"/>
        </w:rPr>
      </w:pPr>
      <w:bookmarkStart w:id="2839" w:name="_Toc428358835"/>
      <w:r w:rsidRPr="008F1DC0">
        <w:rPr>
          <w:rFonts w:ascii="Times New Roman" w:hAnsi="Times New Roman"/>
        </w:rPr>
        <w:t>4.4.2 Detail design</w:t>
      </w:r>
      <w:bookmarkEnd w:id="2839"/>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 Base Class</w:t>
      </w:r>
    </w:p>
    <w:p w:rsidR="0016647F" w:rsidRPr="008F1DC0" w:rsidRDefault="0016647F" w:rsidP="0016647F">
      <w:pPr>
        <w:pStyle w:val="Heading5"/>
        <w:rPr>
          <w:rFonts w:cs="Times New Roman"/>
        </w:rPr>
      </w:pPr>
      <w:r w:rsidRPr="008F1DC0">
        <w:rPr>
          <w:rFonts w:cs="Times New Roman"/>
        </w:rPr>
        <w:t>4.4.2.1.1 BaseActivity class</w:t>
      </w:r>
    </w:p>
    <w:p w:rsidR="0016647F" w:rsidRPr="008F1DC0" w:rsidRDefault="0016647F" w:rsidP="0016647F">
      <w:pPr>
        <w:keepNext/>
        <w:rPr>
          <w:rFonts w:ascii="Times New Roman" w:hAnsi="Times New Roman"/>
          <w:rPrChange w:id="2840" w:author="Link Pieces" w:date="2015-08-26T13:21:00Z">
            <w:rPr/>
          </w:rPrChange>
        </w:rPr>
      </w:pPr>
      <w:r w:rsidRPr="008F1DC0">
        <w:rPr>
          <w:rFonts w:ascii="Times New Roman" w:hAnsi="Times New Roman"/>
          <w:noProof/>
          <w:lang w:val="en-US" w:eastAsia="ja-JP"/>
          <w:rPrChange w:id="2841" w:author="Link Pieces" w:date="2015-08-26T13:21:00Z">
            <w:rPr>
              <w:rFonts w:ascii="Times New Roman" w:hAnsi="Times New Roman"/>
              <w:noProof/>
              <w:lang w:val="en-US" w:eastAsia="ja-JP"/>
            </w:rPr>
          </w:rPrChange>
        </w:rPr>
        <w:drawing>
          <wp:inline distT="0" distB="0" distL="0" distR="0" wp14:anchorId="155BB5C4" wp14:editId="7A58E7FB">
            <wp:extent cx="5943600" cy="5372100"/>
            <wp:effectExtent l="0" t="0" r="0" b="0"/>
            <wp:docPr id="7281" name="Picture 7281" descr="C:\Users\Khanh\Desktop\1982015\Base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hanh\Desktop\1982015\BaseActivity.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372100"/>
                    </a:xfrm>
                    <a:prstGeom prst="rect">
                      <a:avLst/>
                    </a:prstGeom>
                    <a:noFill/>
                    <a:ln>
                      <a:noFill/>
                    </a:ln>
                  </pic:spPr>
                </pic:pic>
              </a:graphicData>
            </a:graphic>
          </wp:inline>
        </w:drawing>
      </w:r>
    </w:p>
    <w:p w:rsidR="0016647F" w:rsidRPr="008F1DC0" w:rsidRDefault="0016647F" w:rsidP="0016647F">
      <w:pPr>
        <w:pStyle w:val="Caption"/>
        <w:ind w:left="1440" w:firstLine="720"/>
        <w:jc w:val="left"/>
        <w:rPr>
          <w:rFonts w:ascii="Times New Roman" w:hAnsi="Times New Roman"/>
        </w:rPr>
      </w:pPr>
      <w:r w:rsidRPr="008F1DC0">
        <w:rPr>
          <w:rFonts w:ascii="Times New Roman" w:hAnsi="Times New Roman"/>
          <w:rPrChange w:id="2842" w:author="Link Pieces" w:date="2015-08-26T13:21:00Z">
            <w:rPr/>
          </w:rPrChange>
        </w:rPr>
        <w:t xml:space="preserve">Figure 4.4-2 </w:t>
      </w:r>
      <w:r w:rsidRPr="008F1DC0">
        <w:rPr>
          <w:rFonts w:ascii="Times New Roman" w:hAnsi="Times New Roman"/>
        </w:rPr>
        <w:t>BaseActivity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BaseActivity</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to error of activity screens</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Prototype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BaseActivity.java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com\fpt\awesome\capstoneproject\activity\base</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68"/>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handleTimeOut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Message “Time out”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 time out error</w:t>
            </w:r>
          </w:p>
        </w:tc>
      </w:tr>
      <w:tr w:rsidR="0016647F" w:rsidRPr="008F1DC0" w:rsidTr="0016647F">
        <w:trPr>
          <w:trHeight w:val="368"/>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handleParse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Message “Parse error”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 parse json error</w:t>
            </w:r>
          </w:p>
        </w:tc>
      </w:tr>
      <w:tr w:rsidR="0016647F" w:rsidRPr="008F1DC0" w:rsidTr="0016647F">
        <w:trPr>
          <w:trHeight w:val="368"/>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handleAuthnFailure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Message “User needs to (re)enter credentials”</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lang w:val="en-US"/>
              </w:rPr>
            </w:pPr>
            <w:r w:rsidRPr="008F1DC0">
              <w:rPr>
                <w:rFonts w:ascii="Times New Roman" w:hAnsi="Times New Roman"/>
                <w:sz w:val="22"/>
              </w:rPr>
              <w:t>Handle authentication failure</w:t>
            </w:r>
          </w:p>
        </w:tc>
      </w:tr>
      <w:tr w:rsidR="0016647F" w:rsidRPr="008F1DC0" w:rsidTr="0016647F">
        <w:trPr>
          <w:trHeight w:val="368"/>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handleServerErr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Message “Please check the network connection”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 server error</w:t>
            </w:r>
          </w:p>
        </w:tc>
      </w:tr>
      <w:tr w:rsidR="0016647F" w:rsidRPr="008F1DC0" w:rsidTr="0016647F">
        <w:trPr>
          <w:trHeight w:val="368"/>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handleConnectError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Message “Please check the network connection”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 connect error</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4.4.2.1.2 BaseFagment class</w:t>
      </w:r>
    </w:p>
    <w:p w:rsidR="0016647F" w:rsidRPr="008F1DC0" w:rsidRDefault="0016647F" w:rsidP="0016647F">
      <w:pPr>
        <w:keepNext/>
        <w:rPr>
          <w:rFonts w:ascii="Times New Roman" w:hAnsi="Times New Roman"/>
          <w:rPrChange w:id="2843" w:author="Link Pieces" w:date="2015-08-26T13:21:00Z">
            <w:rPr/>
          </w:rPrChange>
        </w:rPr>
      </w:pPr>
      <w:r w:rsidRPr="008F1DC0">
        <w:rPr>
          <w:rFonts w:ascii="Times New Roman" w:hAnsi="Times New Roman"/>
          <w:noProof/>
          <w:lang w:val="en-US" w:eastAsia="ja-JP"/>
          <w:rPrChange w:id="2844" w:author="Link Pieces" w:date="2015-08-26T13:21:00Z">
            <w:rPr>
              <w:rFonts w:ascii="Times New Roman" w:hAnsi="Times New Roman"/>
              <w:noProof/>
              <w:lang w:val="en-US" w:eastAsia="ja-JP"/>
            </w:rPr>
          </w:rPrChange>
        </w:rPr>
        <w:drawing>
          <wp:inline distT="0" distB="0" distL="0" distR="0" wp14:anchorId="3FC888D6" wp14:editId="0B364EF0">
            <wp:extent cx="5924550" cy="4067175"/>
            <wp:effectExtent l="0" t="0" r="0" b="9525"/>
            <wp:docPr id="7282" name="Picture 7282" descr="C:\Users\Khanh\Desktop\1982015\BaseFr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hanh\Desktop\1982015\BaseFragmen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p>
    <w:p w:rsidR="0016647F" w:rsidRPr="008F1DC0" w:rsidRDefault="0016647F" w:rsidP="0016647F">
      <w:pPr>
        <w:pStyle w:val="Caption"/>
        <w:ind w:left="1440" w:firstLine="720"/>
        <w:jc w:val="left"/>
        <w:rPr>
          <w:rFonts w:ascii="Times New Roman" w:hAnsi="Times New Roman"/>
        </w:rPr>
      </w:pPr>
      <w:r w:rsidRPr="008F1DC0">
        <w:rPr>
          <w:rFonts w:ascii="Times New Roman" w:hAnsi="Times New Roman"/>
          <w:rPrChange w:id="2845" w:author="Link Pieces" w:date="2015-08-26T13:21:00Z">
            <w:rPr/>
          </w:rPrChange>
        </w:rPr>
        <w:t xml:space="preserve">Figure 4.4-3 </w:t>
      </w:r>
      <w:r w:rsidRPr="008F1DC0">
        <w:rPr>
          <w:rFonts w:ascii="Times New Roman" w:hAnsi="Times New Roman"/>
        </w:rPr>
        <w:t>BaseFagment class</w:t>
      </w:r>
    </w:p>
    <w:p w:rsidR="0016647F" w:rsidRPr="008F1DC0" w:rsidRDefault="0016647F" w:rsidP="0016647F">
      <w:pPr>
        <w:rPr>
          <w:rFonts w:ascii="Times New Roman" w:hAnsi="Times New Roman"/>
        </w:rPr>
      </w:pP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BaseFragment</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to error of fragment screens</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Prototype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BaseFragment.java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com\fpt\awesome\capstoneproject\fragment\</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68"/>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handleError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Context,</w:t>
            </w:r>
          </w:p>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error in each case on screen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Control error of request to API</w:t>
            </w:r>
          </w:p>
        </w:tc>
      </w:tr>
    </w:tbl>
    <w:p w:rsidR="0016647F" w:rsidRPr="008F1DC0" w:rsidRDefault="0016647F" w:rsidP="0016647F">
      <w:pPr>
        <w:rPr>
          <w:rFonts w:ascii="Times New Roman" w:hAnsi="Times New Roman"/>
        </w:rPr>
      </w:pP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t>4.4.2.2 Login</w:t>
      </w:r>
    </w:p>
    <w:p w:rsidR="0016647F" w:rsidRPr="008F1DC0" w:rsidRDefault="0016647F" w:rsidP="0016647F">
      <w:pPr>
        <w:pStyle w:val="Heading5"/>
        <w:rPr>
          <w:rFonts w:cs="Times New Roman"/>
        </w:rPr>
      </w:pPr>
      <w:r w:rsidRPr="008F1DC0">
        <w:rPr>
          <w:rFonts w:cs="Times New Roman"/>
        </w:rPr>
        <w:t>4.4.2.2.1 User interface</w:t>
      </w:r>
    </w:p>
    <w:p w:rsidR="0016647F" w:rsidRPr="008F1DC0" w:rsidRDefault="00900F9F" w:rsidP="00A5614C">
      <w:pPr>
        <w:ind w:left="2880"/>
        <w:rPr>
          <w:rFonts w:ascii="Times New Roman" w:hAnsi="Times New Roman"/>
        </w:rPr>
      </w:pPr>
      <w:r w:rsidRPr="008F1DC0">
        <w:rPr>
          <w:rFonts w:ascii="Times New Roman" w:hAnsi="Times New Roman"/>
          <w:noProof/>
          <w:lang w:val="en-US" w:eastAsia="ja-JP"/>
          <w:rPrChange w:id="2846" w:author="Link Pieces" w:date="2015-08-26T13:21:00Z">
            <w:rPr>
              <w:rFonts w:ascii="Times New Roman" w:hAnsi="Times New Roman"/>
              <w:noProof/>
              <w:lang w:val="en-US" w:eastAsia="ja-JP"/>
            </w:rPr>
          </w:rPrChange>
        </w:rPr>
        <w:drawing>
          <wp:inline distT="0" distB="0" distL="0" distR="0" wp14:anchorId="12DCD8F1" wp14:editId="3D7B5577">
            <wp:extent cx="2088481" cy="3343635"/>
            <wp:effectExtent l="0" t="0" r="7620" b="0"/>
            <wp:docPr id="7354" name="Picture 7354" descr="C:\Users\Khanh\Desktop\report 6 mobile\Screenshot_2015-08-21-02-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report 6 mobile\Screenshot_2015-08-21-02-56-43.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04886" cy="3369899"/>
                    </a:xfrm>
                    <a:prstGeom prst="rect">
                      <a:avLst/>
                    </a:prstGeom>
                    <a:noFill/>
                    <a:ln>
                      <a:noFill/>
                    </a:ln>
                  </pic:spPr>
                </pic:pic>
              </a:graphicData>
            </a:graphic>
          </wp:inline>
        </w:drawing>
      </w:r>
      <w:r w:rsidR="0016647F" w:rsidRPr="008F1DC0">
        <w:rPr>
          <w:rFonts w:ascii="Times New Roman" w:hAnsi="Times New Roman"/>
        </w:rPr>
        <w:tab/>
      </w:r>
      <w:r w:rsidR="0016647F" w:rsidRPr="008F1DC0">
        <w:rPr>
          <w:rFonts w:ascii="Times New Roman" w:hAnsi="Times New Roman"/>
        </w:rPr>
        <w:tab/>
      </w:r>
      <w:r w:rsidR="0016647F" w:rsidRPr="008F1DC0">
        <w:rPr>
          <w:rFonts w:ascii="Times New Roman" w:hAnsi="Times New Roman"/>
        </w:rPr>
        <w:tab/>
      </w:r>
      <w:r w:rsidR="0016647F" w:rsidRPr="008F1DC0">
        <w:rPr>
          <w:rFonts w:ascii="Times New Roman" w:hAnsi="Times New Roman"/>
        </w:rPr>
        <w:tab/>
      </w:r>
      <w:r w:rsidR="0016647F" w:rsidRPr="008F1DC0">
        <w:rPr>
          <w:rFonts w:ascii="Times New Roman" w:hAnsi="Times New Roman"/>
        </w:rPr>
        <w:tab/>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00900F9F" w:rsidRPr="008F1DC0">
        <w:rPr>
          <w:rFonts w:ascii="Times New Roman" w:hAnsi="Times New Roman"/>
        </w:rPr>
        <w:t xml:space="preserve">     </w:t>
      </w:r>
      <w:r w:rsidRPr="008F1DC0">
        <w:rPr>
          <w:rFonts w:ascii="Times New Roman" w:hAnsi="Times New Roman"/>
        </w:rPr>
        <w:t xml:space="preserve">Figure </w:t>
      </w:r>
      <w:r w:rsidRPr="008F1DC0">
        <w:rPr>
          <w:rFonts w:ascii="Times New Roman" w:hAnsi="Times New Roman"/>
          <w:rPrChange w:id="2847" w:author="Link Pieces" w:date="2015-08-26T13:21:00Z">
            <w:rPr/>
          </w:rPrChange>
        </w:rPr>
        <w:t>4.4-4</w:t>
      </w:r>
      <w:r w:rsidRPr="008F1DC0">
        <w:rPr>
          <w:rFonts w:ascii="Times New Roman" w:hAnsi="Times New Roman"/>
        </w:rPr>
        <w:t>Login Screen</w:t>
      </w:r>
    </w:p>
    <w:p w:rsidR="0016647F" w:rsidRPr="008F1DC0" w:rsidRDefault="0016647F" w:rsidP="0016647F">
      <w:pPr>
        <w:pStyle w:val="Heading5"/>
        <w:rPr>
          <w:rFonts w:cs="Times New Roman"/>
        </w:rPr>
      </w:pPr>
      <w:r w:rsidRPr="008F1DC0">
        <w:rPr>
          <w:rFonts w:cs="Times New Roman"/>
        </w:rPr>
        <w:lastRenderedPageBreak/>
        <w:t>4.4.2.2.2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48" w:author="Link Pieces" w:date="2015-08-26T13:21:00Z">
            <w:rPr>
              <w:rFonts w:ascii="Times New Roman" w:hAnsi="Times New Roman"/>
              <w:noProof/>
              <w:lang w:val="en-US" w:eastAsia="ja-JP"/>
            </w:rPr>
          </w:rPrChange>
        </w:rPr>
        <w:drawing>
          <wp:inline distT="0" distB="0" distL="0" distR="0" wp14:anchorId="3F8A8DBF" wp14:editId="416CB838">
            <wp:extent cx="5934075" cy="5638800"/>
            <wp:effectExtent l="0" t="0" r="9525" b="0"/>
            <wp:docPr id="7284" name="Picture 7284" descr="C:\Users\Khanh\Desktop\1982015\Login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hanh\Desktop\1982015\Login class.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56388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        Figure </w:t>
      </w:r>
      <w:r w:rsidRPr="008F1DC0">
        <w:rPr>
          <w:rFonts w:ascii="Times New Roman" w:hAnsi="Times New Roman"/>
          <w:rPrChange w:id="2849" w:author="Link Pieces" w:date="2015-08-26T13:21:00Z">
            <w:rPr/>
          </w:rPrChange>
        </w:rPr>
        <w:t xml:space="preserve">4.4-5 </w:t>
      </w:r>
      <w:r w:rsidRPr="008F1DC0">
        <w:rPr>
          <w:rFonts w:ascii="Times New Roman" w:hAnsi="Times New Roman"/>
        </w:rPr>
        <w:t>Login - class diagram</w:t>
      </w:r>
    </w:p>
    <w:p w:rsidR="0016647F" w:rsidRPr="008F1DC0" w:rsidRDefault="0016647F" w:rsidP="0016647F">
      <w:pPr>
        <w:pStyle w:val="Heading5"/>
        <w:rPr>
          <w:rFonts w:cs="Times New Roman"/>
        </w:rPr>
      </w:pPr>
      <w:r w:rsidRPr="008F1DC0">
        <w:rPr>
          <w:rFonts w:cs="Times New Roman"/>
        </w:rPr>
        <w:t>4.4.2.2.3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4.4.2.1.3.1 LoginActivity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LoginActivity</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login to mobile app</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BaseActivity</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LoginActivity.java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com\fu\awesome\capstoneproject\activity\</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mUsername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EditText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Input “Tài khoản”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mPassword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EditText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Input “Mật khẩu”</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mRememberPassword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CheckBox</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If it is clicked then it save username and password</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mLogin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Button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Click to login to main screen</w:t>
            </w:r>
          </w:p>
        </w:tc>
      </w:tr>
      <w:tr w:rsidR="0016647F" w:rsidRPr="008F1DC0" w:rsidTr="0016647F">
        <w:trPr>
          <w:trHeight w:val="340"/>
        </w:trPr>
        <w:tc>
          <w:tcPr>
            <w:tcW w:w="1373" w:type="dxa"/>
            <w:vMerge/>
            <w:tcBorders>
              <w:left w:val="single" w:sz="4" w:space="0" w:color="auto"/>
              <w:bottom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mForgotPassword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“Lấy lại mật khẩu”</w:t>
            </w:r>
          </w:p>
        </w:tc>
      </w:tr>
      <w:tr w:rsidR="0016647F" w:rsidRPr="008F1DC0" w:rsidTr="0016647F">
        <w:trPr>
          <w:trHeight w:val="340"/>
        </w:trPr>
        <w:tc>
          <w:tcPr>
            <w:tcW w:w="1373"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showDialog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Progress dialog</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Show dialog after clicking login button</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hideDialog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Progress dialog</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Hide dialog before coming to main screen</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forgotPassword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Forgot password dialog</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dialog to enter email </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requestLogin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username, String password</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rPr>
              <w:t>Get login result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login to server to get data</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loginButtonClick</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rPr>
              <w:t xml:space="preserve">Directo to main screen </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rPr>
              <w:t>Send username, password to server to check validation and get user’s and store data from server.</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mCreateAndSaveFile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param,String jsonResponse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Login result is saved in data storage of app</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json response to file in data storage of app</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4.4.2.1.3.2 UserSessionManger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UserSessionManager</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session to running app</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UserSessionManager.java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com\fu\awesome\capstoneproject\common\</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pref</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SharePreferences</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values in SharePreferences</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editor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color w:val="000000"/>
              </w:rPr>
              <w:t>SharePreferences.Editor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values to SharePreferences</w:t>
            </w:r>
          </w:p>
        </w:tc>
      </w:tr>
      <w:tr w:rsidR="0016647F" w:rsidRPr="008F1DC0" w:rsidTr="0016647F">
        <w:trPr>
          <w:trHeight w:val="340"/>
        </w:trPr>
        <w:tc>
          <w:tcPr>
            <w:tcW w:w="1373"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createUserLoginSession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username, String password</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Create a session to save information of user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Keep app running with session</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logoutUser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Clear session was saved in class and direct to Login screen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 go out of app and direct to login screen</w:t>
            </w:r>
          </w:p>
        </w:tc>
      </w:tr>
      <w:tr w:rsidR="0016647F" w:rsidRPr="008F1DC0" w:rsidTr="0016647F">
        <w:trPr>
          <w:trHeight w:val="171"/>
        </w:trPr>
        <w:tc>
          <w:tcPr>
            <w:tcW w:w="1373" w:type="dxa"/>
            <w:vMerge/>
            <w:tcBorders>
              <w:top w:val="single" w:sz="4" w:space="0" w:color="auto"/>
              <w:left w:val="single" w:sz="4" w:space="0" w:color="auto"/>
              <w:bottom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isUserLoggedIn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State login of user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 user is logged in app</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4.4.2.1.3.3 AppController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AppController</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request to webapi</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AppController.class</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mRequestQueue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RequestQueue</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mInstance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color w:val="000000"/>
              </w:rPr>
              <w:t>AppController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getInstance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Get instance of AppController </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Initial AppController</w:t>
            </w:r>
          </w:p>
        </w:tc>
      </w:tr>
      <w:tr w:rsidR="0016647F" w:rsidRPr="008F1DC0" w:rsidTr="0016647F">
        <w:trPr>
          <w:trHeight w:val="171"/>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getRequestQueue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Connect to webapi</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up connect to webapi</w:t>
            </w:r>
          </w:p>
        </w:tc>
      </w:tr>
      <w:tr w:rsidR="0016647F" w:rsidRPr="008F1DC0" w:rsidTr="0016647F">
        <w:trPr>
          <w:trHeight w:val="171"/>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addToRequestQueue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RequestString </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of request is added to RequestQueue</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Add information of request in connect to webapi</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4.4.2.1.3.4 LoginResult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LoginResult</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Save information of login response</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LoginResult.java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user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User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of account</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store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color w:val="000000"/>
              </w:rPr>
              <w:t>Store</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of store</w:t>
            </w:r>
          </w:p>
        </w:tc>
      </w:tr>
      <w:tr w:rsidR="0016647F" w:rsidRPr="008F1DC0" w:rsidTr="0016647F">
        <w:trPr>
          <w:trHeight w:val="340"/>
        </w:trPr>
        <w:tc>
          <w:tcPr>
            <w:tcW w:w="1373" w:type="dxa"/>
            <w:vMerge w:val="restart"/>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16647F" w:rsidRPr="008F1DC0" w:rsidRDefault="0016647F" w:rsidP="0016647F">
            <w:pPr>
              <w:spacing w:after="0"/>
              <w:rPr>
                <w:rFonts w:ascii="Times New Roman" w:hAnsi="Times New Roman"/>
                <w:b/>
                <w:color w:val="000000"/>
              </w:rPr>
            </w:pPr>
            <w:r w:rsidRPr="008F1DC0">
              <w:rPr>
                <w:rFonts w:ascii="Times New Roman" w:hAnsi="Times New Roman"/>
                <w:b/>
                <w:color w:val="000000"/>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16647F" w:rsidRPr="008F1DC0" w:rsidRDefault="0016647F" w:rsidP="0016647F">
            <w:pPr>
              <w:spacing w:after="0"/>
              <w:rPr>
                <w:rFonts w:ascii="Times New Roman" w:hAnsi="Times New Roman"/>
                <w:b/>
                <w:color w:val="000000"/>
              </w:rPr>
            </w:pPr>
            <w:r w:rsidRPr="008F1DC0">
              <w:rPr>
                <w:rFonts w:ascii="Times New Roman" w:hAnsi="Times New Roman"/>
                <w:b/>
                <w:color w:val="000000"/>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getUser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User user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object user</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getStore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Store store</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object store</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4.4.2.1.3.5 User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2874"/>
        <w:gridCol w:w="883"/>
        <w:gridCol w:w="2382"/>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User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of user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User.class</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“Tài khoản đăng nhập”</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last_name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“Họ”</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first_name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“Tên”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gender</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“Giới tính”</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email</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“Địa chỉ”</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phone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“Số điện thoại”</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address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“Địa chỉ”</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getUsername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username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username of object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getLast_name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last_name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last_name of object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getFirst_name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first_name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frist_name of object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getGender</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gender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gender of object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getEmail</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email</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email of object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getPhone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String phone </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phone of object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getAddress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address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address of object User</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lastRenderedPageBreak/>
        <w:t>4.4.2.1.3.6 Store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2874"/>
        <w:gridCol w:w="883"/>
        <w:gridCol w:w="2382"/>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Store</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Store information of store</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Prototype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Store.class</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com\fpt\awesome\capstoneproject\model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title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representator_name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“Người đại diện”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desc</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“Miêu tả”</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email</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“Email”</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addresses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“Địa chỉ của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phone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“Điện thoại của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city</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“Thành phố”</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domains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mien của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country</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“Quốc gia”</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status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“Trạng thái của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created_at</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“Ngày tạo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tax_code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“Mã số thuế”</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owner_name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chủ cửa hàng”</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getTitle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title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getRespresentator_name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representator_name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representor_name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getDesc</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desc</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desc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getEmail</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email</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email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getAddress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address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address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getPhone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phone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phone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getCity</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city</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city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getDomains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 domains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domains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getCountry</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country</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country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getStatus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status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status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getTax_code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tax_code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tax_code of object Store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getOwner_name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owner_name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owner_name of object Store</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4.4.2.2.4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50" w:author="Link Pieces" w:date="2015-08-26T13:21:00Z">
            <w:rPr>
              <w:rFonts w:ascii="Times New Roman" w:hAnsi="Times New Roman"/>
              <w:noProof/>
              <w:lang w:val="en-US" w:eastAsia="ja-JP"/>
            </w:rPr>
          </w:rPrChange>
        </w:rPr>
        <w:drawing>
          <wp:inline distT="0" distB="0" distL="0" distR="0" wp14:anchorId="02E42266" wp14:editId="050865AB">
            <wp:extent cx="5943600" cy="4210050"/>
            <wp:effectExtent l="0" t="0" r="0" b="0"/>
            <wp:docPr id="7285" name="Picture 7285" descr="C:\Users\Khanh\Desktop\1982015\Logi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hanh\Desktop\1982015\Login sequence.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51" w:author="Link Pieces" w:date="2015-08-26T13:21:00Z">
            <w:rPr/>
          </w:rPrChange>
        </w:rPr>
        <w:t xml:space="preserve">4.4-6 </w:t>
      </w:r>
      <w:r w:rsidRPr="008F1DC0">
        <w:rPr>
          <w:rFonts w:ascii="Times New Roman" w:hAnsi="Times New Roman"/>
        </w:rPr>
        <w:t>Sequence diagram - Login</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4.4.2.3 View main screen</w:t>
      </w:r>
    </w:p>
    <w:p w:rsidR="0016647F" w:rsidRPr="008F1DC0" w:rsidRDefault="0016647F" w:rsidP="0016647F">
      <w:pPr>
        <w:pStyle w:val="Heading5"/>
        <w:rPr>
          <w:rFonts w:cs="Times New Roman"/>
        </w:rPr>
      </w:pPr>
      <w:r w:rsidRPr="008F1DC0">
        <w:rPr>
          <w:rFonts w:cs="Times New Roman"/>
        </w:rPr>
        <w:t>4.4.2.3.1 User interface</w:t>
      </w:r>
    </w:p>
    <w:p w:rsidR="0016647F" w:rsidRPr="008F1DC0" w:rsidRDefault="0016647F" w:rsidP="0016647F">
      <w:pPr>
        <w:ind w:left="2880" w:firstLine="720"/>
        <w:rPr>
          <w:rFonts w:ascii="Times New Roman" w:hAnsi="Times New Roman"/>
        </w:rPr>
      </w:pPr>
      <w:r w:rsidRPr="008F1DC0">
        <w:rPr>
          <w:rFonts w:ascii="Times New Roman" w:hAnsi="Times New Roman"/>
          <w:noProof/>
          <w:lang w:val="en-US" w:eastAsia="ja-JP"/>
          <w:rPrChange w:id="2852" w:author="Link Pieces" w:date="2015-08-26T13:21:00Z">
            <w:rPr>
              <w:rFonts w:ascii="Times New Roman" w:hAnsi="Times New Roman"/>
              <w:noProof/>
              <w:lang w:val="en-US" w:eastAsia="ja-JP"/>
            </w:rPr>
          </w:rPrChange>
        </w:rPr>
        <w:drawing>
          <wp:inline distT="0" distB="0" distL="0" distR="0" wp14:anchorId="2E3116F5" wp14:editId="2C4A8A90">
            <wp:extent cx="2208609" cy="3533775"/>
            <wp:effectExtent l="0" t="0" r="1270" b="0"/>
            <wp:docPr id="7286" name="Picture 7286" descr="C:\Users\Khanh\Desktop\ClassDiagram\UI Bespoke\Screenshot_2015-08-07-00-5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nh\Desktop\ClassDiagram\UI Bespoke\Screenshot_2015-08-07-00-54-3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14748" cy="3543598"/>
                    </a:xfrm>
                    <a:prstGeom prst="rect">
                      <a:avLst/>
                    </a:prstGeom>
                    <a:noFill/>
                    <a:ln>
                      <a:noFill/>
                    </a:ln>
                  </pic:spPr>
                </pic:pic>
              </a:graphicData>
            </a:graphic>
          </wp:inline>
        </w:drawing>
      </w:r>
    </w:p>
    <w:p w:rsidR="0016647F" w:rsidRPr="008F1DC0" w:rsidRDefault="0016647F" w:rsidP="0016647F">
      <w:pPr>
        <w:ind w:left="3600"/>
        <w:rPr>
          <w:rFonts w:ascii="Times New Roman" w:hAnsi="Times New Roman"/>
        </w:rPr>
      </w:pPr>
      <w:r w:rsidRPr="008F1DC0">
        <w:rPr>
          <w:rFonts w:ascii="Times New Roman" w:hAnsi="Times New Roman"/>
        </w:rPr>
        <w:t xml:space="preserve">    Figure </w:t>
      </w:r>
      <w:r w:rsidRPr="008F1DC0">
        <w:rPr>
          <w:rFonts w:ascii="Times New Roman" w:hAnsi="Times New Roman"/>
          <w:rPrChange w:id="2853" w:author="Link Pieces" w:date="2015-08-26T13:21:00Z">
            <w:rPr/>
          </w:rPrChange>
        </w:rPr>
        <w:t xml:space="preserve">4.4-7 </w:t>
      </w:r>
      <w:r w:rsidRPr="008F1DC0">
        <w:rPr>
          <w:rFonts w:ascii="Times New Roman" w:hAnsi="Times New Roman"/>
        </w:rPr>
        <w:t>View main screen</w:t>
      </w:r>
    </w:p>
    <w:p w:rsidR="0016647F" w:rsidRPr="008F1DC0" w:rsidRDefault="0016647F" w:rsidP="0016647F">
      <w:pPr>
        <w:pStyle w:val="Heading5"/>
        <w:rPr>
          <w:rFonts w:cs="Times New Roman"/>
        </w:rPr>
      </w:pPr>
      <w:r w:rsidRPr="008F1DC0">
        <w:rPr>
          <w:rFonts w:cs="Times New Roman"/>
        </w:rPr>
        <w:lastRenderedPageBreak/>
        <w:t>4.4.2.3.2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54" w:author="Link Pieces" w:date="2015-08-26T13:21:00Z">
            <w:rPr>
              <w:rFonts w:ascii="Times New Roman" w:hAnsi="Times New Roman"/>
              <w:noProof/>
              <w:lang w:val="en-US" w:eastAsia="ja-JP"/>
            </w:rPr>
          </w:rPrChange>
        </w:rPr>
        <w:drawing>
          <wp:inline distT="0" distB="0" distL="0" distR="0" wp14:anchorId="42B2918A" wp14:editId="57862772">
            <wp:extent cx="5934075" cy="3962400"/>
            <wp:effectExtent l="0" t="0" r="9525" b="0"/>
            <wp:docPr id="7287" name="Picture 7287" descr="C:\Users\Khanh\Desktop\1982015\View 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hanh\Desktop\1982015\View main screen.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55" w:author="Link Pieces" w:date="2015-08-26T13:21:00Z">
            <w:rPr/>
          </w:rPrChange>
        </w:rPr>
        <w:t>4.4-8</w:t>
      </w:r>
      <w:r w:rsidRPr="008F1DC0">
        <w:rPr>
          <w:rFonts w:ascii="Times New Roman" w:hAnsi="Times New Roman"/>
        </w:rPr>
        <w:t>: Class diagram – View main screen</w:t>
      </w:r>
    </w:p>
    <w:p w:rsidR="0016647F" w:rsidRPr="008F1DC0" w:rsidRDefault="0016647F" w:rsidP="0016647F">
      <w:pPr>
        <w:pStyle w:val="Heading5"/>
        <w:rPr>
          <w:rFonts w:cs="Times New Roman"/>
        </w:rPr>
      </w:pPr>
      <w:r w:rsidRPr="008F1DC0">
        <w:rPr>
          <w:rFonts w:cs="Times New Roman"/>
        </w:rPr>
        <w:t>4.4.2.3.3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4.4.2.3.3.1 MainActivity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MainActivity</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to display screens</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BaseActivity</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MainActivity.java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com\fu\awesome\capstoneproject\activity\</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loginResult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LoginResult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Object to save data of login response</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session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color w:val="000000"/>
              </w:rPr>
              <w:t>UserSessionManager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information of user to running app</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drawerFragment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FragmentDrawer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Class to create navigator drawer</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mToolbar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Toolbar</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 action bar</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4535"/>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 position</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Position=0: Display DashBoarFragment screen</w:t>
            </w:r>
          </w:p>
          <w:p w:rsidR="0016647F" w:rsidRPr="008F1DC0" w:rsidRDefault="0016647F" w:rsidP="0016647F">
            <w:pPr>
              <w:spacing w:after="0"/>
              <w:rPr>
                <w:rFonts w:ascii="Times New Roman" w:hAnsi="Times New Roman"/>
              </w:rPr>
            </w:pPr>
            <w:r w:rsidRPr="008F1DC0">
              <w:rPr>
                <w:rFonts w:ascii="Times New Roman" w:hAnsi="Times New Roman"/>
                <w:sz w:val="22"/>
              </w:rPr>
              <w:t>Position=1: Display StoreFragment screen</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Position=2: Display ListOrderFragment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Position=3: Display ProductFragment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Position=4: Display CustContactsFragment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Position=5: Display CommentFragment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Position=6:Display StatisticFrag ment screen </w:t>
            </w:r>
          </w:p>
          <w:p w:rsidR="0016647F" w:rsidRPr="008F1DC0" w:rsidRDefault="0016647F" w:rsidP="0016647F">
            <w:pPr>
              <w:spacing w:after="0"/>
              <w:rPr>
                <w:rFonts w:ascii="Times New Roman" w:hAnsi="Times New Roman"/>
              </w:rPr>
            </w:pPr>
            <w:r w:rsidRPr="008F1DC0">
              <w:rPr>
                <w:rFonts w:ascii="Times New Roman" w:hAnsi="Times New Roman"/>
                <w:sz w:val="22"/>
              </w:rPr>
              <w:t>Position=7: Display confirm logout dialog</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suitable screen after selected any item on menu</w:t>
            </w:r>
          </w:p>
          <w:p w:rsidR="0016647F" w:rsidRPr="008F1DC0" w:rsidRDefault="0016647F" w:rsidP="0016647F">
            <w:pPr>
              <w:spacing w:after="0"/>
              <w:rPr>
                <w:rFonts w:ascii="Times New Roman" w:hAnsi="Times New Roman"/>
              </w:rPr>
            </w:pPr>
          </w:p>
        </w:tc>
      </w:tr>
      <w:tr w:rsidR="0016647F" w:rsidRPr="008F1DC0" w:rsidTr="0016647F">
        <w:trPr>
          <w:trHeight w:val="171"/>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showExitDialog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Show confirm logout dialog </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Show confirm logout dialog</w:t>
            </w:r>
          </w:p>
        </w:tc>
      </w:tr>
      <w:tr w:rsidR="0016647F" w:rsidRPr="008F1DC0" w:rsidTr="0016647F">
        <w:trPr>
          <w:trHeight w:val="171"/>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mReadJsonData</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data from file save to LoginResult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data from file save to LoginResult</w:t>
            </w:r>
          </w:p>
        </w:tc>
      </w:tr>
      <w:tr w:rsidR="0016647F" w:rsidRPr="008F1DC0" w:rsidTr="0016647F">
        <w:trPr>
          <w:trHeight w:val="171"/>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onBackPressed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Each screen after tapping on back of mobile</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Control back of each screen</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4.4.2.3.3.2 DashBoardFragment class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3"/>
        <w:gridCol w:w="1952"/>
        <w:gridCol w:w="990"/>
        <w:gridCol w:w="3195"/>
        <w:gridCol w:w="1940"/>
      </w:tblGrid>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lang w:val="en-US"/>
              </w:rPr>
            </w:pPr>
            <w:r w:rsidRPr="008F1DC0">
              <w:rPr>
                <w:rFonts w:ascii="Times New Roman" w:hAnsi="Times New Roman"/>
                <w:b/>
                <w:sz w:val="22"/>
              </w:rPr>
              <w:t>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DashBoardFragment</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Control to display screens</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DashBoardFragment.java</w:t>
            </w:r>
          </w:p>
        </w:tc>
      </w:tr>
      <w:tr w:rsidR="0016647F" w:rsidRPr="008F1DC0" w:rsidTr="0016647F">
        <w:trPr>
          <w:trHeight w:val="340"/>
        </w:trPr>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77"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gridView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GridView</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UI of buttons</w:t>
            </w:r>
          </w:p>
        </w:tc>
      </w:tr>
      <w:tr w:rsidR="0016647F" w:rsidRPr="008F1DC0" w:rsidTr="0016647F">
        <w:trPr>
          <w:trHeight w:val="340"/>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color w:val="000000"/>
              </w:rPr>
              <w:t>images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color w:val="000000"/>
              </w:rPr>
              <w:t>Int []</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Array int of images display on screen</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titles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String []</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Array string of titles display on screen</w:t>
            </w:r>
          </w:p>
        </w:tc>
      </w:tr>
      <w:tr w:rsidR="0016647F" w:rsidRPr="008F1DC0" w:rsidTr="0016647F">
        <w:trPr>
          <w:trHeight w:val="340"/>
        </w:trPr>
        <w:tc>
          <w:tcPr>
            <w:tcW w:w="1373" w:type="dxa"/>
            <w:vMerge/>
            <w:tcBorders>
              <w:left w:val="single" w:sz="4" w:space="0" w:color="auto"/>
              <w:right w:val="single" w:sz="4" w:space="0" w:color="auto"/>
            </w:tcBorders>
            <w:vAlign w:val="center"/>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loginResult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private</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color w:val="000000"/>
              </w:rPr>
            </w:pPr>
            <w:r w:rsidRPr="008F1DC0">
              <w:rPr>
                <w:rFonts w:ascii="Times New Roman" w:hAnsi="Times New Roman"/>
                <w:color w:val="000000"/>
              </w:rPr>
              <w:t>LoginResult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Object to save data of login response</w:t>
            </w:r>
          </w:p>
        </w:tc>
      </w:tr>
      <w:tr w:rsidR="0016647F" w:rsidRPr="008F1DC0" w:rsidTr="0016647F">
        <w:trPr>
          <w:trHeight w:val="340"/>
        </w:trPr>
        <w:tc>
          <w:tcPr>
            <w:tcW w:w="1373" w:type="dxa"/>
            <w:vMerge w:val="restart"/>
            <w:tcBorders>
              <w:top w:val="single" w:sz="4" w:space="0" w:color="auto"/>
              <w:left w:val="single" w:sz="4" w:space="0" w:color="auto"/>
              <w:right w:val="single" w:sz="4" w:space="0" w:color="auto"/>
            </w:tcBorders>
            <w:shd w:val="clear" w:color="auto" w:fill="FFFFFF" w:themeFill="background1"/>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2"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5"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0"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4535"/>
        </w:trPr>
        <w:tc>
          <w:tcPr>
            <w:tcW w:w="1373" w:type="dxa"/>
            <w:vMerge/>
            <w:tcBorders>
              <w:left w:val="single" w:sz="4" w:space="0" w:color="auto"/>
              <w:right w:val="single" w:sz="4" w:space="0" w:color="auto"/>
            </w:tcBorders>
            <w:vAlign w:val="center"/>
            <w:hideMark/>
          </w:tcPr>
          <w:p w:rsidR="0016647F" w:rsidRPr="008F1DC0" w:rsidRDefault="0016647F" w:rsidP="0016647F">
            <w:pPr>
              <w:spacing w:after="0"/>
              <w:rPr>
                <w:rFonts w:ascii="Times New Roman" w:hAnsi="Times New Roman"/>
                <w:b/>
              </w:rPr>
            </w:pPr>
          </w:p>
        </w:tc>
        <w:tc>
          <w:tcPr>
            <w:tcW w:w="19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displayFragment</w:t>
            </w:r>
          </w:p>
          <w:p w:rsidR="0016647F" w:rsidRPr="008F1DC0" w:rsidRDefault="0016647F" w:rsidP="0016647F">
            <w:pPr>
              <w:spacing w:after="0"/>
              <w:rPr>
                <w:rFonts w:ascii="Times New Roman" w:hAnsi="Times New Roman"/>
              </w:rPr>
            </w:pPr>
            <w:r w:rsidRPr="008F1DC0">
              <w:rPr>
                <w:rFonts w:ascii="Times New Roman" w:hAnsi="Times New Roman"/>
                <w:sz w:val="22"/>
              </w:rPr>
              <w:t>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w:t>
            </w:r>
          </w:p>
        </w:tc>
        <w:tc>
          <w:tcPr>
            <w:tcW w:w="3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Position=0: Display StoreFragment screen</w:t>
            </w:r>
          </w:p>
          <w:p w:rsidR="0016647F" w:rsidRPr="008F1DC0" w:rsidRDefault="0016647F" w:rsidP="0016647F">
            <w:pPr>
              <w:spacing w:after="0"/>
              <w:rPr>
                <w:rFonts w:ascii="Times New Roman" w:hAnsi="Times New Roman"/>
              </w:rPr>
            </w:pPr>
            <w:r w:rsidRPr="008F1DC0">
              <w:rPr>
                <w:rFonts w:ascii="Times New Roman" w:hAnsi="Times New Roman"/>
                <w:sz w:val="22"/>
              </w:rPr>
              <w:t>Position=1: Display ListOrderFragment screen</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Position=2: Display ProductFragment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Position=3: Display ListStaffFragment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Position=4: Display CustContactsFragment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Position=5: Display CommentFragment screen </w:t>
            </w:r>
          </w:p>
          <w:p w:rsidR="0016647F" w:rsidRPr="008F1DC0" w:rsidRDefault="0016647F" w:rsidP="0016647F">
            <w:pPr>
              <w:spacing w:after="0"/>
              <w:rPr>
                <w:rFonts w:ascii="Times New Roman" w:hAnsi="Times New Roman"/>
              </w:rPr>
            </w:pPr>
            <w:r w:rsidRPr="008F1DC0">
              <w:rPr>
                <w:rFonts w:ascii="Times New Roman" w:hAnsi="Times New Roman"/>
                <w:sz w:val="22"/>
              </w:rPr>
              <w:t>Position=6:Display StatisticFrag ment screen</w:t>
            </w:r>
          </w:p>
          <w:p w:rsidR="0016647F" w:rsidRPr="008F1DC0" w:rsidRDefault="0016647F" w:rsidP="0016647F">
            <w:pPr>
              <w:spacing w:after="0"/>
              <w:rPr>
                <w:rFonts w:ascii="Times New Roman" w:hAnsi="Times New Roman"/>
              </w:rPr>
            </w:pPr>
            <w:r w:rsidRPr="008F1DC0">
              <w:rPr>
                <w:rFonts w:ascii="Times New Roman" w:hAnsi="Times New Roman"/>
                <w:sz w:val="22"/>
              </w:rPr>
              <w:t xml:space="preserve">Position=7:Display ExtendFragment screen </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suitable screen after clicking any item on main screen</w:t>
            </w:r>
          </w:p>
          <w:p w:rsidR="0016647F" w:rsidRPr="008F1DC0" w:rsidRDefault="0016647F" w:rsidP="0016647F">
            <w:pPr>
              <w:spacing w:after="0"/>
              <w:rPr>
                <w:rFonts w:ascii="Times New Roman" w:hAnsi="Times New Roman"/>
              </w:rPr>
            </w:pP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4.4.2.3.4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56" w:author="Link Pieces" w:date="2015-08-26T13:21:00Z">
            <w:rPr>
              <w:rFonts w:ascii="Times New Roman" w:hAnsi="Times New Roman"/>
              <w:noProof/>
              <w:lang w:val="en-US" w:eastAsia="ja-JP"/>
            </w:rPr>
          </w:rPrChange>
        </w:rPr>
        <w:drawing>
          <wp:inline distT="0" distB="0" distL="0" distR="0" wp14:anchorId="50A42D82" wp14:editId="4572C00C">
            <wp:extent cx="5943600" cy="4305300"/>
            <wp:effectExtent l="0" t="0" r="0" b="0"/>
            <wp:docPr id="7288" name="Picture 7288" descr="C:\Users\Khanh\Desktop\1982015\View main screen sequ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hanh\Desktop\1982015\View main screen sequen.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57" w:author="Link Pieces" w:date="2015-08-26T13:21:00Z">
            <w:rPr/>
          </w:rPrChange>
        </w:rPr>
        <w:t xml:space="preserve">4.4-9 </w:t>
      </w:r>
      <w:r w:rsidRPr="008F1DC0">
        <w:rPr>
          <w:rFonts w:ascii="Times New Roman" w:hAnsi="Times New Roman"/>
        </w:rPr>
        <w:t>Sequence diagram – View main screen</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4.4.2.4 View profile</w:t>
      </w:r>
    </w:p>
    <w:p w:rsidR="0016647F" w:rsidRPr="008F1DC0" w:rsidRDefault="0016647F" w:rsidP="0016647F">
      <w:pPr>
        <w:pStyle w:val="Heading5"/>
        <w:rPr>
          <w:rFonts w:cs="Times New Roman"/>
        </w:rPr>
      </w:pPr>
      <w:r w:rsidRPr="008F1DC0">
        <w:rPr>
          <w:rFonts w:cs="Times New Roman"/>
        </w:rPr>
        <w:t>4.4.2.4.1 User interface</w:t>
      </w:r>
    </w:p>
    <w:p w:rsidR="0016647F" w:rsidRPr="008F1DC0" w:rsidRDefault="0016647F" w:rsidP="0016647F">
      <w:pPr>
        <w:jc w:val="center"/>
        <w:rPr>
          <w:rFonts w:ascii="Times New Roman" w:hAnsi="Times New Roman"/>
        </w:rPr>
      </w:pPr>
      <w:r w:rsidRPr="008F1DC0">
        <w:rPr>
          <w:rFonts w:ascii="Times New Roman" w:hAnsi="Times New Roman"/>
          <w:noProof/>
          <w:lang w:val="en-US" w:eastAsia="ja-JP"/>
          <w:rPrChange w:id="2858" w:author="Link Pieces" w:date="2015-08-26T13:21:00Z">
            <w:rPr>
              <w:rFonts w:ascii="Times New Roman" w:hAnsi="Times New Roman"/>
              <w:noProof/>
              <w:lang w:val="en-US" w:eastAsia="ja-JP"/>
            </w:rPr>
          </w:rPrChange>
        </w:rPr>
        <w:drawing>
          <wp:inline distT="0" distB="0" distL="0" distR="0" wp14:anchorId="5E3E74CF" wp14:editId="1D140AFC">
            <wp:extent cx="1780540" cy="3166745"/>
            <wp:effectExtent l="0" t="0" r="0" b="0"/>
            <wp:docPr id="7289" name="Picture 7289" descr="C:\Users\Khanh\Downloads\11211884_805752626206010_6678776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ownloads\11211884_805752626206010_667877634_o.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80540" cy="316674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       Figure </w:t>
      </w:r>
      <w:r w:rsidRPr="008F1DC0">
        <w:rPr>
          <w:rFonts w:ascii="Times New Roman" w:hAnsi="Times New Roman"/>
          <w:rPrChange w:id="2859" w:author="Link Pieces" w:date="2015-08-26T13:21:00Z">
            <w:rPr/>
          </w:rPrChange>
        </w:rPr>
        <w:t>4.4-10</w:t>
      </w:r>
      <w:r w:rsidRPr="008F1DC0">
        <w:rPr>
          <w:rFonts w:ascii="Times New Roman" w:hAnsi="Times New Roman"/>
        </w:rPr>
        <w:t>: Profile Screen</w:t>
      </w:r>
    </w:p>
    <w:p w:rsidR="0016647F" w:rsidRPr="008F1DC0" w:rsidRDefault="0016647F" w:rsidP="0016647F">
      <w:pPr>
        <w:pStyle w:val="Heading5"/>
        <w:rPr>
          <w:rFonts w:cs="Times New Roman"/>
        </w:rPr>
      </w:pPr>
      <w:r w:rsidRPr="008F1DC0">
        <w:rPr>
          <w:rFonts w:cs="Times New Roman"/>
        </w:rPr>
        <w:lastRenderedPageBreak/>
        <w:t>4.4.2.4.2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60" w:author="Link Pieces" w:date="2015-08-26T13:21:00Z">
            <w:rPr>
              <w:rFonts w:ascii="Times New Roman" w:hAnsi="Times New Roman"/>
              <w:noProof/>
              <w:lang w:val="en-US" w:eastAsia="ja-JP"/>
            </w:rPr>
          </w:rPrChange>
        </w:rPr>
        <w:drawing>
          <wp:inline distT="0" distB="0" distL="0" distR="0" wp14:anchorId="24F61A99" wp14:editId="10672A24">
            <wp:extent cx="5934075" cy="6486525"/>
            <wp:effectExtent l="0" t="0" r="9525" b="9525"/>
            <wp:docPr id="7290" name="Picture 7290" descr="C:\Users\Khanh\Desktop\1982015\Profil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hanh\Desktop\1982015\Profile class.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648652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61" w:author="Link Pieces" w:date="2015-08-26T13:21:00Z">
            <w:rPr/>
          </w:rPrChange>
        </w:rPr>
        <w:t>4.4-11</w:t>
      </w:r>
      <w:r w:rsidRPr="008F1DC0">
        <w:rPr>
          <w:rFonts w:ascii="Times New Roman" w:hAnsi="Times New Roman"/>
        </w:rPr>
        <w:t>: Class diagram – View profile</w:t>
      </w:r>
    </w:p>
    <w:p w:rsidR="0016647F" w:rsidRPr="008F1DC0" w:rsidRDefault="0016647F" w:rsidP="0016647F">
      <w:pPr>
        <w:pStyle w:val="Heading5"/>
        <w:rPr>
          <w:rFonts w:cs="Times New Roman"/>
        </w:rPr>
      </w:pPr>
      <w:r w:rsidRPr="008F1DC0">
        <w:rPr>
          <w:rFonts w:cs="Times New Roman"/>
        </w:rPr>
        <w:t>4.4.2.4.</w:t>
      </w:r>
      <w:ins w:id="2862" w:author="Link Pieces" w:date="2015-08-26T15:11:00Z">
        <w:r w:rsidR="00980773">
          <w:rPr>
            <w:rFonts w:cs="Times New Roman"/>
          </w:rPr>
          <w:t>3</w:t>
        </w:r>
      </w:ins>
      <w:del w:id="2863" w:author="Link Pieces" w:date="2015-08-26T15:11:00Z">
        <w:r w:rsidRPr="008F1DC0" w:rsidDel="00980773">
          <w:rPr>
            <w:rFonts w:cs="Times New Roman"/>
          </w:rPr>
          <w:delText>4</w:delText>
        </w:r>
      </w:del>
      <w:r w:rsidRPr="008F1DC0">
        <w:rPr>
          <w:rFonts w:cs="Times New Roman"/>
        </w:rPr>
        <w:t xml:space="preserve">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4.4.2.4.</w:t>
      </w:r>
      <w:ins w:id="2864" w:author="Link Pieces" w:date="2015-08-26T15:11:00Z">
        <w:r w:rsidR="00980773">
          <w:rPr>
            <w:rFonts w:ascii="Times New Roman" w:hAnsi="Times New Roman" w:cs="Times New Roman"/>
          </w:rPr>
          <w:t>3</w:t>
        </w:r>
      </w:ins>
      <w:del w:id="2865" w:author="Link Pieces" w:date="2015-08-26T15:11:00Z">
        <w:r w:rsidRPr="008F1DC0" w:rsidDel="00980773">
          <w:rPr>
            <w:rFonts w:ascii="Times New Roman" w:hAnsi="Times New Roman" w:cs="Times New Roman"/>
          </w:rPr>
          <w:delText>4</w:delText>
        </w:r>
      </w:del>
      <w:r w:rsidRPr="008F1DC0">
        <w:rPr>
          <w:rFonts w:ascii="Times New Roman" w:hAnsi="Times New Roman" w:cs="Times New Roman"/>
        </w:rPr>
        <w:t>.1 Profile Activity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2874"/>
        <w:gridCol w:w="883"/>
        <w:gridCol w:w="2382"/>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ProfileActivity</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information of user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BaseActivity</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ProfileActivity.java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userFullName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Display “Họ và tên”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userEmail</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Display “Email”</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userAccount</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Display “Tên đăgn nhập”</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userGender</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Display “Giới tính”</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userAddress</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Display “Địa chỉ”</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mChangePassword</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Button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Button for “Đổi mật khẩu”</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User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Object to store information of user</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initialUser</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Declare parameters of profile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Declare parameters of profile screen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setUser</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data to parameters of profile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information of user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changePassword</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old_password,String new_password</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Change password successfully</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Change password</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changePasswordButtonClick</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4.4.2.4.</w:t>
      </w:r>
      <w:ins w:id="2866" w:author="Link Pieces" w:date="2015-08-26T15:11:00Z">
        <w:r w:rsidR="00980773">
          <w:rPr>
            <w:rFonts w:ascii="Times New Roman" w:hAnsi="Times New Roman" w:cs="Times New Roman"/>
          </w:rPr>
          <w:t>3</w:t>
        </w:r>
      </w:ins>
      <w:del w:id="2867" w:author="Link Pieces" w:date="2015-08-26T15:11:00Z">
        <w:r w:rsidRPr="008F1DC0" w:rsidDel="00980773">
          <w:rPr>
            <w:rFonts w:ascii="Times New Roman" w:hAnsi="Times New Roman" w:cs="Times New Roman"/>
          </w:rPr>
          <w:delText>4</w:delText>
        </w:r>
      </w:del>
      <w:r w:rsidRPr="008F1DC0">
        <w:rPr>
          <w:rFonts w:ascii="Times New Roman" w:hAnsi="Times New Roman" w:cs="Times New Roman"/>
        </w:rPr>
        <w:t>.</w:t>
      </w:r>
      <w:ins w:id="2868" w:author="Link Pieces" w:date="2015-08-26T15:11:00Z">
        <w:r w:rsidR="00980773">
          <w:rPr>
            <w:rFonts w:ascii="Times New Roman" w:hAnsi="Times New Roman" w:cs="Times New Roman"/>
          </w:rPr>
          <w:t>2</w:t>
        </w:r>
      </w:ins>
      <w:del w:id="2869" w:author="Link Pieces" w:date="2015-08-26T15:11:00Z">
        <w:r w:rsidRPr="008F1DC0" w:rsidDel="00980773">
          <w:rPr>
            <w:rFonts w:ascii="Times New Roman" w:hAnsi="Times New Roman" w:cs="Times New Roman"/>
          </w:rPr>
          <w:delText>1</w:delText>
        </w:r>
      </w:del>
      <w:r w:rsidRPr="008F1DC0">
        <w:rPr>
          <w:rFonts w:ascii="Times New Roman" w:hAnsi="Times New Roman" w:cs="Times New Roman"/>
        </w:rPr>
        <w:t xml:space="preserve"> MainActivity class</w:t>
      </w:r>
    </w:p>
    <w:p w:rsidR="0016647F" w:rsidRPr="008F1DC0" w:rsidRDefault="0016647F" w:rsidP="0016647F">
      <w:pPr>
        <w:rPr>
          <w:rFonts w:ascii="Times New Roman" w:hAnsi="Times New Roman"/>
        </w:rPr>
      </w:pPr>
      <w:r w:rsidRPr="008F1DC0">
        <w:rPr>
          <w:rFonts w:ascii="Times New Roman" w:hAnsi="Times New Roman"/>
        </w:rPr>
        <w:t>Refer to MainActivity class of View main screen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4.4.2.4.</w:t>
      </w:r>
      <w:ins w:id="2870" w:author="Link Pieces" w:date="2015-08-26T15:12:00Z">
        <w:r w:rsidR="00980773">
          <w:rPr>
            <w:rFonts w:ascii="Times New Roman" w:hAnsi="Times New Roman" w:cs="Times New Roman"/>
          </w:rPr>
          <w:t>3</w:t>
        </w:r>
      </w:ins>
      <w:del w:id="2871" w:author="Link Pieces" w:date="2015-08-26T15:12:00Z">
        <w:r w:rsidRPr="008F1DC0" w:rsidDel="00980773">
          <w:rPr>
            <w:rFonts w:ascii="Times New Roman" w:hAnsi="Times New Roman" w:cs="Times New Roman"/>
          </w:rPr>
          <w:delText>4</w:delText>
        </w:r>
      </w:del>
      <w:r w:rsidRPr="008F1DC0">
        <w:rPr>
          <w:rFonts w:ascii="Times New Roman" w:hAnsi="Times New Roman" w:cs="Times New Roman"/>
        </w:rPr>
        <w:t>.</w:t>
      </w:r>
      <w:ins w:id="2872" w:author="Link Pieces" w:date="2015-08-26T15:12:00Z">
        <w:r w:rsidR="00980773">
          <w:rPr>
            <w:rFonts w:ascii="Times New Roman" w:hAnsi="Times New Roman" w:cs="Times New Roman"/>
          </w:rPr>
          <w:t>3</w:t>
        </w:r>
      </w:ins>
      <w:del w:id="2873" w:author="Link Pieces" w:date="2015-08-26T15:12:00Z">
        <w:r w:rsidRPr="008F1DC0" w:rsidDel="00980773">
          <w:rPr>
            <w:rFonts w:ascii="Times New Roman" w:hAnsi="Times New Roman" w:cs="Times New Roman"/>
          </w:rPr>
          <w:delText>1</w:delText>
        </w:r>
      </w:del>
      <w:r w:rsidRPr="008F1DC0">
        <w:rPr>
          <w:rFonts w:ascii="Times New Roman" w:hAnsi="Times New Roman" w:cs="Times New Roman"/>
        </w:rPr>
        <w:t xml:space="preserve"> User class</w:t>
      </w:r>
    </w:p>
    <w:p w:rsidR="0016647F" w:rsidRPr="008F1DC0" w:rsidRDefault="0016647F" w:rsidP="0016647F">
      <w:pPr>
        <w:rPr>
          <w:rFonts w:ascii="Times New Roman" w:hAnsi="Times New Roman"/>
        </w:rPr>
      </w:pPr>
      <w:r w:rsidRPr="008F1DC0">
        <w:rPr>
          <w:rFonts w:ascii="Times New Roman" w:hAnsi="Times New Roman"/>
        </w:rPr>
        <w:t>Refer to Store class of Login</w:t>
      </w:r>
    </w:p>
    <w:p w:rsidR="0016647F" w:rsidRPr="008F1DC0" w:rsidRDefault="0016647F" w:rsidP="0016647F">
      <w:pPr>
        <w:pStyle w:val="Heading5"/>
        <w:rPr>
          <w:rFonts w:cs="Times New Roman"/>
        </w:rPr>
      </w:pPr>
      <w:r w:rsidRPr="008F1DC0">
        <w:rPr>
          <w:rFonts w:cs="Times New Roman"/>
        </w:rPr>
        <w:lastRenderedPageBreak/>
        <w:t>4.4.2.4.</w:t>
      </w:r>
      <w:ins w:id="2874" w:author="Link Pieces" w:date="2015-08-26T15:12:00Z">
        <w:r w:rsidR="00980773">
          <w:rPr>
            <w:rFonts w:cs="Times New Roman"/>
          </w:rPr>
          <w:t>4</w:t>
        </w:r>
      </w:ins>
      <w:del w:id="2875" w:author="Link Pieces" w:date="2015-08-26T15:11:00Z">
        <w:r w:rsidRPr="008F1DC0" w:rsidDel="00980773">
          <w:rPr>
            <w:rFonts w:cs="Times New Roman"/>
          </w:rPr>
          <w:delText>4</w:delText>
        </w:r>
      </w:del>
      <w:r w:rsidRPr="008F1DC0">
        <w:rPr>
          <w:rFonts w:cs="Times New Roman"/>
        </w:rPr>
        <w:t xml:space="preserve">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76" w:author="Link Pieces" w:date="2015-08-26T13:21:00Z">
            <w:rPr>
              <w:rFonts w:ascii="Times New Roman" w:hAnsi="Times New Roman"/>
              <w:noProof/>
              <w:lang w:val="en-US" w:eastAsia="ja-JP"/>
            </w:rPr>
          </w:rPrChange>
        </w:rPr>
        <w:drawing>
          <wp:inline distT="0" distB="0" distL="0" distR="0" wp14:anchorId="60C85049" wp14:editId="7FBCFCF9">
            <wp:extent cx="5947410" cy="3713480"/>
            <wp:effectExtent l="0" t="0" r="0" b="1270"/>
            <wp:docPr id="7291" name="Picture 7291" descr="C:\Users\Khanh\Desktop\1982015\View profil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hanh\Desktop\1982015\View profile sequenc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7410" cy="371348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77" w:author="Link Pieces" w:date="2015-08-26T13:21:00Z">
            <w:rPr/>
          </w:rPrChange>
        </w:rPr>
        <w:t>4.4-12</w:t>
      </w:r>
      <w:r w:rsidRPr="008F1DC0">
        <w:rPr>
          <w:rFonts w:ascii="Times New Roman" w:hAnsi="Times New Roman"/>
        </w:rPr>
        <w:t>: View Profile -sequence diagram</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t>4.4.2.5 View store information</w:t>
      </w:r>
    </w:p>
    <w:p w:rsidR="0016647F" w:rsidRPr="008F1DC0" w:rsidRDefault="0016647F" w:rsidP="0016647F">
      <w:pPr>
        <w:pStyle w:val="Heading5"/>
        <w:rPr>
          <w:rFonts w:cs="Times New Roman"/>
        </w:rPr>
      </w:pPr>
      <w:r w:rsidRPr="008F1DC0">
        <w:rPr>
          <w:rFonts w:cs="Times New Roman"/>
        </w:rPr>
        <w:t>4.4.2.5.1 User interface</w:t>
      </w:r>
    </w:p>
    <w:p w:rsidR="0016647F" w:rsidRPr="008F1DC0" w:rsidRDefault="0016647F" w:rsidP="0016647F">
      <w:pPr>
        <w:ind w:left="2880" w:firstLine="720"/>
        <w:rPr>
          <w:rFonts w:ascii="Times New Roman" w:hAnsi="Times New Roman"/>
        </w:rPr>
      </w:pPr>
      <w:r w:rsidRPr="008F1DC0">
        <w:rPr>
          <w:rFonts w:ascii="Times New Roman" w:hAnsi="Times New Roman"/>
          <w:noProof/>
          <w:lang w:val="en-US" w:eastAsia="ja-JP"/>
          <w:rPrChange w:id="2878" w:author="Link Pieces" w:date="2015-08-26T13:21:00Z">
            <w:rPr>
              <w:rFonts w:ascii="Times New Roman" w:hAnsi="Times New Roman"/>
              <w:noProof/>
              <w:lang w:val="en-US" w:eastAsia="ja-JP"/>
            </w:rPr>
          </w:rPrChange>
        </w:rPr>
        <w:drawing>
          <wp:inline distT="0" distB="0" distL="0" distR="0" wp14:anchorId="1041D159" wp14:editId="48090498">
            <wp:extent cx="2029767" cy="3246825"/>
            <wp:effectExtent l="0" t="0" r="8890" b="0"/>
            <wp:docPr id="7292" name="Picture 7292" descr="C:\Users\Khanh\Downloads\11801060_926768780718694_29438814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nh\Downloads\11801060_926768780718694_294388142_o.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35019" cy="3255226"/>
                    </a:xfrm>
                    <a:prstGeom prst="rect">
                      <a:avLst/>
                    </a:prstGeom>
                    <a:noFill/>
                    <a:ln>
                      <a:noFill/>
                    </a:ln>
                  </pic:spPr>
                </pic:pic>
              </a:graphicData>
            </a:graphic>
          </wp:inline>
        </w:drawing>
      </w:r>
    </w:p>
    <w:p w:rsidR="0016647F" w:rsidRPr="008F1DC0" w:rsidRDefault="0016647F" w:rsidP="0016647F">
      <w:pPr>
        <w:ind w:firstLine="720"/>
        <w:jc w:val="center"/>
        <w:rPr>
          <w:rFonts w:ascii="Times New Roman" w:hAnsi="Times New Roman"/>
        </w:rPr>
      </w:pPr>
      <w:r w:rsidRPr="008F1DC0">
        <w:rPr>
          <w:rFonts w:ascii="Times New Roman" w:hAnsi="Times New Roman"/>
        </w:rPr>
        <w:lastRenderedPageBreak/>
        <w:t xml:space="preserve">Figure </w:t>
      </w:r>
      <w:r w:rsidRPr="008F1DC0">
        <w:rPr>
          <w:rFonts w:ascii="Times New Roman" w:hAnsi="Times New Roman"/>
          <w:rPrChange w:id="2879" w:author="Link Pieces" w:date="2015-08-26T13:21:00Z">
            <w:rPr/>
          </w:rPrChange>
        </w:rPr>
        <w:t>4.4-13</w:t>
      </w:r>
      <w:r w:rsidRPr="008F1DC0">
        <w:rPr>
          <w:rFonts w:ascii="Times New Roman" w:hAnsi="Times New Roman"/>
        </w:rPr>
        <w:t>: View store information screen</w:t>
      </w:r>
    </w:p>
    <w:p w:rsidR="0016647F" w:rsidRPr="008F1DC0" w:rsidRDefault="0016647F" w:rsidP="0016647F">
      <w:pPr>
        <w:pStyle w:val="Heading5"/>
        <w:rPr>
          <w:rFonts w:cs="Times New Roman"/>
        </w:rPr>
      </w:pPr>
      <w:r w:rsidRPr="008F1DC0">
        <w:rPr>
          <w:rFonts w:cs="Times New Roman"/>
        </w:rPr>
        <w:t>4.4.2.5.2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80" w:author="Link Pieces" w:date="2015-08-26T13:21:00Z">
            <w:rPr>
              <w:rFonts w:ascii="Times New Roman" w:hAnsi="Times New Roman"/>
              <w:noProof/>
              <w:lang w:val="en-US" w:eastAsia="ja-JP"/>
            </w:rPr>
          </w:rPrChange>
        </w:rPr>
        <w:drawing>
          <wp:inline distT="0" distB="0" distL="0" distR="0" wp14:anchorId="1D021D14" wp14:editId="75224448">
            <wp:extent cx="5943600" cy="6429375"/>
            <wp:effectExtent l="0" t="0" r="0" b="9525"/>
            <wp:docPr id="7293" name="Picture 7293" descr="C:\Users\Khanh\Desktop\1982015\View store infomation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hanh\Desktop\1982015\View store infomation class.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6429375"/>
                    </a:xfrm>
                    <a:prstGeom prst="rect">
                      <a:avLst/>
                    </a:prstGeom>
                    <a:noFill/>
                    <a:ln>
                      <a:noFill/>
                    </a:ln>
                  </pic:spPr>
                </pic:pic>
              </a:graphicData>
            </a:graphic>
          </wp:inline>
        </w:drawing>
      </w:r>
    </w:p>
    <w:p w:rsidR="0016647F" w:rsidRPr="008F1DC0" w:rsidRDefault="0016647F" w:rsidP="0016647F">
      <w:pPr>
        <w:ind w:firstLine="720"/>
        <w:jc w:val="center"/>
        <w:rPr>
          <w:rFonts w:ascii="Times New Roman" w:hAnsi="Times New Roman"/>
        </w:rPr>
      </w:pPr>
      <w:r w:rsidRPr="008F1DC0">
        <w:rPr>
          <w:rFonts w:ascii="Times New Roman" w:hAnsi="Times New Roman"/>
        </w:rPr>
        <w:t xml:space="preserve">Figure </w:t>
      </w:r>
      <w:r w:rsidRPr="008F1DC0">
        <w:rPr>
          <w:rFonts w:ascii="Times New Roman" w:hAnsi="Times New Roman"/>
          <w:rPrChange w:id="2881" w:author="Link Pieces" w:date="2015-08-26T13:21:00Z">
            <w:rPr/>
          </w:rPrChange>
        </w:rPr>
        <w:t>4.4-14</w:t>
      </w:r>
      <w:r w:rsidRPr="008F1DC0">
        <w:rPr>
          <w:rFonts w:ascii="Times New Roman" w:hAnsi="Times New Roman"/>
        </w:rPr>
        <w:t>: Class diagram – View store information</w:t>
      </w:r>
    </w:p>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lastRenderedPageBreak/>
        <w:t>4.4.2.5.3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4.4.2.5.3.1 StoreFragment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2874"/>
        <w:gridCol w:w="883"/>
        <w:gridCol w:w="2382"/>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StoreFragment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information of store</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StoreFragment.java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titleStore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cửa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representative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“Người đại diện”</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descStore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“Miêu tả”</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emailStore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“Email”</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addressStore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“Địa chỉ của cửa hàng”</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phoneStore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“Điện thoại của cửa hàng”</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cityStore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“Thành phố”</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domain</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“Thành phố”</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countryStore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“Quốc gia”</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statusStore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“Trạng thái của cửa hàng”</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createdDate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“Ngày tạo cửa hàng”</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LoginResult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of store</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2874"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883"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2382"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initialStore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Declare parameters of store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Declare parameters of store screen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2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setValueStore</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23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data to parameters of store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information of store</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4.4.2.5.3.2 Store class</w:t>
      </w:r>
    </w:p>
    <w:p w:rsidR="0016647F" w:rsidRPr="008F1DC0" w:rsidRDefault="0016647F" w:rsidP="0016647F">
      <w:pPr>
        <w:rPr>
          <w:rFonts w:ascii="Times New Roman" w:hAnsi="Times New Roman"/>
        </w:rPr>
      </w:pPr>
      <w:r w:rsidRPr="008F1DC0">
        <w:rPr>
          <w:rFonts w:ascii="Times New Roman" w:hAnsi="Times New Roman"/>
        </w:rPr>
        <w:t xml:space="preserve">Refer to Store class of Login </w:t>
      </w:r>
    </w:p>
    <w:p w:rsidR="0016647F" w:rsidRPr="008F1DC0" w:rsidRDefault="0016647F" w:rsidP="0016647F">
      <w:pPr>
        <w:pStyle w:val="Heading5"/>
        <w:rPr>
          <w:rFonts w:cs="Times New Roman"/>
        </w:rPr>
      </w:pPr>
      <w:r w:rsidRPr="008F1DC0">
        <w:rPr>
          <w:rFonts w:cs="Times New Roman"/>
        </w:rPr>
        <w:lastRenderedPageBreak/>
        <w:t>4.4.2.5.4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82" w:author="Link Pieces" w:date="2015-08-26T13:21:00Z">
            <w:rPr>
              <w:rFonts w:ascii="Times New Roman" w:hAnsi="Times New Roman"/>
              <w:noProof/>
              <w:lang w:val="en-US" w:eastAsia="ja-JP"/>
            </w:rPr>
          </w:rPrChange>
        </w:rPr>
        <w:drawing>
          <wp:inline distT="0" distB="0" distL="0" distR="0" wp14:anchorId="3EA26AF4" wp14:editId="77EDE296">
            <wp:extent cx="5934075" cy="3190875"/>
            <wp:effectExtent l="0" t="0" r="9525" b="9525"/>
            <wp:docPr id="7294" name="Picture 7294" descr="C:\Users\Khanh\Desktop\1982015\View Stor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hanh\Desktop\1982015\View Store sequenc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83" w:author="Link Pieces" w:date="2015-08-26T13:21:00Z">
            <w:rPr/>
          </w:rPrChange>
        </w:rPr>
        <w:t>4.4-15</w:t>
      </w:r>
      <w:r w:rsidRPr="008F1DC0">
        <w:rPr>
          <w:rFonts w:ascii="Times New Roman" w:hAnsi="Times New Roman"/>
        </w:rPr>
        <w:t>: View store information – sequence diagram</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t>4.4.2.6 View order detail</w:t>
      </w:r>
    </w:p>
    <w:p w:rsidR="0016647F" w:rsidRPr="008F1DC0" w:rsidRDefault="0016647F" w:rsidP="0016647F">
      <w:pPr>
        <w:pStyle w:val="Heading5"/>
        <w:rPr>
          <w:rFonts w:cs="Times New Roman"/>
        </w:rPr>
      </w:pPr>
      <w:r w:rsidRPr="008F1DC0">
        <w:rPr>
          <w:rFonts w:cs="Times New Roman"/>
        </w:rPr>
        <w:t>4.4.2.6.1 User interface</w:t>
      </w:r>
    </w:p>
    <w:p w:rsidR="0016647F" w:rsidRPr="008F1DC0" w:rsidRDefault="0016647F" w:rsidP="0016647F">
      <w:pPr>
        <w:ind w:left="720" w:firstLine="720"/>
        <w:rPr>
          <w:rFonts w:ascii="Times New Roman" w:hAnsi="Times New Roman"/>
        </w:rPr>
      </w:pPr>
      <w:r w:rsidRPr="008F1DC0">
        <w:rPr>
          <w:rFonts w:ascii="Times New Roman" w:hAnsi="Times New Roman"/>
          <w:noProof/>
          <w:lang w:val="en-US" w:eastAsia="ja-JP"/>
          <w:rPrChange w:id="2884" w:author="Link Pieces" w:date="2015-08-26T13:21:00Z">
            <w:rPr>
              <w:rFonts w:ascii="Times New Roman" w:hAnsi="Times New Roman"/>
              <w:noProof/>
              <w:lang w:val="en-US" w:eastAsia="ja-JP"/>
            </w:rPr>
          </w:rPrChange>
        </w:rPr>
        <w:drawing>
          <wp:inline distT="0" distB="0" distL="0" distR="0" wp14:anchorId="7C1A8D6C" wp14:editId="21B06F08">
            <wp:extent cx="2268415" cy="3629464"/>
            <wp:effectExtent l="0" t="0" r="0" b="9525"/>
            <wp:docPr id="7295" name="Picture 7295" descr="C:\Users\Khanh\Desktop\ClassDiagram\UI Bespoke\Screenshot_2015-08-07-03-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hanh\Desktop\ClassDiagram\UI Bespoke\Screenshot_2015-08-07-03-26-3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73139" cy="3637023"/>
                    </a:xfrm>
                    <a:prstGeom prst="rect">
                      <a:avLst/>
                    </a:prstGeom>
                    <a:noFill/>
                    <a:ln>
                      <a:noFill/>
                    </a:ln>
                  </pic:spPr>
                </pic:pic>
              </a:graphicData>
            </a:graphic>
          </wp:inline>
        </w:drawing>
      </w:r>
      <w:r w:rsidRPr="008F1DC0">
        <w:rPr>
          <w:rFonts w:ascii="Times New Roman" w:hAnsi="Times New Roman"/>
        </w:rPr>
        <w:tab/>
        <w:t xml:space="preserve">        </w:t>
      </w:r>
      <w:r w:rsidRPr="008F1DC0">
        <w:rPr>
          <w:rFonts w:ascii="Times New Roman" w:hAnsi="Times New Roman"/>
          <w:noProof/>
          <w:lang w:val="en-US" w:eastAsia="ja-JP"/>
          <w:rPrChange w:id="2885" w:author="Link Pieces" w:date="2015-08-26T13:21:00Z">
            <w:rPr>
              <w:rFonts w:ascii="Times New Roman" w:hAnsi="Times New Roman"/>
              <w:noProof/>
              <w:lang w:val="en-US" w:eastAsia="ja-JP"/>
            </w:rPr>
          </w:rPrChange>
        </w:rPr>
        <w:drawing>
          <wp:inline distT="0" distB="0" distL="0" distR="0" wp14:anchorId="08A0570F" wp14:editId="0A388310">
            <wp:extent cx="2268953" cy="3630324"/>
            <wp:effectExtent l="0" t="0" r="0" b="8255"/>
            <wp:docPr id="96" name="Picture 96" descr="C:\Users\Khanh\Desktop\ClassDiagram\UI Bespoke\11806438_926770320718540_12575955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hanh\Desktop\ClassDiagram\UI Bespoke\11806438_926770320718540_125759554_o.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81157" cy="3649850"/>
                    </a:xfrm>
                    <a:prstGeom prst="rect">
                      <a:avLst/>
                    </a:prstGeom>
                    <a:noFill/>
                    <a:ln>
                      <a:noFill/>
                    </a:ln>
                  </pic:spPr>
                </pic:pic>
              </a:graphicData>
            </a:graphic>
          </wp:inline>
        </w:drawing>
      </w:r>
    </w:p>
    <w:p w:rsidR="0016647F" w:rsidRPr="008F1DC0" w:rsidRDefault="0016647F" w:rsidP="0016647F">
      <w:pPr>
        <w:ind w:firstLine="720"/>
        <w:jc w:val="center"/>
        <w:rPr>
          <w:rFonts w:ascii="Times New Roman" w:hAnsi="Times New Roman"/>
        </w:rPr>
      </w:pPr>
      <w:r w:rsidRPr="008F1DC0">
        <w:rPr>
          <w:rFonts w:ascii="Times New Roman" w:hAnsi="Times New Roman"/>
        </w:rPr>
        <w:t xml:space="preserve">Figure </w:t>
      </w:r>
      <w:r w:rsidRPr="008F1DC0">
        <w:rPr>
          <w:rFonts w:ascii="Times New Roman" w:hAnsi="Times New Roman"/>
          <w:rPrChange w:id="2886" w:author="Link Pieces" w:date="2015-08-26T13:21:00Z">
            <w:rPr/>
          </w:rPrChange>
        </w:rPr>
        <w:t>4.4-16</w:t>
      </w:r>
      <w:r w:rsidRPr="008F1DC0">
        <w:rPr>
          <w:rFonts w:ascii="Times New Roman" w:hAnsi="Times New Roman"/>
        </w:rPr>
        <w:t>: View order detail screen</w:t>
      </w:r>
    </w:p>
    <w:p w:rsidR="0016647F" w:rsidRPr="008F1DC0" w:rsidRDefault="0016647F" w:rsidP="0016647F">
      <w:pPr>
        <w:ind w:left="2160" w:firstLine="720"/>
        <w:rPr>
          <w:rFonts w:ascii="Times New Roman" w:hAnsi="Times New Roman"/>
        </w:rPr>
      </w:pPr>
    </w:p>
    <w:p w:rsidR="0016647F" w:rsidRPr="008F1DC0" w:rsidRDefault="0016647F" w:rsidP="0016647F">
      <w:pPr>
        <w:pStyle w:val="Heading5"/>
        <w:rPr>
          <w:rFonts w:cs="Times New Roman"/>
        </w:rPr>
      </w:pPr>
      <w:r w:rsidRPr="008F1DC0">
        <w:rPr>
          <w:rFonts w:cs="Times New Roman"/>
        </w:rPr>
        <w:t>4.4.2.6.2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87" w:author="Link Pieces" w:date="2015-08-26T13:21:00Z">
            <w:rPr>
              <w:rFonts w:ascii="Times New Roman" w:hAnsi="Times New Roman"/>
              <w:noProof/>
              <w:lang w:val="en-US" w:eastAsia="ja-JP"/>
            </w:rPr>
          </w:rPrChange>
        </w:rPr>
        <w:drawing>
          <wp:inline distT="0" distB="0" distL="0" distR="0" wp14:anchorId="3508C186" wp14:editId="2BF4FAD0">
            <wp:extent cx="5934075" cy="5476875"/>
            <wp:effectExtent l="0" t="0" r="9525" b="9525"/>
            <wp:docPr id="97" name="Picture 97" descr="C:\Users\Khanh\Desktop\1982015\View order detail clk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nh\Desktop\1982015\View order detail clkass.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4075" cy="5476875"/>
                    </a:xfrm>
                    <a:prstGeom prst="rect">
                      <a:avLst/>
                    </a:prstGeom>
                    <a:noFill/>
                    <a:ln>
                      <a:noFill/>
                    </a:ln>
                  </pic:spPr>
                </pic:pic>
              </a:graphicData>
            </a:graphic>
          </wp:inline>
        </w:drawing>
      </w:r>
    </w:p>
    <w:p w:rsidR="0016647F" w:rsidRPr="008F1DC0" w:rsidRDefault="0016647F" w:rsidP="0016647F">
      <w:pPr>
        <w:ind w:left="1440" w:firstLine="720"/>
        <w:rPr>
          <w:rFonts w:ascii="Times New Roman" w:hAnsi="Times New Roman"/>
        </w:rPr>
      </w:pPr>
      <w:r w:rsidRPr="008F1DC0">
        <w:rPr>
          <w:rFonts w:ascii="Times New Roman" w:hAnsi="Times New Roman"/>
        </w:rPr>
        <w:t xml:space="preserve">Figure </w:t>
      </w:r>
      <w:r w:rsidRPr="008F1DC0">
        <w:rPr>
          <w:rFonts w:ascii="Times New Roman" w:hAnsi="Times New Roman"/>
          <w:rPrChange w:id="2888" w:author="Link Pieces" w:date="2015-08-26T13:21:00Z">
            <w:rPr/>
          </w:rPrChange>
        </w:rPr>
        <w:t>4.4-17</w:t>
      </w:r>
      <w:r w:rsidRPr="008F1DC0">
        <w:rPr>
          <w:rFonts w:ascii="Times New Roman" w:hAnsi="Times New Roman"/>
        </w:rPr>
        <w:t>: Class diagram - View order detail</w:t>
      </w:r>
    </w:p>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4.4.2.6.3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4.4.2.6.3.1 ListOrderFragment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ListOrderFragment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list order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ListOrderFragment.class</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mOrders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custom list orders</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orders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List&lt;Order&gt;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 orders to be get from server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adapter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ListOrderAdapter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Control UI of list orders</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listviewItemClick</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OrderDetailFragment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Click any item on listview then OrderDetailFragment screen is displayed</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filterOrder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price,</w:t>
            </w:r>
          </w:p>
          <w:p w:rsidR="0016647F" w:rsidRPr="008F1DC0" w:rsidRDefault="0016647F" w:rsidP="0016647F">
            <w:pPr>
              <w:spacing w:after="0"/>
              <w:rPr>
                <w:rFonts w:ascii="Times New Roman" w:hAnsi="Times New Roman"/>
              </w:rPr>
            </w:pPr>
            <w:r w:rsidRPr="008F1DC0">
              <w:rPr>
                <w:rFonts w:ascii="Times New Roman" w:hAnsi="Times New Roman"/>
                <w:sz w:val="22"/>
              </w:rPr>
              <w:t>String status</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filtered list orders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filter with params to server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getOrderList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order list from server to List&lt;Order&gt;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to get order list to server</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4.4.2.6.3.2 ListOrderAdapter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ListOrderAdapter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list order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ListOrderAdapter.class</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com\fu\awesome\capstoneproject\adapter\</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imgOrderStatus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image status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txtOrderCode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code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txtCustomer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customer name</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txtOrdertTotal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total money of order</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status of order</w:t>
            </w:r>
          </w:p>
        </w:tc>
      </w:tr>
      <w:tr w:rsidR="0016647F" w:rsidRPr="008F1DC0" w:rsidTr="0016647F">
        <w:trPr>
          <w:trHeight w:val="340"/>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txtOrderDate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order date</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getFilter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searched List&lt;Order&gt; by characters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list order was searched by characters</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number item of list orders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Get number item </w:t>
            </w:r>
            <w:r w:rsidRPr="008F1DC0">
              <w:rPr>
                <w:rFonts w:ascii="Times New Roman" w:hAnsi="Times New Roman"/>
                <w:sz w:val="22"/>
              </w:rPr>
              <w:lastRenderedPageBreak/>
              <w:t>of list orders</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UI of order item</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 UI and set values for UI of order item</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4.4.2.6.3.2 OrderDetailFragment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OrderDetailFragment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order detail information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OrderDetailFragment.java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txtOrderNo</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image status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txtOrderDateDetail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code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customer name</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txtCustName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total money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txtCustEmail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status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txtPaymentPerson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order date</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txtPaymentAddr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txtPaymentPhone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txtPaymentMethod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txtOderNote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txtPaymentStatus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txtSubTotal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txtOderTotal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imgOrderStatus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ImageView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btn_Status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Button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order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Order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initValue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Parameters of order detail order is declared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Initial UI</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setValue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Parameters of order detail order is set values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values to UI</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statusButtonClick</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Show order status dialog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status of order dialog to change</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changeStatusOrder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Change order status successfully </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requet change status with param status to server</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4.4.2.6.3.2 Order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Order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of order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Order.java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com\fpt\awesome\capstoneproject\model\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“Mã hóa đơn”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datetime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“Ngày tạo hóa đơn”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“id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customer_email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“mail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customer_address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“Địa chỉ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customer_phone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“Số điện thoại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 “Trang thái đơn hang bằng tiếng anh”</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customer_note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“Ghi chú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staff_note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“Ghi chú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producttList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List&lt;OrderProduct&gt;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quantity and products of customer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“id của nhân viên tiêp nhận”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customer_full_name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đầy dủ của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total_amount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“Tổng số tiền của sản phẩm* số lượng”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paid_money</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“Số tiền đã trả”</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payment_status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“Trang </w:t>
            </w:r>
            <w:r w:rsidRPr="008F1DC0">
              <w:rPr>
                <w:rFonts w:ascii="Times New Roman" w:hAnsi="Times New Roman"/>
                <w:sz w:val="22"/>
              </w:rPr>
              <w:lastRenderedPageBreak/>
              <w:t>thái thanh toán tiếng Anh”</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trans_payment_status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“Trang thái thanh toán tiếng Việt”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trans_status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“Trang thái đơn hang tiếng việt”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staff_full_name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đầy đủ của nhân viên”</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id of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getDatetime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datetime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id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getCustomer_id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customer_id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customer_id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getCustomer_email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customer_email</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customer_email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getCustomer_phone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customer_phone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customer_phone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status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status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getCustomer_note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customer_note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customer_note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getStaff_note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staff_note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staff_note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getProductList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List&lt;Product&gt; productlist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productlist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getStaff_id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staff_id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staff_id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getCustomer_full_name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customer_full_name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customer_full_name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getTotal_amount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 total_amount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total_amount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getPayment_status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payment_status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payment_status object Order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getStaff_full_name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staff_full_name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staff_full_name object Order</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lastRenderedPageBreak/>
        <w:t>4.4.2.6.4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89" w:author="Link Pieces" w:date="2015-08-26T13:21:00Z">
            <w:rPr>
              <w:rFonts w:ascii="Times New Roman" w:hAnsi="Times New Roman"/>
              <w:noProof/>
              <w:lang w:val="en-US" w:eastAsia="ja-JP"/>
            </w:rPr>
          </w:rPrChange>
        </w:rPr>
        <w:drawing>
          <wp:inline distT="0" distB="0" distL="0" distR="0" wp14:anchorId="7046BBD3" wp14:editId="64A08BAE">
            <wp:extent cx="5934075" cy="3867150"/>
            <wp:effectExtent l="0" t="0" r="9525" b="0"/>
            <wp:docPr id="100" name="Picture 100" descr="C:\Users\Khanh\Desktop\1982015\View order detail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hanh\Desktop\1982015\View order detail sequenc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90" w:author="Link Pieces" w:date="2015-08-26T13:21:00Z">
            <w:rPr/>
          </w:rPrChange>
        </w:rPr>
        <w:t>4.4-18</w:t>
      </w:r>
      <w:r w:rsidRPr="008F1DC0">
        <w:rPr>
          <w:rFonts w:ascii="Times New Roman" w:hAnsi="Times New Roman"/>
        </w:rPr>
        <w:t xml:space="preserve">: Sequence diagram - View order detail </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t>4.4.2.7 Change status of order</w:t>
      </w:r>
    </w:p>
    <w:p w:rsidR="0016647F" w:rsidRPr="008F1DC0" w:rsidRDefault="0016647F" w:rsidP="0016647F">
      <w:pPr>
        <w:pStyle w:val="Heading5"/>
        <w:rPr>
          <w:rFonts w:cs="Times New Roman"/>
        </w:rPr>
      </w:pPr>
      <w:r w:rsidRPr="008F1DC0">
        <w:rPr>
          <w:rFonts w:cs="Times New Roman"/>
        </w:rPr>
        <w:t>4.4.2.7.1 User interface</w:t>
      </w:r>
    </w:p>
    <w:p w:rsidR="0016647F" w:rsidRPr="008F1DC0" w:rsidRDefault="0016647F" w:rsidP="0016647F">
      <w:pPr>
        <w:ind w:left="2880"/>
        <w:rPr>
          <w:rFonts w:ascii="Times New Roman" w:hAnsi="Times New Roman"/>
        </w:rPr>
      </w:pPr>
      <w:r w:rsidRPr="008F1DC0">
        <w:rPr>
          <w:rFonts w:ascii="Times New Roman" w:hAnsi="Times New Roman"/>
          <w:noProof/>
          <w:lang w:val="en-US" w:eastAsia="ja-JP"/>
          <w:rPrChange w:id="2891" w:author="Link Pieces" w:date="2015-08-26T13:21:00Z">
            <w:rPr>
              <w:rFonts w:ascii="Times New Roman" w:hAnsi="Times New Roman"/>
              <w:noProof/>
              <w:lang w:val="en-US" w:eastAsia="ja-JP"/>
            </w:rPr>
          </w:rPrChange>
        </w:rPr>
        <w:drawing>
          <wp:inline distT="0" distB="0" distL="0" distR="0" wp14:anchorId="7E1B8021" wp14:editId="000F5DBD">
            <wp:extent cx="2122170" cy="3381375"/>
            <wp:effectExtent l="0" t="0" r="0" b="0"/>
            <wp:docPr id="102" name="Picture 102" descr="Screenshot_2015-08-11-0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08-11-01-04-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22170" cy="3381375"/>
                    </a:xfrm>
                    <a:prstGeom prst="rect">
                      <a:avLst/>
                    </a:prstGeom>
                    <a:noFill/>
                    <a:ln>
                      <a:noFill/>
                    </a:ln>
                  </pic:spPr>
                </pic:pic>
              </a:graphicData>
            </a:graphic>
          </wp:inline>
        </w:drawing>
      </w:r>
      <w:r w:rsidRPr="008F1DC0">
        <w:rPr>
          <w:rFonts w:ascii="Times New Roman" w:hAnsi="Times New Roman"/>
        </w:rPr>
        <w:t xml:space="preserve">                                   </w:t>
      </w:r>
    </w:p>
    <w:p w:rsidR="0016647F" w:rsidRPr="008F1DC0" w:rsidRDefault="0016647F" w:rsidP="0016647F">
      <w:pPr>
        <w:ind w:left="1440" w:firstLine="720"/>
        <w:rPr>
          <w:rFonts w:ascii="Times New Roman" w:hAnsi="Times New Roman"/>
        </w:rPr>
      </w:pPr>
      <w:r w:rsidRPr="008F1DC0">
        <w:rPr>
          <w:rFonts w:ascii="Times New Roman" w:hAnsi="Times New Roman"/>
        </w:rPr>
        <w:lastRenderedPageBreak/>
        <w:t xml:space="preserve">        Figure </w:t>
      </w:r>
      <w:r w:rsidRPr="008F1DC0">
        <w:rPr>
          <w:rFonts w:ascii="Times New Roman" w:hAnsi="Times New Roman"/>
          <w:rPrChange w:id="2892" w:author="Link Pieces" w:date="2015-08-26T13:21:00Z">
            <w:rPr/>
          </w:rPrChange>
        </w:rPr>
        <w:t>4.4-19</w:t>
      </w:r>
      <w:r w:rsidRPr="008F1DC0">
        <w:rPr>
          <w:rFonts w:ascii="Times New Roman" w:hAnsi="Times New Roman"/>
        </w:rPr>
        <w:t>: Change status of order screen</w:t>
      </w:r>
    </w:p>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4.4.2.7.2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93" w:author="Link Pieces" w:date="2015-08-26T13:21:00Z">
            <w:rPr>
              <w:rFonts w:ascii="Times New Roman" w:hAnsi="Times New Roman"/>
              <w:noProof/>
              <w:lang w:val="en-US" w:eastAsia="ja-JP"/>
            </w:rPr>
          </w:rPrChange>
        </w:rPr>
        <w:drawing>
          <wp:inline distT="0" distB="0" distL="0" distR="0" wp14:anchorId="688BD6ED" wp14:editId="57C135F0">
            <wp:extent cx="5943600" cy="6591300"/>
            <wp:effectExtent l="0" t="0" r="0" b="0"/>
            <wp:docPr id="103" name="Picture 103" descr="C:\Users\Khanh\Desktop\1982015\change status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hanh\Desktop\1982015\change status order.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65913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94" w:author="Link Pieces" w:date="2015-08-26T13:21:00Z">
            <w:rPr/>
          </w:rPrChange>
        </w:rPr>
        <w:t>4.4-20</w:t>
      </w:r>
      <w:r w:rsidRPr="008F1DC0">
        <w:rPr>
          <w:rFonts w:ascii="Times New Roman" w:hAnsi="Times New Roman"/>
        </w:rPr>
        <w:t>: Class diagram – Change status of order</w:t>
      </w:r>
    </w:p>
    <w:p w:rsidR="0016647F" w:rsidRPr="008F1DC0" w:rsidRDefault="0016647F" w:rsidP="0016647F">
      <w:pPr>
        <w:pStyle w:val="Heading5"/>
        <w:rPr>
          <w:rFonts w:cs="Times New Roman"/>
        </w:rPr>
      </w:pPr>
      <w:r w:rsidRPr="008F1DC0">
        <w:rPr>
          <w:rFonts w:cs="Times New Roman"/>
        </w:rPr>
        <w:lastRenderedPageBreak/>
        <w:t>4.4.2.7.3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4.4.2.7.3.1 ListOrderFragment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ListOrderFragment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list order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ListOrderFragment.java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mOrders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ListView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Display custom list orders</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orders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List&lt;Order&gt;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List orders to be get from server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adapter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ListOrderAdapter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Control UI of list orders</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listviewItemClick</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OrderDetailFragment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Click any item on listview then OrderDetailFragment screen is displayed</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filterOrder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price,</w:t>
            </w:r>
          </w:p>
          <w:p w:rsidR="0016647F" w:rsidRPr="008F1DC0" w:rsidRDefault="0016647F" w:rsidP="0016647F">
            <w:pPr>
              <w:spacing w:after="0"/>
              <w:rPr>
                <w:rFonts w:ascii="Times New Roman" w:hAnsi="Times New Roman"/>
              </w:rPr>
            </w:pPr>
            <w:r w:rsidRPr="008F1DC0">
              <w:rPr>
                <w:rFonts w:ascii="Times New Roman" w:hAnsi="Times New Roman"/>
                <w:sz w:val="22"/>
              </w:rPr>
              <w:t>String status</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filtered list orders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filter with params to server</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getOrderList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all list orders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to get order list to server</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4.4.2.7.3.2 ListOrderAdapter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ListOrderAdapter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list order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ListOrderAdapter.java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com\fu\awesome\capstoneproject\adapter\</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imgOrderStatus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image status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txtOrderCode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code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txtCustomer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customer name</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txtOrdertTotal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total money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status of order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txtOrderDate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order date</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getFilter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searched List&lt;Order&gt; by characters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list order was searched by characters</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number item of list orders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number item of list orders</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UI of order item</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 UI and set values for UI of order item</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4.4.2.7.4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95" w:author="Link Pieces" w:date="2015-08-26T13:21:00Z">
            <w:rPr>
              <w:rFonts w:ascii="Times New Roman" w:hAnsi="Times New Roman"/>
              <w:noProof/>
              <w:lang w:val="en-US" w:eastAsia="ja-JP"/>
            </w:rPr>
          </w:rPrChange>
        </w:rPr>
        <w:drawing>
          <wp:inline distT="0" distB="0" distL="0" distR="0" wp14:anchorId="2A3F189F" wp14:editId="51A05CD5">
            <wp:extent cx="5943600" cy="3819525"/>
            <wp:effectExtent l="0" t="0" r="0" b="9525"/>
            <wp:docPr id="104" name="Picture 104" descr="C:\Users\Khanh\Desktop\1982015\Change order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hanh\Desktop\1982015\Change order status.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w:t>
      </w:r>
      <w:r w:rsidRPr="008F1DC0">
        <w:rPr>
          <w:rFonts w:ascii="Times New Roman" w:hAnsi="Times New Roman"/>
          <w:rPrChange w:id="2896" w:author="Link Pieces" w:date="2015-08-26T13:21:00Z">
            <w:rPr/>
          </w:rPrChange>
        </w:rPr>
        <w:t>4.4-21</w:t>
      </w:r>
      <w:r w:rsidRPr="008F1DC0">
        <w:rPr>
          <w:rFonts w:ascii="Times New Roman" w:hAnsi="Times New Roman"/>
        </w:rPr>
        <w:t>: Change status of order sequence diagram</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4.4.2.8 Filter order</w:t>
      </w:r>
    </w:p>
    <w:p w:rsidR="0016647F" w:rsidRPr="008F1DC0" w:rsidRDefault="0016647F" w:rsidP="0016647F">
      <w:pPr>
        <w:pStyle w:val="Heading5"/>
        <w:rPr>
          <w:rFonts w:cs="Times New Roman"/>
        </w:rPr>
      </w:pPr>
      <w:r w:rsidRPr="008F1DC0">
        <w:rPr>
          <w:rFonts w:cs="Times New Roman"/>
        </w:rPr>
        <w:t>4.4.2.8.1 User interface</w:t>
      </w:r>
    </w:p>
    <w:p w:rsidR="0016647F" w:rsidRPr="008F1DC0" w:rsidRDefault="0016647F" w:rsidP="0016647F">
      <w:pPr>
        <w:ind w:left="2880" w:firstLine="720"/>
        <w:rPr>
          <w:rFonts w:ascii="Times New Roman" w:hAnsi="Times New Roman"/>
        </w:rPr>
      </w:pPr>
      <w:r w:rsidRPr="008F1DC0">
        <w:rPr>
          <w:rFonts w:ascii="Times New Roman" w:hAnsi="Times New Roman"/>
          <w:noProof/>
          <w:lang w:val="en-US" w:eastAsia="ja-JP"/>
          <w:rPrChange w:id="2897" w:author="Link Pieces" w:date="2015-08-26T13:21:00Z">
            <w:rPr>
              <w:rFonts w:ascii="Times New Roman" w:hAnsi="Times New Roman"/>
              <w:noProof/>
              <w:lang w:val="en-US" w:eastAsia="ja-JP"/>
            </w:rPr>
          </w:rPrChange>
        </w:rPr>
        <w:drawing>
          <wp:inline distT="0" distB="0" distL="0" distR="0" wp14:anchorId="101645C0" wp14:editId="417E9F95">
            <wp:extent cx="2461846" cy="3937981"/>
            <wp:effectExtent l="0" t="0" r="0" b="5715"/>
            <wp:docPr id="105" name="Picture 105" descr="C:\Users\Khanh\Downloads\11794039_926503727411866_29161760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anh\Downloads\11794039_926503727411866_291617604_o.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68268" cy="3948253"/>
                    </a:xfrm>
                    <a:prstGeom prst="rect">
                      <a:avLst/>
                    </a:prstGeom>
                    <a:noFill/>
                    <a:ln>
                      <a:noFill/>
                    </a:ln>
                  </pic:spPr>
                </pic:pic>
              </a:graphicData>
            </a:graphic>
          </wp:inline>
        </w:drawing>
      </w:r>
    </w:p>
    <w:p w:rsidR="0016647F" w:rsidRPr="008F1DC0" w:rsidRDefault="0016647F" w:rsidP="0016647F">
      <w:pPr>
        <w:ind w:left="3600"/>
        <w:rPr>
          <w:rFonts w:ascii="Times New Roman" w:hAnsi="Times New Roman"/>
        </w:rPr>
      </w:pPr>
      <w:r w:rsidRPr="008F1DC0">
        <w:rPr>
          <w:rFonts w:ascii="Times New Roman" w:hAnsi="Times New Roman"/>
        </w:rPr>
        <w:t xml:space="preserve">       Figure </w:t>
      </w:r>
      <w:r w:rsidRPr="008F1DC0">
        <w:rPr>
          <w:rFonts w:ascii="Times New Roman" w:hAnsi="Times New Roman"/>
          <w:rPrChange w:id="2898" w:author="Link Pieces" w:date="2015-08-26T13:21:00Z">
            <w:rPr/>
          </w:rPrChange>
        </w:rPr>
        <w:t>4.4-22</w:t>
      </w:r>
      <w:r w:rsidRPr="008F1DC0">
        <w:rPr>
          <w:rFonts w:ascii="Times New Roman" w:hAnsi="Times New Roman"/>
        </w:rPr>
        <w:t>.: Filter order screen</w:t>
      </w:r>
    </w:p>
    <w:p w:rsidR="0016647F" w:rsidRPr="008F1DC0" w:rsidRDefault="0016647F" w:rsidP="0016647F">
      <w:pPr>
        <w:pStyle w:val="Heading5"/>
        <w:rPr>
          <w:rFonts w:cs="Times New Roman"/>
        </w:rPr>
      </w:pPr>
      <w:r w:rsidRPr="008F1DC0">
        <w:rPr>
          <w:rFonts w:cs="Times New Roman"/>
        </w:rPr>
        <w:lastRenderedPageBreak/>
        <w:t>4.4.2.8.2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899" w:author="Link Pieces" w:date="2015-08-26T13:21:00Z">
            <w:rPr>
              <w:rFonts w:ascii="Times New Roman" w:hAnsi="Times New Roman"/>
              <w:noProof/>
              <w:lang w:val="en-US" w:eastAsia="ja-JP"/>
            </w:rPr>
          </w:rPrChange>
        </w:rPr>
        <w:drawing>
          <wp:inline distT="0" distB="0" distL="0" distR="0" wp14:anchorId="31BCDFE3" wp14:editId="35E5C941">
            <wp:extent cx="5943600" cy="5810250"/>
            <wp:effectExtent l="0" t="0" r="0" b="0"/>
            <wp:docPr id="106" name="Picture 106" descr="C:\Users\Khanh\Desktop\1982015\Filter order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hanh\Desktop\1982015\Filter order class.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rsidR="0016647F" w:rsidRPr="008F1DC0" w:rsidRDefault="0016647F" w:rsidP="0016647F">
      <w:pPr>
        <w:ind w:left="2160" w:firstLine="720"/>
        <w:rPr>
          <w:rFonts w:ascii="Times New Roman" w:hAnsi="Times New Roman"/>
        </w:rPr>
      </w:pPr>
      <w:r w:rsidRPr="008F1DC0">
        <w:rPr>
          <w:rFonts w:ascii="Times New Roman" w:hAnsi="Times New Roman"/>
        </w:rPr>
        <w:t xml:space="preserve"> Figure 4-23: Class diagram – Filrer order</w:t>
      </w:r>
    </w:p>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4.4.2.8.3 Class specification</w:t>
      </w:r>
    </w:p>
    <w:p w:rsidR="0016647F" w:rsidRPr="008F1DC0" w:rsidRDefault="0016647F" w:rsidP="0016647F">
      <w:pPr>
        <w:rPr>
          <w:rFonts w:ascii="Times New Roman" w:hAnsi="Times New Roman"/>
        </w:rPr>
      </w:pPr>
      <w:r w:rsidRPr="008F1DC0">
        <w:rPr>
          <w:rFonts w:ascii="Times New Roman" w:hAnsi="Times New Roman"/>
        </w:rPr>
        <w:t>Refer to classes of View order detail</w:t>
      </w:r>
    </w:p>
    <w:p w:rsidR="0016647F" w:rsidRPr="008F1DC0" w:rsidRDefault="0016647F" w:rsidP="0016647F">
      <w:pPr>
        <w:pStyle w:val="Heading5"/>
        <w:rPr>
          <w:rFonts w:cs="Times New Roman"/>
        </w:rPr>
      </w:pPr>
      <w:r w:rsidRPr="008F1DC0">
        <w:rPr>
          <w:rFonts w:cs="Times New Roman"/>
        </w:rPr>
        <w:t>4.4.2.8.4 Sequence diagram</w:t>
      </w:r>
    </w:p>
    <w:p w:rsidR="0016647F" w:rsidRPr="008F1DC0" w:rsidRDefault="0016647F" w:rsidP="0016647F">
      <w:pPr>
        <w:rPr>
          <w:rFonts w:ascii="Times New Roman" w:hAnsi="Times New Roman"/>
        </w:rPr>
      </w:pPr>
    </w:p>
    <w:p w:rsidR="0016647F" w:rsidRPr="008F1DC0" w:rsidRDefault="0016647F" w:rsidP="0016647F">
      <w:pPr>
        <w:rPr>
          <w:rFonts w:ascii="Times New Roman" w:hAnsi="Times New Roman"/>
          <w:lang w:val="en-US"/>
        </w:rPr>
      </w:pPr>
      <w:r w:rsidRPr="008F1DC0">
        <w:rPr>
          <w:rFonts w:ascii="Times New Roman" w:hAnsi="Times New Roman"/>
        </w:rPr>
        <w:lastRenderedPageBreak/>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4.4-24: Sequence diagram – Filter order</w:t>
      </w:r>
      <w:r w:rsidRPr="008F1DC0">
        <w:rPr>
          <w:rFonts w:ascii="Times New Roman" w:hAnsi="Times New Roman"/>
          <w:noProof/>
          <w:lang w:val="en-US" w:eastAsia="ja-JP"/>
          <w:rPrChange w:id="2900" w:author="Link Pieces" w:date="2015-08-26T13:21:00Z">
            <w:rPr>
              <w:rFonts w:ascii="Times New Roman" w:hAnsi="Times New Roman"/>
              <w:noProof/>
              <w:lang w:val="en-US" w:eastAsia="ja-JP"/>
            </w:rPr>
          </w:rPrChange>
        </w:rPr>
        <w:drawing>
          <wp:inline distT="0" distB="0" distL="0" distR="0" wp14:anchorId="4B668885" wp14:editId="37904237">
            <wp:extent cx="5943600" cy="3867150"/>
            <wp:effectExtent l="0" t="0" r="0" b="0"/>
            <wp:docPr id="108" name="Picture 108" descr="C:\Users\Khanh\Desktop\1982015\filter order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hanh\Desktop\1982015\filter order sequenc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4.4.2.9 View product detail</w:t>
      </w:r>
    </w:p>
    <w:p w:rsidR="0016647F" w:rsidRPr="008F1DC0" w:rsidRDefault="0016647F" w:rsidP="0016647F">
      <w:pPr>
        <w:pStyle w:val="Heading5"/>
        <w:rPr>
          <w:rFonts w:cs="Times New Roman"/>
        </w:rPr>
      </w:pPr>
      <w:r w:rsidRPr="008F1DC0">
        <w:rPr>
          <w:rFonts w:cs="Times New Roman"/>
        </w:rPr>
        <w:t>4.4.2.9.1 User interface</w:t>
      </w:r>
    </w:p>
    <w:p w:rsidR="0016647F" w:rsidRPr="008F1DC0" w:rsidRDefault="0016647F" w:rsidP="0016647F">
      <w:pPr>
        <w:ind w:firstLine="720"/>
        <w:rPr>
          <w:rFonts w:ascii="Times New Roman" w:hAnsi="Times New Roman"/>
        </w:rPr>
      </w:pPr>
      <w:r w:rsidRPr="008F1DC0">
        <w:rPr>
          <w:rFonts w:ascii="Times New Roman" w:hAnsi="Times New Roman"/>
        </w:rPr>
        <w:t xml:space="preserve">   </w:t>
      </w:r>
      <w:r w:rsidRPr="008F1DC0">
        <w:rPr>
          <w:rFonts w:ascii="Times New Roman" w:hAnsi="Times New Roman"/>
          <w:noProof/>
          <w:lang w:val="en-US" w:eastAsia="ja-JP"/>
          <w:rPrChange w:id="2901" w:author="Link Pieces" w:date="2015-08-26T13:21:00Z">
            <w:rPr>
              <w:rFonts w:ascii="Times New Roman" w:hAnsi="Times New Roman"/>
              <w:noProof/>
              <w:lang w:val="en-US" w:eastAsia="ja-JP"/>
            </w:rPr>
          </w:rPrChange>
        </w:rPr>
        <w:drawing>
          <wp:inline distT="0" distB="0" distL="0" distR="0" wp14:anchorId="34490109" wp14:editId="6FB993ED">
            <wp:extent cx="2390775" cy="3825239"/>
            <wp:effectExtent l="0" t="0" r="0" b="4445"/>
            <wp:docPr id="110" name="Picture 110" descr="C:\Users\Khanh\Desktop\ClassDiagram\UI Bespoke\Screenshot_2015-08-07-03-3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anh\Desktop\ClassDiagram\UI Bespoke\Screenshot_2015-08-07-03-31-09.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08701" cy="3853921"/>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rPr>
        <w:tab/>
      </w:r>
      <w:r w:rsidRPr="008F1DC0">
        <w:rPr>
          <w:rFonts w:ascii="Times New Roman" w:hAnsi="Times New Roman"/>
          <w:noProof/>
          <w:lang w:val="en-US" w:eastAsia="ja-JP"/>
          <w:rPrChange w:id="2902" w:author="Link Pieces" w:date="2015-08-26T13:21:00Z">
            <w:rPr>
              <w:rFonts w:ascii="Times New Roman" w:hAnsi="Times New Roman"/>
              <w:noProof/>
              <w:lang w:val="en-US" w:eastAsia="ja-JP"/>
            </w:rPr>
          </w:rPrChange>
        </w:rPr>
        <w:drawing>
          <wp:inline distT="0" distB="0" distL="0" distR="0" wp14:anchorId="3D6CED40" wp14:editId="16D6775C">
            <wp:extent cx="2384426" cy="3815080"/>
            <wp:effectExtent l="0" t="0" r="0" b="0"/>
            <wp:docPr id="112" name="Picture 112" descr="C:\Users\Khanh\Desktop\ClassDiagram\UI Bespoke\Screenshot_2015-08-07-03-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anh\Desktop\ClassDiagram\UI Bespoke\Screenshot_2015-08-07-03-33-5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93124" cy="3828997"/>
                    </a:xfrm>
                    <a:prstGeom prst="rect">
                      <a:avLst/>
                    </a:prstGeom>
                    <a:noFill/>
                    <a:ln>
                      <a:noFill/>
                    </a:ln>
                  </pic:spPr>
                </pic:pic>
              </a:graphicData>
            </a:graphic>
          </wp:inline>
        </w:drawing>
      </w:r>
    </w:p>
    <w:p w:rsidR="0016647F" w:rsidRPr="008F1DC0" w:rsidRDefault="0016647F" w:rsidP="0016647F">
      <w:pPr>
        <w:ind w:firstLine="720"/>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4.4-25: View product detail screen</w:t>
      </w:r>
    </w:p>
    <w:p w:rsidR="0016647F" w:rsidRPr="008F1DC0" w:rsidRDefault="0016647F" w:rsidP="0016647F">
      <w:pPr>
        <w:pStyle w:val="Heading5"/>
        <w:rPr>
          <w:rFonts w:cs="Times New Roman"/>
        </w:rPr>
      </w:pPr>
      <w:r w:rsidRPr="008F1DC0">
        <w:rPr>
          <w:rFonts w:cs="Times New Roman"/>
        </w:rPr>
        <w:lastRenderedPageBreak/>
        <w:t>4.4.2.9.2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03" w:author="Link Pieces" w:date="2015-08-26T13:21:00Z">
            <w:rPr>
              <w:rFonts w:ascii="Times New Roman" w:hAnsi="Times New Roman"/>
              <w:noProof/>
              <w:lang w:val="en-US" w:eastAsia="ja-JP"/>
            </w:rPr>
          </w:rPrChange>
        </w:rPr>
        <w:drawing>
          <wp:inline distT="0" distB="0" distL="0" distR="0" wp14:anchorId="3CADC65C" wp14:editId="719F8B44">
            <wp:extent cx="5931535" cy="3736975"/>
            <wp:effectExtent l="0" t="0" r="0" b="0"/>
            <wp:docPr id="113" name="Picture 113" descr="C:\Users\Khanh\Desktop\1982015\View product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hanh\Desktop\1982015\View product detail class diagram.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1535" cy="373697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4.4-26: Class diagram – View product detail</w:t>
      </w:r>
    </w:p>
    <w:p w:rsidR="0016647F" w:rsidRPr="008F1DC0" w:rsidRDefault="0016647F" w:rsidP="0016647F">
      <w:pPr>
        <w:spacing w:after="160" w:line="259" w:lineRule="auto"/>
        <w:rPr>
          <w:rFonts w:ascii="Times New Roman" w:eastAsiaTheme="majorEastAsia" w:hAnsi="Times New Roman"/>
          <w:color w:val="2E74B5" w:themeColor="accent1" w:themeShade="BF"/>
        </w:rPr>
      </w:pPr>
      <w:r w:rsidRPr="008F1DC0">
        <w:rPr>
          <w:rFonts w:ascii="Times New Roman" w:hAnsi="Times New Roman"/>
        </w:rPr>
        <w:br w:type="page"/>
      </w:r>
    </w:p>
    <w:p w:rsidR="0016647F" w:rsidRPr="008F1DC0" w:rsidRDefault="0016647F" w:rsidP="0016647F">
      <w:pPr>
        <w:pStyle w:val="Heading5"/>
        <w:rPr>
          <w:rFonts w:cs="Times New Roman"/>
        </w:rPr>
      </w:pPr>
      <w:r w:rsidRPr="008F1DC0">
        <w:rPr>
          <w:rFonts w:cs="Times New Roman"/>
        </w:rPr>
        <w:lastRenderedPageBreak/>
        <w:t>4.4.2.9.3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4.4.2.9.3.1 DashBoardFragment class</w:t>
      </w:r>
    </w:p>
    <w:p w:rsidR="0016647F" w:rsidRPr="008F1DC0" w:rsidRDefault="0016647F" w:rsidP="0016647F">
      <w:pPr>
        <w:rPr>
          <w:rFonts w:ascii="Times New Roman" w:hAnsi="Times New Roman"/>
        </w:rPr>
      </w:pPr>
      <w:r w:rsidRPr="008F1DC0">
        <w:rPr>
          <w:rFonts w:ascii="Times New Roman" w:hAnsi="Times New Roman"/>
        </w:rPr>
        <w:t>Refer to DashBoardFragment class of View main screen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4.4.2.9.3.2 CategoryFragment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CategoryFragment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option screen to view product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btnProductList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“Danh sách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btnCategoryList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“Xem theo danh mục”</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List&lt;Category&gt;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 of categories</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btnProductListOnClick</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ListProductFragment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Click btnProductList then show list product screen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getListCategories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list category from server to List&lt;Category&gt;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to get category list to server</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4.4.2.9.3.3 AppController class</w:t>
      </w:r>
    </w:p>
    <w:p w:rsidR="0016647F" w:rsidRPr="008F1DC0" w:rsidRDefault="0016647F" w:rsidP="0016647F">
      <w:pPr>
        <w:rPr>
          <w:rFonts w:ascii="Times New Roman" w:hAnsi="Times New Roman"/>
        </w:rPr>
      </w:pPr>
      <w:r w:rsidRPr="008F1DC0">
        <w:rPr>
          <w:rFonts w:ascii="Times New Roman" w:hAnsi="Times New Roman"/>
        </w:rPr>
        <w:t>Refer to AppController class of Login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4.4.2.9.3.4 Category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Category</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of order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id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title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parent_id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parent id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desc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desc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attrDefs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List&lt;Attribute&gt;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attrDefs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images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images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parent_title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attrDefs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number_of_products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number of product of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number_of_childrent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number of children of category</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id of object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title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object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getParent_id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parent_id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parent_id of object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getDesc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desc</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desc of object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getAttrDefs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List&lt;AttrDefs&gt; attrDefs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attrDefs of object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getImages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 images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images of object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getParent_title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parent_titlle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parent_titlle of object Category</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4.4.2.9.3.5 Attribute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Attribute</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of attribute of category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Attribute.java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title of attribute</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unit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unit of attribute</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field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field of attribute</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title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Attribute of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getUnit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unit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Attribute of category</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getField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field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Attribute of category</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4.4.2.9.3.6 ListProductFragment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ListProductFragment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list products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ListProductFragment.java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List&lt;Category&gt;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 to save categories</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productList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List&lt;Product&gt;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 to save products</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supplierList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List&lt;Supplier&gt;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 to save suppliers</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listProduct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UI of list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productAdapter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ListProductAdapter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Control UI of product list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getListProducts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list products from server to List&lt;Product&gt;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Initial UI</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getListSuppliers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list suppliers from server to List&lt;Supplier&gt;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values to UI</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filterProduct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price, String status</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Show filtered list product </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filter product  with 2 parameters price, status to server</w:t>
            </w:r>
          </w:p>
        </w:tc>
      </w:tr>
    </w:tbl>
    <w:p w:rsidR="0016647F" w:rsidRPr="008F1DC0" w:rsidRDefault="0016647F" w:rsidP="0016647F">
      <w:pPr>
        <w:rPr>
          <w:rFonts w:ascii="Times New Roman" w:hAnsi="Times New Roman"/>
        </w:rPr>
      </w:pPr>
    </w:p>
    <w:p w:rsidR="0016647F" w:rsidRPr="008F1DC0" w:rsidRDefault="0016647F" w:rsidP="0016647F">
      <w:pPr>
        <w:spacing w:after="160" w:line="259" w:lineRule="auto"/>
        <w:rPr>
          <w:rFonts w:ascii="Times New Roman" w:eastAsiaTheme="majorEastAsia" w:hAnsi="Times New Roman"/>
          <w:color w:val="1F4D78" w:themeColor="accent1" w:themeShade="7F"/>
        </w:rPr>
      </w:pPr>
      <w:r w:rsidRPr="008F1DC0">
        <w:rPr>
          <w:rFonts w:ascii="Times New Roman" w:hAnsi="Times New Roman"/>
        </w:rPr>
        <w:br w:type="page"/>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lastRenderedPageBreak/>
        <w:t>4.4.2.9.3.7 ListProductAdapter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ListProductAdapter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list product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ListProductAdapter.java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com\fu\awesome\capstoneproject\adapter\</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productImage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NetworkImageView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“Ảnh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txtPrdName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txtPrdCode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“Mã sản phẩm” </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txtPrice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“Giá sản phẩm”</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getFilter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searched List&lt;Product&gt; by characters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list product was searched by characters</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number item of list products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number item of list products</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UI of product item</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 UI and set values for UI of product item</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4.4.2.9.3.8 Product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Product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of product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Product.java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id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model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model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title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categoryId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price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price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supplierId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supplierId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desc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desc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status of product by English</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status_translated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status  of product by Vietnam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imageList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images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category name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attributeList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List&lt;DynamicAtt&gt;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attribute list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full_title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product name and title of attribute </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id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getModel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model</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model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title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getPrice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 price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price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getCategoryId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categoryId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categoryId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getSupplierId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supplierId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supplierId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getDesc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decs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decs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getImageList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List&lt;String&gt; imageList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imageList of object Product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getAttributeList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List&lt;DynamicAtt&gt; attributeList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attributeList of object Product</w:t>
            </w:r>
          </w:p>
        </w:tc>
      </w:tr>
      <w:tr w:rsidR="0016647F" w:rsidRPr="008F1DC0" w:rsidTr="0016647F">
        <w:trPr>
          <w:trHeight w:val="296"/>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getFull_title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full_title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object Product</w:t>
            </w:r>
          </w:p>
        </w:tc>
      </w:tr>
    </w:tbl>
    <w:p w:rsidR="0016647F" w:rsidRPr="008F1DC0" w:rsidRDefault="0016647F" w:rsidP="0016647F">
      <w:pPr>
        <w:rPr>
          <w:rFonts w:ascii="Times New Roman" w:hAnsi="Times New Roman"/>
        </w:rPr>
      </w:pPr>
    </w:p>
    <w:p w:rsidR="0016647F" w:rsidRPr="008F1DC0" w:rsidRDefault="0016647F" w:rsidP="0016647F">
      <w:pPr>
        <w:spacing w:after="160" w:line="259" w:lineRule="auto"/>
        <w:rPr>
          <w:rFonts w:ascii="Times New Roman" w:eastAsiaTheme="majorEastAsia" w:hAnsi="Times New Roman"/>
          <w:color w:val="1F4D78" w:themeColor="accent1" w:themeShade="7F"/>
        </w:rPr>
      </w:pPr>
      <w:r w:rsidRPr="008F1DC0">
        <w:rPr>
          <w:rFonts w:ascii="Times New Roman" w:hAnsi="Times New Roman"/>
        </w:rPr>
        <w:br w:type="page"/>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lastRenderedPageBreak/>
        <w:t>4.4.2.9.3.9 DynamicAtt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DynamicAtt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attribute of product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DynamicAtt.java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title of attribute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unit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unit of attribute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field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field of attribute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value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value of attribute of product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title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title of object DynamicAtt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getUnit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Unit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unit of object DynamicAtt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getField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Field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field of object DynamicAtt</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getValue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value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value of object DynamicAtt</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 xml:space="preserve">4.4.2.9.3.10 ProductDetailFragment class </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ProductDetailFragment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product detail information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ProductDetailFragment.java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txtProdCode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“Mã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txtProdName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descProduct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“Miêu tả” </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categoryProduct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category”</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txtSupplierName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nhà phân phối”</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imgProdDetail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NetworkImageView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images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lv_Attribute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list attribute of product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btn_ProductStatus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Button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Button status of product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initValue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Parameters of product detail order is declared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Initial UI</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setValue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Parameters of order detail product is set values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values to UI</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changeStatusProduct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productId, String status</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Change product status successfully </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requet post change status with param productId, status to server</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4.4.2.9.4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04" w:author="Link Pieces" w:date="2015-08-26T13:21:00Z">
            <w:rPr>
              <w:rFonts w:ascii="Times New Roman" w:hAnsi="Times New Roman"/>
              <w:noProof/>
              <w:lang w:val="en-US" w:eastAsia="ja-JP"/>
            </w:rPr>
          </w:rPrChange>
        </w:rPr>
        <w:drawing>
          <wp:inline distT="0" distB="0" distL="0" distR="0" wp14:anchorId="10AE935C" wp14:editId="1457FA61">
            <wp:extent cx="5943600" cy="3112770"/>
            <wp:effectExtent l="0" t="0" r="0" b="0"/>
            <wp:docPr id="114" name="Picture 114" descr="C:\Users\Khanh\Desktop\new sequence\View produc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anh\Desktop\new sequence\View product detail.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4.4-27: View product detail sequence diagram</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4.4.2.10 Change status of product</w:t>
      </w:r>
    </w:p>
    <w:p w:rsidR="0016647F" w:rsidRPr="008F1DC0" w:rsidRDefault="0016647F" w:rsidP="0016647F">
      <w:pPr>
        <w:pStyle w:val="Heading5"/>
        <w:rPr>
          <w:rFonts w:cs="Times New Roman"/>
        </w:rPr>
      </w:pPr>
      <w:r w:rsidRPr="008F1DC0">
        <w:rPr>
          <w:rFonts w:cs="Times New Roman"/>
        </w:rPr>
        <w:t>4.4.2.10.1 User interface</w:t>
      </w:r>
    </w:p>
    <w:p w:rsidR="0016647F" w:rsidRPr="008F1DC0" w:rsidRDefault="0016647F" w:rsidP="0016647F">
      <w:pPr>
        <w:ind w:left="2160" w:firstLine="720"/>
        <w:rPr>
          <w:rFonts w:ascii="Times New Roman" w:hAnsi="Times New Roman"/>
        </w:rPr>
      </w:pPr>
      <w:r w:rsidRPr="008F1DC0">
        <w:rPr>
          <w:rFonts w:ascii="Times New Roman" w:hAnsi="Times New Roman"/>
          <w:noProof/>
          <w:lang w:val="en-US" w:eastAsia="ja-JP"/>
          <w:rPrChange w:id="2905" w:author="Link Pieces" w:date="2015-08-26T13:21:00Z">
            <w:rPr>
              <w:rFonts w:ascii="Times New Roman" w:hAnsi="Times New Roman"/>
              <w:noProof/>
              <w:lang w:val="en-US" w:eastAsia="ja-JP"/>
            </w:rPr>
          </w:rPrChange>
        </w:rPr>
        <w:drawing>
          <wp:inline distT="0" distB="0" distL="0" distR="0" wp14:anchorId="0E2D196F" wp14:editId="733561A8">
            <wp:extent cx="2803525" cy="4459605"/>
            <wp:effectExtent l="0" t="0" r="0" b="0"/>
            <wp:docPr id="117" name="Picture 117" descr="Screenshot_2015-08-14-08-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5-08-14-08-42-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03525" cy="445960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4.4-28: Change status of product screen</w:t>
      </w:r>
    </w:p>
    <w:p w:rsidR="0016647F" w:rsidRPr="008F1DC0" w:rsidRDefault="0016647F" w:rsidP="0016647F">
      <w:pPr>
        <w:pStyle w:val="Heading5"/>
        <w:rPr>
          <w:rFonts w:cs="Times New Roman"/>
        </w:rPr>
      </w:pPr>
      <w:r w:rsidRPr="008F1DC0">
        <w:rPr>
          <w:rFonts w:cs="Times New Roman"/>
        </w:rPr>
        <w:lastRenderedPageBreak/>
        <w:t>4.4.2.10.2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06" w:author="Link Pieces" w:date="2015-08-26T13:21:00Z">
            <w:rPr>
              <w:rFonts w:ascii="Times New Roman" w:hAnsi="Times New Roman"/>
              <w:noProof/>
              <w:lang w:val="en-US" w:eastAsia="ja-JP"/>
            </w:rPr>
          </w:rPrChange>
        </w:rPr>
        <w:drawing>
          <wp:inline distT="0" distB="0" distL="0" distR="0" wp14:anchorId="61F05BEC" wp14:editId="5D034A2B">
            <wp:extent cx="5939790" cy="5391150"/>
            <wp:effectExtent l="0" t="0" r="3810" b="0"/>
            <wp:docPr id="118" name="Picture 118" descr="C:\Users\Khanh\Desktop\1982015\change statu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hanh\Desktop\1982015\change status product.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9790" cy="539115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4.4-29: Class diagram – Change status of product</w:t>
      </w:r>
    </w:p>
    <w:p w:rsidR="0016647F" w:rsidRPr="008F1DC0" w:rsidRDefault="0016647F" w:rsidP="0016647F">
      <w:pPr>
        <w:spacing w:after="160" w:line="259" w:lineRule="auto"/>
        <w:rPr>
          <w:rFonts w:ascii="Times New Roman" w:eastAsiaTheme="majorEastAsia" w:hAnsi="Times New Roman"/>
          <w:color w:val="2E74B5" w:themeColor="accent1" w:themeShade="BF"/>
        </w:rPr>
      </w:pPr>
      <w:r w:rsidRPr="008F1DC0">
        <w:rPr>
          <w:rFonts w:ascii="Times New Roman" w:hAnsi="Times New Roman"/>
        </w:rPr>
        <w:br w:type="page"/>
      </w:r>
    </w:p>
    <w:p w:rsidR="0016647F" w:rsidRPr="008F1DC0" w:rsidRDefault="0016647F" w:rsidP="0016647F">
      <w:pPr>
        <w:pStyle w:val="Heading5"/>
        <w:rPr>
          <w:rFonts w:cs="Times New Roman"/>
        </w:rPr>
      </w:pPr>
      <w:r w:rsidRPr="008F1DC0">
        <w:rPr>
          <w:rFonts w:cs="Times New Roman"/>
        </w:rPr>
        <w:lastRenderedPageBreak/>
        <w:t>4.4.2.10.3 Class specification</w:t>
      </w:r>
    </w:p>
    <w:p w:rsidR="0016647F" w:rsidRPr="008F1DC0" w:rsidRDefault="0016647F" w:rsidP="0016647F">
      <w:pPr>
        <w:rPr>
          <w:rFonts w:ascii="Times New Roman" w:hAnsi="Times New Roman"/>
        </w:rPr>
      </w:pPr>
      <w:r w:rsidRPr="008F1DC0">
        <w:rPr>
          <w:rFonts w:ascii="Times New Roman" w:hAnsi="Times New Roman"/>
        </w:rPr>
        <w:t>Refer to classes of View product detail</w:t>
      </w:r>
    </w:p>
    <w:p w:rsidR="0016647F" w:rsidRPr="008F1DC0" w:rsidRDefault="0016647F" w:rsidP="0016647F">
      <w:pPr>
        <w:pStyle w:val="Heading5"/>
        <w:rPr>
          <w:rFonts w:cs="Times New Roman"/>
        </w:rPr>
      </w:pPr>
      <w:r w:rsidRPr="008F1DC0">
        <w:rPr>
          <w:rFonts w:cs="Times New Roman"/>
        </w:rPr>
        <w:t>4.4.2.10.4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07" w:author="Link Pieces" w:date="2015-08-26T13:21:00Z">
            <w:rPr>
              <w:rFonts w:ascii="Times New Roman" w:hAnsi="Times New Roman"/>
              <w:noProof/>
              <w:lang w:val="en-US" w:eastAsia="ja-JP"/>
            </w:rPr>
          </w:rPrChange>
        </w:rPr>
        <w:drawing>
          <wp:inline distT="0" distB="0" distL="0" distR="0" wp14:anchorId="624140DD" wp14:editId="7C62580A">
            <wp:extent cx="5939790" cy="4118610"/>
            <wp:effectExtent l="0" t="0" r="3810" b="0"/>
            <wp:docPr id="119" name="Picture 119" descr="C:\Users\Khanh\Desktop\1982015\change status product 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hanh\Desktop\1982015\change status product se.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9790" cy="411861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4.4-30: Change status of product sequence diagram</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4.4.2.11 Filter product</w:t>
      </w:r>
    </w:p>
    <w:p w:rsidR="0016647F" w:rsidRPr="008F1DC0" w:rsidRDefault="0016647F" w:rsidP="0016647F">
      <w:pPr>
        <w:pStyle w:val="Heading5"/>
        <w:rPr>
          <w:rFonts w:cs="Times New Roman"/>
        </w:rPr>
      </w:pPr>
      <w:r w:rsidRPr="008F1DC0">
        <w:rPr>
          <w:rFonts w:cs="Times New Roman"/>
        </w:rPr>
        <w:t>4.4.2.11.1 User interface</w:t>
      </w:r>
    </w:p>
    <w:p w:rsidR="0016647F" w:rsidRPr="008F1DC0" w:rsidRDefault="0016647F" w:rsidP="0016647F">
      <w:pPr>
        <w:ind w:left="2160" w:firstLine="720"/>
        <w:rPr>
          <w:rFonts w:ascii="Times New Roman" w:hAnsi="Times New Roman"/>
        </w:rPr>
      </w:pPr>
      <w:r w:rsidRPr="008F1DC0">
        <w:rPr>
          <w:rFonts w:ascii="Times New Roman" w:hAnsi="Times New Roman"/>
          <w:noProof/>
          <w:lang w:val="en-US" w:eastAsia="ja-JP"/>
          <w:rPrChange w:id="2908" w:author="Link Pieces" w:date="2015-08-26T13:21:00Z">
            <w:rPr>
              <w:rFonts w:ascii="Times New Roman" w:hAnsi="Times New Roman"/>
              <w:noProof/>
              <w:lang w:val="en-US" w:eastAsia="ja-JP"/>
            </w:rPr>
          </w:rPrChange>
        </w:rPr>
        <w:drawing>
          <wp:inline distT="0" distB="0" distL="0" distR="0" wp14:anchorId="63D87E34" wp14:editId="036E736D">
            <wp:extent cx="2264019" cy="3622431"/>
            <wp:effectExtent l="0" t="0" r="3175" b="0"/>
            <wp:docPr id="120" name="Picture 120" descr="C:\Users\Khanh\Desktop\ClassDiagram\UI Bespoke\Screenshot_2015-08-07-03-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hanh\Desktop\ClassDiagram\UI Bespoke\Screenshot_2015-08-07-03-46-48.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71164" cy="3633863"/>
                    </a:xfrm>
                    <a:prstGeom prst="rect">
                      <a:avLst/>
                    </a:prstGeom>
                    <a:noFill/>
                    <a:ln>
                      <a:noFill/>
                    </a:ln>
                  </pic:spPr>
                </pic:pic>
              </a:graphicData>
            </a:graphic>
          </wp:inline>
        </w:drawing>
      </w:r>
    </w:p>
    <w:p w:rsidR="0016647F" w:rsidRPr="008F1DC0" w:rsidRDefault="0016647F" w:rsidP="0016647F">
      <w:pPr>
        <w:ind w:left="2880"/>
        <w:rPr>
          <w:rFonts w:ascii="Times New Roman" w:hAnsi="Times New Roman"/>
        </w:rPr>
      </w:pPr>
      <w:r w:rsidRPr="008F1DC0">
        <w:rPr>
          <w:rFonts w:ascii="Times New Roman" w:hAnsi="Times New Roman"/>
        </w:rPr>
        <w:t>Figure 4.4-31: Filter product screen</w:t>
      </w:r>
    </w:p>
    <w:p w:rsidR="0016647F" w:rsidRPr="008F1DC0" w:rsidRDefault="0016647F" w:rsidP="0016647F">
      <w:pPr>
        <w:pStyle w:val="Heading5"/>
        <w:rPr>
          <w:rFonts w:cs="Times New Roman"/>
        </w:rPr>
      </w:pPr>
      <w:r w:rsidRPr="008F1DC0">
        <w:rPr>
          <w:rFonts w:cs="Times New Roman"/>
        </w:rPr>
        <w:lastRenderedPageBreak/>
        <w:t>4.4.2.11.2 Class diagram</w:t>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noProof/>
          <w:lang w:val="en-US" w:eastAsia="ja-JP"/>
          <w:rPrChange w:id="2909" w:author="Link Pieces" w:date="2015-08-26T13:21:00Z">
            <w:rPr>
              <w:rFonts w:ascii="Times New Roman" w:hAnsi="Times New Roman"/>
              <w:noProof/>
              <w:lang w:val="en-US" w:eastAsia="ja-JP"/>
            </w:rPr>
          </w:rPrChange>
        </w:rPr>
        <w:drawing>
          <wp:inline distT="0" distB="0" distL="0" distR="0" wp14:anchorId="3F4ECA9B" wp14:editId="4CBF6404">
            <wp:extent cx="5931535" cy="4373245"/>
            <wp:effectExtent l="0" t="0" r="0" b="8255"/>
            <wp:docPr id="121" name="Picture 121" descr="C:\Users\Khanh\Desktop\1982015\filter produc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hanh\Desktop\1982015\filter product class.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1535" cy="4373245"/>
                    </a:xfrm>
                    <a:prstGeom prst="rect">
                      <a:avLst/>
                    </a:prstGeom>
                    <a:noFill/>
                    <a:ln>
                      <a:noFill/>
                    </a:ln>
                  </pic:spPr>
                </pic:pic>
              </a:graphicData>
            </a:graphic>
          </wp:inline>
        </w:drawing>
      </w:r>
      <w:r w:rsidRPr="008F1DC0">
        <w:rPr>
          <w:rFonts w:ascii="Times New Roman" w:hAnsi="Times New Roman"/>
        </w:rPr>
        <w:tab/>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4.4-32: Class diagram – Filter product</w:t>
      </w:r>
    </w:p>
    <w:p w:rsidR="0016647F" w:rsidRPr="008F1DC0" w:rsidRDefault="0016647F" w:rsidP="0016647F">
      <w:pPr>
        <w:spacing w:after="160" w:line="259" w:lineRule="auto"/>
        <w:rPr>
          <w:rFonts w:ascii="Times New Roman" w:eastAsiaTheme="majorEastAsia" w:hAnsi="Times New Roman"/>
          <w:color w:val="2E74B5" w:themeColor="accent1" w:themeShade="BF"/>
        </w:rPr>
      </w:pPr>
      <w:r w:rsidRPr="008F1DC0">
        <w:rPr>
          <w:rFonts w:ascii="Times New Roman" w:hAnsi="Times New Roman"/>
        </w:rPr>
        <w:br w:type="page"/>
      </w:r>
    </w:p>
    <w:p w:rsidR="0016647F" w:rsidRPr="008F1DC0" w:rsidRDefault="0016647F" w:rsidP="0016647F">
      <w:pPr>
        <w:pStyle w:val="Heading5"/>
        <w:rPr>
          <w:rFonts w:cs="Times New Roman"/>
        </w:rPr>
      </w:pPr>
      <w:r w:rsidRPr="008F1DC0">
        <w:rPr>
          <w:rFonts w:cs="Times New Roman"/>
        </w:rPr>
        <w:lastRenderedPageBreak/>
        <w:t>4.4.2.11.3 Class specification</w:t>
      </w:r>
    </w:p>
    <w:p w:rsidR="0016647F" w:rsidRPr="008F1DC0" w:rsidRDefault="0016647F" w:rsidP="0016647F">
      <w:pPr>
        <w:rPr>
          <w:rFonts w:ascii="Times New Roman" w:hAnsi="Times New Roman"/>
        </w:rPr>
      </w:pPr>
      <w:r w:rsidRPr="008F1DC0">
        <w:rPr>
          <w:rFonts w:ascii="Times New Roman" w:hAnsi="Times New Roman"/>
        </w:rPr>
        <w:t>Refer to classes of View product detail</w:t>
      </w:r>
    </w:p>
    <w:p w:rsidR="0016647F" w:rsidRPr="008F1DC0" w:rsidRDefault="0016647F" w:rsidP="0016647F">
      <w:pPr>
        <w:pStyle w:val="Heading5"/>
        <w:rPr>
          <w:rFonts w:cs="Times New Roman"/>
        </w:rPr>
      </w:pPr>
      <w:r w:rsidRPr="008F1DC0">
        <w:rPr>
          <w:rFonts w:cs="Times New Roman"/>
        </w:rPr>
        <w:t>4.4.2.11.4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10" w:author="Link Pieces" w:date="2015-08-26T13:21:00Z">
            <w:rPr>
              <w:rFonts w:ascii="Times New Roman" w:hAnsi="Times New Roman"/>
              <w:noProof/>
              <w:lang w:val="en-US" w:eastAsia="ja-JP"/>
            </w:rPr>
          </w:rPrChange>
        </w:rPr>
        <w:drawing>
          <wp:inline distT="0" distB="0" distL="0" distR="0" wp14:anchorId="656CC0C5" wp14:editId="182C452C">
            <wp:extent cx="5939790" cy="3808730"/>
            <wp:effectExtent l="0" t="0" r="3810" b="1270"/>
            <wp:docPr id="122" name="Picture 122" descr="C:\Users\Khanh\Desktop\1982015\filter product 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hanh\Desktop\1982015\filter product se.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4.4-33: Sequence diagram – Filter product</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4.4.2.12 View staff detail</w:t>
      </w:r>
    </w:p>
    <w:p w:rsidR="0016647F" w:rsidRPr="008F1DC0" w:rsidRDefault="0016647F" w:rsidP="0016647F">
      <w:pPr>
        <w:pStyle w:val="Heading5"/>
        <w:rPr>
          <w:rFonts w:cs="Times New Roman"/>
        </w:rPr>
      </w:pPr>
      <w:r w:rsidRPr="008F1DC0">
        <w:rPr>
          <w:rFonts w:cs="Times New Roman"/>
        </w:rPr>
        <w:t>4.4.2.12.1 User interface</w:t>
      </w:r>
    </w:p>
    <w:p w:rsidR="0016647F" w:rsidRPr="008F1DC0" w:rsidRDefault="0016647F" w:rsidP="0016647F">
      <w:pPr>
        <w:ind w:firstLine="720"/>
        <w:rPr>
          <w:rFonts w:ascii="Times New Roman" w:hAnsi="Times New Roman"/>
        </w:rPr>
      </w:pPr>
      <w:r w:rsidRPr="008F1DC0">
        <w:rPr>
          <w:rFonts w:ascii="Times New Roman" w:hAnsi="Times New Roman"/>
          <w:noProof/>
          <w:lang w:val="en-US" w:eastAsia="ja-JP"/>
          <w:rPrChange w:id="2911" w:author="Link Pieces" w:date="2015-08-26T13:21:00Z">
            <w:rPr>
              <w:rFonts w:ascii="Times New Roman" w:hAnsi="Times New Roman"/>
              <w:noProof/>
              <w:lang w:val="en-US" w:eastAsia="ja-JP"/>
            </w:rPr>
          </w:rPrChange>
        </w:rPr>
        <w:drawing>
          <wp:inline distT="0" distB="0" distL="0" distR="0" wp14:anchorId="75666945" wp14:editId="74E1766C">
            <wp:extent cx="2560320" cy="4114800"/>
            <wp:effectExtent l="0" t="0" r="0" b="0"/>
            <wp:docPr id="123" name="Picture 123" descr="Screenshot_2015-08-13-03-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5-08-13-03-47-5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60320" cy="4114800"/>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2912" w:author="Link Pieces" w:date="2015-08-26T13:21:00Z">
            <w:rPr>
              <w:rFonts w:ascii="Times New Roman" w:hAnsi="Times New Roman"/>
              <w:noProof/>
              <w:lang w:val="en-US" w:eastAsia="ja-JP"/>
            </w:rPr>
          </w:rPrChange>
        </w:rPr>
        <w:drawing>
          <wp:inline distT="0" distB="0" distL="0" distR="0" wp14:anchorId="0888FEE8" wp14:editId="0AA7AC87">
            <wp:extent cx="2560320" cy="4114800"/>
            <wp:effectExtent l="0" t="0" r="0" b="0"/>
            <wp:docPr id="124" name="Picture 124" descr="Screenshot_2015-08-13-03-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5-08-13-03-48-0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60320" cy="4114800"/>
                    </a:xfrm>
                    <a:prstGeom prst="rect">
                      <a:avLst/>
                    </a:prstGeom>
                    <a:noFill/>
                    <a:ln>
                      <a:noFill/>
                    </a:ln>
                  </pic:spPr>
                </pic:pic>
              </a:graphicData>
            </a:graphic>
          </wp:inline>
        </w:drawing>
      </w:r>
    </w:p>
    <w:p w:rsidR="0016647F" w:rsidRPr="008F1DC0" w:rsidRDefault="0016647F" w:rsidP="0016647F">
      <w:pPr>
        <w:ind w:left="2880"/>
        <w:rPr>
          <w:rFonts w:ascii="Times New Roman" w:hAnsi="Times New Roman"/>
        </w:rPr>
      </w:pPr>
      <w:r w:rsidRPr="008F1DC0">
        <w:rPr>
          <w:rFonts w:ascii="Times New Roman" w:hAnsi="Times New Roman"/>
        </w:rPr>
        <w:t>Figure 4.4-34: View staff detail screen</w:t>
      </w:r>
    </w:p>
    <w:p w:rsidR="0016647F" w:rsidRPr="008F1DC0" w:rsidRDefault="0016647F" w:rsidP="0016647F">
      <w:pPr>
        <w:pStyle w:val="Heading5"/>
        <w:rPr>
          <w:rFonts w:cs="Times New Roman"/>
        </w:rPr>
      </w:pPr>
      <w:r w:rsidRPr="008F1DC0">
        <w:rPr>
          <w:rFonts w:cs="Times New Roman"/>
        </w:rPr>
        <w:lastRenderedPageBreak/>
        <w:t>4.4.2.12.2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13" w:author="Link Pieces" w:date="2015-08-26T13:21:00Z">
            <w:rPr>
              <w:rFonts w:ascii="Times New Roman" w:hAnsi="Times New Roman"/>
              <w:noProof/>
              <w:lang w:val="en-US" w:eastAsia="ja-JP"/>
            </w:rPr>
          </w:rPrChange>
        </w:rPr>
        <w:drawing>
          <wp:inline distT="0" distB="0" distL="0" distR="0" wp14:anchorId="5D926AE4" wp14:editId="551BA157">
            <wp:extent cx="5943600" cy="6010275"/>
            <wp:effectExtent l="0" t="0" r="0" b="9525"/>
            <wp:docPr id="125" name="Picture 125" descr="C:\Users\Khanh\Desktop\1982015\Staff detail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anh\Desktop\1982015\Staff detail class.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601027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4.4-35: Class diagram – View staff detail</w:t>
      </w:r>
    </w:p>
    <w:p w:rsidR="0016647F" w:rsidRPr="008F1DC0" w:rsidRDefault="0016647F" w:rsidP="0016647F">
      <w:pPr>
        <w:pStyle w:val="Heading5"/>
        <w:rPr>
          <w:rFonts w:cs="Times New Roman"/>
        </w:rPr>
      </w:pPr>
      <w:r w:rsidRPr="008F1DC0">
        <w:rPr>
          <w:rFonts w:cs="Times New Roman"/>
        </w:rPr>
        <w:t>4.4.2.12.3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4.4.2.12.3.1 ListStaffFragment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ListStaffFragment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list staffs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ListStaffFragment.java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ArrayList&lt;Staff&gt;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Array list of staff to save list staffs is get from server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listStaff</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UI of list staffs</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staffAdapter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ListStaffAdapter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Class control UI of items of listview</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onItemClick</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StaffDetailFragment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Click any item on list view to direct StaffDetailFragment screen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getListStaffs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 staffs are get from server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Send request get list staffs to server</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4.4.2.12.3.2 ListStaffAdapter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ListStaffAdapter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list staff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ListStaffAdapter.java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com\fu\awesome\capstoneproject\adapter\</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txtStaffUsername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“Tài khoản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txtStaffTitle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“Chức vụ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imgNew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ImageView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“Ảnh của nhân viên”</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number of item of list staff</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number of item of list staffs</w:t>
            </w:r>
          </w:p>
        </w:tc>
      </w:tr>
      <w:tr w:rsidR="0016647F" w:rsidRPr="008F1DC0" w:rsidTr="0016647F">
        <w:trPr>
          <w:trHeight w:val="171"/>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b/>
                <w:sz w:val="22"/>
              </w:rPr>
              <w:t xml:space="preserve">int </w:t>
            </w:r>
            <w:r w:rsidRPr="008F1DC0">
              <w:rPr>
                <w:rFonts w:ascii="Times New Roman" w:hAnsi="Times New Roman"/>
                <w:sz w:val="22"/>
              </w:rPr>
              <w:t>position,</w:t>
            </w:r>
            <w:r w:rsidRPr="008F1DC0">
              <w:rPr>
                <w:rFonts w:ascii="Times New Roman" w:hAnsi="Times New Roman"/>
                <w:b/>
                <w:sz w:val="22"/>
              </w:rPr>
              <w:t xml:space="preserve">View </w:t>
            </w:r>
            <w:r w:rsidRPr="008F1DC0">
              <w:rPr>
                <w:rFonts w:ascii="Times New Roman" w:hAnsi="Times New Roman"/>
                <w:sz w:val="22"/>
              </w:rPr>
              <w:t xml:space="preserve">convertview, </w:t>
            </w:r>
            <w:r w:rsidRPr="008F1DC0">
              <w:rPr>
                <w:rFonts w:ascii="Times New Roman" w:hAnsi="Times New Roman"/>
                <w:b/>
                <w:sz w:val="22"/>
              </w:rPr>
              <w:t>ViewGroup</w:t>
            </w:r>
            <w:r w:rsidRPr="008F1DC0">
              <w:rPr>
                <w:rFonts w:ascii="Times New Roman" w:hAnsi="Times New Roman"/>
                <w:sz w:val="22"/>
              </w:rPr>
              <w:t xml:space="preserve"> parent</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br/>
              <w:t xml:space="preserve">UI of list staff is set values </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Set values for items of list staffs</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lastRenderedPageBreak/>
        <w:t>4.4.2.12.3.</w:t>
      </w:r>
      <w:ins w:id="2914" w:author="Link Pieces" w:date="2015-08-26T15:14:00Z">
        <w:r w:rsidR="00980773">
          <w:rPr>
            <w:rFonts w:ascii="Times New Roman" w:hAnsi="Times New Roman" w:cs="Times New Roman"/>
          </w:rPr>
          <w:t>3</w:t>
        </w:r>
      </w:ins>
      <w:del w:id="2915" w:author="Link Pieces" w:date="2015-08-26T15:14:00Z">
        <w:r w:rsidRPr="008F1DC0" w:rsidDel="00980773">
          <w:rPr>
            <w:rFonts w:ascii="Times New Roman" w:hAnsi="Times New Roman" w:cs="Times New Roman"/>
          </w:rPr>
          <w:delText>2</w:delText>
        </w:r>
      </w:del>
      <w:r w:rsidRPr="008F1DC0">
        <w:rPr>
          <w:rFonts w:ascii="Times New Roman" w:hAnsi="Times New Roman" w:cs="Times New Roman"/>
        </w:rPr>
        <w:t xml:space="preserve"> StaffDetailFragment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StaffDetailFragment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detail information of staff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StaffDetailFragment.java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txtStaffFName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txtIsOwner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“Chức vụ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txtStaffDate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“Ngày nhân viên vào làm”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txtStaffAcc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“tài khoản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txtStaffGender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“Giới tính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txtStaffEmail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“Email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txtStaffPhone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“Số điện thoại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txtStaffAddress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“Địa chỉ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callStaff</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ImageView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“Ghi chú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public</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Object to save information of staff</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callStaff</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b/>
                <w:sz w:val="22"/>
              </w:rPr>
              <w:t>String</w:t>
            </w:r>
            <w:r w:rsidRPr="008F1DC0">
              <w:rPr>
                <w:rFonts w:ascii="Times New Roman" w:hAnsi="Times New Roman"/>
                <w:sz w:val="22"/>
              </w:rPr>
              <w:t xml:space="preserve"> number</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Dial screen to call phone number of staff</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Call to number phone of staff</w:t>
            </w:r>
          </w:p>
        </w:tc>
      </w:tr>
      <w:tr w:rsidR="0016647F" w:rsidRPr="008F1DC0" w:rsidTr="0016647F">
        <w:trPr>
          <w:trHeight w:val="171"/>
        </w:trPr>
        <w:tc>
          <w:tcPr>
            <w:tcW w:w="1374" w:type="dxa"/>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emailStaff</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Email screen to write email to staff</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email screen</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4.4.2.12.3.</w:t>
      </w:r>
      <w:ins w:id="2916" w:author="Link Pieces" w:date="2015-08-26T15:14:00Z">
        <w:r w:rsidR="00980773">
          <w:rPr>
            <w:rFonts w:ascii="Times New Roman" w:hAnsi="Times New Roman" w:cs="Times New Roman"/>
          </w:rPr>
          <w:t>4</w:t>
        </w:r>
      </w:ins>
      <w:del w:id="2917" w:author="Link Pieces" w:date="2015-08-26T15:14:00Z">
        <w:r w:rsidRPr="008F1DC0" w:rsidDel="00980773">
          <w:rPr>
            <w:rFonts w:ascii="Times New Roman" w:hAnsi="Times New Roman" w:cs="Times New Roman"/>
          </w:rPr>
          <w:delText>3</w:delText>
        </w:r>
      </w:del>
      <w:r w:rsidRPr="008F1DC0">
        <w:rPr>
          <w:rFonts w:ascii="Times New Roman" w:hAnsi="Times New Roman" w:cs="Times New Roman"/>
        </w:rPr>
        <w:t xml:space="preserve"> Staff class</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Staff</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of staff</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Staff.java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“id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username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“tài khoản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last_name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“họ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first_name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gender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 the gender of staff</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email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“email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phone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 Display “số điện thoại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address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“địa chỉ của nhân viên”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isOwner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 the position of staff</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id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id of object Staff</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getUsername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username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username of object Staff</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getLast_name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last_name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last_name of object Staff</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getFirst_name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first_name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first_name of object Staff</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getEmail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email</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email of object Staff</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getAddress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address</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address of object Staff</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getPhone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phone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phone of object Staff</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lastRenderedPageBreak/>
        <w:t>4.4.2.12.4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18" w:author="Link Pieces" w:date="2015-08-26T13:21:00Z">
            <w:rPr>
              <w:rFonts w:ascii="Times New Roman" w:hAnsi="Times New Roman"/>
              <w:noProof/>
              <w:lang w:val="en-US" w:eastAsia="ja-JP"/>
            </w:rPr>
          </w:rPrChange>
        </w:rPr>
        <w:drawing>
          <wp:inline distT="0" distB="0" distL="0" distR="0" wp14:anchorId="200971C1" wp14:editId="255DC937">
            <wp:extent cx="5943600" cy="3276600"/>
            <wp:effectExtent l="0" t="0" r="0" b="0"/>
            <wp:docPr id="126" name="Picture 126" descr="C:\Users\Khanh\Desktop\1982015\View staff detail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hanh\Desktop\1982015\View staff detail sequence.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4.4-36: Sequence diagram – View staff detai</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t>4.4.2.13 Call to staff</w:t>
      </w:r>
    </w:p>
    <w:p w:rsidR="0016647F" w:rsidRPr="008F1DC0" w:rsidRDefault="0016647F" w:rsidP="0016647F">
      <w:pPr>
        <w:pStyle w:val="Heading5"/>
        <w:rPr>
          <w:rFonts w:cs="Times New Roman"/>
        </w:rPr>
      </w:pPr>
      <w:r w:rsidRPr="008F1DC0">
        <w:rPr>
          <w:rFonts w:cs="Times New Roman"/>
        </w:rPr>
        <w:t>4.4.2.13.1 User interface</w:t>
      </w:r>
    </w:p>
    <w:p w:rsidR="0016647F" w:rsidRPr="008F1DC0" w:rsidRDefault="0016647F" w:rsidP="0016647F">
      <w:pPr>
        <w:ind w:left="720" w:firstLine="720"/>
        <w:rPr>
          <w:rFonts w:ascii="Times New Roman" w:hAnsi="Times New Roman"/>
        </w:rPr>
      </w:pPr>
      <w:r w:rsidRPr="008F1DC0">
        <w:rPr>
          <w:rFonts w:ascii="Times New Roman" w:hAnsi="Times New Roman"/>
          <w:noProof/>
          <w:lang w:val="en-US" w:eastAsia="ja-JP"/>
          <w:rPrChange w:id="2919" w:author="Link Pieces" w:date="2015-08-26T13:21:00Z">
            <w:rPr>
              <w:rFonts w:ascii="Times New Roman" w:hAnsi="Times New Roman"/>
              <w:noProof/>
              <w:lang w:val="en-US" w:eastAsia="ja-JP"/>
            </w:rPr>
          </w:rPrChange>
        </w:rPr>
        <w:drawing>
          <wp:inline distT="0" distB="0" distL="0" distR="0" wp14:anchorId="19FCFD21" wp14:editId="19878CAB">
            <wp:extent cx="2105025" cy="3742267"/>
            <wp:effectExtent l="0" t="0" r="0" b="0"/>
            <wp:docPr id="127" name="Picture 127" descr="C:\Users\Khanh\Desktop\ClassDiagram\UI Bespoke\Screenshot_2015-08-06-03-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ClassDiagram\UI Bespoke\Screenshot_2015-08-06-03-37-1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13600" cy="3757512"/>
                    </a:xfrm>
                    <a:prstGeom prst="rect">
                      <a:avLst/>
                    </a:prstGeom>
                    <a:noFill/>
                    <a:ln>
                      <a:noFill/>
                    </a:ln>
                  </pic:spPr>
                </pic:pic>
              </a:graphicData>
            </a:graphic>
          </wp:inline>
        </w:drawing>
      </w:r>
      <w:r w:rsidRPr="008F1DC0">
        <w:rPr>
          <w:rFonts w:ascii="Times New Roman" w:hAnsi="Times New Roman"/>
        </w:rPr>
        <w:tab/>
      </w:r>
      <w:r w:rsidRPr="008F1DC0">
        <w:rPr>
          <w:rFonts w:ascii="Times New Roman" w:hAnsi="Times New Roman"/>
        </w:rPr>
        <w:tab/>
      </w:r>
      <w:r w:rsidRPr="008F1DC0">
        <w:rPr>
          <w:rFonts w:ascii="Times New Roman" w:hAnsi="Times New Roman"/>
          <w:noProof/>
          <w:lang w:val="en-US" w:eastAsia="ja-JP"/>
          <w:rPrChange w:id="2920" w:author="Link Pieces" w:date="2015-08-26T13:21:00Z">
            <w:rPr>
              <w:rFonts w:ascii="Times New Roman" w:hAnsi="Times New Roman"/>
              <w:noProof/>
              <w:lang w:val="en-US" w:eastAsia="ja-JP"/>
            </w:rPr>
          </w:rPrChange>
        </w:rPr>
        <w:drawing>
          <wp:inline distT="0" distB="0" distL="0" distR="0" wp14:anchorId="002C4003" wp14:editId="3CA055EF">
            <wp:extent cx="2126933" cy="3781214"/>
            <wp:effectExtent l="0" t="0" r="6985" b="0"/>
            <wp:docPr id="7296" name="Picture 7296" descr="C:\Users\Khanh\Desktop\ClassDiagram\UI Bespoke\Screenshot_2015-08-06-03-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ClassDiagram\UI Bespoke\Screenshot_2015-08-06-03-37-19.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7875" cy="3800666"/>
                    </a:xfrm>
                    <a:prstGeom prst="rect">
                      <a:avLst/>
                    </a:prstGeom>
                    <a:noFill/>
                    <a:ln>
                      <a:noFill/>
                    </a:ln>
                  </pic:spPr>
                </pic:pic>
              </a:graphicData>
            </a:graphic>
          </wp:inline>
        </w:drawing>
      </w:r>
    </w:p>
    <w:p w:rsidR="0016647F" w:rsidRPr="008F1DC0" w:rsidRDefault="0016647F" w:rsidP="0016647F">
      <w:pPr>
        <w:ind w:left="2880" w:firstLine="720"/>
        <w:rPr>
          <w:rFonts w:ascii="Times New Roman" w:hAnsi="Times New Roman"/>
        </w:rPr>
      </w:pPr>
      <w:r w:rsidRPr="008F1DC0">
        <w:rPr>
          <w:rFonts w:ascii="Times New Roman" w:hAnsi="Times New Roman"/>
        </w:rPr>
        <w:lastRenderedPageBreak/>
        <w:t>Figure 4.4-37: Call to staff screen</w:t>
      </w:r>
    </w:p>
    <w:p w:rsidR="0016647F" w:rsidRPr="008F1DC0" w:rsidRDefault="0016647F" w:rsidP="0016647F">
      <w:pPr>
        <w:pStyle w:val="Heading5"/>
        <w:rPr>
          <w:rFonts w:cs="Times New Roman"/>
        </w:rPr>
      </w:pPr>
      <w:r w:rsidRPr="008F1DC0">
        <w:rPr>
          <w:rFonts w:cs="Times New Roman"/>
        </w:rPr>
        <w:t>4.4.2.13.2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21" w:author="Link Pieces" w:date="2015-08-26T13:21:00Z">
            <w:rPr>
              <w:rFonts w:ascii="Times New Roman" w:hAnsi="Times New Roman"/>
              <w:noProof/>
              <w:lang w:val="en-US" w:eastAsia="ja-JP"/>
            </w:rPr>
          </w:rPrChange>
        </w:rPr>
        <w:drawing>
          <wp:inline distT="0" distB="0" distL="0" distR="0" wp14:anchorId="6E0D770F" wp14:editId="159D5C62">
            <wp:extent cx="5943600" cy="4238625"/>
            <wp:effectExtent l="0" t="0" r="0" b="9525"/>
            <wp:docPr id="7297" name="Picture 7297" descr="C:\Users\Khanh\Desktop\1982015\Call to staff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anh\Desktop\1982015\Call to staff class.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          Figure 4.4-38: Class diagram – Call to staff</w:t>
      </w:r>
    </w:p>
    <w:p w:rsidR="0016647F" w:rsidRPr="008F1DC0" w:rsidRDefault="0016647F" w:rsidP="0016647F">
      <w:pPr>
        <w:spacing w:after="160" w:line="259" w:lineRule="auto"/>
        <w:rPr>
          <w:rFonts w:ascii="Times New Roman" w:eastAsiaTheme="majorEastAsia" w:hAnsi="Times New Roman"/>
          <w:color w:val="2E74B5" w:themeColor="accent1" w:themeShade="BF"/>
        </w:rPr>
      </w:pPr>
      <w:r w:rsidRPr="008F1DC0">
        <w:rPr>
          <w:rFonts w:ascii="Times New Roman" w:hAnsi="Times New Roman"/>
        </w:rPr>
        <w:br w:type="page"/>
      </w:r>
    </w:p>
    <w:p w:rsidR="0016647F" w:rsidRPr="008F1DC0" w:rsidRDefault="0016647F" w:rsidP="0016647F">
      <w:pPr>
        <w:pStyle w:val="Heading5"/>
        <w:rPr>
          <w:rFonts w:cs="Times New Roman"/>
        </w:rPr>
      </w:pPr>
      <w:r w:rsidRPr="008F1DC0">
        <w:rPr>
          <w:rFonts w:cs="Times New Roman"/>
        </w:rPr>
        <w:lastRenderedPageBreak/>
        <w:t>4.4.2.13.3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4.4.2.13.3.1 StaffDetailFragment class</w:t>
      </w:r>
    </w:p>
    <w:p w:rsidR="0016647F" w:rsidRPr="008F1DC0" w:rsidRDefault="0016647F" w:rsidP="0016647F">
      <w:pPr>
        <w:rPr>
          <w:rFonts w:ascii="Times New Roman" w:hAnsi="Times New Roman"/>
        </w:rPr>
      </w:pPr>
      <w:r w:rsidRPr="008F1DC0">
        <w:rPr>
          <w:rFonts w:ascii="Times New Roman" w:hAnsi="Times New Roman"/>
        </w:rPr>
        <w:t>Refer to StaffDetailFragment class of View staff detail</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4.4.2.13.3.2 Staff class</w:t>
      </w:r>
    </w:p>
    <w:p w:rsidR="0016647F" w:rsidRPr="008F1DC0" w:rsidRDefault="0016647F" w:rsidP="0016647F">
      <w:pPr>
        <w:rPr>
          <w:rFonts w:ascii="Times New Roman" w:hAnsi="Times New Roman"/>
        </w:rPr>
      </w:pPr>
      <w:r w:rsidRPr="008F1DC0">
        <w:rPr>
          <w:rFonts w:ascii="Times New Roman" w:hAnsi="Times New Roman"/>
        </w:rPr>
        <w:t>Refer to Staff class of View staff detail</w:t>
      </w:r>
    </w:p>
    <w:p w:rsidR="0016647F" w:rsidRPr="008F1DC0" w:rsidRDefault="0016647F" w:rsidP="0016647F">
      <w:pPr>
        <w:pStyle w:val="Heading5"/>
        <w:rPr>
          <w:rFonts w:cs="Times New Roman"/>
        </w:rPr>
      </w:pPr>
      <w:r w:rsidRPr="008F1DC0">
        <w:rPr>
          <w:rFonts w:cs="Times New Roman"/>
        </w:rPr>
        <w:t>4.4.2.13.4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22" w:author="Link Pieces" w:date="2015-08-26T13:21:00Z">
            <w:rPr>
              <w:rFonts w:ascii="Times New Roman" w:hAnsi="Times New Roman"/>
              <w:noProof/>
              <w:lang w:val="en-US" w:eastAsia="ja-JP"/>
            </w:rPr>
          </w:rPrChange>
        </w:rPr>
        <w:drawing>
          <wp:inline distT="0" distB="0" distL="0" distR="0" wp14:anchorId="50EDDEA9" wp14:editId="5083E909">
            <wp:extent cx="5943600" cy="4305300"/>
            <wp:effectExtent l="0" t="0" r="0" b="0"/>
            <wp:docPr id="7298" name="Picture 7298" descr="C:\Users\Khanh\Desktop\1982015\Sequence_callTo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hanh\Desktop\1982015\Sequence_callToStaff.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4.4-39: Sequence diagram – Call to staff</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4.4.2.14 Email to staff</w:t>
      </w:r>
    </w:p>
    <w:p w:rsidR="0016647F" w:rsidRPr="008F1DC0" w:rsidRDefault="0016647F" w:rsidP="0016647F">
      <w:pPr>
        <w:pStyle w:val="Heading5"/>
        <w:rPr>
          <w:rFonts w:cs="Times New Roman"/>
        </w:rPr>
      </w:pPr>
      <w:r w:rsidRPr="008F1DC0">
        <w:rPr>
          <w:rFonts w:cs="Times New Roman"/>
        </w:rPr>
        <w:t>4.4.2.14.1 User interface</w:t>
      </w:r>
    </w:p>
    <w:p w:rsidR="0016647F" w:rsidRPr="008F1DC0" w:rsidRDefault="0016647F" w:rsidP="0016647F">
      <w:pPr>
        <w:ind w:left="720" w:firstLine="720"/>
        <w:rPr>
          <w:rFonts w:ascii="Times New Roman" w:hAnsi="Times New Roman"/>
        </w:rPr>
      </w:pPr>
      <w:r w:rsidRPr="008F1DC0">
        <w:rPr>
          <w:rFonts w:ascii="Times New Roman" w:hAnsi="Times New Roman"/>
          <w:noProof/>
          <w:lang w:val="en-US" w:eastAsia="ja-JP"/>
          <w:rPrChange w:id="2923" w:author="Link Pieces" w:date="2015-08-26T13:21:00Z">
            <w:rPr>
              <w:rFonts w:ascii="Times New Roman" w:hAnsi="Times New Roman"/>
              <w:noProof/>
              <w:lang w:val="en-US" w:eastAsia="ja-JP"/>
            </w:rPr>
          </w:rPrChange>
        </w:rPr>
        <w:drawing>
          <wp:inline distT="0" distB="0" distL="0" distR="0" wp14:anchorId="6F8FF0D5" wp14:editId="0017112C">
            <wp:extent cx="2324255" cy="3717890"/>
            <wp:effectExtent l="0" t="0" r="0" b="0"/>
            <wp:docPr id="7299" name="Picture 7299" descr="C:\Users\Khanh\Downloads\11806858_926847040710868_158428558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hanh\Downloads\11806858_926847040710868_1584285581_o.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32801" cy="3731560"/>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2924" w:author="Link Pieces" w:date="2015-08-26T13:21:00Z">
            <w:rPr>
              <w:rFonts w:ascii="Times New Roman" w:hAnsi="Times New Roman"/>
              <w:noProof/>
              <w:lang w:val="en-US" w:eastAsia="ja-JP"/>
            </w:rPr>
          </w:rPrChange>
        </w:rPr>
        <w:drawing>
          <wp:inline distT="0" distB="0" distL="0" distR="0" wp14:anchorId="0FFA66C8" wp14:editId="1445B710">
            <wp:extent cx="2330015" cy="3727105"/>
            <wp:effectExtent l="0" t="0" r="0" b="6985"/>
            <wp:docPr id="7300" name="Picture 7300" descr="C:\Users\Khanh\Downloads\11790343_926848707377368_169035562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hanh\Downloads\11790343_926848707377368_1690355621_o.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40809" cy="3744371"/>
                    </a:xfrm>
                    <a:prstGeom prst="rect">
                      <a:avLst/>
                    </a:prstGeom>
                    <a:noFill/>
                    <a:ln>
                      <a:noFill/>
                    </a:ln>
                  </pic:spPr>
                </pic:pic>
              </a:graphicData>
            </a:graphic>
          </wp:inline>
        </w:drawing>
      </w:r>
    </w:p>
    <w:p w:rsidR="0016647F" w:rsidRPr="008F1DC0" w:rsidRDefault="0016647F" w:rsidP="0016647F">
      <w:pPr>
        <w:ind w:left="720" w:firstLine="720"/>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4.4-40: Email to staff screen</w:t>
      </w:r>
    </w:p>
    <w:p w:rsidR="0016647F" w:rsidRPr="008F1DC0" w:rsidRDefault="0016647F" w:rsidP="0016647F">
      <w:pPr>
        <w:pStyle w:val="Heading5"/>
        <w:rPr>
          <w:rFonts w:cs="Times New Roman"/>
        </w:rPr>
      </w:pPr>
      <w:r w:rsidRPr="008F1DC0">
        <w:rPr>
          <w:rFonts w:cs="Times New Roman"/>
        </w:rPr>
        <w:t>4.4.2.14.2 Class diagram</w:t>
      </w:r>
    </w:p>
    <w:p w:rsidR="0016647F" w:rsidRPr="008F1DC0" w:rsidRDefault="0016647F" w:rsidP="0016647F">
      <w:pPr>
        <w:rPr>
          <w:rFonts w:ascii="Times New Roman" w:hAnsi="Times New Roman"/>
        </w:rPr>
      </w:pPr>
      <w:r w:rsidRPr="008F1DC0">
        <w:rPr>
          <w:rFonts w:ascii="Times New Roman" w:hAnsi="Times New Roman"/>
        </w:rPr>
        <w:t>Refer to Class diagram of Call to staff</w:t>
      </w:r>
    </w:p>
    <w:p w:rsidR="0016647F" w:rsidRPr="008F1DC0" w:rsidRDefault="0016647F" w:rsidP="0016647F">
      <w:pPr>
        <w:pStyle w:val="Heading5"/>
        <w:rPr>
          <w:rFonts w:cs="Times New Roman"/>
        </w:rPr>
      </w:pPr>
      <w:r w:rsidRPr="008F1DC0">
        <w:rPr>
          <w:rFonts w:cs="Times New Roman"/>
        </w:rPr>
        <w:t>4.4.2.14.</w:t>
      </w:r>
      <w:ins w:id="2925" w:author="Link Pieces" w:date="2015-08-26T15:15:00Z">
        <w:r w:rsidR="00980773">
          <w:rPr>
            <w:rFonts w:cs="Times New Roman"/>
          </w:rPr>
          <w:t>3</w:t>
        </w:r>
      </w:ins>
      <w:del w:id="2926" w:author="Link Pieces" w:date="2015-08-26T15:15:00Z">
        <w:r w:rsidRPr="008F1DC0" w:rsidDel="00980773">
          <w:rPr>
            <w:rFonts w:cs="Times New Roman"/>
          </w:rPr>
          <w:delText>4</w:delText>
        </w:r>
      </w:del>
      <w:r w:rsidRPr="008F1DC0">
        <w:rPr>
          <w:rFonts w:cs="Times New Roman"/>
        </w:rPr>
        <w:t xml:space="preserve">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4.4.2.14.</w:t>
      </w:r>
      <w:ins w:id="2927" w:author="Link Pieces" w:date="2015-08-26T15:16:00Z">
        <w:r w:rsidR="00980773">
          <w:rPr>
            <w:rFonts w:ascii="Times New Roman" w:hAnsi="Times New Roman" w:cs="Times New Roman"/>
          </w:rPr>
          <w:t>3</w:t>
        </w:r>
      </w:ins>
      <w:del w:id="2928" w:author="Link Pieces" w:date="2015-08-26T15:16:00Z">
        <w:r w:rsidRPr="008F1DC0" w:rsidDel="00980773">
          <w:rPr>
            <w:rFonts w:ascii="Times New Roman" w:hAnsi="Times New Roman" w:cs="Times New Roman"/>
          </w:rPr>
          <w:delText>4</w:delText>
        </w:r>
      </w:del>
      <w:r w:rsidRPr="008F1DC0">
        <w:rPr>
          <w:rFonts w:ascii="Times New Roman" w:hAnsi="Times New Roman" w:cs="Times New Roman"/>
        </w:rPr>
        <w:t>.1 StaffDetailFragment class</w:t>
      </w:r>
    </w:p>
    <w:p w:rsidR="0016647F" w:rsidRPr="008F1DC0" w:rsidRDefault="0016647F" w:rsidP="0016647F">
      <w:pPr>
        <w:rPr>
          <w:rFonts w:ascii="Times New Roman" w:hAnsi="Times New Roman"/>
        </w:rPr>
      </w:pPr>
      <w:r w:rsidRPr="008F1DC0">
        <w:rPr>
          <w:rFonts w:ascii="Times New Roman" w:hAnsi="Times New Roman"/>
        </w:rPr>
        <w:t>Refer to StaffDetailFragment class of View staff detail</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4.4.2.14.</w:t>
      </w:r>
      <w:ins w:id="2929" w:author="Link Pieces" w:date="2015-08-26T15:16:00Z">
        <w:r w:rsidR="00980773">
          <w:rPr>
            <w:rFonts w:ascii="Times New Roman" w:hAnsi="Times New Roman" w:cs="Times New Roman"/>
          </w:rPr>
          <w:t>3</w:t>
        </w:r>
      </w:ins>
      <w:del w:id="2930" w:author="Link Pieces" w:date="2015-08-26T15:16:00Z">
        <w:r w:rsidRPr="008F1DC0" w:rsidDel="00980773">
          <w:rPr>
            <w:rFonts w:ascii="Times New Roman" w:hAnsi="Times New Roman" w:cs="Times New Roman"/>
          </w:rPr>
          <w:delText>4</w:delText>
        </w:r>
      </w:del>
      <w:r w:rsidRPr="008F1DC0">
        <w:rPr>
          <w:rFonts w:ascii="Times New Roman" w:hAnsi="Times New Roman" w:cs="Times New Roman"/>
        </w:rPr>
        <w:t>.2 Staff class</w:t>
      </w:r>
    </w:p>
    <w:p w:rsidR="0016647F" w:rsidRPr="008F1DC0" w:rsidRDefault="0016647F" w:rsidP="0016647F">
      <w:pPr>
        <w:rPr>
          <w:rFonts w:ascii="Times New Roman" w:hAnsi="Times New Roman"/>
        </w:rPr>
      </w:pPr>
      <w:r w:rsidRPr="008F1DC0">
        <w:rPr>
          <w:rFonts w:ascii="Times New Roman" w:hAnsi="Times New Roman"/>
        </w:rPr>
        <w:t>Refer to Staff class of View staff detail</w:t>
      </w:r>
    </w:p>
    <w:p w:rsidR="0016647F" w:rsidRPr="008F1DC0" w:rsidRDefault="0016647F" w:rsidP="0016647F">
      <w:pPr>
        <w:pStyle w:val="Heading5"/>
        <w:rPr>
          <w:rFonts w:cs="Times New Roman"/>
        </w:rPr>
      </w:pPr>
      <w:r w:rsidRPr="008F1DC0">
        <w:rPr>
          <w:rFonts w:cs="Times New Roman"/>
        </w:rPr>
        <w:lastRenderedPageBreak/>
        <w:t>4.4.2.14.4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31" w:author="Link Pieces" w:date="2015-08-26T13:21:00Z">
            <w:rPr>
              <w:rFonts w:ascii="Times New Roman" w:hAnsi="Times New Roman"/>
              <w:noProof/>
              <w:lang w:val="en-US" w:eastAsia="ja-JP"/>
            </w:rPr>
          </w:rPrChange>
        </w:rPr>
        <w:drawing>
          <wp:inline distT="0" distB="0" distL="0" distR="0" wp14:anchorId="518CAEFB" wp14:editId="1D21B67C">
            <wp:extent cx="5943600" cy="4019550"/>
            <wp:effectExtent l="0" t="0" r="0" b="0"/>
            <wp:docPr id="7301" name="Picture 7301" descr="C:\Users\Khanh\Desktop\1982015\Sequence_emailTo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anh\Desktop\1982015\Sequence_emailToStaff.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4.4-41: Sequence diagram – Email to staff</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4.4.2.15 View rating product</w:t>
      </w:r>
    </w:p>
    <w:p w:rsidR="0016647F" w:rsidRPr="008F1DC0" w:rsidRDefault="0016647F" w:rsidP="0016647F">
      <w:pPr>
        <w:pStyle w:val="Heading5"/>
        <w:rPr>
          <w:rFonts w:cs="Times New Roman"/>
        </w:rPr>
      </w:pPr>
      <w:r w:rsidRPr="008F1DC0">
        <w:rPr>
          <w:rFonts w:cs="Times New Roman"/>
        </w:rPr>
        <w:t>4.4.2.15.1 User interface</w:t>
      </w:r>
    </w:p>
    <w:p w:rsidR="0016647F" w:rsidRPr="008F1DC0" w:rsidRDefault="0016647F" w:rsidP="0016647F">
      <w:pPr>
        <w:ind w:left="2160" w:firstLine="720"/>
        <w:rPr>
          <w:rFonts w:ascii="Times New Roman" w:hAnsi="Times New Roman"/>
        </w:rPr>
      </w:pPr>
      <w:r w:rsidRPr="008F1DC0">
        <w:rPr>
          <w:rFonts w:ascii="Times New Roman" w:hAnsi="Times New Roman"/>
          <w:noProof/>
          <w:lang w:val="en-US" w:eastAsia="ja-JP"/>
          <w:rPrChange w:id="2932" w:author="Link Pieces" w:date="2015-08-26T13:21:00Z">
            <w:rPr>
              <w:rFonts w:ascii="Times New Roman" w:hAnsi="Times New Roman"/>
              <w:noProof/>
              <w:lang w:val="en-US" w:eastAsia="ja-JP"/>
            </w:rPr>
          </w:rPrChange>
        </w:rPr>
        <w:drawing>
          <wp:inline distT="0" distB="0" distL="0" distR="0" wp14:anchorId="31627882" wp14:editId="29B5D551">
            <wp:extent cx="2527300" cy="4020185"/>
            <wp:effectExtent l="0" t="0" r="0" b="0"/>
            <wp:docPr id="7302" name="Picture 7302" descr="Screenshot_2015-08-11-01-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5-08-11-01-05-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27300" cy="4020185"/>
                    </a:xfrm>
                    <a:prstGeom prst="rect">
                      <a:avLst/>
                    </a:prstGeom>
                    <a:noFill/>
                    <a:ln>
                      <a:noFill/>
                    </a:ln>
                  </pic:spPr>
                </pic:pic>
              </a:graphicData>
            </a:graphic>
          </wp:inline>
        </w:drawing>
      </w:r>
    </w:p>
    <w:p w:rsidR="0016647F" w:rsidRPr="008F1DC0" w:rsidRDefault="0016647F" w:rsidP="0016647F">
      <w:pPr>
        <w:ind w:left="2160" w:firstLine="720"/>
        <w:rPr>
          <w:rFonts w:ascii="Times New Roman" w:hAnsi="Times New Roman"/>
        </w:rPr>
      </w:pPr>
      <w:r w:rsidRPr="008F1DC0">
        <w:rPr>
          <w:rFonts w:ascii="Times New Roman" w:hAnsi="Times New Roman"/>
        </w:rPr>
        <w:t xml:space="preserve">Figure 4.4-42: View rating product screen  </w:t>
      </w:r>
    </w:p>
    <w:p w:rsidR="0016647F" w:rsidRPr="008F1DC0" w:rsidRDefault="0016647F" w:rsidP="0016647F">
      <w:pPr>
        <w:pStyle w:val="Heading5"/>
        <w:rPr>
          <w:rFonts w:cs="Times New Roman"/>
        </w:rPr>
      </w:pPr>
      <w:r w:rsidRPr="008F1DC0">
        <w:rPr>
          <w:rFonts w:cs="Times New Roman"/>
        </w:rPr>
        <w:t>4.4.2.15.2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33" w:author="Link Pieces" w:date="2015-08-26T13:21:00Z">
            <w:rPr>
              <w:rFonts w:ascii="Times New Roman" w:hAnsi="Times New Roman"/>
              <w:noProof/>
              <w:lang w:val="en-US" w:eastAsia="ja-JP"/>
            </w:rPr>
          </w:rPrChange>
        </w:rPr>
        <w:drawing>
          <wp:inline distT="0" distB="0" distL="0" distR="0" wp14:anchorId="3FC53FD8" wp14:editId="0D2F1CE2">
            <wp:extent cx="5943600" cy="3152775"/>
            <wp:effectExtent l="0" t="0" r="0" b="9525"/>
            <wp:docPr id="7303" name="Picture 7303" descr="C:\Users\Khanh\Desktop\1982015\RatingProduc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anh\Desktop\1982015\RatingProduct class.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lastRenderedPageBreak/>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4.4-43: Class diagram – View rating product</w:t>
      </w:r>
    </w:p>
    <w:p w:rsidR="0016647F" w:rsidRPr="008F1DC0" w:rsidRDefault="0016647F" w:rsidP="0016647F">
      <w:pPr>
        <w:pStyle w:val="Heading5"/>
        <w:rPr>
          <w:rFonts w:cs="Times New Roman"/>
        </w:rPr>
      </w:pPr>
      <w:r w:rsidRPr="008F1DC0">
        <w:rPr>
          <w:rFonts w:cs="Times New Roman"/>
        </w:rPr>
        <w:t>4.4.2.15.3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4.4.2.15.3.1 CommentFragment</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CommentFragment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Display information of rating product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CommentFragment.java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ratings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List&lt;Rating&gt;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Save all ratings from server</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listReview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ListView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Control UI of list</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reviewProductAdapter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ReviewProductAdapter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web on app</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getReviewLists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Return json </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 all information about rating product</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4.4.2.15.3.2 ReviewProductAdapter</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ReviewProductAdapter</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rating screen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ReviewProductAdapter.java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com\fu\awesome\capstoneproject\adapter\</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txtProdHeader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khách hàng”</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txtRating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“Chỉ số đánh giá ”</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txtProdName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“Tên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txtContent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TextView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“Nội dung đánh giá ”</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getCount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number of rating product</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Number of rating product</w:t>
            </w: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lastRenderedPageBreak/>
        <w:t>4.4.2.14.4.3 Rating</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Rating</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Information about rating product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Rating.java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com\fu\awesome\capstoneproject\model\</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_id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“Mã bình luận”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model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“Mẫu sản phẩm”</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rating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“Chỉ số đánh giá”</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comment</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“Nội dung bình luận”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Customer</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Information “Khách hàng”</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4.4.2.15.4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34" w:author="Link Pieces" w:date="2015-08-26T13:21:00Z">
            <w:rPr>
              <w:rFonts w:ascii="Times New Roman" w:hAnsi="Times New Roman"/>
              <w:noProof/>
              <w:lang w:val="en-US" w:eastAsia="ja-JP"/>
            </w:rPr>
          </w:rPrChange>
        </w:rPr>
        <w:drawing>
          <wp:inline distT="0" distB="0" distL="0" distR="0" wp14:anchorId="6373D4A7" wp14:editId="6DB2009A">
            <wp:extent cx="5934075" cy="2781300"/>
            <wp:effectExtent l="0" t="0" r="9525" b="0"/>
            <wp:docPr id="7304" name="Picture 7304" descr="C:\Users\Khanh\Desktop\1982015\Rating produc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anh\Desktop\1982015\Rating product sequence.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 xml:space="preserve">Figure 4.4-44: Sequence diagram - View rating product </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4.4.2.16 View statistic</w:t>
      </w:r>
    </w:p>
    <w:p w:rsidR="0016647F" w:rsidRPr="008F1DC0" w:rsidRDefault="0016647F" w:rsidP="0016647F">
      <w:pPr>
        <w:pStyle w:val="Heading5"/>
        <w:rPr>
          <w:rFonts w:cs="Times New Roman"/>
        </w:rPr>
      </w:pPr>
      <w:r w:rsidRPr="008F1DC0">
        <w:rPr>
          <w:rFonts w:cs="Times New Roman"/>
        </w:rPr>
        <w:t>4.4.2.16.1 User interface</w:t>
      </w:r>
    </w:p>
    <w:p w:rsidR="0016647F" w:rsidRPr="008F1DC0" w:rsidRDefault="0016647F" w:rsidP="0016647F">
      <w:pPr>
        <w:ind w:firstLine="720"/>
        <w:rPr>
          <w:rFonts w:ascii="Times New Roman" w:hAnsi="Times New Roman"/>
        </w:rPr>
      </w:pPr>
      <w:r w:rsidRPr="008F1DC0">
        <w:rPr>
          <w:rFonts w:ascii="Times New Roman" w:hAnsi="Times New Roman"/>
          <w:noProof/>
          <w:lang w:val="en-US" w:eastAsia="ja-JP"/>
          <w:rPrChange w:id="2935" w:author="Link Pieces" w:date="2015-08-26T13:21:00Z">
            <w:rPr>
              <w:rFonts w:ascii="Times New Roman" w:hAnsi="Times New Roman"/>
              <w:noProof/>
              <w:lang w:val="en-US" w:eastAsia="ja-JP"/>
            </w:rPr>
          </w:rPrChange>
        </w:rPr>
        <w:drawing>
          <wp:inline distT="0" distB="0" distL="0" distR="0" wp14:anchorId="60CE1066" wp14:editId="5C580E04">
            <wp:extent cx="4477385" cy="2803525"/>
            <wp:effectExtent l="0" t="0" r="0" b="0"/>
            <wp:docPr id="7305" name="Picture 7305" descr="Screenshot_2015-08-14-07-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5-08-14-07-26-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77385" cy="280352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4.4-45: View statistic screen</w:t>
      </w:r>
    </w:p>
    <w:p w:rsidR="0016647F" w:rsidRPr="008F1DC0" w:rsidRDefault="0016647F" w:rsidP="0016647F">
      <w:pPr>
        <w:pStyle w:val="Heading5"/>
        <w:rPr>
          <w:rFonts w:cs="Times New Roman"/>
        </w:rPr>
      </w:pPr>
      <w:r w:rsidRPr="008F1DC0">
        <w:rPr>
          <w:rFonts w:cs="Times New Roman"/>
        </w:rPr>
        <w:t>4.4.2.16.2 Class diagram</w:t>
      </w:r>
    </w:p>
    <w:p w:rsidR="0016647F" w:rsidRPr="008F1DC0" w:rsidRDefault="0016647F" w:rsidP="0016647F">
      <w:pPr>
        <w:ind w:left="1440" w:firstLine="720"/>
        <w:rPr>
          <w:rFonts w:ascii="Times New Roman" w:hAnsi="Times New Roman"/>
        </w:rPr>
      </w:pPr>
      <w:r w:rsidRPr="008F1DC0">
        <w:rPr>
          <w:rFonts w:ascii="Times New Roman" w:hAnsi="Times New Roman"/>
          <w:noProof/>
          <w:lang w:val="en-US" w:eastAsia="ja-JP"/>
          <w:rPrChange w:id="2936" w:author="Link Pieces" w:date="2015-08-26T13:21:00Z">
            <w:rPr>
              <w:rFonts w:ascii="Times New Roman" w:hAnsi="Times New Roman"/>
              <w:noProof/>
              <w:lang w:val="en-US" w:eastAsia="ja-JP"/>
            </w:rPr>
          </w:rPrChange>
        </w:rPr>
        <w:drawing>
          <wp:inline distT="0" distB="0" distL="0" distR="0" wp14:anchorId="391E9E0C" wp14:editId="66A21018">
            <wp:extent cx="2708275" cy="1353820"/>
            <wp:effectExtent l="0" t="0" r="0" b="0"/>
            <wp:docPr id="7306" name="Picture 7306" descr="C:\Users\Khanh\Desktop\new sequence\New folder\View 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hanh\Desktop\new sequence\New folder\View statistic.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275" cy="1353820"/>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4.4-46: View statistic class diagram</w:t>
      </w:r>
    </w:p>
    <w:p w:rsidR="0016647F" w:rsidRPr="008F1DC0" w:rsidRDefault="0016647F" w:rsidP="0016647F">
      <w:pPr>
        <w:spacing w:after="160" w:line="259" w:lineRule="auto"/>
        <w:rPr>
          <w:rFonts w:ascii="Times New Roman" w:eastAsiaTheme="majorEastAsia" w:hAnsi="Times New Roman"/>
          <w:color w:val="2E74B5" w:themeColor="accent1" w:themeShade="BF"/>
        </w:rPr>
      </w:pPr>
      <w:r w:rsidRPr="008F1DC0">
        <w:rPr>
          <w:rFonts w:ascii="Times New Roman" w:hAnsi="Times New Roman"/>
        </w:rPr>
        <w:br w:type="page"/>
      </w:r>
    </w:p>
    <w:p w:rsidR="0016647F" w:rsidRPr="008F1DC0" w:rsidRDefault="0016647F" w:rsidP="0016647F">
      <w:pPr>
        <w:pStyle w:val="Heading5"/>
        <w:rPr>
          <w:rFonts w:cs="Times New Roman"/>
        </w:rPr>
      </w:pPr>
      <w:r w:rsidRPr="008F1DC0">
        <w:rPr>
          <w:rFonts w:cs="Times New Roman"/>
        </w:rPr>
        <w:lastRenderedPageBreak/>
        <w:t>4.4.2.16.3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4.4.2.16.3.1 StatisticFragment</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StatisticFragment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statistic screen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StatisticFragment.java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mStatisticUrl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Link to show statistic</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webView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WebView</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web on app</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showWebViewStatistic</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statistic screen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statistic</w:t>
            </w:r>
          </w:p>
        </w:tc>
      </w:tr>
    </w:tbl>
    <w:p w:rsidR="0016647F" w:rsidRPr="008F1DC0" w:rsidRDefault="0016647F" w:rsidP="0016647F">
      <w:pPr>
        <w:rPr>
          <w:rFonts w:ascii="Times New Roman" w:hAnsi="Times New Roman"/>
        </w:rPr>
      </w:pPr>
    </w:p>
    <w:p w:rsidR="0016647F" w:rsidRPr="008F1DC0" w:rsidRDefault="0016647F" w:rsidP="0016647F">
      <w:pPr>
        <w:pStyle w:val="Heading5"/>
        <w:rPr>
          <w:rFonts w:cs="Times New Roman"/>
        </w:rPr>
      </w:pPr>
      <w:r w:rsidRPr="008F1DC0">
        <w:rPr>
          <w:rFonts w:cs="Times New Roman"/>
        </w:rPr>
        <w:t>4.4.2.16.4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37" w:author="Link Pieces" w:date="2015-08-26T13:21:00Z">
            <w:rPr>
              <w:rFonts w:ascii="Times New Roman" w:hAnsi="Times New Roman"/>
              <w:noProof/>
              <w:lang w:val="en-US" w:eastAsia="ja-JP"/>
            </w:rPr>
          </w:rPrChange>
        </w:rPr>
        <w:drawing>
          <wp:inline distT="0" distB="0" distL="0" distR="0" wp14:anchorId="72504B79" wp14:editId="0D6C4A3C">
            <wp:extent cx="5939790" cy="4277995"/>
            <wp:effectExtent l="0" t="0" r="3810" b="8255"/>
            <wp:docPr id="7307" name="Picture 7307" descr="C:\Users\Khanh\Desktop\1982015\View 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hanh\Desktop\1982015\View statistic.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427799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4.4-47: Sequence diagram – View statistic</w:t>
      </w: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4.4.2.17 Setting</w:t>
      </w:r>
    </w:p>
    <w:p w:rsidR="0016647F" w:rsidRPr="008F1DC0" w:rsidRDefault="0016647F" w:rsidP="0016647F">
      <w:pPr>
        <w:pStyle w:val="Heading5"/>
        <w:rPr>
          <w:rFonts w:cs="Times New Roman"/>
        </w:rPr>
      </w:pPr>
      <w:r w:rsidRPr="008F1DC0">
        <w:rPr>
          <w:rFonts w:cs="Times New Roman"/>
        </w:rPr>
        <w:t>4.4.2.17.1 User interface</w:t>
      </w:r>
    </w:p>
    <w:p w:rsidR="0016647F" w:rsidRPr="008F1DC0" w:rsidRDefault="0016647F" w:rsidP="0016647F">
      <w:pPr>
        <w:ind w:left="2880" w:firstLine="720"/>
        <w:rPr>
          <w:rFonts w:ascii="Times New Roman" w:hAnsi="Times New Roman"/>
        </w:rPr>
      </w:pPr>
      <w:r w:rsidRPr="008F1DC0">
        <w:rPr>
          <w:rFonts w:ascii="Times New Roman" w:hAnsi="Times New Roman"/>
          <w:noProof/>
          <w:lang w:val="en-US" w:eastAsia="ja-JP"/>
          <w:rPrChange w:id="2938" w:author="Link Pieces" w:date="2015-08-26T13:21:00Z">
            <w:rPr>
              <w:rFonts w:ascii="Times New Roman" w:hAnsi="Times New Roman"/>
              <w:noProof/>
              <w:lang w:val="en-US" w:eastAsia="ja-JP"/>
            </w:rPr>
          </w:rPrChange>
        </w:rPr>
        <w:drawing>
          <wp:inline distT="0" distB="0" distL="0" distR="0" wp14:anchorId="0E689B38" wp14:editId="5E176864">
            <wp:extent cx="2280976" cy="3648661"/>
            <wp:effectExtent l="0" t="0" r="5080" b="9525"/>
            <wp:docPr id="7308" name="Picture 7308" descr="C:\Users\Khanh\Downloads\11806415_926847034044202_11561476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anh\Downloads\11806415_926847034044202_1156147684_o.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88802" cy="3661179"/>
                    </a:xfrm>
                    <a:prstGeom prst="rect">
                      <a:avLst/>
                    </a:prstGeom>
                    <a:noFill/>
                    <a:ln>
                      <a:noFill/>
                    </a:ln>
                  </pic:spPr>
                </pic:pic>
              </a:graphicData>
            </a:graphic>
          </wp:inline>
        </w:drawing>
      </w:r>
    </w:p>
    <w:p w:rsidR="0016647F" w:rsidRPr="008F1DC0" w:rsidRDefault="0016647F" w:rsidP="0016647F">
      <w:pPr>
        <w:ind w:left="2880" w:firstLine="720"/>
        <w:rPr>
          <w:rFonts w:ascii="Times New Roman" w:hAnsi="Times New Roman"/>
        </w:rPr>
      </w:pPr>
      <w:r w:rsidRPr="008F1DC0">
        <w:rPr>
          <w:rFonts w:ascii="Times New Roman" w:hAnsi="Times New Roman"/>
        </w:rPr>
        <w:t>Figure 4.4-48: Setting screen</w:t>
      </w:r>
    </w:p>
    <w:p w:rsidR="0016647F" w:rsidRPr="008F1DC0" w:rsidRDefault="0016647F" w:rsidP="0016647F">
      <w:pPr>
        <w:pStyle w:val="Heading5"/>
        <w:rPr>
          <w:rFonts w:cs="Times New Roman"/>
        </w:rPr>
      </w:pPr>
      <w:r w:rsidRPr="008F1DC0">
        <w:rPr>
          <w:rFonts w:cs="Times New Roman"/>
        </w:rPr>
        <w:t>4.4.2.17.2 Class diagram</w:t>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noProof/>
          <w:lang w:val="en-US" w:eastAsia="ja-JP"/>
          <w:rPrChange w:id="2939" w:author="Link Pieces" w:date="2015-08-26T13:21:00Z">
            <w:rPr>
              <w:rFonts w:ascii="Times New Roman" w:hAnsi="Times New Roman"/>
              <w:noProof/>
              <w:lang w:val="en-US" w:eastAsia="ja-JP"/>
            </w:rPr>
          </w:rPrChange>
        </w:rPr>
        <w:drawing>
          <wp:inline distT="0" distB="0" distL="0" distR="0" wp14:anchorId="430CB53F" wp14:editId="59920176">
            <wp:extent cx="5934710" cy="1002030"/>
            <wp:effectExtent l="0" t="0" r="8890" b="7620"/>
            <wp:docPr id="7309" name="Picture 7309" descr="C:\Users\Khanh\Desktop\new sequence\New folder\SettingFr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hanh\Desktop\new sequence\New folder\SettingFragmen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710" cy="1002030"/>
                    </a:xfrm>
                    <a:prstGeom prst="rect">
                      <a:avLst/>
                    </a:prstGeom>
                    <a:noFill/>
                    <a:ln>
                      <a:noFill/>
                    </a:ln>
                  </pic:spPr>
                </pic:pic>
              </a:graphicData>
            </a:graphic>
          </wp:inline>
        </w:drawing>
      </w:r>
      <w:r w:rsidRPr="008F1DC0">
        <w:rPr>
          <w:rFonts w:ascii="Times New Roman" w:hAnsi="Times New Roman"/>
        </w:rPr>
        <w:tab/>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4.4-49: Setting class diagram</w:t>
      </w:r>
    </w:p>
    <w:p w:rsidR="0016647F" w:rsidRPr="008F1DC0" w:rsidRDefault="0016647F" w:rsidP="0016647F">
      <w:pPr>
        <w:pStyle w:val="Heading5"/>
        <w:rPr>
          <w:rFonts w:cs="Times New Roman"/>
        </w:rPr>
      </w:pPr>
      <w:r w:rsidRPr="008F1DC0">
        <w:rPr>
          <w:rFonts w:cs="Times New Roman"/>
        </w:rPr>
        <w:t>4.4.2.17.3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4.4.2.17.3.1 SettingFragment</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SettingFragment</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UI of setting screen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BaseFragment</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StatisticFragment.java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lastRenderedPageBreak/>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com\fu\awesome\capstoneproject\fragment\</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receive_notification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CheckboxPreference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Turn on/off notificaiton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viberate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CheckboxPreference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Turn on/off viberate</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alarm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private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CheckboxPreference</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Turn on/off alarm</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bl>
    <w:p w:rsidR="0016647F" w:rsidRPr="008F1DC0" w:rsidRDefault="0016647F" w:rsidP="0016647F">
      <w:pPr>
        <w:rPr>
          <w:rFonts w:ascii="Times New Roman" w:hAnsi="Times New Roman"/>
        </w:rPr>
      </w:pP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4.4.2.17.3.2 GCMIntentService</w:t>
      </w:r>
    </w:p>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1951"/>
        <w:gridCol w:w="990"/>
        <w:gridCol w:w="3198"/>
        <w:gridCol w:w="1941"/>
      </w:tblGrid>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D5DCE4"/>
            <w:vAlign w:val="center"/>
            <w:hideMark/>
          </w:tcPr>
          <w:p w:rsidR="0016647F" w:rsidRPr="008F1DC0" w:rsidRDefault="0016647F" w:rsidP="0016647F">
            <w:pPr>
              <w:spacing w:after="0"/>
              <w:rPr>
                <w:rFonts w:ascii="Times New Roman" w:hAnsi="Times New Roman"/>
                <w:b/>
              </w:rPr>
            </w:pPr>
            <w:r w:rsidRPr="008F1DC0">
              <w:rPr>
                <w:rFonts w:ascii="Times New Roman" w:hAnsi="Times New Roman"/>
                <w:b/>
                <w:sz w:val="22"/>
              </w:rPr>
              <w:t>GCMIntentService</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Control register and receive message from google cloud message </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Base Class</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57"/>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Constructor</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N/A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Source File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GCMIntentService.java</w:t>
            </w:r>
          </w:p>
        </w:tc>
      </w:tr>
      <w:tr w:rsidR="0016647F" w:rsidRPr="008F1DC0" w:rsidTr="0016647F">
        <w:trPr>
          <w:trHeight w:val="340"/>
        </w:trPr>
        <w:tc>
          <w:tcPr>
            <w:tcW w:w="13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Namespace</w:t>
            </w:r>
          </w:p>
        </w:tc>
        <w:tc>
          <w:tcPr>
            <w:tcW w:w="8080"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 xml:space="preserve">com\fu\awesome\capstoneproject\ </w:t>
            </w: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Attributes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Scope</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Type</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340"/>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p>
        </w:tc>
      </w:tr>
      <w:tr w:rsidR="0016647F" w:rsidRPr="008F1DC0" w:rsidTr="0016647F">
        <w:trPr>
          <w:trHeight w:val="340"/>
        </w:trPr>
        <w:tc>
          <w:tcPr>
            <w:tcW w:w="1374" w:type="dxa"/>
            <w:vMerge w:val="restart"/>
            <w:tcBorders>
              <w:top w:val="single" w:sz="4" w:space="0" w:color="auto"/>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Methods</w:t>
            </w:r>
          </w:p>
        </w:tc>
        <w:tc>
          <w:tcPr>
            <w:tcW w:w="195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Name</w:t>
            </w:r>
          </w:p>
        </w:tc>
        <w:tc>
          <w:tcPr>
            <w:tcW w:w="990"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Input</w:t>
            </w:r>
          </w:p>
        </w:tc>
        <w:tc>
          <w:tcPr>
            <w:tcW w:w="3198"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Output</w:t>
            </w:r>
          </w:p>
        </w:tc>
        <w:tc>
          <w:tcPr>
            <w:tcW w:w="1941" w:type="dxa"/>
            <w:tcBorders>
              <w:top w:val="single" w:sz="4" w:space="0" w:color="auto"/>
              <w:left w:val="single" w:sz="4" w:space="0" w:color="auto"/>
              <w:bottom w:val="single" w:sz="4" w:space="0" w:color="auto"/>
              <w:right w:val="single" w:sz="4" w:space="0" w:color="auto"/>
            </w:tcBorders>
            <w:shd w:val="clear" w:color="auto" w:fill="D5DCE4"/>
            <w:vAlign w:val="center"/>
          </w:tcPr>
          <w:p w:rsidR="0016647F" w:rsidRPr="008F1DC0" w:rsidRDefault="0016647F" w:rsidP="0016647F">
            <w:pPr>
              <w:spacing w:after="0"/>
              <w:rPr>
                <w:rFonts w:ascii="Times New Roman" w:hAnsi="Times New Roman"/>
                <w:b/>
              </w:rPr>
            </w:pPr>
            <w:r w:rsidRPr="008F1DC0">
              <w:rPr>
                <w:rFonts w:ascii="Times New Roman" w:hAnsi="Times New Roman"/>
                <w:b/>
                <w:sz w:val="22"/>
              </w:rPr>
              <w:t>Description</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onRegistered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registrationId</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result “Your device registered with GCM”</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Register Id of machine to gcm</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unRegistered</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String registrationId</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result “device successfully unregistered’</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UnRegister Id of machine to gcm</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onMessage</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Intent intent</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json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Receive message from gcm</w:t>
            </w:r>
          </w:p>
        </w:tc>
      </w:tr>
      <w:tr w:rsidR="0016647F" w:rsidRPr="008F1DC0" w:rsidTr="0016647F">
        <w:trPr>
          <w:trHeight w:val="171"/>
        </w:trPr>
        <w:tc>
          <w:tcPr>
            <w:tcW w:w="1374" w:type="dxa"/>
            <w:vMerge/>
            <w:tcBorders>
              <w:left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b/>
              </w:rPr>
            </w:pPr>
          </w:p>
        </w:tc>
        <w:tc>
          <w:tcPr>
            <w:tcW w:w="19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generateNotificaiton</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Stirng body, String type</w:t>
            </w:r>
          </w:p>
        </w:tc>
        <w:tc>
          <w:tcPr>
            <w:tcW w:w="31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Return information of notificaiton</w:t>
            </w:r>
          </w:p>
        </w:tc>
        <w:tc>
          <w:tcPr>
            <w:tcW w:w="1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6647F" w:rsidRPr="008F1DC0" w:rsidRDefault="0016647F" w:rsidP="0016647F">
            <w:pPr>
              <w:spacing w:after="0"/>
              <w:rPr>
                <w:rFonts w:ascii="Times New Roman" w:hAnsi="Times New Roman"/>
              </w:rPr>
            </w:pPr>
            <w:r w:rsidRPr="008F1DC0">
              <w:rPr>
                <w:rFonts w:ascii="Times New Roman" w:hAnsi="Times New Roman"/>
                <w:sz w:val="22"/>
              </w:rPr>
              <w:t>Display notification</w:t>
            </w:r>
          </w:p>
        </w:tc>
      </w:tr>
    </w:tbl>
    <w:p w:rsidR="0016647F" w:rsidRPr="008F1DC0" w:rsidRDefault="0016647F" w:rsidP="0016647F">
      <w:pPr>
        <w:rPr>
          <w:rFonts w:ascii="Times New Roman" w:hAnsi="Times New Roman"/>
        </w:rPr>
      </w:pPr>
    </w:p>
    <w:p w:rsidR="0016647F" w:rsidRPr="008F1DC0" w:rsidRDefault="0016647F" w:rsidP="0016647F">
      <w:pPr>
        <w:pStyle w:val="Heading4"/>
        <w:rPr>
          <w:rFonts w:ascii="Times New Roman" w:hAnsi="Times New Roman" w:cs="Times New Roman"/>
        </w:rPr>
      </w:pPr>
      <w:r w:rsidRPr="008F1DC0">
        <w:rPr>
          <w:rFonts w:ascii="Times New Roman" w:hAnsi="Times New Roman" w:cs="Times New Roman"/>
        </w:rPr>
        <w:lastRenderedPageBreak/>
        <w:t>4.4.2.18 Log out</w:t>
      </w:r>
    </w:p>
    <w:p w:rsidR="0016647F" w:rsidRPr="008F1DC0" w:rsidRDefault="0016647F" w:rsidP="0016647F">
      <w:pPr>
        <w:pStyle w:val="Heading5"/>
        <w:rPr>
          <w:rFonts w:cs="Times New Roman"/>
        </w:rPr>
      </w:pPr>
      <w:r w:rsidRPr="008F1DC0">
        <w:rPr>
          <w:rFonts w:cs="Times New Roman"/>
        </w:rPr>
        <w:t>4.4.2.18.1 User interface</w:t>
      </w:r>
    </w:p>
    <w:p w:rsidR="0016647F" w:rsidRPr="008F1DC0" w:rsidRDefault="0016647F" w:rsidP="0016647F">
      <w:pPr>
        <w:ind w:left="720" w:firstLine="720"/>
        <w:rPr>
          <w:rFonts w:ascii="Times New Roman" w:hAnsi="Times New Roman"/>
        </w:rPr>
      </w:pPr>
      <w:r w:rsidRPr="008F1DC0">
        <w:rPr>
          <w:rFonts w:ascii="Times New Roman" w:hAnsi="Times New Roman"/>
          <w:noProof/>
          <w:lang w:val="en-US" w:eastAsia="ja-JP"/>
          <w:rPrChange w:id="2940" w:author="Link Pieces" w:date="2015-08-26T13:21:00Z">
            <w:rPr>
              <w:rFonts w:ascii="Times New Roman" w:hAnsi="Times New Roman"/>
              <w:noProof/>
              <w:lang w:val="en-US" w:eastAsia="ja-JP"/>
            </w:rPr>
          </w:rPrChange>
        </w:rPr>
        <w:drawing>
          <wp:inline distT="0" distB="0" distL="0" distR="0" wp14:anchorId="514EE1F6" wp14:editId="5A3F68E4">
            <wp:extent cx="2251710" cy="3605530"/>
            <wp:effectExtent l="0" t="0" r="0" b="0"/>
            <wp:docPr id="7310" name="Picture 7310" descr="Screenshot_2015-08-11-0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5-08-11-02-01-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51710" cy="3605530"/>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2941" w:author="Link Pieces" w:date="2015-08-26T13:21:00Z">
            <w:rPr>
              <w:rFonts w:ascii="Times New Roman" w:hAnsi="Times New Roman"/>
              <w:noProof/>
              <w:lang w:val="en-US" w:eastAsia="ja-JP"/>
            </w:rPr>
          </w:rPrChange>
        </w:rPr>
        <w:drawing>
          <wp:inline distT="0" distB="0" distL="0" distR="0" wp14:anchorId="4DA7DA74" wp14:editId="3B7475FF">
            <wp:extent cx="2259965" cy="3623310"/>
            <wp:effectExtent l="0" t="0" r="0" b="0"/>
            <wp:docPr id="7311" name="Picture 7311" descr="Screenshot_2015-08-11-02-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5-08-11-02-01-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59965" cy="3623310"/>
                    </a:xfrm>
                    <a:prstGeom prst="rect">
                      <a:avLst/>
                    </a:prstGeom>
                    <a:noFill/>
                    <a:ln>
                      <a:noFill/>
                    </a:ln>
                  </pic:spPr>
                </pic:pic>
              </a:graphicData>
            </a:graphic>
          </wp:inline>
        </w:drawing>
      </w:r>
    </w:p>
    <w:p w:rsidR="0016647F" w:rsidRPr="008F1DC0" w:rsidRDefault="0016647F" w:rsidP="0016647F">
      <w:pPr>
        <w:ind w:left="720" w:firstLine="720"/>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4.4-50: Log out screen</w:t>
      </w:r>
    </w:p>
    <w:p w:rsidR="0016647F" w:rsidRPr="008F1DC0" w:rsidRDefault="0016647F" w:rsidP="0016647F">
      <w:pPr>
        <w:pStyle w:val="Heading5"/>
        <w:rPr>
          <w:rFonts w:cs="Times New Roman"/>
        </w:rPr>
      </w:pPr>
      <w:r w:rsidRPr="008F1DC0">
        <w:rPr>
          <w:rFonts w:cs="Times New Roman"/>
        </w:rPr>
        <w:t>4.4.2.18.2 Class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42" w:author="Link Pieces" w:date="2015-08-26T13:21:00Z">
            <w:rPr>
              <w:rFonts w:ascii="Times New Roman" w:hAnsi="Times New Roman"/>
              <w:noProof/>
              <w:lang w:val="en-US" w:eastAsia="ja-JP"/>
            </w:rPr>
          </w:rPrChange>
        </w:rPr>
        <w:drawing>
          <wp:inline distT="0" distB="0" distL="0" distR="0" wp14:anchorId="7DDF9A04" wp14:editId="06247841">
            <wp:extent cx="5934075" cy="1590675"/>
            <wp:effectExtent l="0" t="0" r="9525" b="9525"/>
            <wp:docPr id="7312" name="Picture 7312" descr="C:\Users\Khanh\Desktop\ClassDiagram\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anh\Desktop\ClassDiagram\Logout.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4.4-51: Class diagram - Logout</w:t>
      </w:r>
    </w:p>
    <w:p w:rsidR="0016647F" w:rsidRPr="008F1DC0" w:rsidRDefault="0016647F" w:rsidP="0016647F">
      <w:pPr>
        <w:spacing w:after="160" w:line="259" w:lineRule="auto"/>
        <w:rPr>
          <w:rFonts w:ascii="Times New Roman" w:eastAsiaTheme="majorEastAsia" w:hAnsi="Times New Roman"/>
          <w:color w:val="2E74B5" w:themeColor="accent1" w:themeShade="BF"/>
        </w:rPr>
      </w:pPr>
      <w:r w:rsidRPr="008F1DC0">
        <w:rPr>
          <w:rFonts w:ascii="Times New Roman" w:hAnsi="Times New Roman"/>
        </w:rPr>
        <w:br w:type="page"/>
      </w:r>
    </w:p>
    <w:p w:rsidR="0016647F" w:rsidRPr="008F1DC0" w:rsidRDefault="0016647F" w:rsidP="0016647F">
      <w:pPr>
        <w:pStyle w:val="Heading5"/>
        <w:rPr>
          <w:rFonts w:cs="Times New Roman"/>
        </w:rPr>
      </w:pPr>
      <w:r w:rsidRPr="008F1DC0">
        <w:rPr>
          <w:rFonts w:cs="Times New Roman"/>
        </w:rPr>
        <w:lastRenderedPageBreak/>
        <w:t>4.4.2.18.3 Class specification</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4.4.2.18.3.1 MainActivity class</w:t>
      </w:r>
    </w:p>
    <w:p w:rsidR="0016647F" w:rsidRPr="008F1DC0" w:rsidRDefault="0016647F" w:rsidP="0016647F">
      <w:pPr>
        <w:rPr>
          <w:rFonts w:ascii="Times New Roman" w:hAnsi="Times New Roman"/>
        </w:rPr>
      </w:pPr>
      <w:r w:rsidRPr="008F1DC0">
        <w:rPr>
          <w:rFonts w:ascii="Times New Roman" w:hAnsi="Times New Roman"/>
        </w:rPr>
        <w:t xml:space="preserve">Refer to MainActivity class of View main screen </w:t>
      </w:r>
    </w:p>
    <w:p w:rsidR="0016647F" w:rsidRPr="008F1DC0" w:rsidRDefault="0016647F" w:rsidP="0016647F">
      <w:pPr>
        <w:pStyle w:val="Heading6"/>
        <w:rPr>
          <w:rFonts w:ascii="Times New Roman" w:hAnsi="Times New Roman" w:cs="Times New Roman"/>
        </w:rPr>
      </w:pPr>
      <w:r w:rsidRPr="008F1DC0">
        <w:rPr>
          <w:rFonts w:ascii="Times New Roman" w:hAnsi="Times New Roman" w:cs="Times New Roman"/>
        </w:rPr>
        <w:t>4.4.2.18.3.2 UserSessionManager class</w:t>
      </w:r>
    </w:p>
    <w:p w:rsidR="0016647F" w:rsidRPr="008F1DC0" w:rsidRDefault="0016647F" w:rsidP="0016647F">
      <w:pPr>
        <w:rPr>
          <w:rFonts w:ascii="Times New Roman" w:hAnsi="Times New Roman"/>
        </w:rPr>
      </w:pPr>
      <w:r w:rsidRPr="008F1DC0">
        <w:rPr>
          <w:rFonts w:ascii="Times New Roman" w:hAnsi="Times New Roman"/>
        </w:rPr>
        <w:t xml:space="preserve">Refer to UserSessionManager class of View main screen </w:t>
      </w:r>
    </w:p>
    <w:p w:rsidR="0016647F" w:rsidRPr="008F1DC0" w:rsidRDefault="0016647F" w:rsidP="0016647F">
      <w:pPr>
        <w:pStyle w:val="Heading5"/>
        <w:rPr>
          <w:rFonts w:cs="Times New Roman"/>
        </w:rPr>
      </w:pPr>
      <w:r w:rsidRPr="008F1DC0">
        <w:rPr>
          <w:rFonts w:cs="Times New Roman"/>
        </w:rPr>
        <w:t>4.4.2.18.4 Sequence diagram</w:t>
      </w:r>
    </w:p>
    <w:p w:rsidR="0016647F" w:rsidRPr="008F1DC0" w:rsidRDefault="0016647F" w:rsidP="0016647F">
      <w:pPr>
        <w:rPr>
          <w:rFonts w:ascii="Times New Roman" w:hAnsi="Times New Roman"/>
        </w:rPr>
      </w:pPr>
      <w:r w:rsidRPr="008F1DC0">
        <w:rPr>
          <w:rFonts w:ascii="Times New Roman" w:hAnsi="Times New Roman"/>
          <w:noProof/>
          <w:lang w:val="en-US" w:eastAsia="ja-JP"/>
          <w:rPrChange w:id="2943" w:author="Link Pieces" w:date="2015-08-26T13:21:00Z">
            <w:rPr>
              <w:rFonts w:ascii="Times New Roman" w:hAnsi="Times New Roman"/>
              <w:noProof/>
              <w:lang w:val="en-US" w:eastAsia="ja-JP"/>
            </w:rPr>
          </w:rPrChange>
        </w:rPr>
        <w:drawing>
          <wp:inline distT="0" distB="0" distL="0" distR="0" wp14:anchorId="4025FF33" wp14:editId="0CBC1A1A">
            <wp:extent cx="5934075" cy="4371975"/>
            <wp:effectExtent l="0" t="0" r="9525" b="9525"/>
            <wp:docPr id="7313" name="Picture 7313" descr="C:\Users\Khanh\Desktop\198201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anh\Desktop\1982015\Logou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16647F" w:rsidRPr="008F1DC0" w:rsidRDefault="0016647F" w:rsidP="0016647F">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4.4-52 Sequence diagram - Logout</w:t>
      </w:r>
    </w:p>
    <w:p w:rsidR="0016647F" w:rsidRPr="008F1DC0" w:rsidRDefault="0016647F" w:rsidP="00A5614C">
      <w:pPr>
        <w:spacing w:after="160" w:line="259" w:lineRule="auto"/>
        <w:rPr>
          <w:ins w:id="2944" w:author="Link Pieces" w:date="2015-08-26T11:33:00Z"/>
          <w:rFonts w:ascii="Times New Roman" w:hAnsi="Times New Roman"/>
          <w:color w:val="C45911" w:themeColor="accent2" w:themeShade="BF"/>
          <w:sz w:val="22"/>
          <w:szCs w:val="22"/>
        </w:rPr>
      </w:pPr>
      <w:r w:rsidRPr="008F1DC0">
        <w:rPr>
          <w:rFonts w:ascii="Times New Roman" w:hAnsi="Times New Roman"/>
          <w:color w:val="C45911" w:themeColor="accent2" w:themeShade="BF"/>
          <w:sz w:val="22"/>
          <w:szCs w:val="22"/>
        </w:rPr>
        <w:br w:type="page"/>
      </w:r>
    </w:p>
    <w:p w:rsidR="00C637EE" w:rsidRPr="008F1DC0" w:rsidRDefault="00C637EE" w:rsidP="00A5614C">
      <w:pPr>
        <w:spacing w:after="160" w:line="259" w:lineRule="auto"/>
        <w:rPr>
          <w:ins w:id="2945" w:author="Link Pieces" w:date="2015-08-26T11:33:00Z"/>
          <w:rFonts w:ascii="Times New Roman" w:hAnsi="Times New Roman"/>
          <w:color w:val="C45911" w:themeColor="accent2" w:themeShade="BF"/>
          <w:sz w:val="22"/>
          <w:szCs w:val="22"/>
        </w:rPr>
      </w:pPr>
    </w:p>
    <w:p w:rsidR="00C637EE" w:rsidRPr="008F1DC0" w:rsidRDefault="00C637EE" w:rsidP="00C637EE">
      <w:pPr>
        <w:pStyle w:val="Heading2"/>
        <w:numPr>
          <w:ilvl w:val="0"/>
          <w:numId w:val="0"/>
        </w:numPr>
        <w:rPr>
          <w:ins w:id="2946" w:author="Link Pieces" w:date="2015-08-26T11:33:00Z"/>
          <w:rFonts w:ascii="Times New Roman" w:hAnsi="Times New Roman"/>
          <w:color w:val="000000" w:themeColor="text1"/>
        </w:rPr>
      </w:pPr>
      <w:bookmarkStart w:id="2947" w:name="_Toc428358836"/>
      <w:ins w:id="2948" w:author="Link Pieces" w:date="2015-08-26T11:33:00Z">
        <w:r w:rsidRPr="008F1DC0">
          <w:rPr>
            <w:rFonts w:ascii="Times New Roman" w:hAnsi="Times New Roman"/>
            <w:color w:val="000000" w:themeColor="text1"/>
          </w:rPr>
          <w:t>4.5 Database Design</w:t>
        </w:r>
        <w:bookmarkEnd w:id="2947"/>
      </w:ins>
    </w:p>
    <w:p w:rsidR="00C637EE" w:rsidRPr="008F1DC0" w:rsidRDefault="00C637EE" w:rsidP="00C637EE">
      <w:pPr>
        <w:rPr>
          <w:ins w:id="2949" w:author="Link Pieces" w:date="2015-08-26T11:33:00Z"/>
          <w:rFonts w:ascii="Times New Roman" w:hAnsi="Times New Roman"/>
        </w:rPr>
      </w:pPr>
      <w:ins w:id="2950" w:author="Link Pieces" w:date="2015-08-26T11:33:00Z">
        <w:r w:rsidRPr="008F1DC0">
          <w:rPr>
            <w:rFonts w:ascii="Times New Roman" w:hAnsi="Times New Roman"/>
          </w:rPr>
          <w:t>Bespoke has 2 database:</w:t>
        </w:r>
      </w:ins>
    </w:p>
    <w:p w:rsidR="00C637EE" w:rsidRPr="008F1DC0" w:rsidRDefault="00C637EE" w:rsidP="00C637EE">
      <w:pPr>
        <w:rPr>
          <w:ins w:id="2951" w:author="Link Pieces" w:date="2015-08-26T11:33:00Z"/>
          <w:rFonts w:ascii="Times New Roman" w:hAnsi="Times New Roman"/>
        </w:rPr>
      </w:pPr>
      <w:ins w:id="2952" w:author="Link Pieces" w:date="2015-08-26T11:33:00Z">
        <w:r w:rsidRPr="008F1DC0">
          <w:rPr>
            <w:rFonts w:ascii="Times New Roman" w:hAnsi="Times New Roman"/>
          </w:rPr>
          <w:t xml:space="preserve">+ </w:t>
        </w:r>
        <w:r w:rsidRPr="008F1DC0">
          <w:rPr>
            <w:rFonts w:ascii="Times New Roman" w:hAnsi="Times New Roman"/>
            <w:sz w:val="22"/>
            <w:szCs w:val="22"/>
          </w:rPr>
          <w:t>Main Database</w:t>
        </w:r>
        <w:r w:rsidRPr="008F1DC0">
          <w:rPr>
            <w:rFonts w:ascii="Times New Roman" w:hAnsi="Times New Roman"/>
          </w:rPr>
          <w:t>: Is database of bespoke manage user and store of user</w:t>
        </w:r>
      </w:ins>
    </w:p>
    <w:p w:rsidR="00C637EE" w:rsidRPr="008F1DC0" w:rsidRDefault="00C637EE" w:rsidP="00C637EE">
      <w:pPr>
        <w:rPr>
          <w:ins w:id="2953" w:author="Link Pieces" w:date="2015-08-26T11:33:00Z"/>
          <w:rFonts w:ascii="Times New Roman" w:hAnsi="Times New Roman"/>
        </w:rPr>
      </w:pPr>
      <w:ins w:id="2954" w:author="Link Pieces" w:date="2015-08-26T11:33:00Z">
        <w:r w:rsidRPr="008F1DC0">
          <w:rPr>
            <w:rFonts w:ascii="Times New Roman" w:hAnsi="Times New Roman"/>
          </w:rPr>
          <w:t xml:space="preserve">+ Store Database: Is database for shop page </w:t>
        </w:r>
      </w:ins>
    </w:p>
    <w:p w:rsidR="00C637EE" w:rsidRPr="008F1DC0" w:rsidRDefault="00C637EE" w:rsidP="00C637EE">
      <w:pPr>
        <w:pStyle w:val="Heading3"/>
        <w:numPr>
          <w:ilvl w:val="0"/>
          <w:numId w:val="0"/>
        </w:numPr>
        <w:rPr>
          <w:ins w:id="2955" w:author="Link Pieces" w:date="2015-08-26T11:33:00Z"/>
          <w:rFonts w:ascii="Times New Roman" w:hAnsi="Times New Roman"/>
          <w:sz w:val="22"/>
          <w:szCs w:val="22"/>
        </w:rPr>
      </w:pPr>
      <w:bookmarkStart w:id="2956" w:name="_Toc428358837"/>
      <w:ins w:id="2957" w:author="Link Pieces" w:date="2015-08-26T11:33:00Z">
        <w:r w:rsidRPr="008F1DC0">
          <w:rPr>
            <w:rFonts w:ascii="Times New Roman" w:hAnsi="Times New Roman"/>
            <w:sz w:val="22"/>
            <w:szCs w:val="22"/>
          </w:rPr>
          <w:t xml:space="preserve">4.5.1 </w:t>
        </w:r>
        <w:del w:id="2958" w:author="Khánh Cao Duy" w:date="2015-08-26T11:48:00Z">
          <w:r w:rsidRPr="008F1DC0" w:rsidDel="00C31D3C">
            <w:rPr>
              <w:rFonts w:ascii="Times New Roman" w:hAnsi="Times New Roman"/>
              <w:sz w:val="22"/>
              <w:szCs w:val="22"/>
            </w:rPr>
            <w:delText>Main</w:delText>
          </w:r>
        </w:del>
      </w:ins>
      <w:ins w:id="2959" w:author="Khánh Cao Duy" w:date="2015-08-26T11:48:00Z">
        <w:r w:rsidR="00C31D3C" w:rsidRPr="008F1DC0">
          <w:rPr>
            <w:rFonts w:ascii="Times New Roman" w:hAnsi="Times New Roman"/>
            <w:sz w:val="22"/>
            <w:szCs w:val="22"/>
          </w:rPr>
          <w:t>Bespoke</w:t>
        </w:r>
      </w:ins>
      <w:ins w:id="2960" w:author="Link Pieces" w:date="2015-08-26T11:33:00Z">
        <w:r w:rsidRPr="008F1DC0">
          <w:rPr>
            <w:rFonts w:ascii="Times New Roman" w:hAnsi="Times New Roman"/>
            <w:sz w:val="22"/>
            <w:szCs w:val="22"/>
          </w:rPr>
          <w:t xml:space="preserve"> </w:t>
        </w:r>
        <w:r w:rsidRPr="008F1DC0">
          <w:rPr>
            <w:rFonts w:ascii="Times New Roman" w:hAnsi="Times New Roman"/>
            <w:sz w:val="24"/>
            <w:szCs w:val="24"/>
          </w:rPr>
          <w:t>Database</w:t>
        </w:r>
        <w:bookmarkEnd w:id="2956"/>
      </w:ins>
    </w:p>
    <w:p w:rsidR="00C637EE" w:rsidRPr="008F1DC0" w:rsidRDefault="00C637EE" w:rsidP="00C637EE">
      <w:pPr>
        <w:pStyle w:val="Heading4"/>
        <w:rPr>
          <w:ins w:id="2961" w:author="Link Pieces" w:date="2015-08-26T11:33:00Z"/>
          <w:rFonts w:ascii="Times New Roman" w:hAnsi="Times New Roman" w:cs="Times New Roman"/>
        </w:rPr>
      </w:pPr>
      <w:ins w:id="2962" w:author="Link Pieces" w:date="2015-08-26T11:33:00Z">
        <w:r w:rsidRPr="008F1DC0">
          <w:rPr>
            <w:rFonts w:ascii="Times New Roman" w:hAnsi="Times New Roman" w:cs="Times New Roman"/>
          </w:rPr>
          <w:t>4.5.1.1 Table diagram</w:t>
        </w:r>
      </w:ins>
    </w:p>
    <w:p w:rsidR="00C637EE" w:rsidRPr="008F1DC0" w:rsidRDefault="00C637EE" w:rsidP="00C637EE">
      <w:pPr>
        <w:rPr>
          <w:ins w:id="2963" w:author="Link Pieces" w:date="2015-08-26T11:33:00Z"/>
          <w:rFonts w:ascii="Times New Roman" w:hAnsi="Times New Roman"/>
          <w:sz w:val="22"/>
          <w:szCs w:val="22"/>
        </w:rPr>
      </w:pPr>
    </w:p>
    <w:p w:rsidR="00C637EE" w:rsidRPr="008F1DC0" w:rsidRDefault="00C637EE" w:rsidP="00C637EE">
      <w:pPr>
        <w:rPr>
          <w:ins w:id="2964" w:author="Link Pieces" w:date="2015-08-26T11:33:00Z"/>
          <w:rFonts w:ascii="Times New Roman" w:hAnsi="Times New Roman"/>
          <w:sz w:val="22"/>
          <w:szCs w:val="22"/>
        </w:rPr>
      </w:pPr>
      <w:ins w:id="2965" w:author="Link Pieces" w:date="2015-08-26T11:33:00Z">
        <w:r w:rsidRPr="008F1DC0">
          <w:rPr>
            <w:rFonts w:ascii="Times New Roman" w:hAnsi="Times New Roman"/>
            <w:noProof/>
            <w:sz w:val="22"/>
            <w:szCs w:val="22"/>
            <w:lang w:val="en-US" w:eastAsia="ja-JP"/>
            <w:rPrChange w:id="2966" w:author="Link Pieces" w:date="2015-08-26T13:21:00Z">
              <w:rPr>
                <w:noProof/>
                <w:lang w:val="en-US" w:eastAsia="ja-JP"/>
              </w:rPr>
            </w:rPrChange>
          </w:rPr>
          <w:drawing>
            <wp:inline distT="0" distB="0" distL="0" distR="0" wp14:anchorId="2EC82AE5" wp14:editId="50227187">
              <wp:extent cx="6655750" cy="2486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Diagram\Storefront_ERD.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655750" cy="2486895"/>
                      </a:xfrm>
                      <a:prstGeom prst="rect">
                        <a:avLst/>
                      </a:prstGeom>
                      <a:noFill/>
                      <a:ln>
                        <a:noFill/>
                      </a:ln>
                    </pic:spPr>
                  </pic:pic>
                </a:graphicData>
              </a:graphic>
            </wp:inline>
          </w:drawing>
        </w:r>
      </w:ins>
    </w:p>
    <w:p w:rsidR="00C637EE" w:rsidRPr="008F1DC0" w:rsidRDefault="00C637EE" w:rsidP="00C637EE">
      <w:pPr>
        <w:jc w:val="center"/>
        <w:rPr>
          <w:ins w:id="2967" w:author="Link Pieces" w:date="2015-08-26T11:33:00Z"/>
          <w:rFonts w:ascii="Times New Roman" w:hAnsi="Times New Roman"/>
          <w:sz w:val="22"/>
          <w:szCs w:val="22"/>
        </w:rPr>
      </w:pPr>
      <w:ins w:id="2968" w:author="Link Pieces" w:date="2015-08-26T11:33:00Z">
        <w:r w:rsidRPr="008F1DC0">
          <w:rPr>
            <w:rFonts w:ascii="Times New Roman" w:hAnsi="Times New Roman"/>
            <w:sz w:val="22"/>
            <w:szCs w:val="22"/>
          </w:rPr>
          <w:t xml:space="preserve">Figure </w:t>
        </w:r>
        <w:r w:rsidR="000076D5" w:rsidRPr="008F1DC0">
          <w:rPr>
            <w:rFonts w:ascii="Times New Roman" w:hAnsi="Times New Roman"/>
            <w:sz w:val="22"/>
            <w:szCs w:val="22"/>
          </w:rPr>
          <w:t>4.5</w:t>
        </w:r>
        <w:r w:rsidRPr="008F1DC0">
          <w:rPr>
            <w:rFonts w:ascii="Times New Roman" w:hAnsi="Times New Roman"/>
            <w:sz w:val="22"/>
            <w:szCs w:val="22"/>
          </w:rPr>
          <w:t xml:space="preserve"> -1: Main database table diagram</w:t>
        </w:r>
      </w:ins>
    </w:p>
    <w:p w:rsidR="00C637EE" w:rsidRPr="008F1DC0" w:rsidRDefault="00C637EE" w:rsidP="00C637EE">
      <w:pPr>
        <w:pStyle w:val="Heading4"/>
        <w:rPr>
          <w:ins w:id="2969" w:author="Link Pieces" w:date="2015-08-26T11:33:00Z"/>
          <w:rFonts w:ascii="Times New Roman" w:hAnsi="Times New Roman" w:cs="Times New Roman"/>
        </w:rPr>
      </w:pPr>
      <w:ins w:id="2970" w:author="Link Pieces" w:date="2015-08-26T11:33:00Z">
        <w:r w:rsidRPr="008F1DC0">
          <w:rPr>
            <w:rFonts w:ascii="Times New Roman" w:hAnsi="Times New Roman" w:cs="Times New Roman"/>
          </w:rPr>
          <w:t>4.5.1.2 Detail design</w:t>
        </w:r>
      </w:ins>
    </w:p>
    <w:p w:rsidR="00C637EE" w:rsidRPr="008F1DC0" w:rsidRDefault="00C637EE" w:rsidP="00C637EE">
      <w:pPr>
        <w:rPr>
          <w:ins w:id="2971" w:author="Link Pieces" w:date="2015-08-26T11:33: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C637EE" w:rsidRPr="008F1DC0" w:rsidTr="00606095">
        <w:trPr>
          <w:ins w:id="2972" w:author="Link Pieces" w:date="2015-08-26T11:33:00Z"/>
        </w:trPr>
        <w:tc>
          <w:tcPr>
            <w:tcW w:w="9360" w:type="dxa"/>
            <w:gridSpan w:val="6"/>
          </w:tcPr>
          <w:p w:rsidR="00C637EE" w:rsidRPr="008F1DC0" w:rsidRDefault="00C637EE" w:rsidP="00606095">
            <w:pPr>
              <w:tabs>
                <w:tab w:val="left" w:pos="2160"/>
              </w:tabs>
              <w:spacing w:after="0"/>
              <w:jc w:val="center"/>
              <w:rPr>
                <w:ins w:id="2973" w:author="Link Pieces" w:date="2015-08-26T11:33:00Z"/>
                <w:rFonts w:ascii="Times New Roman" w:hAnsi="Times New Roman"/>
                <w:noProof/>
              </w:rPr>
            </w:pPr>
            <w:ins w:id="2974" w:author="Link Pieces" w:date="2015-08-26T11:33:00Z">
              <w:r w:rsidRPr="008F1DC0">
                <w:rPr>
                  <w:rFonts w:ascii="Times New Roman" w:hAnsi="Times New Roman"/>
                  <w:b/>
                  <w:noProof/>
                </w:rPr>
                <w:t>Store_Info</w:t>
              </w:r>
              <w:r w:rsidRPr="008F1DC0">
                <w:rPr>
                  <w:rFonts w:ascii="Times New Roman" w:hAnsi="Times New Roman"/>
                  <w:noProof/>
                </w:rPr>
                <w:t>: store all data about store</w:t>
              </w:r>
            </w:ins>
          </w:p>
        </w:tc>
      </w:tr>
      <w:tr w:rsidR="00C637EE" w:rsidRPr="008F1DC0" w:rsidTr="00606095">
        <w:trPr>
          <w:ins w:id="2975"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2976" w:author="Link Pieces" w:date="2015-08-26T11:33:00Z"/>
                <w:rFonts w:ascii="Times New Roman" w:hAnsi="Times New Roman"/>
                <w:b/>
                <w:noProof/>
              </w:rPr>
            </w:pPr>
            <w:ins w:id="2977"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2978" w:author="Link Pieces" w:date="2015-08-26T11:33:00Z"/>
                <w:rFonts w:ascii="Times New Roman" w:hAnsi="Times New Roman"/>
                <w:b/>
                <w:noProof/>
              </w:rPr>
            </w:pPr>
            <w:ins w:id="2979"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2980" w:author="Link Pieces" w:date="2015-08-26T11:33:00Z"/>
                <w:rFonts w:ascii="Times New Roman" w:hAnsi="Times New Roman"/>
                <w:b/>
                <w:noProof/>
              </w:rPr>
            </w:pPr>
            <w:ins w:id="2981" w:author="Link Pieces" w:date="2015-08-26T11:33:00Z">
              <w:r w:rsidRPr="008F1DC0">
                <w:rPr>
                  <w:rFonts w:ascii="Times New Roman" w:hAnsi="Times New Roman"/>
                  <w:b/>
                  <w:noProof/>
                </w:rPr>
                <w:t>Type</w:t>
              </w:r>
            </w:ins>
          </w:p>
        </w:tc>
        <w:tc>
          <w:tcPr>
            <w:tcW w:w="1148" w:type="dxa"/>
            <w:shd w:val="clear" w:color="auto" w:fill="D9D9D9" w:themeFill="background1" w:themeFillShade="D9"/>
          </w:tcPr>
          <w:p w:rsidR="00C637EE" w:rsidRPr="008F1DC0" w:rsidRDefault="00C637EE" w:rsidP="00606095">
            <w:pPr>
              <w:tabs>
                <w:tab w:val="left" w:pos="2160"/>
              </w:tabs>
              <w:spacing w:after="0"/>
              <w:jc w:val="center"/>
              <w:rPr>
                <w:ins w:id="2982" w:author="Link Pieces" w:date="2015-08-26T11:33:00Z"/>
                <w:rFonts w:ascii="Times New Roman" w:hAnsi="Times New Roman"/>
                <w:b/>
                <w:noProof/>
              </w:rPr>
            </w:pPr>
            <w:ins w:id="2983" w:author="Link Pieces" w:date="2015-08-26T11:33:00Z">
              <w:r w:rsidRPr="008F1DC0">
                <w:rPr>
                  <w:rFonts w:ascii="Times New Roman" w:hAnsi="Times New Roman"/>
                  <w:b/>
                  <w:noProof/>
                </w:rPr>
                <w:t>Key</w:t>
              </w:r>
            </w:ins>
          </w:p>
        </w:tc>
        <w:tc>
          <w:tcPr>
            <w:tcW w:w="2879" w:type="dxa"/>
            <w:shd w:val="clear" w:color="auto" w:fill="D9D9D9" w:themeFill="background1" w:themeFillShade="D9"/>
          </w:tcPr>
          <w:p w:rsidR="00C637EE" w:rsidRPr="008F1DC0" w:rsidRDefault="00C637EE" w:rsidP="00606095">
            <w:pPr>
              <w:tabs>
                <w:tab w:val="left" w:pos="2160"/>
              </w:tabs>
              <w:spacing w:after="0"/>
              <w:jc w:val="center"/>
              <w:rPr>
                <w:ins w:id="2984" w:author="Link Pieces" w:date="2015-08-26T11:33:00Z"/>
                <w:rFonts w:ascii="Times New Roman" w:hAnsi="Times New Roman"/>
                <w:b/>
                <w:noProof/>
              </w:rPr>
            </w:pPr>
            <w:ins w:id="2985" w:author="Link Pieces" w:date="2015-08-26T11:33:00Z">
              <w:r w:rsidRPr="008F1DC0">
                <w:rPr>
                  <w:rFonts w:ascii="Times New Roman" w:hAnsi="Times New Roman"/>
                  <w:b/>
                  <w:noProof/>
                </w:rPr>
                <w:t>Description</w:t>
              </w:r>
            </w:ins>
          </w:p>
        </w:tc>
        <w:tc>
          <w:tcPr>
            <w:tcW w:w="657" w:type="dxa"/>
            <w:shd w:val="clear" w:color="auto" w:fill="D9D9D9" w:themeFill="background1" w:themeFillShade="D9"/>
          </w:tcPr>
          <w:p w:rsidR="00C637EE" w:rsidRPr="008F1DC0" w:rsidRDefault="00C637EE" w:rsidP="00606095">
            <w:pPr>
              <w:tabs>
                <w:tab w:val="left" w:pos="2160"/>
              </w:tabs>
              <w:spacing w:after="0"/>
              <w:jc w:val="center"/>
              <w:rPr>
                <w:ins w:id="2986" w:author="Link Pieces" w:date="2015-08-26T11:33:00Z"/>
                <w:rFonts w:ascii="Times New Roman" w:hAnsi="Times New Roman"/>
                <w:b/>
                <w:noProof/>
              </w:rPr>
            </w:pPr>
            <w:ins w:id="2987" w:author="Link Pieces" w:date="2015-08-26T11:33:00Z">
              <w:r w:rsidRPr="008F1DC0">
                <w:rPr>
                  <w:rFonts w:ascii="Times New Roman" w:hAnsi="Times New Roman"/>
                  <w:b/>
                  <w:noProof/>
                </w:rPr>
                <w:t>Null</w:t>
              </w:r>
            </w:ins>
          </w:p>
        </w:tc>
      </w:tr>
      <w:tr w:rsidR="00C637EE" w:rsidRPr="008F1DC0" w:rsidTr="00606095">
        <w:trPr>
          <w:ins w:id="2988" w:author="Link Pieces" w:date="2015-08-26T11:33:00Z"/>
        </w:trPr>
        <w:tc>
          <w:tcPr>
            <w:tcW w:w="570" w:type="dxa"/>
          </w:tcPr>
          <w:p w:rsidR="00C637EE" w:rsidRPr="008F1DC0" w:rsidRDefault="00C637EE" w:rsidP="00606095">
            <w:pPr>
              <w:tabs>
                <w:tab w:val="left" w:pos="2160"/>
              </w:tabs>
              <w:spacing w:after="0"/>
              <w:rPr>
                <w:ins w:id="2989" w:author="Link Pieces" w:date="2015-08-26T11:33:00Z"/>
                <w:rFonts w:ascii="Times New Roman" w:hAnsi="Times New Roman"/>
                <w:noProof/>
              </w:rPr>
            </w:pPr>
            <w:ins w:id="2990"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2991" w:author="Link Pieces" w:date="2015-08-26T11:33:00Z"/>
                <w:rFonts w:ascii="Times New Roman" w:hAnsi="Times New Roman"/>
                <w:noProof/>
              </w:rPr>
            </w:pPr>
            <w:ins w:id="2992"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2993" w:author="Link Pieces" w:date="2015-08-26T11:33:00Z"/>
                <w:rFonts w:ascii="Times New Roman" w:hAnsi="Times New Roman"/>
                <w:noProof/>
              </w:rPr>
            </w:pPr>
            <w:ins w:id="2994"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2995" w:author="Link Pieces" w:date="2015-08-26T11:33:00Z"/>
                <w:rFonts w:ascii="Times New Roman" w:hAnsi="Times New Roman"/>
                <w:noProof/>
              </w:rPr>
            </w:pPr>
            <w:ins w:id="2996" w:author="Link Pieces" w:date="2015-08-26T11:33:00Z">
              <w:r w:rsidRPr="008F1DC0">
                <w:rPr>
                  <w:rFonts w:ascii="Times New Roman" w:hAnsi="Times New Roman"/>
                  <w:noProof/>
                </w:rPr>
                <w:t>PK</w:t>
              </w:r>
            </w:ins>
          </w:p>
        </w:tc>
        <w:tc>
          <w:tcPr>
            <w:tcW w:w="2879" w:type="dxa"/>
          </w:tcPr>
          <w:p w:rsidR="00C637EE" w:rsidRPr="008F1DC0" w:rsidRDefault="00C637EE" w:rsidP="00606095">
            <w:pPr>
              <w:tabs>
                <w:tab w:val="left" w:pos="2160"/>
              </w:tabs>
              <w:spacing w:after="0"/>
              <w:rPr>
                <w:ins w:id="2997" w:author="Link Pieces" w:date="2015-08-26T11:33:00Z"/>
                <w:rFonts w:ascii="Times New Roman" w:hAnsi="Times New Roman"/>
                <w:noProof/>
              </w:rPr>
            </w:pPr>
            <w:ins w:id="2998" w:author="Link Pieces" w:date="2015-08-26T11:33:00Z">
              <w:r w:rsidRPr="008F1DC0">
                <w:rPr>
                  <w:rFonts w:ascii="Times New Roman" w:hAnsi="Times New Roman"/>
                  <w:noProof/>
                </w:rPr>
                <w:t>Id of store</w:t>
              </w:r>
            </w:ins>
          </w:p>
        </w:tc>
        <w:tc>
          <w:tcPr>
            <w:tcW w:w="657" w:type="dxa"/>
          </w:tcPr>
          <w:p w:rsidR="00C637EE" w:rsidRPr="008F1DC0" w:rsidRDefault="00C637EE" w:rsidP="00606095">
            <w:pPr>
              <w:tabs>
                <w:tab w:val="left" w:pos="2160"/>
              </w:tabs>
              <w:spacing w:after="0"/>
              <w:rPr>
                <w:ins w:id="2999" w:author="Link Pieces" w:date="2015-08-26T11:33:00Z"/>
                <w:rFonts w:ascii="Times New Roman" w:hAnsi="Times New Roman"/>
                <w:noProof/>
              </w:rPr>
            </w:pPr>
            <w:ins w:id="3000" w:author="Link Pieces" w:date="2015-08-26T11:33:00Z">
              <w:r w:rsidRPr="008F1DC0">
                <w:rPr>
                  <w:rFonts w:ascii="Times New Roman" w:hAnsi="Times New Roman"/>
                  <w:noProof/>
                </w:rPr>
                <w:t>No</w:t>
              </w:r>
            </w:ins>
          </w:p>
        </w:tc>
      </w:tr>
      <w:tr w:rsidR="00C637EE" w:rsidRPr="008F1DC0" w:rsidTr="00606095">
        <w:trPr>
          <w:ins w:id="3001" w:author="Link Pieces" w:date="2015-08-26T11:33:00Z"/>
        </w:trPr>
        <w:tc>
          <w:tcPr>
            <w:tcW w:w="570" w:type="dxa"/>
          </w:tcPr>
          <w:p w:rsidR="00C637EE" w:rsidRPr="008F1DC0" w:rsidRDefault="00C637EE" w:rsidP="00606095">
            <w:pPr>
              <w:tabs>
                <w:tab w:val="left" w:pos="2160"/>
              </w:tabs>
              <w:spacing w:after="0"/>
              <w:rPr>
                <w:ins w:id="3002" w:author="Link Pieces" w:date="2015-08-26T11:33:00Z"/>
                <w:rFonts w:ascii="Times New Roman" w:hAnsi="Times New Roman"/>
                <w:noProof/>
              </w:rPr>
            </w:pPr>
            <w:ins w:id="3003"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004" w:author="Link Pieces" w:date="2015-08-26T11:33:00Z"/>
                <w:rFonts w:ascii="Times New Roman" w:hAnsi="Times New Roman"/>
                <w:noProof/>
              </w:rPr>
            </w:pPr>
            <w:ins w:id="3005" w:author="Link Pieces" w:date="2015-08-26T11:33:00Z">
              <w:r w:rsidRPr="008F1DC0">
                <w:rPr>
                  <w:rFonts w:ascii="Times New Roman" w:hAnsi="Times New Roman"/>
                  <w:noProof/>
                </w:rPr>
                <w:t>Title</w:t>
              </w:r>
            </w:ins>
          </w:p>
        </w:tc>
        <w:tc>
          <w:tcPr>
            <w:tcW w:w="2036" w:type="dxa"/>
          </w:tcPr>
          <w:p w:rsidR="00C637EE" w:rsidRPr="008F1DC0" w:rsidRDefault="00C637EE" w:rsidP="00606095">
            <w:pPr>
              <w:tabs>
                <w:tab w:val="left" w:pos="2160"/>
              </w:tabs>
              <w:spacing w:after="0"/>
              <w:rPr>
                <w:ins w:id="3006" w:author="Link Pieces" w:date="2015-08-26T11:33:00Z"/>
                <w:rFonts w:ascii="Times New Roman" w:hAnsi="Times New Roman"/>
                <w:noProof/>
              </w:rPr>
            </w:pPr>
            <w:ins w:id="3007"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008"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09" w:author="Link Pieces" w:date="2015-08-26T11:33:00Z"/>
                <w:rFonts w:ascii="Times New Roman" w:hAnsi="Times New Roman"/>
                <w:noProof/>
              </w:rPr>
            </w:pPr>
            <w:ins w:id="3010" w:author="Link Pieces" w:date="2015-08-26T11:33:00Z">
              <w:r w:rsidRPr="008F1DC0">
                <w:rPr>
                  <w:rFonts w:ascii="Times New Roman" w:hAnsi="Times New Roman"/>
                  <w:noProof/>
                </w:rPr>
                <w:t>Name of store</w:t>
              </w:r>
            </w:ins>
          </w:p>
        </w:tc>
        <w:tc>
          <w:tcPr>
            <w:tcW w:w="657" w:type="dxa"/>
          </w:tcPr>
          <w:p w:rsidR="00C637EE" w:rsidRPr="008F1DC0" w:rsidRDefault="00C637EE" w:rsidP="00606095">
            <w:pPr>
              <w:tabs>
                <w:tab w:val="left" w:pos="2160"/>
              </w:tabs>
              <w:spacing w:after="0"/>
              <w:rPr>
                <w:ins w:id="3011" w:author="Link Pieces" w:date="2015-08-26T11:33:00Z"/>
                <w:rFonts w:ascii="Times New Roman" w:hAnsi="Times New Roman"/>
                <w:noProof/>
              </w:rPr>
            </w:pPr>
            <w:ins w:id="3012" w:author="Link Pieces" w:date="2015-08-26T11:33:00Z">
              <w:r w:rsidRPr="008F1DC0">
                <w:rPr>
                  <w:rFonts w:ascii="Times New Roman" w:hAnsi="Times New Roman"/>
                  <w:noProof/>
                </w:rPr>
                <w:t>No</w:t>
              </w:r>
            </w:ins>
          </w:p>
        </w:tc>
      </w:tr>
      <w:tr w:rsidR="00C637EE" w:rsidRPr="008F1DC0" w:rsidTr="00606095">
        <w:trPr>
          <w:ins w:id="3013" w:author="Link Pieces" w:date="2015-08-26T11:33:00Z"/>
        </w:trPr>
        <w:tc>
          <w:tcPr>
            <w:tcW w:w="570" w:type="dxa"/>
          </w:tcPr>
          <w:p w:rsidR="00C637EE" w:rsidRPr="008F1DC0" w:rsidRDefault="00C637EE" w:rsidP="00606095">
            <w:pPr>
              <w:tabs>
                <w:tab w:val="left" w:pos="2160"/>
              </w:tabs>
              <w:spacing w:after="0"/>
              <w:rPr>
                <w:ins w:id="3014" w:author="Link Pieces" w:date="2015-08-26T11:33:00Z"/>
                <w:rFonts w:ascii="Times New Roman" w:hAnsi="Times New Roman"/>
                <w:noProof/>
              </w:rPr>
            </w:pPr>
            <w:ins w:id="3015"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016" w:author="Link Pieces" w:date="2015-08-26T11:33:00Z"/>
                <w:rFonts w:ascii="Times New Roman" w:hAnsi="Times New Roman"/>
                <w:noProof/>
              </w:rPr>
            </w:pPr>
            <w:ins w:id="3017" w:author="Link Pieces" w:date="2015-08-26T11:33:00Z">
              <w:r w:rsidRPr="008F1DC0">
                <w:rPr>
                  <w:rFonts w:ascii="Times New Roman" w:hAnsi="Times New Roman"/>
                  <w:noProof/>
                </w:rPr>
                <w:t>Representator_name</w:t>
              </w:r>
            </w:ins>
          </w:p>
        </w:tc>
        <w:tc>
          <w:tcPr>
            <w:tcW w:w="2036" w:type="dxa"/>
          </w:tcPr>
          <w:p w:rsidR="00C637EE" w:rsidRPr="008F1DC0" w:rsidRDefault="00C637EE" w:rsidP="00606095">
            <w:pPr>
              <w:tabs>
                <w:tab w:val="left" w:pos="2160"/>
              </w:tabs>
              <w:spacing w:after="0"/>
              <w:rPr>
                <w:ins w:id="3018" w:author="Link Pieces" w:date="2015-08-26T11:33:00Z"/>
                <w:rFonts w:ascii="Times New Roman" w:hAnsi="Times New Roman"/>
                <w:noProof/>
              </w:rPr>
            </w:pPr>
            <w:ins w:id="3019"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020"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21" w:author="Link Pieces" w:date="2015-08-26T11:33:00Z"/>
                <w:rFonts w:ascii="Times New Roman" w:hAnsi="Times New Roman"/>
                <w:noProof/>
              </w:rPr>
            </w:pPr>
            <w:ins w:id="3022" w:author="Link Pieces" w:date="2015-08-26T11:33:00Z">
              <w:r w:rsidRPr="008F1DC0">
                <w:rPr>
                  <w:rFonts w:ascii="Times New Roman" w:hAnsi="Times New Roman"/>
                  <w:noProof/>
                </w:rPr>
                <w:t>Name of people who representation for store</w:t>
              </w:r>
            </w:ins>
          </w:p>
        </w:tc>
        <w:tc>
          <w:tcPr>
            <w:tcW w:w="657" w:type="dxa"/>
          </w:tcPr>
          <w:p w:rsidR="00C637EE" w:rsidRPr="008F1DC0" w:rsidRDefault="00C637EE" w:rsidP="00606095">
            <w:pPr>
              <w:tabs>
                <w:tab w:val="left" w:pos="2160"/>
              </w:tabs>
              <w:spacing w:after="0"/>
              <w:rPr>
                <w:ins w:id="3023" w:author="Link Pieces" w:date="2015-08-26T11:33:00Z"/>
                <w:rFonts w:ascii="Times New Roman" w:hAnsi="Times New Roman"/>
                <w:noProof/>
              </w:rPr>
            </w:pPr>
            <w:ins w:id="3024" w:author="Link Pieces" w:date="2015-08-26T11:33:00Z">
              <w:r w:rsidRPr="008F1DC0">
                <w:rPr>
                  <w:rFonts w:ascii="Times New Roman" w:hAnsi="Times New Roman"/>
                  <w:noProof/>
                </w:rPr>
                <w:t>No</w:t>
              </w:r>
            </w:ins>
          </w:p>
        </w:tc>
      </w:tr>
      <w:tr w:rsidR="00C637EE" w:rsidRPr="008F1DC0" w:rsidTr="00606095">
        <w:trPr>
          <w:ins w:id="3025" w:author="Link Pieces" w:date="2015-08-26T11:33:00Z"/>
        </w:trPr>
        <w:tc>
          <w:tcPr>
            <w:tcW w:w="570" w:type="dxa"/>
          </w:tcPr>
          <w:p w:rsidR="00C637EE" w:rsidRPr="008F1DC0" w:rsidRDefault="00C637EE" w:rsidP="00606095">
            <w:pPr>
              <w:tabs>
                <w:tab w:val="left" w:pos="2160"/>
              </w:tabs>
              <w:spacing w:after="0"/>
              <w:rPr>
                <w:ins w:id="3026" w:author="Link Pieces" w:date="2015-08-26T11:33:00Z"/>
                <w:rFonts w:ascii="Times New Roman" w:hAnsi="Times New Roman"/>
                <w:noProof/>
              </w:rPr>
            </w:pPr>
            <w:ins w:id="3027"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3028" w:author="Link Pieces" w:date="2015-08-26T11:33:00Z"/>
                <w:rFonts w:ascii="Times New Roman" w:hAnsi="Times New Roman"/>
                <w:noProof/>
              </w:rPr>
            </w:pPr>
            <w:ins w:id="3029" w:author="Link Pieces" w:date="2015-08-26T11:33:00Z">
              <w:r w:rsidRPr="008F1DC0">
                <w:rPr>
                  <w:rFonts w:ascii="Times New Roman" w:hAnsi="Times New Roman"/>
                  <w:noProof/>
                </w:rPr>
                <w:t>Desc</w:t>
              </w:r>
            </w:ins>
          </w:p>
        </w:tc>
        <w:tc>
          <w:tcPr>
            <w:tcW w:w="2036" w:type="dxa"/>
          </w:tcPr>
          <w:p w:rsidR="00C637EE" w:rsidRPr="008F1DC0" w:rsidRDefault="00C637EE" w:rsidP="00606095">
            <w:pPr>
              <w:tabs>
                <w:tab w:val="left" w:pos="2160"/>
              </w:tabs>
              <w:spacing w:after="0"/>
              <w:rPr>
                <w:ins w:id="3030" w:author="Link Pieces" w:date="2015-08-26T11:33:00Z"/>
                <w:rFonts w:ascii="Times New Roman" w:hAnsi="Times New Roman"/>
                <w:noProof/>
              </w:rPr>
            </w:pPr>
            <w:ins w:id="3031"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032"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33" w:author="Link Pieces" w:date="2015-08-26T11:33:00Z"/>
                <w:rFonts w:ascii="Times New Roman" w:hAnsi="Times New Roman"/>
                <w:noProof/>
              </w:rPr>
            </w:pPr>
            <w:ins w:id="3034" w:author="Link Pieces" w:date="2015-08-26T11:33:00Z">
              <w:r w:rsidRPr="008F1DC0">
                <w:rPr>
                  <w:rFonts w:ascii="Times New Roman" w:hAnsi="Times New Roman"/>
                  <w:noProof/>
                </w:rPr>
                <w:t>Description of sore</w:t>
              </w:r>
            </w:ins>
          </w:p>
        </w:tc>
        <w:tc>
          <w:tcPr>
            <w:tcW w:w="657" w:type="dxa"/>
          </w:tcPr>
          <w:p w:rsidR="00C637EE" w:rsidRPr="008F1DC0" w:rsidRDefault="00C637EE" w:rsidP="00606095">
            <w:pPr>
              <w:tabs>
                <w:tab w:val="left" w:pos="2160"/>
              </w:tabs>
              <w:spacing w:after="0"/>
              <w:rPr>
                <w:ins w:id="3035" w:author="Link Pieces" w:date="2015-08-26T11:33:00Z"/>
                <w:rFonts w:ascii="Times New Roman" w:hAnsi="Times New Roman"/>
                <w:noProof/>
              </w:rPr>
            </w:pPr>
            <w:ins w:id="3036" w:author="Link Pieces" w:date="2015-08-26T11:33:00Z">
              <w:r w:rsidRPr="008F1DC0">
                <w:rPr>
                  <w:rFonts w:ascii="Times New Roman" w:hAnsi="Times New Roman"/>
                  <w:noProof/>
                </w:rPr>
                <w:t>Yes</w:t>
              </w:r>
            </w:ins>
          </w:p>
        </w:tc>
      </w:tr>
      <w:tr w:rsidR="00C637EE" w:rsidRPr="008F1DC0" w:rsidTr="00606095">
        <w:trPr>
          <w:ins w:id="3037" w:author="Link Pieces" w:date="2015-08-26T11:33:00Z"/>
        </w:trPr>
        <w:tc>
          <w:tcPr>
            <w:tcW w:w="570" w:type="dxa"/>
          </w:tcPr>
          <w:p w:rsidR="00C637EE" w:rsidRPr="008F1DC0" w:rsidRDefault="00C637EE" w:rsidP="00606095">
            <w:pPr>
              <w:tabs>
                <w:tab w:val="left" w:pos="2160"/>
              </w:tabs>
              <w:spacing w:after="0"/>
              <w:rPr>
                <w:ins w:id="3038" w:author="Link Pieces" w:date="2015-08-26T11:33:00Z"/>
                <w:rFonts w:ascii="Times New Roman" w:hAnsi="Times New Roman"/>
                <w:noProof/>
              </w:rPr>
            </w:pPr>
            <w:ins w:id="3039"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3040" w:author="Link Pieces" w:date="2015-08-26T11:33:00Z"/>
                <w:rFonts w:ascii="Times New Roman" w:hAnsi="Times New Roman"/>
                <w:noProof/>
              </w:rPr>
            </w:pPr>
            <w:ins w:id="3041" w:author="Link Pieces" w:date="2015-08-26T11:33:00Z">
              <w:r w:rsidRPr="008F1DC0">
                <w:rPr>
                  <w:rFonts w:ascii="Times New Roman" w:hAnsi="Times New Roman"/>
                  <w:noProof/>
                </w:rPr>
                <w:t>Email</w:t>
              </w:r>
            </w:ins>
          </w:p>
        </w:tc>
        <w:tc>
          <w:tcPr>
            <w:tcW w:w="2036" w:type="dxa"/>
          </w:tcPr>
          <w:p w:rsidR="00C637EE" w:rsidRPr="008F1DC0" w:rsidRDefault="00C637EE" w:rsidP="00606095">
            <w:pPr>
              <w:tabs>
                <w:tab w:val="left" w:pos="2160"/>
              </w:tabs>
              <w:spacing w:after="0"/>
              <w:rPr>
                <w:ins w:id="3042" w:author="Link Pieces" w:date="2015-08-26T11:33:00Z"/>
                <w:rFonts w:ascii="Times New Roman" w:hAnsi="Times New Roman"/>
                <w:noProof/>
              </w:rPr>
            </w:pPr>
            <w:ins w:id="3043"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044"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45" w:author="Link Pieces" w:date="2015-08-26T11:33:00Z"/>
                <w:rFonts w:ascii="Times New Roman" w:hAnsi="Times New Roman"/>
                <w:noProof/>
              </w:rPr>
            </w:pPr>
            <w:ins w:id="3046" w:author="Link Pieces" w:date="2015-08-26T11:33:00Z">
              <w:r w:rsidRPr="008F1DC0">
                <w:rPr>
                  <w:rFonts w:ascii="Times New Roman" w:hAnsi="Times New Roman"/>
                  <w:noProof/>
                </w:rPr>
                <w:t>Email of stoer</w:t>
              </w:r>
            </w:ins>
          </w:p>
        </w:tc>
        <w:tc>
          <w:tcPr>
            <w:tcW w:w="657" w:type="dxa"/>
          </w:tcPr>
          <w:p w:rsidR="00C637EE" w:rsidRPr="008F1DC0" w:rsidRDefault="00C637EE" w:rsidP="00606095">
            <w:pPr>
              <w:tabs>
                <w:tab w:val="left" w:pos="2160"/>
              </w:tabs>
              <w:spacing w:after="0"/>
              <w:rPr>
                <w:ins w:id="3047" w:author="Link Pieces" w:date="2015-08-26T11:33:00Z"/>
                <w:rFonts w:ascii="Times New Roman" w:hAnsi="Times New Roman"/>
                <w:noProof/>
              </w:rPr>
            </w:pPr>
            <w:ins w:id="3048" w:author="Link Pieces" w:date="2015-08-26T11:33:00Z">
              <w:r w:rsidRPr="008F1DC0">
                <w:rPr>
                  <w:rFonts w:ascii="Times New Roman" w:hAnsi="Times New Roman"/>
                  <w:noProof/>
                </w:rPr>
                <w:t>No</w:t>
              </w:r>
            </w:ins>
          </w:p>
        </w:tc>
      </w:tr>
      <w:tr w:rsidR="00C637EE" w:rsidRPr="008F1DC0" w:rsidTr="00606095">
        <w:trPr>
          <w:ins w:id="3049" w:author="Link Pieces" w:date="2015-08-26T11:33:00Z"/>
        </w:trPr>
        <w:tc>
          <w:tcPr>
            <w:tcW w:w="570" w:type="dxa"/>
          </w:tcPr>
          <w:p w:rsidR="00C637EE" w:rsidRPr="008F1DC0" w:rsidRDefault="00C637EE" w:rsidP="00606095">
            <w:pPr>
              <w:tabs>
                <w:tab w:val="left" w:pos="2160"/>
              </w:tabs>
              <w:spacing w:after="0"/>
              <w:rPr>
                <w:ins w:id="3050" w:author="Link Pieces" w:date="2015-08-26T11:33:00Z"/>
                <w:rFonts w:ascii="Times New Roman" w:hAnsi="Times New Roman"/>
                <w:noProof/>
              </w:rPr>
            </w:pPr>
            <w:ins w:id="3051"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3052" w:author="Link Pieces" w:date="2015-08-26T11:33:00Z"/>
                <w:rFonts w:ascii="Times New Roman" w:hAnsi="Times New Roman"/>
                <w:noProof/>
              </w:rPr>
            </w:pPr>
            <w:ins w:id="3053" w:author="Link Pieces" w:date="2015-08-26T11:33:00Z">
              <w:r w:rsidRPr="008F1DC0">
                <w:rPr>
                  <w:rFonts w:ascii="Times New Roman" w:hAnsi="Times New Roman"/>
                  <w:noProof/>
                </w:rPr>
                <w:t>Phone</w:t>
              </w:r>
            </w:ins>
          </w:p>
        </w:tc>
        <w:tc>
          <w:tcPr>
            <w:tcW w:w="2036" w:type="dxa"/>
          </w:tcPr>
          <w:p w:rsidR="00C637EE" w:rsidRPr="008F1DC0" w:rsidRDefault="00C637EE" w:rsidP="00606095">
            <w:pPr>
              <w:tabs>
                <w:tab w:val="left" w:pos="2160"/>
              </w:tabs>
              <w:spacing w:after="0"/>
              <w:rPr>
                <w:ins w:id="3054" w:author="Link Pieces" w:date="2015-08-26T11:33:00Z"/>
                <w:rFonts w:ascii="Times New Roman" w:hAnsi="Times New Roman"/>
                <w:noProof/>
              </w:rPr>
            </w:pPr>
            <w:ins w:id="3055"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056"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57" w:author="Link Pieces" w:date="2015-08-26T11:33:00Z"/>
                <w:rFonts w:ascii="Times New Roman" w:hAnsi="Times New Roman"/>
                <w:noProof/>
              </w:rPr>
            </w:pPr>
            <w:ins w:id="3058" w:author="Link Pieces" w:date="2015-08-26T11:33:00Z">
              <w:r w:rsidRPr="008F1DC0">
                <w:rPr>
                  <w:rFonts w:ascii="Times New Roman" w:hAnsi="Times New Roman"/>
                  <w:noProof/>
                </w:rPr>
                <w:t>Mobile phone number of store</w:t>
              </w:r>
            </w:ins>
          </w:p>
        </w:tc>
        <w:tc>
          <w:tcPr>
            <w:tcW w:w="657" w:type="dxa"/>
          </w:tcPr>
          <w:p w:rsidR="00C637EE" w:rsidRPr="008F1DC0" w:rsidRDefault="00C637EE" w:rsidP="00606095">
            <w:pPr>
              <w:tabs>
                <w:tab w:val="left" w:pos="2160"/>
              </w:tabs>
              <w:spacing w:after="0"/>
              <w:rPr>
                <w:ins w:id="3059" w:author="Link Pieces" w:date="2015-08-26T11:33:00Z"/>
                <w:rFonts w:ascii="Times New Roman" w:hAnsi="Times New Roman"/>
                <w:noProof/>
              </w:rPr>
            </w:pPr>
            <w:ins w:id="3060" w:author="Link Pieces" w:date="2015-08-26T11:33:00Z">
              <w:r w:rsidRPr="008F1DC0">
                <w:rPr>
                  <w:rFonts w:ascii="Times New Roman" w:hAnsi="Times New Roman"/>
                  <w:noProof/>
                </w:rPr>
                <w:t>No</w:t>
              </w:r>
            </w:ins>
          </w:p>
        </w:tc>
      </w:tr>
      <w:tr w:rsidR="00C637EE" w:rsidRPr="008F1DC0" w:rsidTr="00606095">
        <w:trPr>
          <w:ins w:id="3061" w:author="Link Pieces" w:date="2015-08-26T11:33:00Z"/>
        </w:trPr>
        <w:tc>
          <w:tcPr>
            <w:tcW w:w="570" w:type="dxa"/>
          </w:tcPr>
          <w:p w:rsidR="00C637EE" w:rsidRPr="008F1DC0" w:rsidRDefault="00C637EE" w:rsidP="00606095">
            <w:pPr>
              <w:tabs>
                <w:tab w:val="left" w:pos="2160"/>
              </w:tabs>
              <w:spacing w:after="0"/>
              <w:rPr>
                <w:ins w:id="3062" w:author="Link Pieces" w:date="2015-08-26T11:33:00Z"/>
                <w:rFonts w:ascii="Times New Roman" w:hAnsi="Times New Roman"/>
                <w:noProof/>
              </w:rPr>
            </w:pPr>
            <w:ins w:id="3063" w:author="Link Pieces" w:date="2015-08-26T11:33:00Z">
              <w:r w:rsidRPr="008F1DC0">
                <w:rPr>
                  <w:rFonts w:ascii="Times New Roman" w:hAnsi="Times New Roman"/>
                  <w:noProof/>
                </w:rPr>
                <w:t>7</w:t>
              </w:r>
            </w:ins>
          </w:p>
        </w:tc>
        <w:tc>
          <w:tcPr>
            <w:tcW w:w="2070" w:type="dxa"/>
          </w:tcPr>
          <w:p w:rsidR="00C637EE" w:rsidRPr="008F1DC0" w:rsidRDefault="00C637EE" w:rsidP="00606095">
            <w:pPr>
              <w:tabs>
                <w:tab w:val="left" w:pos="2160"/>
              </w:tabs>
              <w:spacing w:after="0"/>
              <w:rPr>
                <w:ins w:id="3064" w:author="Link Pieces" w:date="2015-08-26T11:33:00Z"/>
                <w:rFonts w:ascii="Times New Roman" w:hAnsi="Times New Roman"/>
                <w:noProof/>
              </w:rPr>
            </w:pPr>
            <w:ins w:id="3065" w:author="Link Pieces" w:date="2015-08-26T11:33:00Z">
              <w:r w:rsidRPr="008F1DC0">
                <w:rPr>
                  <w:rFonts w:ascii="Times New Roman" w:hAnsi="Times New Roman"/>
                  <w:noProof/>
                </w:rPr>
                <w:t>City</w:t>
              </w:r>
            </w:ins>
          </w:p>
        </w:tc>
        <w:tc>
          <w:tcPr>
            <w:tcW w:w="2036" w:type="dxa"/>
          </w:tcPr>
          <w:p w:rsidR="00C637EE" w:rsidRPr="008F1DC0" w:rsidRDefault="00C637EE" w:rsidP="00606095">
            <w:pPr>
              <w:tabs>
                <w:tab w:val="left" w:pos="2160"/>
              </w:tabs>
              <w:spacing w:after="0"/>
              <w:rPr>
                <w:ins w:id="3066" w:author="Link Pieces" w:date="2015-08-26T11:33:00Z"/>
                <w:rFonts w:ascii="Times New Roman" w:hAnsi="Times New Roman"/>
                <w:noProof/>
              </w:rPr>
            </w:pPr>
            <w:ins w:id="3067" w:author="Link Pieces" w:date="2015-08-26T11:33:00Z">
              <w:r w:rsidRPr="008F1DC0">
                <w:rPr>
                  <w:rFonts w:ascii="Times New Roman" w:hAnsi="Times New Roman"/>
                  <w:noProof/>
                </w:rPr>
                <w:t>Integer</w:t>
              </w:r>
            </w:ins>
          </w:p>
        </w:tc>
        <w:tc>
          <w:tcPr>
            <w:tcW w:w="1148" w:type="dxa"/>
          </w:tcPr>
          <w:p w:rsidR="00C637EE" w:rsidRPr="008F1DC0" w:rsidRDefault="00C637EE" w:rsidP="00606095">
            <w:pPr>
              <w:tabs>
                <w:tab w:val="left" w:pos="2160"/>
              </w:tabs>
              <w:spacing w:after="0"/>
              <w:rPr>
                <w:ins w:id="3068"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69" w:author="Link Pieces" w:date="2015-08-26T11:33:00Z"/>
                <w:rFonts w:ascii="Times New Roman" w:hAnsi="Times New Roman"/>
                <w:noProof/>
              </w:rPr>
            </w:pPr>
            <w:ins w:id="3070" w:author="Link Pieces" w:date="2015-08-26T11:33:00Z">
              <w:r w:rsidRPr="008F1DC0">
                <w:rPr>
                  <w:rFonts w:ascii="Times New Roman" w:hAnsi="Times New Roman"/>
                  <w:noProof/>
                </w:rPr>
                <w:t>City of store</w:t>
              </w:r>
            </w:ins>
          </w:p>
        </w:tc>
        <w:tc>
          <w:tcPr>
            <w:tcW w:w="657" w:type="dxa"/>
          </w:tcPr>
          <w:p w:rsidR="00C637EE" w:rsidRPr="008F1DC0" w:rsidRDefault="00C637EE" w:rsidP="00606095">
            <w:pPr>
              <w:spacing w:after="0"/>
              <w:rPr>
                <w:ins w:id="3071" w:author="Link Pieces" w:date="2015-08-26T11:33:00Z"/>
                <w:rFonts w:ascii="Times New Roman" w:hAnsi="Times New Roman"/>
              </w:rPr>
            </w:pPr>
            <w:ins w:id="3072" w:author="Link Pieces" w:date="2015-08-26T11:33:00Z">
              <w:r w:rsidRPr="008F1DC0">
                <w:rPr>
                  <w:rFonts w:ascii="Times New Roman" w:hAnsi="Times New Roman"/>
                  <w:noProof/>
                </w:rPr>
                <w:t>No</w:t>
              </w:r>
            </w:ins>
          </w:p>
        </w:tc>
      </w:tr>
      <w:tr w:rsidR="00C637EE" w:rsidRPr="008F1DC0" w:rsidTr="00606095">
        <w:trPr>
          <w:ins w:id="3073" w:author="Link Pieces" w:date="2015-08-26T11:33:00Z"/>
        </w:trPr>
        <w:tc>
          <w:tcPr>
            <w:tcW w:w="570" w:type="dxa"/>
          </w:tcPr>
          <w:p w:rsidR="00C637EE" w:rsidRPr="008F1DC0" w:rsidRDefault="00C637EE" w:rsidP="00606095">
            <w:pPr>
              <w:tabs>
                <w:tab w:val="left" w:pos="2160"/>
              </w:tabs>
              <w:spacing w:after="0"/>
              <w:rPr>
                <w:ins w:id="3074" w:author="Link Pieces" w:date="2015-08-26T11:33:00Z"/>
                <w:rFonts w:ascii="Times New Roman" w:hAnsi="Times New Roman"/>
                <w:noProof/>
              </w:rPr>
            </w:pPr>
            <w:ins w:id="3075" w:author="Link Pieces" w:date="2015-08-26T11:33:00Z">
              <w:r w:rsidRPr="008F1DC0">
                <w:rPr>
                  <w:rFonts w:ascii="Times New Roman" w:hAnsi="Times New Roman"/>
                  <w:noProof/>
                </w:rPr>
                <w:t>8</w:t>
              </w:r>
            </w:ins>
          </w:p>
        </w:tc>
        <w:tc>
          <w:tcPr>
            <w:tcW w:w="2070" w:type="dxa"/>
          </w:tcPr>
          <w:p w:rsidR="00C637EE" w:rsidRPr="008F1DC0" w:rsidRDefault="00C637EE" w:rsidP="00606095">
            <w:pPr>
              <w:tabs>
                <w:tab w:val="left" w:pos="2160"/>
              </w:tabs>
              <w:spacing w:after="0"/>
              <w:rPr>
                <w:ins w:id="3076" w:author="Link Pieces" w:date="2015-08-26T11:33:00Z"/>
                <w:rFonts w:ascii="Times New Roman" w:hAnsi="Times New Roman"/>
                <w:noProof/>
              </w:rPr>
            </w:pPr>
            <w:ins w:id="3077" w:author="Link Pieces" w:date="2015-08-26T11:33:00Z">
              <w:r w:rsidRPr="008F1DC0">
                <w:rPr>
                  <w:rFonts w:ascii="Times New Roman" w:hAnsi="Times New Roman"/>
                  <w:noProof/>
                </w:rPr>
                <w:t>Address</w:t>
              </w:r>
            </w:ins>
          </w:p>
        </w:tc>
        <w:tc>
          <w:tcPr>
            <w:tcW w:w="2036" w:type="dxa"/>
          </w:tcPr>
          <w:p w:rsidR="00C637EE" w:rsidRPr="008F1DC0" w:rsidRDefault="00C637EE" w:rsidP="00606095">
            <w:pPr>
              <w:tabs>
                <w:tab w:val="left" w:pos="2160"/>
              </w:tabs>
              <w:spacing w:after="0"/>
              <w:rPr>
                <w:ins w:id="3078" w:author="Link Pieces" w:date="2015-08-26T11:33:00Z"/>
                <w:rFonts w:ascii="Times New Roman" w:hAnsi="Times New Roman"/>
                <w:noProof/>
              </w:rPr>
            </w:pPr>
            <w:ins w:id="3079"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080"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81" w:author="Link Pieces" w:date="2015-08-26T11:33:00Z"/>
                <w:rFonts w:ascii="Times New Roman" w:hAnsi="Times New Roman"/>
                <w:noProof/>
              </w:rPr>
            </w:pPr>
            <w:ins w:id="3082" w:author="Link Pieces" w:date="2015-08-26T11:33:00Z">
              <w:r w:rsidRPr="008F1DC0">
                <w:rPr>
                  <w:rFonts w:ascii="Times New Roman" w:hAnsi="Times New Roman"/>
                  <w:noProof/>
                </w:rPr>
                <w:t>Address of store</w:t>
              </w:r>
            </w:ins>
          </w:p>
        </w:tc>
        <w:tc>
          <w:tcPr>
            <w:tcW w:w="657" w:type="dxa"/>
          </w:tcPr>
          <w:p w:rsidR="00C637EE" w:rsidRPr="008F1DC0" w:rsidRDefault="00C637EE" w:rsidP="00606095">
            <w:pPr>
              <w:spacing w:after="0"/>
              <w:rPr>
                <w:ins w:id="3083" w:author="Link Pieces" w:date="2015-08-26T11:33:00Z"/>
                <w:rFonts w:ascii="Times New Roman" w:hAnsi="Times New Roman"/>
              </w:rPr>
            </w:pPr>
            <w:ins w:id="3084" w:author="Link Pieces" w:date="2015-08-26T11:33:00Z">
              <w:r w:rsidRPr="008F1DC0">
                <w:rPr>
                  <w:rFonts w:ascii="Times New Roman" w:hAnsi="Times New Roman"/>
                  <w:noProof/>
                </w:rPr>
                <w:t>No</w:t>
              </w:r>
            </w:ins>
          </w:p>
        </w:tc>
      </w:tr>
      <w:tr w:rsidR="00C637EE" w:rsidRPr="008F1DC0" w:rsidTr="00606095">
        <w:trPr>
          <w:ins w:id="3085" w:author="Link Pieces" w:date="2015-08-26T11:33:00Z"/>
        </w:trPr>
        <w:tc>
          <w:tcPr>
            <w:tcW w:w="570" w:type="dxa"/>
          </w:tcPr>
          <w:p w:rsidR="00C637EE" w:rsidRPr="008F1DC0" w:rsidRDefault="00C637EE" w:rsidP="00606095">
            <w:pPr>
              <w:tabs>
                <w:tab w:val="left" w:pos="2160"/>
              </w:tabs>
              <w:spacing w:after="0"/>
              <w:rPr>
                <w:ins w:id="3086" w:author="Link Pieces" w:date="2015-08-26T11:33:00Z"/>
                <w:rFonts w:ascii="Times New Roman" w:hAnsi="Times New Roman"/>
                <w:noProof/>
              </w:rPr>
            </w:pPr>
            <w:ins w:id="3087" w:author="Link Pieces" w:date="2015-08-26T11:33:00Z">
              <w:r w:rsidRPr="008F1DC0">
                <w:rPr>
                  <w:rFonts w:ascii="Times New Roman" w:hAnsi="Times New Roman"/>
                  <w:noProof/>
                </w:rPr>
                <w:t>9</w:t>
              </w:r>
            </w:ins>
          </w:p>
        </w:tc>
        <w:tc>
          <w:tcPr>
            <w:tcW w:w="2070" w:type="dxa"/>
          </w:tcPr>
          <w:p w:rsidR="00C637EE" w:rsidRPr="008F1DC0" w:rsidRDefault="00C637EE" w:rsidP="00606095">
            <w:pPr>
              <w:tabs>
                <w:tab w:val="left" w:pos="2160"/>
              </w:tabs>
              <w:spacing w:after="0"/>
              <w:rPr>
                <w:ins w:id="3088" w:author="Link Pieces" w:date="2015-08-26T11:33:00Z"/>
                <w:rFonts w:ascii="Times New Roman" w:hAnsi="Times New Roman"/>
                <w:noProof/>
              </w:rPr>
            </w:pPr>
            <w:ins w:id="3089" w:author="Link Pieces" w:date="2015-08-26T11:33:00Z">
              <w:r w:rsidRPr="008F1DC0">
                <w:rPr>
                  <w:rFonts w:ascii="Times New Roman" w:hAnsi="Times New Roman"/>
                  <w:noProof/>
                </w:rPr>
                <w:t>Status</w:t>
              </w:r>
            </w:ins>
          </w:p>
        </w:tc>
        <w:tc>
          <w:tcPr>
            <w:tcW w:w="2036" w:type="dxa"/>
          </w:tcPr>
          <w:p w:rsidR="00C637EE" w:rsidRPr="008F1DC0" w:rsidRDefault="00C637EE" w:rsidP="00606095">
            <w:pPr>
              <w:tabs>
                <w:tab w:val="left" w:pos="2160"/>
              </w:tabs>
              <w:spacing w:after="0"/>
              <w:rPr>
                <w:ins w:id="3090" w:author="Link Pieces" w:date="2015-08-26T11:33:00Z"/>
                <w:rFonts w:ascii="Times New Roman" w:hAnsi="Times New Roman"/>
                <w:noProof/>
              </w:rPr>
            </w:pPr>
            <w:ins w:id="3091" w:author="Link Pieces" w:date="2015-08-26T11:33:00Z">
              <w:r w:rsidRPr="008F1DC0">
                <w:rPr>
                  <w:rFonts w:ascii="Times New Roman" w:hAnsi="Times New Roman"/>
                  <w:noProof/>
                </w:rPr>
                <w:t>Integer</w:t>
              </w:r>
            </w:ins>
          </w:p>
        </w:tc>
        <w:tc>
          <w:tcPr>
            <w:tcW w:w="1148" w:type="dxa"/>
          </w:tcPr>
          <w:p w:rsidR="00C637EE" w:rsidRPr="008F1DC0" w:rsidRDefault="00C637EE" w:rsidP="00606095">
            <w:pPr>
              <w:tabs>
                <w:tab w:val="left" w:pos="2160"/>
              </w:tabs>
              <w:spacing w:after="0"/>
              <w:rPr>
                <w:ins w:id="3092"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093" w:author="Link Pieces" w:date="2015-08-26T11:33:00Z"/>
                <w:rFonts w:ascii="Times New Roman" w:hAnsi="Times New Roman"/>
                <w:noProof/>
              </w:rPr>
            </w:pPr>
            <w:ins w:id="3094" w:author="Link Pieces" w:date="2015-08-26T11:33:00Z">
              <w:r w:rsidRPr="008F1DC0">
                <w:rPr>
                  <w:rFonts w:ascii="Times New Roman" w:hAnsi="Times New Roman"/>
                  <w:noProof/>
                </w:rPr>
                <w:t>Status of store</w:t>
              </w:r>
            </w:ins>
          </w:p>
        </w:tc>
        <w:tc>
          <w:tcPr>
            <w:tcW w:w="657" w:type="dxa"/>
          </w:tcPr>
          <w:p w:rsidR="00C637EE" w:rsidRPr="008F1DC0" w:rsidRDefault="00C637EE" w:rsidP="00606095">
            <w:pPr>
              <w:spacing w:after="0"/>
              <w:rPr>
                <w:ins w:id="3095" w:author="Link Pieces" w:date="2015-08-26T11:33:00Z"/>
                <w:rFonts w:ascii="Times New Roman" w:hAnsi="Times New Roman"/>
                <w:noProof/>
              </w:rPr>
            </w:pPr>
            <w:ins w:id="3096" w:author="Link Pieces" w:date="2015-08-26T11:33:00Z">
              <w:r w:rsidRPr="008F1DC0">
                <w:rPr>
                  <w:rFonts w:ascii="Times New Roman" w:hAnsi="Times New Roman"/>
                  <w:noProof/>
                </w:rPr>
                <w:t>No</w:t>
              </w:r>
            </w:ins>
          </w:p>
        </w:tc>
      </w:tr>
      <w:tr w:rsidR="00C637EE" w:rsidRPr="008F1DC0" w:rsidTr="00606095">
        <w:trPr>
          <w:ins w:id="3097" w:author="Link Pieces" w:date="2015-08-26T11:33:00Z"/>
        </w:trPr>
        <w:tc>
          <w:tcPr>
            <w:tcW w:w="570" w:type="dxa"/>
          </w:tcPr>
          <w:p w:rsidR="00C637EE" w:rsidRPr="008F1DC0" w:rsidRDefault="00C637EE" w:rsidP="00606095">
            <w:pPr>
              <w:tabs>
                <w:tab w:val="left" w:pos="2160"/>
              </w:tabs>
              <w:spacing w:after="0"/>
              <w:rPr>
                <w:ins w:id="3098" w:author="Link Pieces" w:date="2015-08-26T11:33:00Z"/>
                <w:rFonts w:ascii="Times New Roman" w:hAnsi="Times New Roman"/>
                <w:noProof/>
              </w:rPr>
            </w:pPr>
            <w:ins w:id="3099" w:author="Link Pieces" w:date="2015-08-26T11:33:00Z">
              <w:r w:rsidRPr="008F1DC0">
                <w:rPr>
                  <w:rFonts w:ascii="Times New Roman" w:hAnsi="Times New Roman"/>
                  <w:noProof/>
                </w:rPr>
                <w:t>10</w:t>
              </w:r>
            </w:ins>
          </w:p>
        </w:tc>
        <w:tc>
          <w:tcPr>
            <w:tcW w:w="2070" w:type="dxa"/>
          </w:tcPr>
          <w:p w:rsidR="00C637EE" w:rsidRPr="008F1DC0" w:rsidRDefault="00C637EE" w:rsidP="00606095">
            <w:pPr>
              <w:tabs>
                <w:tab w:val="left" w:pos="2160"/>
              </w:tabs>
              <w:spacing w:after="0"/>
              <w:rPr>
                <w:ins w:id="3100" w:author="Link Pieces" w:date="2015-08-26T11:33:00Z"/>
                <w:rFonts w:ascii="Times New Roman" w:hAnsi="Times New Roman"/>
                <w:noProof/>
              </w:rPr>
            </w:pPr>
            <w:ins w:id="3101" w:author="Link Pieces" w:date="2015-08-26T11:33:00Z">
              <w:r w:rsidRPr="008F1DC0">
                <w:rPr>
                  <w:rFonts w:ascii="Times New Roman" w:hAnsi="Times New Roman"/>
                  <w:noProof/>
                </w:rPr>
                <w:t>Tax_code</w:t>
              </w:r>
            </w:ins>
          </w:p>
        </w:tc>
        <w:tc>
          <w:tcPr>
            <w:tcW w:w="2036" w:type="dxa"/>
          </w:tcPr>
          <w:p w:rsidR="00C637EE" w:rsidRPr="008F1DC0" w:rsidRDefault="00C637EE" w:rsidP="00606095">
            <w:pPr>
              <w:tabs>
                <w:tab w:val="left" w:pos="2160"/>
              </w:tabs>
              <w:spacing w:after="0"/>
              <w:rPr>
                <w:ins w:id="3102" w:author="Link Pieces" w:date="2015-08-26T11:33:00Z"/>
                <w:rFonts w:ascii="Times New Roman" w:hAnsi="Times New Roman"/>
                <w:noProof/>
              </w:rPr>
            </w:pPr>
            <w:ins w:id="3103"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104"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105" w:author="Link Pieces" w:date="2015-08-26T11:33:00Z"/>
                <w:rFonts w:ascii="Times New Roman" w:hAnsi="Times New Roman"/>
                <w:noProof/>
              </w:rPr>
            </w:pPr>
            <w:ins w:id="3106" w:author="Link Pieces" w:date="2015-08-26T11:33:00Z">
              <w:r w:rsidRPr="008F1DC0">
                <w:rPr>
                  <w:rFonts w:ascii="Times New Roman" w:hAnsi="Times New Roman"/>
                  <w:noProof/>
                </w:rPr>
                <w:t>Tax code</w:t>
              </w:r>
            </w:ins>
          </w:p>
        </w:tc>
        <w:tc>
          <w:tcPr>
            <w:tcW w:w="657" w:type="dxa"/>
          </w:tcPr>
          <w:p w:rsidR="00C637EE" w:rsidRPr="008F1DC0" w:rsidRDefault="00C637EE" w:rsidP="00606095">
            <w:pPr>
              <w:spacing w:after="0"/>
              <w:rPr>
                <w:ins w:id="3107" w:author="Link Pieces" w:date="2015-08-26T11:33:00Z"/>
                <w:rFonts w:ascii="Times New Roman" w:hAnsi="Times New Roman"/>
                <w:noProof/>
              </w:rPr>
            </w:pPr>
            <w:ins w:id="3108" w:author="Link Pieces" w:date="2015-08-26T11:33:00Z">
              <w:r w:rsidRPr="008F1DC0">
                <w:rPr>
                  <w:rFonts w:ascii="Times New Roman" w:hAnsi="Times New Roman"/>
                  <w:noProof/>
                </w:rPr>
                <w:t>Yes</w:t>
              </w:r>
            </w:ins>
          </w:p>
        </w:tc>
      </w:tr>
      <w:tr w:rsidR="00C637EE" w:rsidRPr="008F1DC0" w:rsidTr="00606095">
        <w:trPr>
          <w:ins w:id="3109" w:author="Link Pieces" w:date="2015-08-26T11:33:00Z"/>
        </w:trPr>
        <w:tc>
          <w:tcPr>
            <w:tcW w:w="570" w:type="dxa"/>
          </w:tcPr>
          <w:p w:rsidR="00C637EE" w:rsidRPr="008F1DC0" w:rsidRDefault="00C637EE" w:rsidP="00606095">
            <w:pPr>
              <w:tabs>
                <w:tab w:val="left" w:pos="2160"/>
              </w:tabs>
              <w:spacing w:after="0"/>
              <w:rPr>
                <w:ins w:id="3110" w:author="Link Pieces" w:date="2015-08-26T11:33:00Z"/>
                <w:rFonts w:ascii="Times New Roman" w:hAnsi="Times New Roman"/>
                <w:noProof/>
              </w:rPr>
            </w:pPr>
            <w:ins w:id="3111" w:author="Link Pieces" w:date="2015-08-26T11:33:00Z">
              <w:r w:rsidRPr="008F1DC0">
                <w:rPr>
                  <w:rFonts w:ascii="Times New Roman" w:hAnsi="Times New Roman"/>
                  <w:noProof/>
                </w:rPr>
                <w:t>11</w:t>
              </w:r>
            </w:ins>
          </w:p>
        </w:tc>
        <w:tc>
          <w:tcPr>
            <w:tcW w:w="2070" w:type="dxa"/>
          </w:tcPr>
          <w:p w:rsidR="00C637EE" w:rsidRPr="008F1DC0" w:rsidRDefault="00C637EE" w:rsidP="00606095">
            <w:pPr>
              <w:tabs>
                <w:tab w:val="left" w:pos="2160"/>
              </w:tabs>
              <w:spacing w:after="0"/>
              <w:rPr>
                <w:ins w:id="3112" w:author="Link Pieces" w:date="2015-08-26T11:33:00Z"/>
                <w:rFonts w:ascii="Times New Roman" w:hAnsi="Times New Roman"/>
                <w:noProof/>
              </w:rPr>
            </w:pPr>
            <w:ins w:id="3113" w:author="Link Pieces" w:date="2015-08-26T11:33:00Z">
              <w:r w:rsidRPr="008F1DC0">
                <w:rPr>
                  <w:rFonts w:ascii="Times New Roman" w:hAnsi="Times New Roman"/>
                  <w:noProof/>
                </w:rPr>
                <w:t>Db_name</w:t>
              </w:r>
            </w:ins>
          </w:p>
        </w:tc>
        <w:tc>
          <w:tcPr>
            <w:tcW w:w="2036" w:type="dxa"/>
          </w:tcPr>
          <w:p w:rsidR="00C637EE" w:rsidRPr="008F1DC0" w:rsidRDefault="00C637EE" w:rsidP="00606095">
            <w:pPr>
              <w:tabs>
                <w:tab w:val="left" w:pos="2160"/>
              </w:tabs>
              <w:spacing w:after="0"/>
              <w:rPr>
                <w:ins w:id="3114" w:author="Link Pieces" w:date="2015-08-26T11:33:00Z"/>
                <w:rFonts w:ascii="Times New Roman" w:hAnsi="Times New Roman"/>
                <w:noProof/>
              </w:rPr>
            </w:pPr>
            <w:ins w:id="3115"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116"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117" w:author="Link Pieces" w:date="2015-08-26T11:33:00Z"/>
                <w:rFonts w:ascii="Times New Roman" w:hAnsi="Times New Roman"/>
                <w:noProof/>
              </w:rPr>
            </w:pPr>
            <w:ins w:id="3118" w:author="Link Pieces" w:date="2015-08-26T11:33:00Z">
              <w:r w:rsidRPr="008F1DC0">
                <w:rPr>
                  <w:rFonts w:ascii="Times New Roman" w:hAnsi="Times New Roman"/>
                  <w:noProof/>
                </w:rPr>
                <w:t>Name of database user</w:t>
              </w:r>
            </w:ins>
          </w:p>
        </w:tc>
        <w:tc>
          <w:tcPr>
            <w:tcW w:w="657" w:type="dxa"/>
          </w:tcPr>
          <w:p w:rsidR="00C637EE" w:rsidRPr="008F1DC0" w:rsidRDefault="00C637EE" w:rsidP="00606095">
            <w:pPr>
              <w:spacing w:after="0"/>
              <w:rPr>
                <w:ins w:id="3119" w:author="Link Pieces" w:date="2015-08-26T11:33:00Z"/>
                <w:rFonts w:ascii="Times New Roman" w:hAnsi="Times New Roman"/>
                <w:noProof/>
              </w:rPr>
            </w:pPr>
            <w:ins w:id="3120" w:author="Link Pieces" w:date="2015-08-26T11:33:00Z">
              <w:r w:rsidRPr="008F1DC0">
                <w:rPr>
                  <w:rFonts w:ascii="Times New Roman" w:hAnsi="Times New Roman"/>
                  <w:noProof/>
                </w:rPr>
                <w:t>No</w:t>
              </w:r>
            </w:ins>
          </w:p>
        </w:tc>
      </w:tr>
      <w:tr w:rsidR="00C637EE" w:rsidRPr="008F1DC0" w:rsidTr="00606095">
        <w:trPr>
          <w:ins w:id="3121" w:author="Link Pieces" w:date="2015-08-26T11:33:00Z"/>
        </w:trPr>
        <w:tc>
          <w:tcPr>
            <w:tcW w:w="570" w:type="dxa"/>
          </w:tcPr>
          <w:p w:rsidR="00C637EE" w:rsidRPr="008F1DC0" w:rsidRDefault="00C637EE" w:rsidP="00606095">
            <w:pPr>
              <w:tabs>
                <w:tab w:val="left" w:pos="2160"/>
              </w:tabs>
              <w:spacing w:after="0"/>
              <w:rPr>
                <w:ins w:id="3122" w:author="Link Pieces" w:date="2015-08-26T11:33:00Z"/>
                <w:rFonts w:ascii="Times New Roman" w:hAnsi="Times New Roman"/>
                <w:noProof/>
              </w:rPr>
            </w:pPr>
            <w:ins w:id="3123" w:author="Link Pieces" w:date="2015-08-26T11:33:00Z">
              <w:r w:rsidRPr="008F1DC0">
                <w:rPr>
                  <w:rFonts w:ascii="Times New Roman" w:hAnsi="Times New Roman"/>
                  <w:noProof/>
                </w:rPr>
                <w:lastRenderedPageBreak/>
                <w:t>12</w:t>
              </w:r>
            </w:ins>
          </w:p>
        </w:tc>
        <w:tc>
          <w:tcPr>
            <w:tcW w:w="2070" w:type="dxa"/>
          </w:tcPr>
          <w:p w:rsidR="00C637EE" w:rsidRPr="008F1DC0" w:rsidRDefault="00C637EE" w:rsidP="00606095">
            <w:pPr>
              <w:tabs>
                <w:tab w:val="left" w:pos="2160"/>
              </w:tabs>
              <w:spacing w:after="0"/>
              <w:rPr>
                <w:ins w:id="3124" w:author="Link Pieces" w:date="2015-08-26T11:33:00Z"/>
                <w:rFonts w:ascii="Times New Roman" w:hAnsi="Times New Roman"/>
                <w:noProof/>
              </w:rPr>
            </w:pPr>
            <w:ins w:id="3125" w:author="Link Pieces" w:date="2015-08-26T11:33:00Z">
              <w:r w:rsidRPr="008F1DC0">
                <w:rPr>
                  <w:rFonts w:ascii="Times New Roman" w:hAnsi="Times New Roman"/>
                  <w:noProof/>
                </w:rPr>
                <w:t>Settings</w:t>
              </w:r>
            </w:ins>
          </w:p>
        </w:tc>
        <w:tc>
          <w:tcPr>
            <w:tcW w:w="2036" w:type="dxa"/>
          </w:tcPr>
          <w:p w:rsidR="00C637EE" w:rsidRPr="008F1DC0" w:rsidRDefault="00C637EE" w:rsidP="00606095">
            <w:pPr>
              <w:tabs>
                <w:tab w:val="left" w:pos="2160"/>
              </w:tabs>
              <w:spacing w:after="0"/>
              <w:rPr>
                <w:ins w:id="3126" w:author="Link Pieces" w:date="2015-08-26T11:33:00Z"/>
                <w:rFonts w:ascii="Times New Roman" w:hAnsi="Times New Roman"/>
                <w:noProof/>
              </w:rPr>
            </w:pPr>
            <w:ins w:id="3127" w:author="Link Pieces" w:date="2015-08-26T11:33:00Z">
              <w:r w:rsidRPr="008F1DC0">
                <w:rPr>
                  <w:rFonts w:ascii="Times New Roman" w:hAnsi="Times New Roman"/>
                  <w:noProof/>
                </w:rPr>
                <w:t>Document{}</w:t>
              </w:r>
            </w:ins>
          </w:p>
        </w:tc>
        <w:tc>
          <w:tcPr>
            <w:tcW w:w="1148" w:type="dxa"/>
          </w:tcPr>
          <w:p w:rsidR="00C637EE" w:rsidRPr="008F1DC0" w:rsidRDefault="00C637EE" w:rsidP="00606095">
            <w:pPr>
              <w:tabs>
                <w:tab w:val="left" w:pos="2160"/>
              </w:tabs>
              <w:spacing w:after="0"/>
              <w:rPr>
                <w:ins w:id="3128"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129" w:author="Link Pieces" w:date="2015-08-26T11:33:00Z"/>
                <w:rFonts w:ascii="Times New Roman" w:hAnsi="Times New Roman"/>
                <w:noProof/>
              </w:rPr>
            </w:pPr>
            <w:ins w:id="3130" w:author="Link Pieces" w:date="2015-08-26T11:33:00Z">
              <w:r w:rsidRPr="008F1DC0">
                <w:rPr>
                  <w:rFonts w:ascii="Times New Roman" w:hAnsi="Times New Roman"/>
                  <w:noProof/>
                </w:rPr>
                <w:t>Setting of store</w:t>
              </w:r>
            </w:ins>
          </w:p>
        </w:tc>
        <w:tc>
          <w:tcPr>
            <w:tcW w:w="657" w:type="dxa"/>
          </w:tcPr>
          <w:p w:rsidR="00C637EE" w:rsidRPr="008F1DC0" w:rsidRDefault="00C637EE" w:rsidP="00606095">
            <w:pPr>
              <w:spacing w:after="0"/>
              <w:rPr>
                <w:ins w:id="3131" w:author="Link Pieces" w:date="2015-08-26T11:33:00Z"/>
                <w:rFonts w:ascii="Times New Roman" w:hAnsi="Times New Roman"/>
                <w:noProof/>
              </w:rPr>
            </w:pPr>
            <w:ins w:id="3132" w:author="Link Pieces" w:date="2015-08-26T11:33:00Z">
              <w:r w:rsidRPr="008F1DC0">
                <w:rPr>
                  <w:rFonts w:ascii="Times New Roman" w:hAnsi="Times New Roman"/>
                  <w:noProof/>
                </w:rPr>
                <w:t>No</w:t>
              </w:r>
            </w:ins>
          </w:p>
        </w:tc>
      </w:tr>
      <w:tr w:rsidR="00C637EE" w:rsidRPr="008F1DC0" w:rsidTr="00606095">
        <w:trPr>
          <w:ins w:id="3133" w:author="Link Pieces" w:date="2015-08-26T11:33:00Z"/>
        </w:trPr>
        <w:tc>
          <w:tcPr>
            <w:tcW w:w="570" w:type="dxa"/>
          </w:tcPr>
          <w:p w:rsidR="00C637EE" w:rsidRPr="008F1DC0" w:rsidRDefault="00C637EE" w:rsidP="00606095">
            <w:pPr>
              <w:tabs>
                <w:tab w:val="left" w:pos="2160"/>
              </w:tabs>
              <w:spacing w:after="0"/>
              <w:rPr>
                <w:ins w:id="3134" w:author="Link Pieces" w:date="2015-08-26T11:33:00Z"/>
                <w:rFonts w:ascii="Times New Roman" w:hAnsi="Times New Roman"/>
                <w:noProof/>
              </w:rPr>
            </w:pPr>
            <w:ins w:id="3135" w:author="Link Pieces" w:date="2015-08-26T11:33:00Z">
              <w:r w:rsidRPr="008F1DC0">
                <w:rPr>
                  <w:rFonts w:ascii="Times New Roman" w:hAnsi="Times New Roman"/>
                  <w:noProof/>
                </w:rPr>
                <w:t>13</w:t>
              </w:r>
            </w:ins>
          </w:p>
        </w:tc>
        <w:tc>
          <w:tcPr>
            <w:tcW w:w="2070" w:type="dxa"/>
          </w:tcPr>
          <w:p w:rsidR="00C637EE" w:rsidRPr="008F1DC0" w:rsidRDefault="00C637EE" w:rsidP="00606095">
            <w:pPr>
              <w:tabs>
                <w:tab w:val="left" w:pos="2160"/>
              </w:tabs>
              <w:spacing w:after="0"/>
              <w:rPr>
                <w:ins w:id="3136" w:author="Link Pieces" w:date="2015-08-26T11:33:00Z"/>
                <w:rFonts w:ascii="Times New Roman" w:hAnsi="Times New Roman"/>
                <w:noProof/>
              </w:rPr>
            </w:pPr>
            <w:ins w:id="3137" w:author="Link Pieces" w:date="2015-08-26T11:33:00Z">
              <w:r w:rsidRPr="008F1DC0">
                <w:rPr>
                  <w:rFonts w:ascii="Times New Roman" w:hAnsi="Times New Roman"/>
                  <w:noProof/>
                </w:rPr>
                <w:t>Owner_id</w:t>
              </w:r>
            </w:ins>
          </w:p>
        </w:tc>
        <w:tc>
          <w:tcPr>
            <w:tcW w:w="2036" w:type="dxa"/>
          </w:tcPr>
          <w:p w:rsidR="00C637EE" w:rsidRPr="008F1DC0" w:rsidRDefault="00C637EE" w:rsidP="00606095">
            <w:pPr>
              <w:tabs>
                <w:tab w:val="left" w:pos="2160"/>
              </w:tabs>
              <w:spacing w:after="0"/>
              <w:rPr>
                <w:ins w:id="3138" w:author="Link Pieces" w:date="2015-08-26T11:33:00Z"/>
                <w:rFonts w:ascii="Times New Roman" w:hAnsi="Times New Roman"/>
                <w:noProof/>
              </w:rPr>
            </w:pPr>
            <w:ins w:id="3139"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140" w:author="Link Pieces" w:date="2015-08-26T11:33:00Z"/>
                <w:rFonts w:ascii="Times New Roman" w:hAnsi="Times New Roman"/>
                <w:noProof/>
              </w:rPr>
            </w:pPr>
            <w:ins w:id="3141" w:author="Link Pieces" w:date="2015-08-26T11:33:00Z">
              <w:r w:rsidRPr="008F1DC0">
                <w:rPr>
                  <w:rFonts w:ascii="Times New Roman" w:hAnsi="Times New Roman"/>
                  <w:noProof/>
                </w:rPr>
                <w:t>FK</w:t>
              </w:r>
            </w:ins>
          </w:p>
        </w:tc>
        <w:tc>
          <w:tcPr>
            <w:tcW w:w="2879" w:type="dxa"/>
          </w:tcPr>
          <w:p w:rsidR="00C637EE" w:rsidRPr="008F1DC0" w:rsidRDefault="00C637EE" w:rsidP="00606095">
            <w:pPr>
              <w:tabs>
                <w:tab w:val="left" w:pos="2160"/>
              </w:tabs>
              <w:spacing w:after="0"/>
              <w:rPr>
                <w:ins w:id="3142" w:author="Link Pieces" w:date="2015-08-26T11:33:00Z"/>
                <w:rFonts w:ascii="Times New Roman" w:hAnsi="Times New Roman"/>
                <w:noProof/>
              </w:rPr>
            </w:pPr>
            <w:ins w:id="3143" w:author="Link Pieces" w:date="2015-08-26T11:33:00Z">
              <w:r w:rsidRPr="008F1DC0">
                <w:rPr>
                  <w:rFonts w:ascii="Times New Roman" w:hAnsi="Times New Roman"/>
                  <w:noProof/>
                </w:rPr>
                <w:t>Id of user</w:t>
              </w:r>
            </w:ins>
          </w:p>
        </w:tc>
        <w:tc>
          <w:tcPr>
            <w:tcW w:w="657" w:type="dxa"/>
          </w:tcPr>
          <w:p w:rsidR="00C637EE" w:rsidRPr="008F1DC0" w:rsidRDefault="00C637EE" w:rsidP="00606095">
            <w:pPr>
              <w:spacing w:after="0"/>
              <w:rPr>
                <w:ins w:id="3144" w:author="Link Pieces" w:date="2015-08-26T11:33:00Z"/>
                <w:rFonts w:ascii="Times New Roman" w:hAnsi="Times New Roman"/>
                <w:noProof/>
              </w:rPr>
            </w:pPr>
            <w:ins w:id="3145" w:author="Link Pieces" w:date="2015-08-26T11:33:00Z">
              <w:r w:rsidRPr="008F1DC0">
                <w:rPr>
                  <w:rFonts w:ascii="Times New Roman" w:hAnsi="Times New Roman"/>
                  <w:noProof/>
                </w:rPr>
                <w:t>No</w:t>
              </w:r>
            </w:ins>
          </w:p>
        </w:tc>
      </w:tr>
    </w:tbl>
    <w:p w:rsidR="00C637EE" w:rsidRPr="008F1DC0" w:rsidRDefault="00C637EE" w:rsidP="00C637EE">
      <w:pPr>
        <w:rPr>
          <w:ins w:id="3146" w:author="Link Pieces" w:date="2015-08-26T11:33: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C637EE" w:rsidRPr="008F1DC0" w:rsidTr="00606095">
        <w:trPr>
          <w:ins w:id="3147" w:author="Link Pieces" w:date="2015-08-26T11:33:00Z"/>
        </w:trPr>
        <w:tc>
          <w:tcPr>
            <w:tcW w:w="9360" w:type="dxa"/>
            <w:gridSpan w:val="6"/>
          </w:tcPr>
          <w:p w:rsidR="00C637EE" w:rsidRPr="008F1DC0" w:rsidRDefault="00C637EE" w:rsidP="00606095">
            <w:pPr>
              <w:tabs>
                <w:tab w:val="left" w:pos="2160"/>
              </w:tabs>
              <w:spacing w:after="0"/>
              <w:jc w:val="center"/>
              <w:rPr>
                <w:ins w:id="3148" w:author="Link Pieces" w:date="2015-08-26T11:33:00Z"/>
                <w:rFonts w:ascii="Times New Roman" w:hAnsi="Times New Roman"/>
                <w:noProof/>
              </w:rPr>
            </w:pPr>
            <w:ins w:id="3149" w:author="Link Pieces" w:date="2015-08-26T11:33:00Z">
              <w:r w:rsidRPr="008F1DC0">
                <w:rPr>
                  <w:rFonts w:ascii="Times New Roman" w:hAnsi="Times New Roman"/>
                  <w:b/>
                  <w:noProof/>
                </w:rPr>
                <w:t>User</w:t>
              </w:r>
              <w:r w:rsidRPr="008F1DC0">
                <w:rPr>
                  <w:rFonts w:ascii="Times New Roman" w:hAnsi="Times New Roman"/>
                  <w:noProof/>
                </w:rPr>
                <w:t>: store username and password of user</w:t>
              </w:r>
            </w:ins>
          </w:p>
        </w:tc>
      </w:tr>
      <w:tr w:rsidR="00C637EE" w:rsidRPr="008F1DC0" w:rsidTr="00606095">
        <w:trPr>
          <w:ins w:id="3150"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151" w:author="Link Pieces" w:date="2015-08-26T11:33:00Z"/>
                <w:rFonts w:ascii="Times New Roman" w:hAnsi="Times New Roman"/>
                <w:b/>
                <w:noProof/>
              </w:rPr>
            </w:pPr>
            <w:ins w:id="3152"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153" w:author="Link Pieces" w:date="2015-08-26T11:33:00Z"/>
                <w:rFonts w:ascii="Times New Roman" w:hAnsi="Times New Roman"/>
                <w:b/>
                <w:noProof/>
              </w:rPr>
            </w:pPr>
            <w:ins w:id="3154"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155" w:author="Link Pieces" w:date="2015-08-26T11:33:00Z"/>
                <w:rFonts w:ascii="Times New Roman" w:hAnsi="Times New Roman"/>
                <w:b/>
                <w:noProof/>
              </w:rPr>
            </w:pPr>
            <w:ins w:id="3156" w:author="Link Pieces" w:date="2015-08-26T11:33:00Z">
              <w:r w:rsidRPr="008F1DC0">
                <w:rPr>
                  <w:rFonts w:ascii="Times New Roman" w:hAnsi="Times New Roman"/>
                  <w:b/>
                  <w:noProof/>
                </w:rPr>
                <w:t>Type</w:t>
              </w:r>
            </w:ins>
          </w:p>
        </w:tc>
        <w:tc>
          <w:tcPr>
            <w:tcW w:w="1148" w:type="dxa"/>
            <w:shd w:val="clear" w:color="auto" w:fill="D9D9D9" w:themeFill="background1" w:themeFillShade="D9"/>
          </w:tcPr>
          <w:p w:rsidR="00C637EE" w:rsidRPr="008F1DC0" w:rsidRDefault="00C637EE" w:rsidP="00606095">
            <w:pPr>
              <w:tabs>
                <w:tab w:val="left" w:pos="2160"/>
              </w:tabs>
              <w:spacing w:after="0"/>
              <w:jc w:val="center"/>
              <w:rPr>
                <w:ins w:id="3157" w:author="Link Pieces" w:date="2015-08-26T11:33:00Z"/>
                <w:rFonts w:ascii="Times New Roman" w:hAnsi="Times New Roman"/>
                <w:b/>
                <w:noProof/>
              </w:rPr>
            </w:pPr>
            <w:ins w:id="3158" w:author="Link Pieces" w:date="2015-08-26T11:33:00Z">
              <w:r w:rsidRPr="008F1DC0">
                <w:rPr>
                  <w:rFonts w:ascii="Times New Roman" w:hAnsi="Times New Roman"/>
                  <w:b/>
                  <w:noProof/>
                </w:rPr>
                <w:t>Key</w:t>
              </w:r>
            </w:ins>
          </w:p>
        </w:tc>
        <w:tc>
          <w:tcPr>
            <w:tcW w:w="2879" w:type="dxa"/>
            <w:shd w:val="clear" w:color="auto" w:fill="D9D9D9" w:themeFill="background1" w:themeFillShade="D9"/>
          </w:tcPr>
          <w:p w:rsidR="00C637EE" w:rsidRPr="008F1DC0" w:rsidRDefault="00C637EE" w:rsidP="00606095">
            <w:pPr>
              <w:tabs>
                <w:tab w:val="left" w:pos="2160"/>
              </w:tabs>
              <w:spacing w:after="0"/>
              <w:jc w:val="center"/>
              <w:rPr>
                <w:ins w:id="3159" w:author="Link Pieces" w:date="2015-08-26T11:33:00Z"/>
                <w:rFonts w:ascii="Times New Roman" w:hAnsi="Times New Roman"/>
                <w:b/>
                <w:noProof/>
              </w:rPr>
            </w:pPr>
            <w:ins w:id="3160" w:author="Link Pieces" w:date="2015-08-26T11:33:00Z">
              <w:r w:rsidRPr="008F1DC0">
                <w:rPr>
                  <w:rFonts w:ascii="Times New Roman" w:hAnsi="Times New Roman"/>
                  <w:b/>
                  <w:noProof/>
                </w:rPr>
                <w:t>Description</w:t>
              </w:r>
            </w:ins>
          </w:p>
        </w:tc>
        <w:tc>
          <w:tcPr>
            <w:tcW w:w="657" w:type="dxa"/>
            <w:shd w:val="clear" w:color="auto" w:fill="D9D9D9" w:themeFill="background1" w:themeFillShade="D9"/>
          </w:tcPr>
          <w:p w:rsidR="00C637EE" w:rsidRPr="008F1DC0" w:rsidRDefault="00C637EE" w:rsidP="00606095">
            <w:pPr>
              <w:tabs>
                <w:tab w:val="left" w:pos="2160"/>
              </w:tabs>
              <w:spacing w:after="0"/>
              <w:jc w:val="center"/>
              <w:rPr>
                <w:ins w:id="3161" w:author="Link Pieces" w:date="2015-08-26T11:33:00Z"/>
                <w:rFonts w:ascii="Times New Roman" w:hAnsi="Times New Roman"/>
                <w:b/>
                <w:noProof/>
              </w:rPr>
            </w:pPr>
            <w:ins w:id="3162" w:author="Link Pieces" w:date="2015-08-26T11:33:00Z">
              <w:r w:rsidRPr="008F1DC0">
                <w:rPr>
                  <w:rFonts w:ascii="Times New Roman" w:hAnsi="Times New Roman"/>
                  <w:b/>
                  <w:noProof/>
                </w:rPr>
                <w:t>Null</w:t>
              </w:r>
            </w:ins>
          </w:p>
        </w:tc>
      </w:tr>
      <w:tr w:rsidR="00C637EE" w:rsidRPr="008F1DC0" w:rsidTr="00606095">
        <w:trPr>
          <w:ins w:id="3163" w:author="Link Pieces" w:date="2015-08-26T11:33:00Z"/>
        </w:trPr>
        <w:tc>
          <w:tcPr>
            <w:tcW w:w="570" w:type="dxa"/>
          </w:tcPr>
          <w:p w:rsidR="00C637EE" w:rsidRPr="008F1DC0" w:rsidRDefault="00C637EE" w:rsidP="00606095">
            <w:pPr>
              <w:tabs>
                <w:tab w:val="left" w:pos="2160"/>
              </w:tabs>
              <w:spacing w:after="0"/>
              <w:rPr>
                <w:ins w:id="3164" w:author="Link Pieces" w:date="2015-08-26T11:33:00Z"/>
                <w:rFonts w:ascii="Times New Roman" w:hAnsi="Times New Roman"/>
                <w:noProof/>
              </w:rPr>
            </w:pPr>
            <w:ins w:id="3165"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166" w:author="Link Pieces" w:date="2015-08-26T11:33:00Z"/>
                <w:rFonts w:ascii="Times New Roman" w:hAnsi="Times New Roman"/>
                <w:noProof/>
              </w:rPr>
            </w:pPr>
            <w:ins w:id="3167"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3168" w:author="Link Pieces" w:date="2015-08-26T11:33:00Z"/>
                <w:rFonts w:ascii="Times New Roman" w:hAnsi="Times New Roman"/>
                <w:noProof/>
              </w:rPr>
            </w:pPr>
            <w:ins w:id="3169"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170" w:author="Link Pieces" w:date="2015-08-26T11:33:00Z"/>
                <w:rFonts w:ascii="Times New Roman" w:hAnsi="Times New Roman"/>
                <w:noProof/>
              </w:rPr>
            </w:pPr>
            <w:ins w:id="3171" w:author="Link Pieces" w:date="2015-08-26T11:33:00Z">
              <w:r w:rsidRPr="008F1DC0">
                <w:rPr>
                  <w:rFonts w:ascii="Times New Roman" w:hAnsi="Times New Roman"/>
                  <w:noProof/>
                </w:rPr>
                <w:t>PK</w:t>
              </w:r>
            </w:ins>
          </w:p>
        </w:tc>
        <w:tc>
          <w:tcPr>
            <w:tcW w:w="2879" w:type="dxa"/>
          </w:tcPr>
          <w:p w:rsidR="00C637EE" w:rsidRPr="008F1DC0" w:rsidRDefault="00C637EE" w:rsidP="00606095">
            <w:pPr>
              <w:tabs>
                <w:tab w:val="left" w:pos="2160"/>
              </w:tabs>
              <w:spacing w:after="0"/>
              <w:rPr>
                <w:ins w:id="3172" w:author="Link Pieces" w:date="2015-08-26T11:33:00Z"/>
                <w:rFonts w:ascii="Times New Roman" w:hAnsi="Times New Roman"/>
                <w:noProof/>
              </w:rPr>
            </w:pPr>
            <w:ins w:id="3173" w:author="Link Pieces" w:date="2015-08-26T11:33:00Z">
              <w:r w:rsidRPr="008F1DC0">
                <w:rPr>
                  <w:rFonts w:ascii="Times New Roman" w:hAnsi="Times New Roman"/>
                  <w:noProof/>
                </w:rPr>
                <w:t>Id of user</w:t>
              </w:r>
            </w:ins>
          </w:p>
        </w:tc>
        <w:tc>
          <w:tcPr>
            <w:tcW w:w="657" w:type="dxa"/>
          </w:tcPr>
          <w:p w:rsidR="00C637EE" w:rsidRPr="008F1DC0" w:rsidRDefault="00C637EE" w:rsidP="00606095">
            <w:pPr>
              <w:tabs>
                <w:tab w:val="left" w:pos="2160"/>
              </w:tabs>
              <w:spacing w:after="0"/>
              <w:rPr>
                <w:ins w:id="3174" w:author="Link Pieces" w:date="2015-08-26T11:33:00Z"/>
                <w:rFonts w:ascii="Times New Roman" w:hAnsi="Times New Roman"/>
                <w:noProof/>
              </w:rPr>
            </w:pPr>
            <w:ins w:id="3175" w:author="Link Pieces" w:date="2015-08-26T11:33:00Z">
              <w:r w:rsidRPr="008F1DC0">
                <w:rPr>
                  <w:rFonts w:ascii="Times New Roman" w:hAnsi="Times New Roman"/>
                  <w:noProof/>
                </w:rPr>
                <w:t>No</w:t>
              </w:r>
            </w:ins>
          </w:p>
        </w:tc>
      </w:tr>
      <w:tr w:rsidR="00C637EE" w:rsidRPr="008F1DC0" w:rsidTr="00606095">
        <w:trPr>
          <w:ins w:id="3176" w:author="Link Pieces" w:date="2015-08-26T11:33:00Z"/>
        </w:trPr>
        <w:tc>
          <w:tcPr>
            <w:tcW w:w="570" w:type="dxa"/>
          </w:tcPr>
          <w:p w:rsidR="00C637EE" w:rsidRPr="008F1DC0" w:rsidRDefault="00C637EE" w:rsidP="00606095">
            <w:pPr>
              <w:tabs>
                <w:tab w:val="left" w:pos="2160"/>
              </w:tabs>
              <w:spacing w:after="0"/>
              <w:rPr>
                <w:ins w:id="3177" w:author="Link Pieces" w:date="2015-08-26T11:33:00Z"/>
                <w:rFonts w:ascii="Times New Roman" w:hAnsi="Times New Roman"/>
                <w:noProof/>
              </w:rPr>
            </w:pPr>
            <w:ins w:id="3178"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179" w:author="Link Pieces" w:date="2015-08-26T11:33:00Z"/>
                <w:rFonts w:ascii="Times New Roman" w:hAnsi="Times New Roman"/>
                <w:noProof/>
              </w:rPr>
            </w:pPr>
            <w:ins w:id="3180" w:author="Link Pieces" w:date="2015-08-26T11:33:00Z">
              <w:r w:rsidRPr="008F1DC0">
                <w:rPr>
                  <w:rFonts w:ascii="Times New Roman" w:hAnsi="Times New Roman"/>
                  <w:noProof/>
                </w:rPr>
                <w:t>Username</w:t>
              </w:r>
            </w:ins>
          </w:p>
        </w:tc>
        <w:tc>
          <w:tcPr>
            <w:tcW w:w="2036" w:type="dxa"/>
          </w:tcPr>
          <w:p w:rsidR="00C637EE" w:rsidRPr="008F1DC0" w:rsidRDefault="00C637EE" w:rsidP="00606095">
            <w:pPr>
              <w:tabs>
                <w:tab w:val="left" w:pos="2160"/>
              </w:tabs>
              <w:spacing w:after="0"/>
              <w:rPr>
                <w:ins w:id="3181" w:author="Link Pieces" w:date="2015-08-26T11:33:00Z"/>
                <w:rFonts w:ascii="Times New Roman" w:hAnsi="Times New Roman"/>
                <w:noProof/>
              </w:rPr>
            </w:pPr>
            <w:ins w:id="3182"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183"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184" w:author="Link Pieces" w:date="2015-08-26T11:33:00Z"/>
                <w:rFonts w:ascii="Times New Roman" w:hAnsi="Times New Roman"/>
                <w:noProof/>
              </w:rPr>
            </w:pPr>
            <w:ins w:id="3185" w:author="Link Pieces" w:date="2015-08-26T11:33:00Z">
              <w:r w:rsidRPr="008F1DC0">
                <w:rPr>
                  <w:rFonts w:ascii="Times New Roman" w:hAnsi="Times New Roman"/>
                  <w:noProof/>
                </w:rPr>
                <w:t>Username of user</w:t>
              </w:r>
            </w:ins>
          </w:p>
        </w:tc>
        <w:tc>
          <w:tcPr>
            <w:tcW w:w="657" w:type="dxa"/>
          </w:tcPr>
          <w:p w:rsidR="00C637EE" w:rsidRPr="008F1DC0" w:rsidRDefault="00C637EE" w:rsidP="00606095">
            <w:pPr>
              <w:tabs>
                <w:tab w:val="left" w:pos="2160"/>
              </w:tabs>
              <w:spacing w:after="0"/>
              <w:rPr>
                <w:ins w:id="3186" w:author="Link Pieces" w:date="2015-08-26T11:33:00Z"/>
                <w:rFonts w:ascii="Times New Roman" w:hAnsi="Times New Roman"/>
                <w:noProof/>
              </w:rPr>
            </w:pPr>
            <w:ins w:id="3187" w:author="Link Pieces" w:date="2015-08-26T11:33:00Z">
              <w:r w:rsidRPr="008F1DC0">
                <w:rPr>
                  <w:rFonts w:ascii="Times New Roman" w:hAnsi="Times New Roman"/>
                  <w:noProof/>
                </w:rPr>
                <w:t>No</w:t>
              </w:r>
            </w:ins>
          </w:p>
        </w:tc>
      </w:tr>
      <w:tr w:rsidR="00C637EE" w:rsidRPr="008F1DC0" w:rsidTr="00606095">
        <w:trPr>
          <w:ins w:id="3188" w:author="Link Pieces" w:date="2015-08-26T11:33:00Z"/>
        </w:trPr>
        <w:tc>
          <w:tcPr>
            <w:tcW w:w="570" w:type="dxa"/>
          </w:tcPr>
          <w:p w:rsidR="00C637EE" w:rsidRPr="008F1DC0" w:rsidRDefault="00C637EE" w:rsidP="00606095">
            <w:pPr>
              <w:tabs>
                <w:tab w:val="left" w:pos="2160"/>
              </w:tabs>
              <w:spacing w:after="0"/>
              <w:rPr>
                <w:ins w:id="3189" w:author="Link Pieces" w:date="2015-08-26T11:33:00Z"/>
                <w:rFonts w:ascii="Times New Roman" w:hAnsi="Times New Roman"/>
                <w:noProof/>
              </w:rPr>
            </w:pPr>
            <w:ins w:id="3190"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191" w:author="Link Pieces" w:date="2015-08-26T11:33:00Z"/>
                <w:rFonts w:ascii="Times New Roman" w:hAnsi="Times New Roman"/>
                <w:noProof/>
              </w:rPr>
            </w:pPr>
            <w:ins w:id="3192" w:author="Link Pieces" w:date="2015-08-26T11:33:00Z">
              <w:r w:rsidRPr="008F1DC0">
                <w:rPr>
                  <w:rFonts w:ascii="Times New Roman" w:hAnsi="Times New Roman"/>
                  <w:noProof/>
                </w:rPr>
                <w:t>Password</w:t>
              </w:r>
            </w:ins>
          </w:p>
        </w:tc>
        <w:tc>
          <w:tcPr>
            <w:tcW w:w="2036" w:type="dxa"/>
          </w:tcPr>
          <w:p w:rsidR="00C637EE" w:rsidRPr="008F1DC0" w:rsidRDefault="00C637EE" w:rsidP="00606095">
            <w:pPr>
              <w:tabs>
                <w:tab w:val="left" w:pos="2160"/>
              </w:tabs>
              <w:spacing w:after="0"/>
              <w:rPr>
                <w:ins w:id="3193" w:author="Link Pieces" w:date="2015-08-26T11:33:00Z"/>
                <w:rFonts w:ascii="Times New Roman" w:hAnsi="Times New Roman"/>
                <w:noProof/>
              </w:rPr>
            </w:pPr>
            <w:ins w:id="3194"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195"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196" w:author="Link Pieces" w:date="2015-08-26T11:33:00Z"/>
                <w:rFonts w:ascii="Times New Roman" w:hAnsi="Times New Roman"/>
                <w:noProof/>
              </w:rPr>
            </w:pPr>
            <w:ins w:id="3197" w:author="Link Pieces" w:date="2015-08-26T11:33:00Z">
              <w:r w:rsidRPr="008F1DC0">
                <w:rPr>
                  <w:rFonts w:ascii="Times New Roman" w:hAnsi="Times New Roman"/>
                  <w:noProof/>
                </w:rPr>
                <w:t>Password of user</w:t>
              </w:r>
            </w:ins>
          </w:p>
        </w:tc>
        <w:tc>
          <w:tcPr>
            <w:tcW w:w="657" w:type="dxa"/>
          </w:tcPr>
          <w:p w:rsidR="00C637EE" w:rsidRPr="008F1DC0" w:rsidRDefault="00C637EE" w:rsidP="00606095">
            <w:pPr>
              <w:tabs>
                <w:tab w:val="left" w:pos="2160"/>
              </w:tabs>
              <w:spacing w:after="0"/>
              <w:rPr>
                <w:ins w:id="3198" w:author="Link Pieces" w:date="2015-08-26T11:33:00Z"/>
                <w:rFonts w:ascii="Times New Roman" w:hAnsi="Times New Roman"/>
                <w:noProof/>
              </w:rPr>
            </w:pPr>
            <w:ins w:id="3199" w:author="Link Pieces" w:date="2015-08-26T11:33:00Z">
              <w:r w:rsidRPr="008F1DC0">
                <w:rPr>
                  <w:rFonts w:ascii="Times New Roman" w:hAnsi="Times New Roman"/>
                  <w:noProof/>
                </w:rPr>
                <w:t>No</w:t>
              </w:r>
            </w:ins>
          </w:p>
        </w:tc>
      </w:tr>
      <w:tr w:rsidR="00C637EE" w:rsidRPr="008F1DC0" w:rsidTr="00606095">
        <w:trPr>
          <w:ins w:id="3200" w:author="Link Pieces" w:date="2015-08-26T11:33:00Z"/>
        </w:trPr>
        <w:tc>
          <w:tcPr>
            <w:tcW w:w="570" w:type="dxa"/>
          </w:tcPr>
          <w:p w:rsidR="00C637EE" w:rsidRPr="008F1DC0" w:rsidRDefault="00C637EE" w:rsidP="00606095">
            <w:pPr>
              <w:tabs>
                <w:tab w:val="left" w:pos="2160"/>
              </w:tabs>
              <w:spacing w:after="0"/>
              <w:rPr>
                <w:ins w:id="3201"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02" w:author="Link Pieces" w:date="2015-08-26T11:33:00Z"/>
                <w:rFonts w:ascii="Times New Roman" w:hAnsi="Times New Roman"/>
                <w:noProof/>
              </w:rPr>
            </w:pPr>
            <w:ins w:id="3203" w:author="Link Pieces" w:date="2015-08-26T11:33:00Z">
              <w:r w:rsidRPr="008F1DC0">
                <w:rPr>
                  <w:rFonts w:ascii="Times New Roman" w:hAnsi="Times New Roman"/>
                  <w:noProof/>
                </w:rPr>
                <w:t>Last_name</w:t>
              </w:r>
            </w:ins>
          </w:p>
        </w:tc>
        <w:tc>
          <w:tcPr>
            <w:tcW w:w="2036" w:type="dxa"/>
          </w:tcPr>
          <w:p w:rsidR="00C637EE" w:rsidRPr="008F1DC0" w:rsidRDefault="00C637EE" w:rsidP="00606095">
            <w:pPr>
              <w:tabs>
                <w:tab w:val="left" w:pos="2160"/>
              </w:tabs>
              <w:spacing w:after="0"/>
              <w:rPr>
                <w:ins w:id="3204" w:author="Link Pieces" w:date="2015-08-26T11:33:00Z"/>
                <w:rFonts w:ascii="Times New Roman" w:hAnsi="Times New Roman"/>
                <w:noProof/>
              </w:rPr>
            </w:pPr>
            <w:ins w:id="3205"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206"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07" w:author="Link Pieces" w:date="2015-08-26T11:33:00Z"/>
                <w:rFonts w:ascii="Times New Roman" w:hAnsi="Times New Roman"/>
                <w:noProof/>
              </w:rPr>
            </w:pPr>
            <w:ins w:id="3208" w:author="Link Pieces" w:date="2015-08-26T11:33:00Z">
              <w:r w:rsidRPr="008F1DC0">
                <w:rPr>
                  <w:rFonts w:ascii="Times New Roman" w:hAnsi="Times New Roman"/>
                  <w:noProof/>
                </w:rPr>
                <w:t>Last name of user</w:t>
              </w:r>
            </w:ins>
          </w:p>
        </w:tc>
        <w:tc>
          <w:tcPr>
            <w:tcW w:w="657" w:type="dxa"/>
          </w:tcPr>
          <w:p w:rsidR="00C637EE" w:rsidRPr="008F1DC0" w:rsidRDefault="00C637EE" w:rsidP="00606095">
            <w:pPr>
              <w:tabs>
                <w:tab w:val="left" w:pos="2160"/>
              </w:tabs>
              <w:spacing w:after="0"/>
              <w:rPr>
                <w:ins w:id="3209" w:author="Link Pieces" w:date="2015-08-26T11:33:00Z"/>
                <w:rFonts w:ascii="Times New Roman" w:hAnsi="Times New Roman"/>
                <w:noProof/>
              </w:rPr>
            </w:pPr>
            <w:ins w:id="3210" w:author="Link Pieces" w:date="2015-08-26T11:33:00Z">
              <w:r w:rsidRPr="008F1DC0">
                <w:rPr>
                  <w:rFonts w:ascii="Times New Roman" w:hAnsi="Times New Roman"/>
                  <w:noProof/>
                </w:rPr>
                <w:t>Yes</w:t>
              </w:r>
            </w:ins>
          </w:p>
        </w:tc>
      </w:tr>
      <w:tr w:rsidR="00C637EE" w:rsidRPr="008F1DC0" w:rsidTr="00606095">
        <w:trPr>
          <w:ins w:id="3211" w:author="Link Pieces" w:date="2015-08-26T11:33:00Z"/>
        </w:trPr>
        <w:tc>
          <w:tcPr>
            <w:tcW w:w="570" w:type="dxa"/>
          </w:tcPr>
          <w:p w:rsidR="00C637EE" w:rsidRPr="008F1DC0" w:rsidRDefault="00C637EE" w:rsidP="00606095">
            <w:pPr>
              <w:tabs>
                <w:tab w:val="left" w:pos="2160"/>
              </w:tabs>
              <w:spacing w:after="0"/>
              <w:rPr>
                <w:ins w:id="3212"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13" w:author="Link Pieces" w:date="2015-08-26T11:33:00Z"/>
                <w:rFonts w:ascii="Times New Roman" w:hAnsi="Times New Roman"/>
                <w:noProof/>
              </w:rPr>
            </w:pPr>
            <w:ins w:id="3214" w:author="Link Pieces" w:date="2015-08-26T11:33:00Z">
              <w:r w:rsidRPr="008F1DC0">
                <w:rPr>
                  <w:rFonts w:ascii="Times New Roman" w:hAnsi="Times New Roman"/>
                  <w:noProof/>
                </w:rPr>
                <w:t>First_name</w:t>
              </w:r>
            </w:ins>
          </w:p>
        </w:tc>
        <w:tc>
          <w:tcPr>
            <w:tcW w:w="2036" w:type="dxa"/>
          </w:tcPr>
          <w:p w:rsidR="00C637EE" w:rsidRPr="008F1DC0" w:rsidRDefault="00C637EE" w:rsidP="00606095">
            <w:pPr>
              <w:tabs>
                <w:tab w:val="left" w:pos="2160"/>
              </w:tabs>
              <w:spacing w:after="0"/>
              <w:rPr>
                <w:ins w:id="3215" w:author="Link Pieces" w:date="2015-08-26T11:33:00Z"/>
                <w:rFonts w:ascii="Times New Roman" w:hAnsi="Times New Roman"/>
                <w:noProof/>
              </w:rPr>
            </w:pPr>
            <w:ins w:id="3216"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217"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18" w:author="Link Pieces" w:date="2015-08-26T11:33:00Z"/>
                <w:rFonts w:ascii="Times New Roman" w:hAnsi="Times New Roman"/>
                <w:noProof/>
              </w:rPr>
            </w:pPr>
            <w:ins w:id="3219" w:author="Link Pieces" w:date="2015-08-26T11:33:00Z">
              <w:r w:rsidRPr="008F1DC0">
                <w:rPr>
                  <w:rFonts w:ascii="Times New Roman" w:hAnsi="Times New Roman"/>
                  <w:noProof/>
                </w:rPr>
                <w:t>First name of user</w:t>
              </w:r>
            </w:ins>
          </w:p>
        </w:tc>
        <w:tc>
          <w:tcPr>
            <w:tcW w:w="657" w:type="dxa"/>
          </w:tcPr>
          <w:p w:rsidR="00C637EE" w:rsidRPr="008F1DC0" w:rsidRDefault="00C637EE" w:rsidP="00606095">
            <w:pPr>
              <w:tabs>
                <w:tab w:val="left" w:pos="2160"/>
              </w:tabs>
              <w:spacing w:after="0"/>
              <w:rPr>
                <w:ins w:id="3220" w:author="Link Pieces" w:date="2015-08-26T11:33:00Z"/>
                <w:rFonts w:ascii="Times New Roman" w:hAnsi="Times New Roman"/>
                <w:noProof/>
              </w:rPr>
            </w:pPr>
            <w:ins w:id="3221" w:author="Link Pieces" w:date="2015-08-26T11:33:00Z">
              <w:r w:rsidRPr="008F1DC0">
                <w:rPr>
                  <w:rFonts w:ascii="Times New Roman" w:hAnsi="Times New Roman"/>
                  <w:noProof/>
                </w:rPr>
                <w:t>Yes</w:t>
              </w:r>
            </w:ins>
          </w:p>
        </w:tc>
      </w:tr>
      <w:tr w:rsidR="00C637EE" w:rsidRPr="008F1DC0" w:rsidTr="00606095">
        <w:trPr>
          <w:ins w:id="3222" w:author="Link Pieces" w:date="2015-08-26T11:33:00Z"/>
        </w:trPr>
        <w:tc>
          <w:tcPr>
            <w:tcW w:w="570" w:type="dxa"/>
          </w:tcPr>
          <w:p w:rsidR="00C637EE" w:rsidRPr="008F1DC0" w:rsidRDefault="00C637EE" w:rsidP="00606095">
            <w:pPr>
              <w:tabs>
                <w:tab w:val="left" w:pos="2160"/>
              </w:tabs>
              <w:spacing w:after="0"/>
              <w:rPr>
                <w:ins w:id="3223"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24" w:author="Link Pieces" w:date="2015-08-26T11:33:00Z"/>
                <w:rFonts w:ascii="Times New Roman" w:hAnsi="Times New Roman"/>
                <w:noProof/>
              </w:rPr>
            </w:pPr>
            <w:ins w:id="3225" w:author="Link Pieces" w:date="2015-08-26T11:33:00Z">
              <w:r w:rsidRPr="008F1DC0">
                <w:rPr>
                  <w:rFonts w:ascii="Times New Roman" w:hAnsi="Times New Roman"/>
                  <w:noProof/>
                </w:rPr>
                <w:t>Gender</w:t>
              </w:r>
            </w:ins>
          </w:p>
        </w:tc>
        <w:tc>
          <w:tcPr>
            <w:tcW w:w="2036" w:type="dxa"/>
          </w:tcPr>
          <w:p w:rsidR="00C637EE" w:rsidRPr="008F1DC0" w:rsidRDefault="00C637EE" w:rsidP="00606095">
            <w:pPr>
              <w:tabs>
                <w:tab w:val="left" w:pos="2160"/>
              </w:tabs>
              <w:spacing w:after="0"/>
              <w:rPr>
                <w:ins w:id="3226" w:author="Link Pieces" w:date="2015-08-26T11:33:00Z"/>
                <w:rFonts w:ascii="Times New Roman" w:hAnsi="Times New Roman"/>
                <w:noProof/>
              </w:rPr>
            </w:pPr>
            <w:ins w:id="3227" w:author="Link Pieces" w:date="2015-08-26T11:33:00Z">
              <w:r w:rsidRPr="008F1DC0">
                <w:rPr>
                  <w:rFonts w:ascii="Times New Roman" w:hAnsi="Times New Roman"/>
                  <w:noProof/>
                </w:rPr>
                <w:t>Integer</w:t>
              </w:r>
            </w:ins>
          </w:p>
        </w:tc>
        <w:tc>
          <w:tcPr>
            <w:tcW w:w="1148" w:type="dxa"/>
          </w:tcPr>
          <w:p w:rsidR="00C637EE" w:rsidRPr="008F1DC0" w:rsidRDefault="00C637EE" w:rsidP="00606095">
            <w:pPr>
              <w:tabs>
                <w:tab w:val="left" w:pos="2160"/>
              </w:tabs>
              <w:spacing w:after="0"/>
              <w:rPr>
                <w:ins w:id="3228"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29" w:author="Link Pieces" w:date="2015-08-26T11:33:00Z"/>
                <w:rFonts w:ascii="Times New Roman" w:hAnsi="Times New Roman"/>
                <w:noProof/>
              </w:rPr>
            </w:pPr>
            <w:ins w:id="3230" w:author="Link Pieces" w:date="2015-08-26T11:33:00Z">
              <w:r w:rsidRPr="008F1DC0">
                <w:rPr>
                  <w:rFonts w:ascii="Times New Roman" w:hAnsi="Times New Roman"/>
                  <w:noProof/>
                </w:rPr>
                <w:t>Gender of user</w:t>
              </w:r>
            </w:ins>
          </w:p>
        </w:tc>
        <w:tc>
          <w:tcPr>
            <w:tcW w:w="657" w:type="dxa"/>
          </w:tcPr>
          <w:p w:rsidR="00C637EE" w:rsidRPr="008F1DC0" w:rsidRDefault="00C637EE" w:rsidP="00606095">
            <w:pPr>
              <w:tabs>
                <w:tab w:val="left" w:pos="2160"/>
              </w:tabs>
              <w:spacing w:after="0"/>
              <w:rPr>
                <w:ins w:id="3231" w:author="Link Pieces" w:date="2015-08-26T11:33:00Z"/>
                <w:rFonts w:ascii="Times New Roman" w:hAnsi="Times New Roman"/>
                <w:noProof/>
              </w:rPr>
            </w:pPr>
            <w:ins w:id="3232" w:author="Link Pieces" w:date="2015-08-26T11:33:00Z">
              <w:r w:rsidRPr="008F1DC0">
                <w:rPr>
                  <w:rFonts w:ascii="Times New Roman" w:hAnsi="Times New Roman"/>
                  <w:noProof/>
                </w:rPr>
                <w:t>Yes</w:t>
              </w:r>
            </w:ins>
          </w:p>
        </w:tc>
      </w:tr>
      <w:tr w:rsidR="00C637EE" w:rsidRPr="008F1DC0" w:rsidTr="00606095">
        <w:trPr>
          <w:ins w:id="3233" w:author="Link Pieces" w:date="2015-08-26T11:33:00Z"/>
        </w:trPr>
        <w:tc>
          <w:tcPr>
            <w:tcW w:w="570" w:type="dxa"/>
          </w:tcPr>
          <w:p w:rsidR="00C637EE" w:rsidRPr="008F1DC0" w:rsidRDefault="00C637EE" w:rsidP="00606095">
            <w:pPr>
              <w:tabs>
                <w:tab w:val="left" w:pos="2160"/>
              </w:tabs>
              <w:spacing w:after="0"/>
              <w:rPr>
                <w:ins w:id="3234"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35" w:author="Link Pieces" w:date="2015-08-26T11:33:00Z"/>
                <w:rFonts w:ascii="Times New Roman" w:hAnsi="Times New Roman"/>
                <w:noProof/>
              </w:rPr>
            </w:pPr>
            <w:ins w:id="3236" w:author="Link Pieces" w:date="2015-08-26T11:33:00Z">
              <w:r w:rsidRPr="008F1DC0">
                <w:rPr>
                  <w:rFonts w:ascii="Times New Roman" w:hAnsi="Times New Roman"/>
                  <w:noProof/>
                </w:rPr>
                <w:t>Email</w:t>
              </w:r>
            </w:ins>
          </w:p>
        </w:tc>
        <w:tc>
          <w:tcPr>
            <w:tcW w:w="2036" w:type="dxa"/>
          </w:tcPr>
          <w:p w:rsidR="00C637EE" w:rsidRPr="008F1DC0" w:rsidRDefault="00C637EE" w:rsidP="00606095">
            <w:pPr>
              <w:tabs>
                <w:tab w:val="left" w:pos="2160"/>
              </w:tabs>
              <w:spacing w:after="0"/>
              <w:rPr>
                <w:ins w:id="3237" w:author="Link Pieces" w:date="2015-08-26T11:33:00Z"/>
                <w:rFonts w:ascii="Times New Roman" w:hAnsi="Times New Roman"/>
                <w:noProof/>
              </w:rPr>
            </w:pPr>
            <w:ins w:id="3238"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239"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40" w:author="Link Pieces" w:date="2015-08-26T11:33:00Z"/>
                <w:rFonts w:ascii="Times New Roman" w:hAnsi="Times New Roman"/>
                <w:noProof/>
              </w:rPr>
            </w:pPr>
            <w:ins w:id="3241" w:author="Link Pieces" w:date="2015-08-26T11:33:00Z">
              <w:r w:rsidRPr="008F1DC0">
                <w:rPr>
                  <w:rFonts w:ascii="Times New Roman" w:hAnsi="Times New Roman"/>
                  <w:noProof/>
                </w:rPr>
                <w:t>Email of user</w:t>
              </w:r>
            </w:ins>
          </w:p>
        </w:tc>
        <w:tc>
          <w:tcPr>
            <w:tcW w:w="657" w:type="dxa"/>
          </w:tcPr>
          <w:p w:rsidR="00C637EE" w:rsidRPr="008F1DC0" w:rsidRDefault="00C637EE" w:rsidP="00606095">
            <w:pPr>
              <w:tabs>
                <w:tab w:val="left" w:pos="2160"/>
              </w:tabs>
              <w:spacing w:after="0"/>
              <w:rPr>
                <w:ins w:id="3242" w:author="Link Pieces" w:date="2015-08-26T11:33:00Z"/>
                <w:rFonts w:ascii="Times New Roman" w:hAnsi="Times New Roman"/>
                <w:noProof/>
              </w:rPr>
            </w:pPr>
            <w:ins w:id="3243" w:author="Link Pieces" w:date="2015-08-26T11:33:00Z">
              <w:r w:rsidRPr="008F1DC0">
                <w:rPr>
                  <w:rFonts w:ascii="Times New Roman" w:hAnsi="Times New Roman"/>
                  <w:noProof/>
                </w:rPr>
                <w:t>Yes</w:t>
              </w:r>
            </w:ins>
          </w:p>
        </w:tc>
      </w:tr>
      <w:tr w:rsidR="00C637EE" w:rsidRPr="008F1DC0" w:rsidTr="00606095">
        <w:trPr>
          <w:ins w:id="3244" w:author="Link Pieces" w:date="2015-08-26T11:33:00Z"/>
        </w:trPr>
        <w:tc>
          <w:tcPr>
            <w:tcW w:w="570" w:type="dxa"/>
          </w:tcPr>
          <w:p w:rsidR="00C637EE" w:rsidRPr="008F1DC0" w:rsidRDefault="00C637EE" w:rsidP="00606095">
            <w:pPr>
              <w:tabs>
                <w:tab w:val="left" w:pos="2160"/>
              </w:tabs>
              <w:spacing w:after="0"/>
              <w:rPr>
                <w:ins w:id="3245"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46" w:author="Link Pieces" w:date="2015-08-26T11:33:00Z"/>
                <w:rFonts w:ascii="Times New Roman" w:hAnsi="Times New Roman"/>
                <w:noProof/>
              </w:rPr>
            </w:pPr>
            <w:ins w:id="3247" w:author="Link Pieces" w:date="2015-08-26T11:33:00Z">
              <w:r w:rsidRPr="008F1DC0">
                <w:rPr>
                  <w:rFonts w:ascii="Times New Roman" w:hAnsi="Times New Roman"/>
                  <w:noProof/>
                </w:rPr>
                <w:t>Phone</w:t>
              </w:r>
            </w:ins>
          </w:p>
        </w:tc>
        <w:tc>
          <w:tcPr>
            <w:tcW w:w="2036" w:type="dxa"/>
          </w:tcPr>
          <w:p w:rsidR="00C637EE" w:rsidRPr="008F1DC0" w:rsidRDefault="00C637EE" w:rsidP="00606095">
            <w:pPr>
              <w:tabs>
                <w:tab w:val="left" w:pos="2160"/>
              </w:tabs>
              <w:spacing w:after="0"/>
              <w:rPr>
                <w:ins w:id="3248" w:author="Link Pieces" w:date="2015-08-26T11:33:00Z"/>
                <w:rFonts w:ascii="Times New Roman" w:hAnsi="Times New Roman"/>
                <w:noProof/>
              </w:rPr>
            </w:pPr>
            <w:ins w:id="3249"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250"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51" w:author="Link Pieces" w:date="2015-08-26T11:33:00Z"/>
                <w:rFonts w:ascii="Times New Roman" w:hAnsi="Times New Roman"/>
                <w:noProof/>
              </w:rPr>
            </w:pPr>
            <w:ins w:id="3252" w:author="Link Pieces" w:date="2015-08-26T11:33:00Z">
              <w:r w:rsidRPr="008F1DC0">
                <w:rPr>
                  <w:rFonts w:ascii="Times New Roman" w:hAnsi="Times New Roman"/>
                  <w:noProof/>
                </w:rPr>
                <w:t>Phone number of user</w:t>
              </w:r>
            </w:ins>
          </w:p>
        </w:tc>
        <w:tc>
          <w:tcPr>
            <w:tcW w:w="657" w:type="dxa"/>
          </w:tcPr>
          <w:p w:rsidR="00C637EE" w:rsidRPr="008F1DC0" w:rsidRDefault="00C637EE" w:rsidP="00606095">
            <w:pPr>
              <w:tabs>
                <w:tab w:val="left" w:pos="2160"/>
              </w:tabs>
              <w:spacing w:after="0"/>
              <w:rPr>
                <w:ins w:id="3253" w:author="Link Pieces" w:date="2015-08-26T11:33:00Z"/>
                <w:rFonts w:ascii="Times New Roman" w:hAnsi="Times New Roman"/>
                <w:noProof/>
              </w:rPr>
            </w:pPr>
            <w:ins w:id="3254" w:author="Link Pieces" w:date="2015-08-26T11:33:00Z">
              <w:r w:rsidRPr="008F1DC0">
                <w:rPr>
                  <w:rFonts w:ascii="Times New Roman" w:hAnsi="Times New Roman"/>
                  <w:noProof/>
                </w:rPr>
                <w:t>Yes</w:t>
              </w:r>
            </w:ins>
          </w:p>
        </w:tc>
      </w:tr>
      <w:tr w:rsidR="00C637EE" w:rsidRPr="008F1DC0" w:rsidTr="00606095">
        <w:trPr>
          <w:ins w:id="3255" w:author="Link Pieces" w:date="2015-08-26T11:33:00Z"/>
        </w:trPr>
        <w:tc>
          <w:tcPr>
            <w:tcW w:w="570" w:type="dxa"/>
          </w:tcPr>
          <w:p w:rsidR="00C637EE" w:rsidRPr="008F1DC0" w:rsidRDefault="00C637EE" w:rsidP="00606095">
            <w:pPr>
              <w:tabs>
                <w:tab w:val="left" w:pos="2160"/>
              </w:tabs>
              <w:spacing w:after="0"/>
              <w:rPr>
                <w:ins w:id="3256"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57" w:author="Link Pieces" w:date="2015-08-26T11:33:00Z"/>
                <w:rFonts w:ascii="Times New Roman" w:hAnsi="Times New Roman"/>
                <w:noProof/>
              </w:rPr>
            </w:pPr>
            <w:ins w:id="3258" w:author="Link Pieces" w:date="2015-08-26T11:33:00Z">
              <w:r w:rsidRPr="008F1DC0">
                <w:rPr>
                  <w:rFonts w:ascii="Times New Roman" w:hAnsi="Times New Roman"/>
                  <w:noProof/>
                </w:rPr>
                <w:t>Address</w:t>
              </w:r>
            </w:ins>
          </w:p>
        </w:tc>
        <w:tc>
          <w:tcPr>
            <w:tcW w:w="2036" w:type="dxa"/>
          </w:tcPr>
          <w:p w:rsidR="00C637EE" w:rsidRPr="008F1DC0" w:rsidRDefault="00C637EE" w:rsidP="00606095">
            <w:pPr>
              <w:tabs>
                <w:tab w:val="left" w:pos="2160"/>
              </w:tabs>
              <w:spacing w:after="0"/>
              <w:rPr>
                <w:ins w:id="3259" w:author="Link Pieces" w:date="2015-08-26T11:33:00Z"/>
                <w:rFonts w:ascii="Times New Roman" w:hAnsi="Times New Roman"/>
                <w:noProof/>
              </w:rPr>
            </w:pPr>
            <w:ins w:id="3260"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261"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62" w:author="Link Pieces" w:date="2015-08-26T11:33:00Z"/>
                <w:rFonts w:ascii="Times New Roman" w:hAnsi="Times New Roman"/>
                <w:noProof/>
              </w:rPr>
            </w:pPr>
            <w:ins w:id="3263" w:author="Link Pieces" w:date="2015-08-26T11:33:00Z">
              <w:r w:rsidRPr="008F1DC0">
                <w:rPr>
                  <w:rFonts w:ascii="Times New Roman" w:hAnsi="Times New Roman"/>
                  <w:noProof/>
                </w:rPr>
                <w:t>Address of user</w:t>
              </w:r>
            </w:ins>
          </w:p>
        </w:tc>
        <w:tc>
          <w:tcPr>
            <w:tcW w:w="657" w:type="dxa"/>
          </w:tcPr>
          <w:p w:rsidR="00C637EE" w:rsidRPr="008F1DC0" w:rsidRDefault="00C637EE" w:rsidP="00606095">
            <w:pPr>
              <w:tabs>
                <w:tab w:val="left" w:pos="2160"/>
              </w:tabs>
              <w:spacing w:after="0"/>
              <w:rPr>
                <w:ins w:id="3264" w:author="Link Pieces" w:date="2015-08-26T11:33:00Z"/>
                <w:rFonts w:ascii="Times New Roman" w:hAnsi="Times New Roman"/>
                <w:noProof/>
              </w:rPr>
            </w:pPr>
            <w:ins w:id="3265" w:author="Link Pieces" w:date="2015-08-26T11:33:00Z">
              <w:r w:rsidRPr="008F1DC0">
                <w:rPr>
                  <w:rFonts w:ascii="Times New Roman" w:hAnsi="Times New Roman"/>
                  <w:noProof/>
                </w:rPr>
                <w:t>Yes</w:t>
              </w:r>
            </w:ins>
          </w:p>
        </w:tc>
      </w:tr>
      <w:tr w:rsidR="00C637EE" w:rsidRPr="008F1DC0" w:rsidTr="00606095">
        <w:trPr>
          <w:ins w:id="3266" w:author="Link Pieces" w:date="2015-08-26T11:33:00Z"/>
        </w:trPr>
        <w:tc>
          <w:tcPr>
            <w:tcW w:w="570" w:type="dxa"/>
          </w:tcPr>
          <w:p w:rsidR="00C637EE" w:rsidRPr="008F1DC0" w:rsidRDefault="00C637EE" w:rsidP="00606095">
            <w:pPr>
              <w:tabs>
                <w:tab w:val="left" w:pos="2160"/>
              </w:tabs>
              <w:spacing w:after="0"/>
              <w:rPr>
                <w:ins w:id="3267"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68" w:author="Link Pieces" w:date="2015-08-26T11:33:00Z"/>
                <w:rFonts w:ascii="Times New Roman" w:hAnsi="Times New Roman"/>
                <w:noProof/>
              </w:rPr>
            </w:pPr>
            <w:ins w:id="3269" w:author="Link Pieces" w:date="2015-08-26T11:33:00Z">
              <w:r w:rsidRPr="008F1DC0">
                <w:rPr>
                  <w:rFonts w:ascii="Times New Roman" w:hAnsi="Times New Roman"/>
                  <w:noProof/>
                </w:rPr>
                <w:t>Role</w:t>
              </w:r>
            </w:ins>
          </w:p>
        </w:tc>
        <w:tc>
          <w:tcPr>
            <w:tcW w:w="2036" w:type="dxa"/>
          </w:tcPr>
          <w:p w:rsidR="00C637EE" w:rsidRPr="008F1DC0" w:rsidRDefault="00C637EE" w:rsidP="00606095">
            <w:pPr>
              <w:tabs>
                <w:tab w:val="left" w:pos="1060"/>
              </w:tabs>
              <w:spacing w:after="0"/>
              <w:rPr>
                <w:ins w:id="3270" w:author="Link Pieces" w:date="2015-08-26T11:33:00Z"/>
                <w:rFonts w:ascii="Times New Roman" w:hAnsi="Times New Roman"/>
                <w:noProof/>
              </w:rPr>
            </w:pPr>
            <w:ins w:id="3271" w:author="Link Pieces" w:date="2015-08-26T11:33:00Z">
              <w:r w:rsidRPr="008F1DC0">
                <w:rPr>
                  <w:rFonts w:ascii="Times New Roman" w:hAnsi="Times New Roman"/>
                  <w:noProof/>
                </w:rPr>
                <w:t>String</w:t>
              </w:r>
              <w:r w:rsidRPr="008F1DC0">
                <w:rPr>
                  <w:rFonts w:ascii="Times New Roman" w:hAnsi="Times New Roman"/>
                  <w:noProof/>
                </w:rPr>
                <w:tab/>
              </w:r>
            </w:ins>
          </w:p>
        </w:tc>
        <w:tc>
          <w:tcPr>
            <w:tcW w:w="1148" w:type="dxa"/>
          </w:tcPr>
          <w:p w:rsidR="00C637EE" w:rsidRPr="008F1DC0" w:rsidRDefault="00C637EE" w:rsidP="00606095">
            <w:pPr>
              <w:tabs>
                <w:tab w:val="left" w:pos="2160"/>
              </w:tabs>
              <w:spacing w:after="0"/>
              <w:rPr>
                <w:ins w:id="3272"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73" w:author="Link Pieces" w:date="2015-08-26T11:33:00Z"/>
                <w:rFonts w:ascii="Times New Roman" w:hAnsi="Times New Roman"/>
                <w:noProof/>
              </w:rPr>
            </w:pPr>
            <w:ins w:id="3274" w:author="Link Pieces" w:date="2015-08-26T11:33:00Z">
              <w:r w:rsidRPr="008F1DC0">
                <w:rPr>
                  <w:rFonts w:ascii="Times New Roman" w:hAnsi="Times New Roman"/>
                  <w:noProof/>
                </w:rPr>
                <w:t>Whether role of user is staff or admin</w:t>
              </w:r>
            </w:ins>
          </w:p>
        </w:tc>
        <w:tc>
          <w:tcPr>
            <w:tcW w:w="657" w:type="dxa"/>
          </w:tcPr>
          <w:p w:rsidR="00C637EE" w:rsidRPr="008F1DC0" w:rsidRDefault="00C637EE" w:rsidP="00606095">
            <w:pPr>
              <w:tabs>
                <w:tab w:val="left" w:pos="2160"/>
              </w:tabs>
              <w:spacing w:after="0"/>
              <w:rPr>
                <w:ins w:id="3275" w:author="Link Pieces" w:date="2015-08-26T11:33:00Z"/>
                <w:rFonts w:ascii="Times New Roman" w:hAnsi="Times New Roman"/>
                <w:noProof/>
              </w:rPr>
            </w:pPr>
            <w:ins w:id="3276" w:author="Link Pieces" w:date="2015-08-26T11:33:00Z">
              <w:r w:rsidRPr="008F1DC0">
                <w:rPr>
                  <w:rFonts w:ascii="Times New Roman" w:hAnsi="Times New Roman"/>
                  <w:noProof/>
                </w:rPr>
                <w:t>No</w:t>
              </w:r>
            </w:ins>
          </w:p>
        </w:tc>
      </w:tr>
      <w:tr w:rsidR="00C637EE" w:rsidRPr="008F1DC0" w:rsidTr="00606095">
        <w:trPr>
          <w:ins w:id="3277" w:author="Link Pieces" w:date="2015-08-26T11:33:00Z"/>
        </w:trPr>
        <w:tc>
          <w:tcPr>
            <w:tcW w:w="570" w:type="dxa"/>
          </w:tcPr>
          <w:p w:rsidR="00C637EE" w:rsidRPr="008F1DC0" w:rsidRDefault="00C637EE" w:rsidP="00606095">
            <w:pPr>
              <w:tabs>
                <w:tab w:val="left" w:pos="2160"/>
              </w:tabs>
              <w:spacing w:after="0"/>
              <w:rPr>
                <w:ins w:id="3278"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79" w:author="Link Pieces" w:date="2015-08-26T11:33:00Z"/>
                <w:rFonts w:ascii="Times New Roman" w:hAnsi="Times New Roman"/>
                <w:noProof/>
              </w:rPr>
            </w:pPr>
            <w:ins w:id="3280" w:author="Link Pieces" w:date="2015-08-26T11:33:00Z">
              <w:r w:rsidRPr="008F1DC0">
                <w:rPr>
                  <w:rFonts w:ascii="Times New Roman" w:hAnsi="Times New Roman"/>
                  <w:noProof/>
                </w:rPr>
                <w:t>Store_id</w:t>
              </w:r>
            </w:ins>
          </w:p>
        </w:tc>
        <w:tc>
          <w:tcPr>
            <w:tcW w:w="2036" w:type="dxa"/>
          </w:tcPr>
          <w:p w:rsidR="00C637EE" w:rsidRPr="008F1DC0" w:rsidRDefault="00C637EE" w:rsidP="00606095">
            <w:pPr>
              <w:tabs>
                <w:tab w:val="left" w:pos="2160"/>
              </w:tabs>
              <w:spacing w:after="0"/>
              <w:rPr>
                <w:ins w:id="3281" w:author="Link Pieces" w:date="2015-08-26T11:33:00Z"/>
                <w:rFonts w:ascii="Times New Roman" w:hAnsi="Times New Roman"/>
                <w:noProof/>
              </w:rPr>
            </w:pPr>
            <w:ins w:id="3282"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283"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84" w:author="Link Pieces" w:date="2015-08-26T11:33:00Z"/>
                <w:rFonts w:ascii="Times New Roman" w:hAnsi="Times New Roman"/>
                <w:noProof/>
              </w:rPr>
            </w:pPr>
            <w:ins w:id="3285" w:author="Link Pieces" w:date="2015-08-26T11:33:00Z">
              <w:r w:rsidRPr="008F1DC0">
                <w:rPr>
                  <w:rFonts w:ascii="Times New Roman" w:hAnsi="Times New Roman"/>
                  <w:noProof/>
                </w:rPr>
                <w:t>Id of store user owner</w:t>
              </w:r>
            </w:ins>
          </w:p>
        </w:tc>
        <w:tc>
          <w:tcPr>
            <w:tcW w:w="657" w:type="dxa"/>
          </w:tcPr>
          <w:p w:rsidR="00C637EE" w:rsidRPr="008F1DC0" w:rsidRDefault="00C637EE" w:rsidP="00606095">
            <w:pPr>
              <w:tabs>
                <w:tab w:val="left" w:pos="2160"/>
              </w:tabs>
              <w:spacing w:after="0"/>
              <w:rPr>
                <w:ins w:id="3286" w:author="Link Pieces" w:date="2015-08-26T11:33:00Z"/>
                <w:rFonts w:ascii="Times New Roman" w:hAnsi="Times New Roman"/>
                <w:noProof/>
              </w:rPr>
            </w:pPr>
            <w:ins w:id="3287" w:author="Link Pieces" w:date="2015-08-26T11:33:00Z">
              <w:r w:rsidRPr="008F1DC0">
                <w:rPr>
                  <w:rFonts w:ascii="Times New Roman" w:hAnsi="Times New Roman"/>
                  <w:noProof/>
                </w:rPr>
                <w:t>No</w:t>
              </w:r>
            </w:ins>
          </w:p>
        </w:tc>
      </w:tr>
      <w:tr w:rsidR="00C637EE" w:rsidRPr="008F1DC0" w:rsidTr="00606095">
        <w:trPr>
          <w:ins w:id="3288" w:author="Link Pieces" w:date="2015-08-26T11:33:00Z"/>
        </w:trPr>
        <w:tc>
          <w:tcPr>
            <w:tcW w:w="570" w:type="dxa"/>
          </w:tcPr>
          <w:p w:rsidR="00C637EE" w:rsidRPr="008F1DC0" w:rsidRDefault="00C637EE" w:rsidP="00606095">
            <w:pPr>
              <w:tabs>
                <w:tab w:val="left" w:pos="2160"/>
              </w:tabs>
              <w:spacing w:after="0"/>
              <w:rPr>
                <w:ins w:id="3289"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290" w:author="Link Pieces" w:date="2015-08-26T11:33:00Z"/>
                <w:rFonts w:ascii="Times New Roman" w:hAnsi="Times New Roman"/>
                <w:noProof/>
              </w:rPr>
            </w:pPr>
            <w:ins w:id="3291" w:author="Link Pieces" w:date="2015-08-26T11:33:00Z">
              <w:r w:rsidRPr="008F1DC0">
                <w:rPr>
                  <w:rFonts w:ascii="Times New Roman" w:hAnsi="Times New Roman"/>
                  <w:noProof/>
                </w:rPr>
                <w:t>Permission_reg</w:t>
              </w:r>
            </w:ins>
          </w:p>
        </w:tc>
        <w:tc>
          <w:tcPr>
            <w:tcW w:w="2036" w:type="dxa"/>
          </w:tcPr>
          <w:p w:rsidR="00C637EE" w:rsidRPr="008F1DC0" w:rsidRDefault="00C637EE" w:rsidP="00606095">
            <w:pPr>
              <w:tabs>
                <w:tab w:val="left" w:pos="2160"/>
              </w:tabs>
              <w:spacing w:after="0"/>
              <w:rPr>
                <w:ins w:id="3292" w:author="Link Pieces" w:date="2015-08-26T11:33:00Z"/>
                <w:rFonts w:ascii="Times New Roman" w:hAnsi="Times New Roman"/>
                <w:noProof/>
              </w:rPr>
            </w:pPr>
            <w:ins w:id="3293" w:author="Link Pieces" w:date="2015-08-26T11:33:00Z">
              <w:r w:rsidRPr="008F1DC0">
                <w:rPr>
                  <w:rFonts w:ascii="Times New Roman" w:hAnsi="Times New Roman"/>
                  <w:noProof/>
                </w:rPr>
                <w:t>Document{}</w:t>
              </w:r>
            </w:ins>
          </w:p>
        </w:tc>
        <w:tc>
          <w:tcPr>
            <w:tcW w:w="1148" w:type="dxa"/>
          </w:tcPr>
          <w:p w:rsidR="00C637EE" w:rsidRPr="008F1DC0" w:rsidRDefault="00C637EE" w:rsidP="00606095">
            <w:pPr>
              <w:tabs>
                <w:tab w:val="left" w:pos="2160"/>
              </w:tabs>
              <w:spacing w:after="0"/>
              <w:rPr>
                <w:ins w:id="3294"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295" w:author="Link Pieces" w:date="2015-08-26T11:33:00Z"/>
                <w:rFonts w:ascii="Times New Roman" w:hAnsi="Times New Roman"/>
                <w:noProof/>
              </w:rPr>
            </w:pPr>
            <w:ins w:id="3296" w:author="Link Pieces" w:date="2015-08-26T11:33:00Z">
              <w:r w:rsidRPr="008F1DC0">
                <w:rPr>
                  <w:rFonts w:ascii="Times New Roman" w:hAnsi="Times New Roman"/>
                  <w:noProof/>
                </w:rPr>
                <w:t>Permissions of staff</w:t>
              </w:r>
            </w:ins>
          </w:p>
        </w:tc>
        <w:tc>
          <w:tcPr>
            <w:tcW w:w="657" w:type="dxa"/>
          </w:tcPr>
          <w:p w:rsidR="00C637EE" w:rsidRPr="008F1DC0" w:rsidRDefault="00C637EE" w:rsidP="00606095">
            <w:pPr>
              <w:tabs>
                <w:tab w:val="left" w:pos="2160"/>
              </w:tabs>
              <w:spacing w:after="0"/>
              <w:rPr>
                <w:ins w:id="3297" w:author="Link Pieces" w:date="2015-08-26T11:33:00Z"/>
                <w:rFonts w:ascii="Times New Roman" w:hAnsi="Times New Roman"/>
                <w:noProof/>
              </w:rPr>
            </w:pPr>
            <w:ins w:id="3298" w:author="Link Pieces" w:date="2015-08-26T11:33:00Z">
              <w:r w:rsidRPr="008F1DC0">
                <w:rPr>
                  <w:rFonts w:ascii="Times New Roman" w:hAnsi="Times New Roman"/>
                  <w:noProof/>
                </w:rPr>
                <w:t>Yes</w:t>
              </w:r>
            </w:ins>
          </w:p>
        </w:tc>
      </w:tr>
      <w:tr w:rsidR="00C637EE" w:rsidRPr="008F1DC0" w:rsidTr="00606095">
        <w:trPr>
          <w:ins w:id="3299" w:author="Link Pieces" w:date="2015-08-26T11:33:00Z"/>
        </w:trPr>
        <w:tc>
          <w:tcPr>
            <w:tcW w:w="570" w:type="dxa"/>
          </w:tcPr>
          <w:p w:rsidR="00C637EE" w:rsidRPr="008F1DC0" w:rsidRDefault="00C637EE" w:rsidP="00606095">
            <w:pPr>
              <w:tabs>
                <w:tab w:val="left" w:pos="2160"/>
              </w:tabs>
              <w:spacing w:after="0"/>
              <w:rPr>
                <w:ins w:id="3300"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301" w:author="Link Pieces" w:date="2015-08-26T11:33:00Z"/>
                <w:rFonts w:ascii="Times New Roman" w:hAnsi="Times New Roman"/>
                <w:noProof/>
              </w:rPr>
            </w:pPr>
            <w:ins w:id="3302" w:author="Link Pieces" w:date="2015-08-26T11:33:00Z">
              <w:r w:rsidRPr="008F1DC0">
                <w:rPr>
                  <w:rFonts w:ascii="Times New Roman" w:hAnsi="Times New Roman"/>
                  <w:noProof/>
                </w:rPr>
                <w:t>Max_orders</w:t>
              </w:r>
            </w:ins>
          </w:p>
        </w:tc>
        <w:tc>
          <w:tcPr>
            <w:tcW w:w="2036" w:type="dxa"/>
          </w:tcPr>
          <w:p w:rsidR="00C637EE" w:rsidRPr="008F1DC0" w:rsidRDefault="00C637EE" w:rsidP="00606095">
            <w:pPr>
              <w:tabs>
                <w:tab w:val="left" w:pos="2160"/>
              </w:tabs>
              <w:spacing w:after="0"/>
              <w:rPr>
                <w:ins w:id="3303" w:author="Link Pieces" w:date="2015-08-26T11:33:00Z"/>
                <w:rFonts w:ascii="Times New Roman" w:hAnsi="Times New Roman"/>
                <w:noProof/>
              </w:rPr>
            </w:pPr>
            <w:ins w:id="3304" w:author="Link Pieces" w:date="2015-08-26T11:33:00Z">
              <w:r w:rsidRPr="008F1DC0">
                <w:rPr>
                  <w:rFonts w:ascii="Times New Roman" w:hAnsi="Times New Roman"/>
                  <w:noProof/>
                </w:rPr>
                <w:t>Integer</w:t>
              </w:r>
            </w:ins>
          </w:p>
        </w:tc>
        <w:tc>
          <w:tcPr>
            <w:tcW w:w="1148" w:type="dxa"/>
          </w:tcPr>
          <w:p w:rsidR="00C637EE" w:rsidRPr="008F1DC0" w:rsidRDefault="00C637EE" w:rsidP="00606095">
            <w:pPr>
              <w:tabs>
                <w:tab w:val="left" w:pos="2160"/>
              </w:tabs>
              <w:spacing w:after="0"/>
              <w:rPr>
                <w:ins w:id="3305"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306" w:author="Link Pieces" w:date="2015-08-26T11:33:00Z"/>
                <w:rFonts w:ascii="Times New Roman" w:hAnsi="Times New Roman"/>
                <w:noProof/>
              </w:rPr>
            </w:pPr>
            <w:ins w:id="3307" w:author="Link Pieces" w:date="2015-08-26T11:33:00Z">
              <w:r w:rsidRPr="008F1DC0">
                <w:rPr>
                  <w:rFonts w:ascii="Times New Roman" w:hAnsi="Times New Roman"/>
                  <w:noProof/>
                </w:rPr>
                <w:t>Maximum number of orders staff can take</w:t>
              </w:r>
            </w:ins>
          </w:p>
        </w:tc>
        <w:tc>
          <w:tcPr>
            <w:tcW w:w="657" w:type="dxa"/>
          </w:tcPr>
          <w:p w:rsidR="00C637EE" w:rsidRPr="008F1DC0" w:rsidRDefault="00C637EE" w:rsidP="00606095">
            <w:pPr>
              <w:tabs>
                <w:tab w:val="left" w:pos="2160"/>
              </w:tabs>
              <w:spacing w:after="0"/>
              <w:rPr>
                <w:ins w:id="3308" w:author="Link Pieces" w:date="2015-08-26T11:33:00Z"/>
                <w:rFonts w:ascii="Times New Roman" w:hAnsi="Times New Roman"/>
                <w:noProof/>
              </w:rPr>
            </w:pPr>
            <w:ins w:id="3309" w:author="Link Pieces" w:date="2015-08-26T11:33:00Z">
              <w:r w:rsidRPr="008F1DC0">
                <w:rPr>
                  <w:rFonts w:ascii="Times New Roman" w:hAnsi="Times New Roman"/>
                  <w:noProof/>
                </w:rPr>
                <w:t>Yes</w:t>
              </w:r>
            </w:ins>
          </w:p>
        </w:tc>
      </w:tr>
      <w:tr w:rsidR="00C637EE" w:rsidRPr="008F1DC0" w:rsidTr="00606095">
        <w:trPr>
          <w:ins w:id="3310" w:author="Link Pieces" w:date="2015-08-26T11:33:00Z"/>
        </w:trPr>
        <w:tc>
          <w:tcPr>
            <w:tcW w:w="570" w:type="dxa"/>
          </w:tcPr>
          <w:p w:rsidR="00C637EE" w:rsidRPr="008F1DC0" w:rsidRDefault="00C637EE" w:rsidP="00606095">
            <w:pPr>
              <w:tabs>
                <w:tab w:val="left" w:pos="2160"/>
              </w:tabs>
              <w:spacing w:after="0"/>
              <w:rPr>
                <w:ins w:id="3311" w:author="Link Pieces" w:date="2015-08-26T11:33:00Z"/>
                <w:rFonts w:ascii="Times New Roman" w:hAnsi="Times New Roman"/>
                <w:noProof/>
              </w:rPr>
            </w:pPr>
          </w:p>
        </w:tc>
        <w:tc>
          <w:tcPr>
            <w:tcW w:w="2070" w:type="dxa"/>
          </w:tcPr>
          <w:p w:rsidR="00C637EE" w:rsidRPr="008F1DC0" w:rsidRDefault="00C637EE" w:rsidP="00606095">
            <w:pPr>
              <w:tabs>
                <w:tab w:val="left" w:pos="2160"/>
              </w:tabs>
              <w:spacing w:after="0"/>
              <w:rPr>
                <w:ins w:id="3312" w:author="Link Pieces" w:date="2015-08-26T11:33:00Z"/>
                <w:rFonts w:ascii="Times New Roman" w:hAnsi="Times New Roman"/>
                <w:noProof/>
              </w:rPr>
            </w:pPr>
            <w:ins w:id="3313" w:author="Link Pieces" w:date="2015-08-26T11:33:00Z">
              <w:r w:rsidRPr="008F1DC0">
                <w:rPr>
                  <w:rFonts w:ascii="Times New Roman" w:hAnsi="Times New Roman"/>
                  <w:noProof/>
                </w:rPr>
                <w:t>Status</w:t>
              </w:r>
            </w:ins>
          </w:p>
        </w:tc>
        <w:tc>
          <w:tcPr>
            <w:tcW w:w="2036" w:type="dxa"/>
          </w:tcPr>
          <w:p w:rsidR="00C637EE" w:rsidRPr="008F1DC0" w:rsidRDefault="00C637EE" w:rsidP="00606095">
            <w:pPr>
              <w:tabs>
                <w:tab w:val="left" w:pos="2160"/>
              </w:tabs>
              <w:spacing w:after="0"/>
              <w:rPr>
                <w:ins w:id="3314" w:author="Link Pieces" w:date="2015-08-26T11:33:00Z"/>
                <w:rFonts w:ascii="Times New Roman" w:hAnsi="Times New Roman"/>
                <w:noProof/>
              </w:rPr>
            </w:pPr>
            <w:ins w:id="3315"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316"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317" w:author="Link Pieces" w:date="2015-08-26T11:33:00Z"/>
                <w:rFonts w:ascii="Times New Roman" w:hAnsi="Times New Roman"/>
                <w:noProof/>
              </w:rPr>
            </w:pPr>
            <w:ins w:id="3318" w:author="Link Pieces" w:date="2015-08-26T11:33:00Z">
              <w:r w:rsidRPr="008F1DC0">
                <w:rPr>
                  <w:rFonts w:ascii="Times New Roman" w:hAnsi="Times New Roman"/>
                  <w:noProof/>
                </w:rPr>
                <w:t>Whether user active or not</w:t>
              </w:r>
            </w:ins>
          </w:p>
        </w:tc>
        <w:tc>
          <w:tcPr>
            <w:tcW w:w="657" w:type="dxa"/>
          </w:tcPr>
          <w:p w:rsidR="00C637EE" w:rsidRPr="008F1DC0" w:rsidRDefault="00C637EE" w:rsidP="00606095">
            <w:pPr>
              <w:tabs>
                <w:tab w:val="left" w:pos="2160"/>
              </w:tabs>
              <w:spacing w:after="0"/>
              <w:rPr>
                <w:ins w:id="3319" w:author="Link Pieces" w:date="2015-08-26T11:33:00Z"/>
                <w:rFonts w:ascii="Times New Roman" w:hAnsi="Times New Roman"/>
                <w:noProof/>
              </w:rPr>
            </w:pPr>
            <w:ins w:id="3320" w:author="Link Pieces" w:date="2015-08-26T11:33:00Z">
              <w:r w:rsidRPr="008F1DC0">
                <w:rPr>
                  <w:rFonts w:ascii="Times New Roman" w:hAnsi="Times New Roman"/>
                  <w:noProof/>
                </w:rPr>
                <w:t>No</w:t>
              </w:r>
            </w:ins>
          </w:p>
        </w:tc>
      </w:tr>
    </w:tbl>
    <w:p w:rsidR="00C637EE" w:rsidRPr="008F1DC0" w:rsidRDefault="00C637EE" w:rsidP="00C637EE">
      <w:pPr>
        <w:rPr>
          <w:ins w:id="3321"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3322" w:author="Link Pieces" w:date="2015-08-26T11:33:00Z"/>
        </w:trPr>
        <w:tc>
          <w:tcPr>
            <w:tcW w:w="9360" w:type="dxa"/>
            <w:gridSpan w:val="6"/>
          </w:tcPr>
          <w:p w:rsidR="00C637EE" w:rsidRPr="008F1DC0" w:rsidRDefault="00C637EE" w:rsidP="00606095">
            <w:pPr>
              <w:tabs>
                <w:tab w:val="left" w:pos="2160"/>
              </w:tabs>
              <w:spacing w:after="0"/>
              <w:jc w:val="center"/>
              <w:rPr>
                <w:ins w:id="3323" w:author="Link Pieces" w:date="2015-08-26T11:33:00Z"/>
                <w:rFonts w:ascii="Times New Roman" w:hAnsi="Times New Roman"/>
                <w:noProof/>
              </w:rPr>
            </w:pPr>
            <w:ins w:id="3324" w:author="Link Pieces" w:date="2015-08-26T11:33:00Z">
              <w:r w:rsidRPr="008F1DC0">
                <w:rPr>
                  <w:rFonts w:ascii="Times New Roman" w:hAnsi="Times New Roman"/>
                  <w:b/>
                  <w:noProof/>
                </w:rPr>
                <w:t>GCM_Users</w:t>
              </w:r>
              <w:r w:rsidRPr="008F1DC0">
                <w:rPr>
                  <w:rFonts w:ascii="Times New Roman" w:hAnsi="Times New Roman"/>
                  <w:noProof/>
                </w:rPr>
                <w:t>: Store registration tokens for google cloud messaging</w:t>
              </w:r>
            </w:ins>
          </w:p>
        </w:tc>
      </w:tr>
      <w:tr w:rsidR="00C637EE" w:rsidRPr="008F1DC0" w:rsidTr="00606095">
        <w:trPr>
          <w:ins w:id="3325"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326" w:author="Link Pieces" w:date="2015-08-26T11:33:00Z"/>
                <w:rFonts w:ascii="Times New Roman" w:hAnsi="Times New Roman"/>
                <w:b/>
                <w:noProof/>
              </w:rPr>
            </w:pPr>
            <w:ins w:id="3327"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328" w:author="Link Pieces" w:date="2015-08-26T11:33:00Z"/>
                <w:rFonts w:ascii="Times New Roman" w:hAnsi="Times New Roman"/>
                <w:b/>
                <w:noProof/>
              </w:rPr>
            </w:pPr>
            <w:ins w:id="3329"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330" w:author="Link Pieces" w:date="2015-08-26T11:33:00Z"/>
                <w:rFonts w:ascii="Times New Roman" w:hAnsi="Times New Roman"/>
                <w:b/>
                <w:noProof/>
              </w:rPr>
            </w:pPr>
            <w:ins w:id="3331"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3332" w:author="Link Pieces" w:date="2015-08-26T11:33:00Z"/>
                <w:rFonts w:ascii="Times New Roman" w:hAnsi="Times New Roman"/>
                <w:b/>
                <w:noProof/>
              </w:rPr>
            </w:pPr>
            <w:ins w:id="3333"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3334" w:author="Link Pieces" w:date="2015-08-26T11:33:00Z"/>
                <w:rFonts w:ascii="Times New Roman" w:hAnsi="Times New Roman"/>
                <w:b/>
                <w:noProof/>
              </w:rPr>
            </w:pPr>
            <w:ins w:id="3335"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3336" w:author="Link Pieces" w:date="2015-08-26T11:33:00Z"/>
                <w:rFonts w:ascii="Times New Roman" w:hAnsi="Times New Roman"/>
                <w:b/>
                <w:noProof/>
              </w:rPr>
            </w:pPr>
            <w:ins w:id="3337" w:author="Link Pieces" w:date="2015-08-26T11:33:00Z">
              <w:r w:rsidRPr="008F1DC0">
                <w:rPr>
                  <w:rFonts w:ascii="Times New Roman" w:hAnsi="Times New Roman"/>
                  <w:b/>
                  <w:noProof/>
                </w:rPr>
                <w:t>Null</w:t>
              </w:r>
            </w:ins>
          </w:p>
        </w:tc>
      </w:tr>
      <w:tr w:rsidR="00C637EE" w:rsidRPr="008F1DC0" w:rsidTr="00606095">
        <w:trPr>
          <w:ins w:id="3338" w:author="Link Pieces" w:date="2015-08-26T11:33:00Z"/>
        </w:trPr>
        <w:tc>
          <w:tcPr>
            <w:tcW w:w="570" w:type="dxa"/>
          </w:tcPr>
          <w:p w:rsidR="00C637EE" w:rsidRPr="008F1DC0" w:rsidRDefault="00C637EE" w:rsidP="00606095">
            <w:pPr>
              <w:tabs>
                <w:tab w:val="left" w:pos="2160"/>
              </w:tabs>
              <w:spacing w:after="0"/>
              <w:rPr>
                <w:ins w:id="3339" w:author="Link Pieces" w:date="2015-08-26T11:33:00Z"/>
                <w:rFonts w:ascii="Times New Roman" w:hAnsi="Times New Roman"/>
                <w:noProof/>
              </w:rPr>
            </w:pPr>
            <w:ins w:id="3340"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341" w:author="Link Pieces" w:date="2015-08-26T11:33:00Z"/>
                <w:rFonts w:ascii="Times New Roman" w:hAnsi="Times New Roman"/>
                <w:noProof/>
              </w:rPr>
            </w:pPr>
            <w:ins w:id="3342"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3343" w:author="Link Pieces" w:date="2015-08-26T11:33:00Z"/>
                <w:rFonts w:ascii="Times New Roman" w:hAnsi="Times New Roman"/>
                <w:noProof/>
              </w:rPr>
            </w:pPr>
            <w:ins w:id="334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345" w:author="Link Pieces" w:date="2015-08-26T11:33:00Z"/>
                <w:rFonts w:ascii="Times New Roman" w:hAnsi="Times New Roman"/>
                <w:noProof/>
              </w:rPr>
            </w:pPr>
            <w:ins w:id="3346"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3347" w:author="Link Pieces" w:date="2015-08-26T11:33:00Z"/>
                <w:rFonts w:ascii="Times New Roman" w:hAnsi="Times New Roman"/>
                <w:noProof/>
              </w:rPr>
            </w:pPr>
            <w:ins w:id="3348" w:author="Link Pieces" w:date="2015-08-26T11:33:00Z">
              <w:r w:rsidRPr="008F1DC0">
                <w:rPr>
                  <w:rFonts w:ascii="Times New Roman" w:hAnsi="Times New Roman"/>
                  <w:noProof/>
                </w:rPr>
                <w:t>Id of domain</w:t>
              </w:r>
            </w:ins>
          </w:p>
        </w:tc>
        <w:tc>
          <w:tcPr>
            <w:tcW w:w="713" w:type="dxa"/>
          </w:tcPr>
          <w:p w:rsidR="00C637EE" w:rsidRPr="008F1DC0" w:rsidRDefault="00C637EE" w:rsidP="00606095">
            <w:pPr>
              <w:tabs>
                <w:tab w:val="left" w:pos="2160"/>
              </w:tabs>
              <w:spacing w:after="0"/>
              <w:rPr>
                <w:ins w:id="3349" w:author="Link Pieces" w:date="2015-08-26T11:33:00Z"/>
                <w:rFonts w:ascii="Times New Roman" w:hAnsi="Times New Roman"/>
                <w:noProof/>
              </w:rPr>
            </w:pPr>
            <w:ins w:id="3350" w:author="Link Pieces" w:date="2015-08-26T11:33:00Z">
              <w:r w:rsidRPr="008F1DC0">
                <w:rPr>
                  <w:rFonts w:ascii="Times New Roman" w:hAnsi="Times New Roman"/>
                  <w:noProof/>
                </w:rPr>
                <w:t>No</w:t>
              </w:r>
            </w:ins>
          </w:p>
        </w:tc>
      </w:tr>
      <w:tr w:rsidR="00C637EE" w:rsidRPr="008F1DC0" w:rsidTr="00606095">
        <w:trPr>
          <w:ins w:id="3351" w:author="Link Pieces" w:date="2015-08-26T11:33:00Z"/>
        </w:trPr>
        <w:tc>
          <w:tcPr>
            <w:tcW w:w="570" w:type="dxa"/>
          </w:tcPr>
          <w:p w:rsidR="00C637EE" w:rsidRPr="008F1DC0" w:rsidRDefault="00C637EE" w:rsidP="00606095">
            <w:pPr>
              <w:tabs>
                <w:tab w:val="left" w:pos="2160"/>
              </w:tabs>
              <w:spacing w:after="0"/>
              <w:rPr>
                <w:ins w:id="3352" w:author="Link Pieces" w:date="2015-08-26T11:33:00Z"/>
                <w:rFonts w:ascii="Times New Roman" w:hAnsi="Times New Roman"/>
                <w:noProof/>
              </w:rPr>
            </w:pPr>
            <w:ins w:id="3353"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354" w:author="Link Pieces" w:date="2015-08-26T11:33:00Z"/>
                <w:rFonts w:ascii="Times New Roman" w:hAnsi="Times New Roman"/>
                <w:noProof/>
              </w:rPr>
            </w:pPr>
            <w:ins w:id="3355" w:author="Link Pieces" w:date="2015-08-26T11:33:00Z">
              <w:r w:rsidRPr="008F1DC0">
                <w:rPr>
                  <w:rFonts w:ascii="Times New Roman" w:hAnsi="Times New Roman"/>
                  <w:noProof/>
                </w:rPr>
                <w:t>Store_id</w:t>
              </w:r>
            </w:ins>
          </w:p>
        </w:tc>
        <w:tc>
          <w:tcPr>
            <w:tcW w:w="2036" w:type="dxa"/>
          </w:tcPr>
          <w:p w:rsidR="00C637EE" w:rsidRPr="008F1DC0" w:rsidRDefault="00C637EE" w:rsidP="00606095">
            <w:pPr>
              <w:tabs>
                <w:tab w:val="left" w:pos="2160"/>
              </w:tabs>
              <w:spacing w:after="0"/>
              <w:rPr>
                <w:ins w:id="3356" w:author="Link Pieces" w:date="2015-08-26T11:33:00Z"/>
                <w:rFonts w:ascii="Times New Roman" w:hAnsi="Times New Roman"/>
                <w:noProof/>
              </w:rPr>
            </w:pPr>
            <w:ins w:id="3357"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358" w:author="Link Pieces" w:date="2015-08-26T11:33:00Z"/>
                <w:rFonts w:ascii="Times New Roman" w:hAnsi="Times New Roman"/>
                <w:noProof/>
              </w:rPr>
            </w:pPr>
            <w:ins w:id="3359"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3360" w:author="Link Pieces" w:date="2015-08-26T11:33:00Z"/>
                <w:rFonts w:ascii="Times New Roman" w:hAnsi="Times New Roman"/>
                <w:noProof/>
              </w:rPr>
            </w:pPr>
            <w:ins w:id="3361" w:author="Link Pieces" w:date="2015-08-26T11:33:00Z">
              <w:r w:rsidRPr="008F1DC0">
                <w:rPr>
                  <w:rFonts w:ascii="Times New Roman" w:hAnsi="Times New Roman"/>
                  <w:noProof/>
                </w:rPr>
                <w:t>Id of store</w:t>
              </w:r>
            </w:ins>
          </w:p>
        </w:tc>
        <w:tc>
          <w:tcPr>
            <w:tcW w:w="713" w:type="dxa"/>
          </w:tcPr>
          <w:p w:rsidR="00C637EE" w:rsidRPr="008F1DC0" w:rsidRDefault="00C637EE" w:rsidP="00606095">
            <w:pPr>
              <w:tabs>
                <w:tab w:val="left" w:pos="2160"/>
              </w:tabs>
              <w:spacing w:after="0"/>
              <w:rPr>
                <w:ins w:id="3362" w:author="Link Pieces" w:date="2015-08-26T11:33:00Z"/>
                <w:rFonts w:ascii="Times New Roman" w:hAnsi="Times New Roman"/>
                <w:noProof/>
              </w:rPr>
            </w:pPr>
            <w:ins w:id="3363" w:author="Link Pieces" w:date="2015-08-26T11:33:00Z">
              <w:r w:rsidRPr="008F1DC0">
                <w:rPr>
                  <w:rFonts w:ascii="Times New Roman" w:hAnsi="Times New Roman"/>
                  <w:noProof/>
                </w:rPr>
                <w:t>No</w:t>
              </w:r>
            </w:ins>
          </w:p>
        </w:tc>
      </w:tr>
      <w:tr w:rsidR="00C637EE" w:rsidRPr="008F1DC0" w:rsidTr="00606095">
        <w:trPr>
          <w:ins w:id="3364" w:author="Link Pieces" w:date="2015-08-26T11:33:00Z"/>
        </w:trPr>
        <w:tc>
          <w:tcPr>
            <w:tcW w:w="570" w:type="dxa"/>
          </w:tcPr>
          <w:p w:rsidR="00C637EE" w:rsidRPr="008F1DC0" w:rsidRDefault="00C637EE" w:rsidP="00606095">
            <w:pPr>
              <w:tabs>
                <w:tab w:val="left" w:pos="2160"/>
              </w:tabs>
              <w:spacing w:after="0"/>
              <w:rPr>
                <w:ins w:id="3365" w:author="Link Pieces" w:date="2015-08-26T11:33:00Z"/>
                <w:rFonts w:ascii="Times New Roman" w:hAnsi="Times New Roman"/>
                <w:noProof/>
              </w:rPr>
            </w:pPr>
            <w:ins w:id="3366"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367" w:author="Link Pieces" w:date="2015-08-26T11:33:00Z"/>
                <w:rFonts w:ascii="Times New Roman" w:hAnsi="Times New Roman"/>
                <w:noProof/>
              </w:rPr>
            </w:pPr>
            <w:ins w:id="3368" w:author="Link Pieces" w:date="2015-08-26T11:33:00Z">
              <w:r w:rsidRPr="008F1DC0">
                <w:rPr>
                  <w:rFonts w:ascii="Times New Roman" w:hAnsi="Times New Roman"/>
                  <w:noProof/>
                </w:rPr>
                <w:t>Gcm_regids</w:t>
              </w:r>
            </w:ins>
          </w:p>
        </w:tc>
        <w:tc>
          <w:tcPr>
            <w:tcW w:w="2036" w:type="dxa"/>
          </w:tcPr>
          <w:p w:rsidR="00C637EE" w:rsidRPr="008F1DC0" w:rsidRDefault="00C637EE" w:rsidP="00606095">
            <w:pPr>
              <w:tabs>
                <w:tab w:val="left" w:pos="2160"/>
              </w:tabs>
              <w:spacing w:after="0"/>
              <w:rPr>
                <w:ins w:id="3369" w:author="Link Pieces" w:date="2015-08-26T11:33:00Z"/>
                <w:rFonts w:ascii="Times New Roman" w:hAnsi="Times New Roman"/>
                <w:noProof/>
              </w:rPr>
            </w:pPr>
            <w:ins w:id="337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37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372" w:author="Link Pieces" w:date="2015-08-26T11:33:00Z"/>
                <w:rFonts w:ascii="Times New Roman" w:hAnsi="Times New Roman"/>
                <w:noProof/>
              </w:rPr>
            </w:pPr>
            <w:ins w:id="3373" w:author="Link Pieces" w:date="2015-08-26T11:33:00Z">
              <w:r w:rsidRPr="008F1DC0">
                <w:rPr>
                  <w:rFonts w:ascii="Times New Roman" w:hAnsi="Times New Roman"/>
                  <w:noProof/>
                </w:rPr>
                <w:t>After register mobile to gcm, gcm will provide regid for that mobile</w:t>
              </w:r>
            </w:ins>
          </w:p>
        </w:tc>
        <w:tc>
          <w:tcPr>
            <w:tcW w:w="713" w:type="dxa"/>
          </w:tcPr>
          <w:p w:rsidR="00C637EE" w:rsidRPr="008F1DC0" w:rsidRDefault="00C637EE" w:rsidP="00606095">
            <w:pPr>
              <w:tabs>
                <w:tab w:val="left" w:pos="2160"/>
              </w:tabs>
              <w:spacing w:after="0"/>
              <w:rPr>
                <w:ins w:id="3374" w:author="Link Pieces" w:date="2015-08-26T11:33:00Z"/>
                <w:rFonts w:ascii="Times New Roman" w:hAnsi="Times New Roman"/>
                <w:noProof/>
              </w:rPr>
            </w:pPr>
            <w:ins w:id="3375" w:author="Link Pieces" w:date="2015-08-26T11:33:00Z">
              <w:r w:rsidRPr="008F1DC0">
                <w:rPr>
                  <w:rFonts w:ascii="Times New Roman" w:hAnsi="Times New Roman"/>
                  <w:noProof/>
                </w:rPr>
                <w:t>No</w:t>
              </w:r>
            </w:ins>
          </w:p>
        </w:tc>
      </w:tr>
    </w:tbl>
    <w:p w:rsidR="00C637EE" w:rsidRPr="008F1DC0" w:rsidRDefault="00C637EE" w:rsidP="00C637EE">
      <w:pPr>
        <w:rPr>
          <w:ins w:id="3376" w:author="Link Pieces" w:date="2015-08-26T11:33:00Z"/>
          <w:rFonts w:ascii="Times New Roman" w:hAnsi="Times New Roman"/>
        </w:rPr>
      </w:pPr>
    </w:p>
    <w:p w:rsidR="00C637EE" w:rsidRPr="008F1DC0" w:rsidRDefault="00C637EE" w:rsidP="00C637EE">
      <w:pPr>
        <w:rPr>
          <w:ins w:id="3377" w:author="Link Pieces" w:date="2015-08-26T11:33:00Z"/>
          <w:rFonts w:ascii="Times New Roman" w:hAnsi="Times New Roman"/>
        </w:rPr>
      </w:pPr>
    </w:p>
    <w:p w:rsidR="00C637EE" w:rsidRPr="008F1DC0" w:rsidRDefault="00C637EE" w:rsidP="00C637EE">
      <w:pPr>
        <w:rPr>
          <w:ins w:id="3378" w:author="Link Pieces" w:date="2015-08-26T11:33:00Z"/>
          <w:rFonts w:ascii="Times New Roman" w:hAnsi="Times New Roman"/>
        </w:rPr>
      </w:pPr>
    </w:p>
    <w:p w:rsidR="00C637EE" w:rsidRPr="008F1DC0" w:rsidRDefault="00C637EE" w:rsidP="00C637EE">
      <w:pPr>
        <w:rPr>
          <w:ins w:id="3379" w:author="Link Pieces" w:date="2015-08-26T11:33:00Z"/>
          <w:rFonts w:ascii="Times New Roman" w:hAnsi="Times New Roman"/>
        </w:rPr>
      </w:pPr>
    </w:p>
    <w:p w:rsidR="00C637EE" w:rsidRPr="008F1DC0" w:rsidRDefault="00C637EE" w:rsidP="00C637EE">
      <w:pPr>
        <w:rPr>
          <w:ins w:id="3380" w:author="Link Pieces" w:date="2015-08-26T11:33:00Z"/>
          <w:rFonts w:ascii="Times New Roman" w:hAnsi="Times New Roman"/>
        </w:rPr>
      </w:pPr>
    </w:p>
    <w:p w:rsidR="00C637EE" w:rsidRPr="008F1DC0" w:rsidRDefault="00C637EE" w:rsidP="00C637EE">
      <w:pPr>
        <w:rPr>
          <w:ins w:id="3381" w:author="Link Pieces" w:date="2015-08-26T11:33:00Z"/>
          <w:rFonts w:ascii="Times New Roman" w:hAnsi="Times New Roman"/>
        </w:rPr>
      </w:pPr>
    </w:p>
    <w:p w:rsidR="00C637EE" w:rsidRPr="008F1DC0" w:rsidRDefault="00C637EE" w:rsidP="00C637EE">
      <w:pPr>
        <w:rPr>
          <w:ins w:id="3382" w:author="Link Pieces" w:date="2015-08-26T11:33:00Z"/>
          <w:rFonts w:ascii="Times New Roman" w:hAnsi="Times New Roman"/>
        </w:rPr>
      </w:pPr>
    </w:p>
    <w:p w:rsidR="00C637EE" w:rsidRPr="008F1DC0" w:rsidRDefault="00C637EE" w:rsidP="00C637EE">
      <w:pPr>
        <w:rPr>
          <w:ins w:id="3383" w:author="Link Pieces" w:date="2015-08-26T11:33:00Z"/>
          <w:rFonts w:ascii="Times New Roman" w:hAnsi="Times New Roman"/>
        </w:rPr>
      </w:pPr>
    </w:p>
    <w:p w:rsidR="00C637EE" w:rsidRPr="008F1DC0" w:rsidRDefault="00C637EE" w:rsidP="00C637EE">
      <w:pPr>
        <w:rPr>
          <w:ins w:id="3384" w:author="Link Pieces" w:date="2015-08-26T11:33:00Z"/>
          <w:rFonts w:ascii="Times New Roman" w:hAnsi="Times New Roman"/>
        </w:rPr>
      </w:pPr>
    </w:p>
    <w:p w:rsidR="00C637EE" w:rsidRPr="008F1DC0" w:rsidRDefault="00C637EE" w:rsidP="00C637EE">
      <w:pPr>
        <w:rPr>
          <w:ins w:id="3385" w:author="Link Pieces" w:date="2015-08-26T11:33:00Z"/>
          <w:rFonts w:ascii="Times New Roman" w:hAnsi="Times New Roman"/>
        </w:rPr>
      </w:pPr>
    </w:p>
    <w:p w:rsidR="00C637EE" w:rsidRPr="008F1DC0" w:rsidRDefault="00C637EE" w:rsidP="00C637EE">
      <w:pPr>
        <w:pStyle w:val="Heading3"/>
        <w:numPr>
          <w:ilvl w:val="0"/>
          <w:numId w:val="0"/>
        </w:numPr>
        <w:rPr>
          <w:ins w:id="3386" w:author="Link Pieces" w:date="2015-08-26T11:33:00Z"/>
          <w:rFonts w:ascii="Times New Roman" w:hAnsi="Times New Roman"/>
          <w:sz w:val="24"/>
          <w:szCs w:val="24"/>
        </w:rPr>
      </w:pPr>
      <w:bookmarkStart w:id="3387" w:name="_Toc428358838"/>
      <w:ins w:id="3388" w:author="Link Pieces" w:date="2015-08-26T11:33:00Z">
        <w:r w:rsidRPr="008F1DC0">
          <w:rPr>
            <w:rFonts w:ascii="Times New Roman" w:hAnsi="Times New Roman"/>
            <w:sz w:val="24"/>
            <w:szCs w:val="24"/>
          </w:rPr>
          <w:lastRenderedPageBreak/>
          <w:t>4.5.2 Store Database</w:t>
        </w:r>
        <w:bookmarkEnd w:id="3387"/>
      </w:ins>
    </w:p>
    <w:p w:rsidR="00C637EE" w:rsidRPr="008F1DC0" w:rsidRDefault="00C637EE" w:rsidP="00C637EE">
      <w:pPr>
        <w:pStyle w:val="Heading4"/>
        <w:rPr>
          <w:ins w:id="3389" w:author="Link Pieces" w:date="2015-08-26T11:33:00Z"/>
          <w:rFonts w:ascii="Times New Roman" w:hAnsi="Times New Roman" w:cs="Times New Roman"/>
        </w:rPr>
      </w:pPr>
      <w:ins w:id="3390" w:author="Link Pieces" w:date="2015-08-26T11:33:00Z">
        <w:r w:rsidRPr="008F1DC0">
          <w:rPr>
            <w:rFonts w:ascii="Times New Roman" w:hAnsi="Times New Roman" w:cs="Times New Roman"/>
          </w:rPr>
          <w:t>4.5.2.1 Table diagram</w:t>
        </w:r>
      </w:ins>
    </w:p>
    <w:p w:rsidR="00C637EE" w:rsidRPr="008F1DC0" w:rsidRDefault="00C637EE" w:rsidP="00C637EE">
      <w:pPr>
        <w:rPr>
          <w:ins w:id="3391" w:author="Link Pieces" w:date="2015-08-26T11:33:00Z"/>
          <w:rFonts w:ascii="Times New Roman" w:hAnsi="Times New Roman"/>
          <w:sz w:val="22"/>
          <w:szCs w:val="22"/>
        </w:rPr>
      </w:pPr>
    </w:p>
    <w:p w:rsidR="00C637EE" w:rsidRPr="008F1DC0" w:rsidRDefault="00C637EE" w:rsidP="00C637EE">
      <w:pPr>
        <w:rPr>
          <w:ins w:id="3392" w:author="Link Pieces" w:date="2015-08-26T11:33:00Z"/>
          <w:rFonts w:ascii="Times New Roman" w:hAnsi="Times New Roman"/>
          <w:sz w:val="22"/>
          <w:szCs w:val="22"/>
        </w:rPr>
      </w:pPr>
      <w:ins w:id="3393" w:author="Link Pieces" w:date="2015-08-26T11:33:00Z">
        <w:del w:id="3394" w:author="Khánh Cao Duy" w:date="2015-08-26T12:24:00Z">
          <w:r w:rsidRPr="008F1DC0" w:rsidDel="007C4C8E">
            <w:rPr>
              <w:rFonts w:ascii="Times New Roman" w:hAnsi="Times New Roman"/>
              <w:noProof/>
              <w:sz w:val="22"/>
              <w:szCs w:val="22"/>
              <w:lang w:val="en-US" w:eastAsia="ja-JP"/>
              <w:rPrChange w:id="3395" w:author="Link Pieces" w:date="2015-08-26T13:21:00Z">
                <w:rPr>
                  <w:noProof/>
                  <w:lang w:val="en-US" w:eastAsia="ja-JP"/>
                </w:rPr>
              </w:rPrChange>
            </w:rPr>
            <w:drawing>
              <wp:inline distT="0" distB="0" distL="0" distR="0" wp14:anchorId="546A15D1" wp14:editId="04D3E199">
                <wp:extent cx="6176513" cy="41556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Diagram\Store_ERD.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6187110" cy="4162756"/>
                        </a:xfrm>
                        <a:prstGeom prst="rect">
                          <a:avLst/>
                        </a:prstGeom>
                        <a:noFill/>
                        <a:ln>
                          <a:noFill/>
                        </a:ln>
                      </pic:spPr>
                    </pic:pic>
                  </a:graphicData>
                </a:graphic>
              </wp:inline>
            </w:drawing>
          </w:r>
        </w:del>
      </w:ins>
      <w:ins w:id="3396" w:author="Khánh Cao Duy" w:date="2015-08-26T12:24:00Z">
        <w:r w:rsidR="007C4C8E" w:rsidRPr="008F1DC0">
          <w:rPr>
            <w:rFonts w:ascii="Times New Roman" w:hAnsi="Times New Roman"/>
            <w:noProof/>
            <w:sz w:val="22"/>
            <w:szCs w:val="22"/>
            <w:lang w:val="en-US" w:eastAsia="ja-JP"/>
            <w:rPrChange w:id="3397" w:author="Link Pieces" w:date="2015-08-26T13:21:00Z">
              <w:rPr>
                <w:noProof/>
                <w:lang w:val="en-US" w:eastAsia="ja-JP"/>
              </w:rPr>
            </w:rPrChange>
          </w:rPr>
          <w:drawing>
            <wp:inline distT="0" distB="0" distL="0" distR="0">
              <wp:extent cx="6364224" cy="3867912"/>
              <wp:effectExtent l="0" t="0" r="0" b="0"/>
              <wp:docPr id="41" name="Picture 41" descr="C:\Users\Khanh\Desktop\ERD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anh\Desktop\ERD Sto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4224" cy="3867912"/>
                      </a:xfrm>
                      <a:prstGeom prst="rect">
                        <a:avLst/>
                      </a:prstGeom>
                      <a:noFill/>
                      <a:ln>
                        <a:noFill/>
                      </a:ln>
                    </pic:spPr>
                  </pic:pic>
                </a:graphicData>
              </a:graphic>
            </wp:inline>
          </w:drawing>
        </w:r>
      </w:ins>
    </w:p>
    <w:p w:rsidR="00C637EE" w:rsidRPr="008F1DC0" w:rsidRDefault="00C637EE" w:rsidP="00C637EE">
      <w:pPr>
        <w:jc w:val="center"/>
        <w:rPr>
          <w:ins w:id="3398" w:author="Link Pieces" w:date="2015-08-26T11:33:00Z"/>
          <w:rFonts w:ascii="Times New Roman" w:hAnsi="Times New Roman"/>
          <w:sz w:val="22"/>
          <w:szCs w:val="22"/>
        </w:rPr>
      </w:pPr>
      <w:ins w:id="3399" w:author="Link Pieces" w:date="2015-08-26T11:33:00Z">
        <w:r w:rsidRPr="008F1DC0">
          <w:rPr>
            <w:rFonts w:ascii="Times New Roman" w:hAnsi="Times New Roman"/>
            <w:sz w:val="22"/>
            <w:szCs w:val="22"/>
          </w:rPr>
          <w:t xml:space="preserve">Figure </w:t>
        </w:r>
        <w:r w:rsidR="000076D5" w:rsidRPr="008F1DC0">
          <w:rPr>
            <w:rFonts w:ascii="Times New Roman" w:hAnsi="Times New Roman"/>
            <w:sz w:val="22"/>
            <w:szCs w:val="22"/>
          </w:rPr>
          <w:t>4.5</w:t>
        </w:r>
        <w:r w:rsidRPr="008F1DC0">
          <w:rPr>
            <w:rFonts w:ascii="Times New Roman" w:hAnsi="Times New Roman"/>
            <w:sz w:val="22"/>
            <w:szCs w:val="22"/>
          </w:rPr>
          <w:t>-2: Store database table diagram</w:t>
        </w:r>
      </w:ins>
    </w:p>
    <w:p w:rsidR="00C637EE" w:rsidRPr="008F1DC0" w:rsidRDefault="00C637EE" w:rsidP="00C637EE">
      <w:pPr>
        <w:pStyle w:val="Heading4"/>
        <w:rPr>
          <w:ins w:id="3400" w:author="Link Pieces" w:date="2015-08-26T11:33:00Z"/>
          <w:rFonts w:ascii="Times New Roman" w:hAnsi="Times New Roman" w:cs="Times New Roman"/>
        </w:rPr>
      </w:pPr>
      <w:ins w:id="3401" w:author="Link Pieces" w:date="2015-08-26T11:33:00Z">
        <w:r w:rsidRPr="008F1DC0">
          <w:rPr>
            <w:rFonts w:ascii="Times New Roman" w:hAnsi="Times New Roman" w:cs="Times New Roman"/>
          </w:rPr>
          <w:t>4.5.2.2 Database Dictionary</w:t>
        </w:r>
      </w:ins>
    </w:p>
    <w:p w:rsidR="00C637EE" w:rsidRPr="008F1DC0" w:rsidRDefault="00C637EE" w:rsidP="00C637EE">
      <w:pPr>
        <w:rPr>
          <w:ins w:id="3402"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3403" w:author="Link Pieces" w:date="2015-08-26T11:33:00Z"/>
        </w:trPr>
        <w:tc>
          <w:tcPr>
            <w:tcW w:w="9360" w:type="dxa"/>
            <w:gridSpan w:val="6"/>
          </w:tcPr>
          <w:p w:rsidR="00C637EE" w:rsidRPr="008F1DC0" w:rsidRDefault="00C637EE" w:rsidP="00606095">
            <w:pPr>
              <w:tabs>
                <w:tab w:val="left" w:pos="2160"/>
              </w:tabs>
              <w:spacing w:after="0"/>
              <w:jc w:val="center"/>
              <w:rPr>
                <w:ins w:id="3404" w:author="Link Pieces" w:date="2015-08-26T11:33:00Z"/>
                <w:rFonts w:ascii="Times New Roman" w:hAnsi="Times New Roman"/>
                <w:noProof/>
              </w:rPr>
            </w:pPr>
            <w:ins w:id="3405" w:author="Link Pieces" w:date="2015-08-26T11:33:00Z">
              <w:r w:rsidRPr="008F1DC0">
                <w:rPr>
                  <w:rFonts w:ascii="Times New Roman" w:hAnsi="Times New Roman"/>
                  <w:b/>
                  <w:noProof/>
                </w:rPr>
                <w:t>Suppilers</w:t>
              </w:r>
              <w:r w:rsidRPr="008F1DC0">
                <w:rPr>
                  <w:rFonts w:ascii="Times New Roman" w:hAnsi="Times New Roman"/>
                  <w:noProof/>
                </w:rPr>
                <w:t>: store all data of supplier</w:t>
              </w:r>
            </w:ins>
          </w:p>
        </w:tc>
      </w:tr>
      <w:tr w:rsidR="00C637EE" w:rsidRPr="008F1DC0" w:rsidTr="00606095">
        <w:trPr>
          <w:ins w:id="3406"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407" w:author="Link Pieces" w:date="2015-08-26T11:33:00Z"/>
                <w:rFonts w:ascii="Times New Roman" w:hAnsi="Times New Roman"/>
                <w:b/>
                <w:noProof/>
              </w:rPr>
            </w:pPr>
            <w:ins w:id="3408"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409" w:author="Link Pieces" w:date="2015-08-26T11:33:00Z"/>
                <w:rFonts w:ascii="Times New Roman" w:hAnsi="Times New Roman"/>
                <w:b/>
                <w:noProof/>
              </w:rPr>
            </w:pPr>
            <w:ins w:id="3410"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411" w:author="Link Pieces" w:date="2015-08-26T11:33:00Z"/>
                <w:rFonts w:ascii="Times New Roman" w:hAnsi="Times New Roman"/>
                <w:b/>
                <w:noProof/>
              </w:rPr>
            </w:pPr>
            <w:ins w:id="3412"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3413" w:author="Link Pieces" w:date="2015-08-26T11:33:00Z"/>
                <w:rFonts w:ascii="Times New Roman" w:hAnsi="Times New Roman"/>
                <w:b/>
                <w:noProof/>
              </w:rPr>
            </w:pPr>
            <w:ins w:id="3414"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3415" w:author="Link Pieces" w:date="2015-08-26T11:33:00Z"/>
                <w:rFonts w:ascii="Times New Roman" w:hAnsi="Times New Roman"/>
                <w:b/>
                <w:noProof/>
              </w:rPr>
            </w:pPr>
            <w:ins w:id="3416"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3417" w:author="Link Pieces" w:date="2015-08-26T11:33:00Z"/>
                <w:rFonts w:ascii="Times New Roman" w:hAnsi="Times New Roman"/>
                <w:b/>
                <w:noProof/>
              </w:rPr>
            </w:pPr>
            <w:ins w:id="3418" w:author="Link Pieces" w:date="2015-08-26T11:33:00Z">
              <w:r w:rsidRPr="008F1DC0">
                <w:rPr>
                  <w:rFonts w:ascii="Times New Roman" w:hAnsi="Times New Roman"/>
                  <w:b/>
                  <w:noProof/>
                </w:rPr>
                <w:t>Null</w:t>
              </w:r>
            </w:ins>
          </w:p>
        </w:tc>
      </w:tr>
      <w:tr w:rsidR="00C637EE" w:rsidRPr="008F1DC0" w:rsidTr="00606095">
        <w:trPr>
          <w:ins w:id="3419" w:author="Link Pieces" w:date="2015-08-26T11:33:00Z"/>
        </w:trPr>
        <w:tc>
          <w:tcPr>
            <w:tcW w:w="570" w:type="dxa"/>
          </w:tcPr>
          <w:p w:rsidR="00C637EE" w:rsidRPr="008F1DC0" w:rsidRDefault="00C637EE" w:rsidP="00606095">
            <w:pPr>
              <w:tabs>
                <w:tab w:val="left" w:pos="2160"/>
              </w:tabs>
              <w:spacing w:after="0"/>
              <w:rPr>
                <w:ins w:id="3420" w:author="Link Pieces" w:date="2015-08-26T11:33:00Z"/>
                <w:rFonts w:ascii="Times New Roman" w:hAnsi="Times New Roman"/>
                <w:noProof/>
              </w:rPr>
            </w:pPr>
            <w:ins w:id="3421"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422" w:author="Link Pieces" w:date="2015-08-26T11:33:00Z"/>
                <w:rFonts w:ascii="Times New Roman" w:hAnsi="Times New Roman"/>
                <w:noProof/>
              </w:rPr>
            </w:pPr>
            <w:ins w:id="3423"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3424" w:author="Link Pieces" w:date="2015-08-26T11:33:00Z"/>
                <w:rFonts w:ascii="Times New Roman" w:hAnsi="Times New Roman"/>
                <w:noProof/>
              </w:rPr>
            </w:pPr>
            <w:ins w:id="3425"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26" w:author="Link Pieces" w:date="2015-08-26T11:33:00Z"/>
                <w:rFonts w:ascii="Times New Roman" w:hAnsi="Times New Roman"/>
                <w:noProof/>
              </w:rPr>
            </w:pPr>
            <w:ins w:id="3427"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3428" w:author="Link Pieces" w:date="2015-08-26T11:33:00Z"/>
                <w:rFonts w:ascii="Times New Roman" w:hAnsi="Times New Roman"/>
                <w:noProof/>
              </w:rPr>
            </w:pPr>
            <w:ins w:id="3429" w:author="Link Pieces" w:date="2015-08-26T11:33:00Z">
              <w:r w:rsidRPr="008F1DC0">
                <w:rPr>
                  <w:rFonts w:ascii="Times New Roman" w:hAnsi="Times New Roman"/>
                  <w:noProof/>
                </w:rPr>
                <w:t>Id of supplier</w:t>
              </w:r>
            </w:ins>
          </w:p>
        </w:tc>
        <w:tc>
          <w:tcPr>
            <w:tcW w:w="713" w:type="dxa"/>
          </w:tcPr>
          <w:p w:rsidR="00C637EE" w:rsidRPr="008F1DC0" w:rsidRDefault="00C637EE" w:rsidP="00606095">
            <w:pPr>
              <w:tabs>
                <w:tab w:val="left" w:pos="2160"/>
              </w:tabs>
              <w:spacing w:after="0"/>
              <w:rPr>
                <w:ins w:id="3430" w:author="Link Pieces" w:date="2015-08-26T11:33:00Z"/>
                <w:rFonts w:ascii="Times New Roman" w:hAnsi="Times New Roman"/>
                <w:noProof/>
              </w:rPr>
            </w:pPr>
            <w:ins w:id="3431" w:author="Link Pieces" w:date="2015-08-26T11:33:00Z">
              <w:r w:rsidRPr="008F1DC0">
                <w:rPr>
                  <w:rFonts w:ascii="Times New Roman" w:hAnsi="Times New Roman"/>
                  <w:noProof/>
                </w:rPr>
                <w:t>No</w:t>
              </w:r>
            </w:ins>
          </w:p>
        </w:tc>
      </w:tr>
      <w:tr w:rsidR="00C637EE" w:rsidRPr="008F1DC0" w:rsidTr="00606095">
        <w:trPr>
          <w:ins w:id="3432" w:author="Link Pieces" w:date="2015-08-26T11:33:00Z"/>
        </w:trPr>
        <w:tc>
          <w:tcPr>
            <w:tcW w:w="570" w:type="dxa"/>
          </w:tcPr>
          <w:p w:rsidR="00C637EE" w:rsidRPr="008F1DC0" w:rsidRDefault="00C637EE" w:rsidP="00606095">
            <w:pPr>
              <w:tabs>
                <w:tab w:val="left" w:pos="2160"/>
              </w:tabs>
              <w:spacing w:after="0"/>
              <w:rPr>
                <w:ins w:id="3433" w:author="Link Pieces" w:date="2015-08-26T11:33:00Z"/>
                <w:rFonts w:ascii="Times New Roman" w:hAnsi="Times New Roman"/>
                <w:noProof/>
              </w:rPr>
            </w:pPr>
            <w:ins w:id="3434"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435" w:author="Link Pieces" w:date="2015-08-26T11:33:00Z"/>
                <w:rFonts w:ascii="Times New Roman" w:hAnsi="Times New Roman"/>
                <w:noProof/>
              </w:rPr>
            </w:pPr>
            <w:ins w:id="3436" w:author="Link Pieces" w:date="2015-08-26T11:33:00Z">
              <w:r w:rsidRPr="008F1DC0">
                <w:rPr>
                  <w:rFonts w:ascii="Times New Roman" w:hAnsi="Times New Roman"/>
                  <w:noProof/>
                </w:rPr>
                <w:t>Title</w:t>
              </w:r>
            </w:ins>
          </w:p>
        </w:tc>
        <w:tc>
          <w:tcPr>
            <w:tcW w:w="2036" w:type="dxa"/>
          </w:tcPr>
          <w:p w:rsidR="00C637EE" w:rsidRPr="008F1DC0" w:rsidRDefault="00C637EE" w:rsidP="00606095">
            <w:pPr>
              <w:tabs>
                <w:tab w:val="left" w:pos="2160"/>
              </w:tabs>
              <w:spacing w:after="0"/>
              <w:rPr>
                <w:ins w:id="3437" w:author="Link Pieces" w:date="2015-08-26T11:33:00Z"/>
                <w:rFonts w:ascii="Times New Roman" w:hAnsi="Times New Roman"/>
                <w:noProof/>
              </w:rPr>
            </w:pPr>
            <w:ins w:id="343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3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440" w:author="Link Pieces" w:date="2015-08-26T11:33:00Z"/>
                <w:rFonts w:ascii="Times New Roman" w:hAnsi="Times New Roman"/>
                <w:noProof/>
              </w:rPr>
            </w:pPr>
            <w:ins w:id="3441" w:author="Link Pieces" w:date="2015-08-26T11:33:00Z">
              <w:r w:rsidRPr="008F1DC0">
                <w:rPr>
                  <w:rFonts w:ascii="Times New Roman" w:hAnsi="Times New Roman"/>
                  <w:noProof/>
                </w:rPr>
                <w:t>Name of supplier</w:t>
              </w:r>
            </w:ins>
          </w:p>
        </w:tc>
        <w:tc>
          <w:tcPr>
            <w:tcW w:w="713" w:type="dxa"/>
          </w:tcPr>
          <w:p w:rsidR="00C637EE" w:rsidRPr="008F1DC0" w:rsidRDefault="00C637EE" w:rsidP="00606095">
            <w:pPr>
              <w:tabs>
                <w:tab w:val="left" w:pos="2160"/>
              </w:tabs>
              <w:spacing w:after="0"/>
              <w:rPr>
                <w:ins w:id="3442" w:author="Link Pieces" w:date="2015-08-26T11:33:00Z"/>
                <w:rFonts w:ascii="Times New Roman" w:hAnsi="Times New Roman"/>
                <w:noProof/>
              </w:rPr>
            </w:pPr>
            <w:ins w:id="3443" w:author="Link Pieces" w:date="2015-08-26T11:33:00Z">
              <w:r w:rsidRPr="008F1DC0">
                <w:rPr>
                  <w:rFonts w:ascii="Times New Roman" w:hAnsi="Times New Roman"/>
                  <w:noProof/>
                </w:rPr>
                <w:t>No</w:t>
              </w:r>
            </w:ins>
          </w:p>
        </w:tc>
      </w:tr>
      <w:tr w:rsidR="00C637EE" w:rsidRPr="008F1DC0" w:rsidTr="00606095">
        <w:trPr>
          <w:ins w:id="3444" w:author="Link Pieces" w:date="2015-08-26T11:33:00Z"/>
        </w:trPr>
        <w:tc>
          <w:tcPr>
            <w:tcW w:w="570" w:type="dxa"/>
          </w:tcPr>
          <w:p w:rsidR="00C637EE" w:rsidRPr="008F1DC0" w:rsidRDefault="00C637EE" w:rsidP="00606095">
            <w:pPr>
              <w:tabs>
                <w:tab w:val="left" w:pos="2160"/>
              </w:tabs>
              <w:spacing w:after="0"/>
              <w:rPr>
                <w:ins w:id="3445" w:author="Link Pieces" w:date="2015-08-26T11:33:00Z"/>
                <w:rFonts w:ascii="Times New Roman" w:hAnsi="Times New Roman"/>
                <w:noProof/>
              </w:rPr>
            </w:pPr>
            <w:ins w:id="3446"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447" w:author="Link Pieces" w:date="2015-08-26T11:33:00Z"/>
                <w:rFonts w:ascii="Times New Roman" w:hAnsi="Times New Roman"/>
                <w:noProof/>
              </w:rPr>
            </w:pPr>
            <w:ins w:id="3448" w:author="Link Pieces" w:date="2015-08-26T11:33:00Z">
              <w:r w:rsidRPr="008F1DC0">
                <w:rPr>
                  <w:rFonts w:ascii="Times New Roman" w:hAnsi="Times New Roman"/>
                  <w:noProof/>
                </w:rPr>
                <w:t>Representator</w:t>
              </w:r>
            </w:ins>
          </w:p>
        </w:tc>
        <w:tc>
          <w:tcPr>
            <w:tcW w:w="2036" w:type="dxa"/>
          </w:tcPr>
          <w:p w:rsidR="00C637EE" w:rsidRPr="008F1DC0" w:rsidRDefault="00C637EE" w:rsidP="00606095">
            <w:pPr>
              <w:tabs>
                <w:tab w:val="left" w:pos="2160"/>
              </w:tabs>
              <w:spacing w:after="0"/>
              <w:rPr>
                <w:ins w:id="3449" w:author="Link Pieces" w:date="2015-08-26T11:33:00Z"/>
                <w:rFonts w:ascii="Times New Roman" w:hAnsi="Times New Roman"/>
                <w:noProof/>
              </w:rPr>
            </w:pPr>
            <w:ins w:id="345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5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452" w:author="Link Pieces" w:date="2015-08-26T11:33:00Z"/>
                <w:rFonts w:ascii="Times New Roman" w:hAnsi="Times New Roman"/>
                <w:noProof/>
              </w:rPr>
            </w:pPr>
            <w:ins w:id="3453" w:author="Link Pieces" w:date="2015-08-26T11:33:00Z">
              <w:r w:rsidRPr="008F1DC0">
                <w:rPr>
                  <w:rFonts w:ascii="Times New Roman" w:hAnsi="Times New Roman"/>
                  <w:noProof/>
                </w:rPr>
                <w:t>Name of people who representation for supplier</w:t>
              </w:r>
            </w:ins>
          </w:p>
        </w:tc>
        <w:tc>
          <w:tcPr>
            <w:tcW w:w="713" w:type="dxa"/>
          </w:tcPr>
          <w:p w:rsidR="00C637EE" w:rsidRPr="008F1DC0" w:rsidRDefault="00C637EE" w:rsidP="00606095">
            <w:pPr>
              <w:tabs>
                <w:tab w:val="left" w:pos="2160"/>
              </w:tabs>
              <w:spacing w:after="0"/>
              <w:rPr>
                <w:ins w:id="3454" w:author="Link Pieces" w:date="2015-08-26T11:33:00Z"/>
                <w:rFonts w:ascii="Times New Roman" w:hAnsi="Times New Roman"/>
                <w:noProof/>
              </w:rPr>
            </w:pPr>
            <w:ins w:id="3455" w:author="Link Pieces" w:date="2015-08-26T11:33:00Z">
              <w:r w:rsidRPr="008F1DC0">
                <w:rPr>
                  <w:rFonts w:ascii="Times New Roman" w:hAnsi="Times New Roman"/>
                  <w:noProof/>
                </w:rPr>
                <w:t>No</w:t>
              </w:r>
            </w:ins>
          </w:p>
        </w:tc>
      </w:tr>
      <w:tr w:rsidR="00C637EE" w:rsidRPr="008F1DC0" w:rsidTr="00606095">
        <w:trPr>
          <w:ins w:id="3456" w:author="Link Pieces" w:date="2015-08-26T11:33:00Z"/>
        </w:trPr>
        <w:tc>
          <w:tcPr>
            <w:tcW w:w="570" w:type="dxa"/>
          </w:tcPr>
          <w:p w:rsidR="00C637EE" w:rsidRPr="008F1DC0" w:rsidRDefault="00C637EE" w:rsidP="00606095">
            <w:pPr>
              <w:tabs>
                <w:tab w:val="left" w:pos="2160"/>
              </w:tabs>
              <w:spacing w:after="0"/>
              <w:rPr>
                <w:ins w:id="3457" w:author="Link Pieces" w:date="2015-08-26T11:33:00Z"/>
                <w:rFonts w:ascii="Times New Roman" w:hAnsi="Times New Roman"/>
                <w:noProof/>
              </w:rPr>
            </w:pPr>
            <w:ins w:id="3458"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3459" w:author="Link Pieces" w:date="2015-08-26T11:33:00Z"/>
                <w:rFonts w:ascii="Times New Roman" w:hAnsi="Times New Roman"/>
                <w:noProof/>
              </w:rPr>
            </w:pPr>
            <w:ins w:id="3460" w:author="Link Pieces" w:date="2015-08-26T11:33:00Z">
              <w:r w:rsidRPr="008F1DC0">
                <w:rPr>
                  <w:rFonts w:ascii="Times New Roman" w:hAnsi="Times New Roman"/>
                  <w:noProof/>
                </w:rPr>
                <w:t>Position</w:t>
              </w:r>
            </w:ins>
          </w:p>
        </w:tc>
        <w:tc>
          <w:tcPr>
            <w:tcW w:w="2036" w:type="dxa"/>
          </w:tcPr>
          <w:p w:rsidR="00C637EE" w:rsidRPr="008F1DC0" w:rsidRDefault="00C637EE" w:rsidP="00606095">
            <w:pPr>
              <w:tabs>
                <w:tab w:val="left" w:pos="2160"/>
              </w:tabs>
              <w:spacing w:after="0"/>
              <w:rPr>
                <w:ins w:id="3461" w:author="Link Pieces" w:date="2015-08-26T11:33:00Z"/>
                <w:rFonts w:ascii="Times New Roman" w:hAnsi="Times New Roman"/>
                <w:noProof/>
              </w:rPr>
            </w:pPr>
            <w:ins w:id="3462"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63"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464" w:author="Link Pieces" w:date="2015-08-26T11:33:00Z"/>
                <w:rFonts w:ascii="Times New Roman" w:hAnsi="Times New Roman"/>
                <w:noProof/>
              </w:rPr>
            </w:pPr>
            <w:ins w:id="3465" w:author="Link Pieces" w:date="2015-08-26T11:33:00Z">
              <w:r w:rsidRPr="008F1DC0">
                <w:rPr>
                  <w:rFonts w:ascii="Times New Roman" w:hAnsi="Times New Roman"/>
                  <w:noProof/>
                </w:rPr>
                <w:t>Position of representator</w:t>
              </w:r>
            </w:ins>
          </w:p>
        </w:tc>
        <w:tc>
          <w:tcPr>
            <w:tcW w:w="713" w:type="dxa"/>
          </w:tcPr>
          <w:p w:rsidR="00C637EE" w:rsidRPr="008F1DC0" w:rsidRDefault="00C637EE" w:rsidP="00606095">
            <w:pPr>
              <w:tabs>
                <w:tab w:val="left" w:pos="2160"/>
              </w:tabs>
              <w:spacing w:after="0"/>
              <w:rPr>
                <w:ins w:id="3466" w:author="Link Pieces" w:date="2015-08-26T11:33:00Z"/>
                <w:rFonts w:ascii="Times New Roman" w:hAnsi="Times New Roman"/>
                <w:noProof/>
              </w:rPr>
            </w:pPr>
            <w:ins w:id="3467" w:author="Link Pieces" w:date="2015-08-26T11:33:00Z">
              <w:r w:rsidRPr="008F1DC0">
                <w:rPr>
                  <w:rFonts w:ascii="Times New Roman" w:hAnsi="Times New Roman"/>
                  <w:noProof/>
                </w:rPr>
                <w:t>Yes</w:t>
              </w:r>
            </w:ins>
          </w:p>
        </w:tc>
      </w:tr>
      <w:tr w:rsidR="00C637EE" w:rsidRPr="008F1DC0" w:rsidTr="00606095">
        <w:trPr>
          <w:ins w:id="3468" w:author="Link Pieces" w:date="2015-08-26T11:33:00Z"/>
        </w:trPr>
        <w:tc>
          <w:tcPr>
            <w:tcW w:w="570" w:type="dxa"/>
          </w:tcPr>
          <w:p w:rsidR="00C637EE" w:rsidRPr="008F1DC0" w:rsidRDefault="00C637EE" w:rsidP="00606095">
            <w:pPr>
              <w:tabs>
                <w:tab w:val="left" w:pos="2160"/>
              </w:tabs>
              <w:spacing w:after="0"/>
              <w:rPr>
                <w:ins w:id="3469" w:author="Link Pieces" w:date="2015-08-26T11:33:00Z"/>
                <w:rFonts w:ascii="Times New Roman" w:hAnsi="Times New Roman"/>
                <w:noProof/>
              </w:rPr>
            </w:pPr>
            <w:ins w:id="3470"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3471" w:author="Link Pieces" w:date="2015-08-26T11:33:00Z"/>
                <w:rFonts w:ascii="Times New Roman" w:hAnsi="Times New Roman"/>
                <w:noProof/>
              </w:rPr>
            </w:pPr>
            <w:ins w:id="3472" w:author="Link Pieces" w:date="2015-08-26T11:33:00Z">
              <w:r w:rsidRPr="008F1DC0">
                <w:rPr>
                  <w:rFonts w:ascii="Times New Roman" w:hAnsi="Times New Roman"/>
                  <w:noProof/>
                </w:rPr>
                <w:t>Address</w:t>
              </w:r>
            </w:ins>
          </w:p>
        </w:tc>
        <w:tc>
          <w:tcPr>
            <w:tcW w:w="2036" w:type="dxa"/>
          </w:tcPr>
          <w:p w:rsidR="00C637EE" w:rsidRPr="008F1DC0" w:rsidRDefault="00C637EE" w:rsidP="00606095">
            <w:pPr>
              <w:tabs>
                <w:tab w:val="left" w:pos="2160"/>
              </w:tabs>
              <w:spacing w:after="0"/>
              <w:rPr>
                <w:ins w:id="3473" w:author="Link Pieces" w:date="2015-08-26T11:33:00Z"/>
                <w:rFonts w:ascii="Times New Roman" w:hAnsi="Times New Roman"/>
                <w:noProof/>
              </w:rPr>
            </w:pPr>
            <w:ins w:id="347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75"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476" w:author="Link Pieces" w:date="2015-08-26T11:33:00Z"/>
                <w:rFonts w:ascii="Times New Roman" w:hAnsi="Times New Roman"/>
                <w:noProof/>
              </w:rPr>
            </w:pPr>
            <w:ins w:id="3477" w:author="Link Pieces" w:date="2015-08-26T11:33:00Z">
              <w:r w:rsidRPr="008F1DC0">
                <w:rPr>
                  <w:rFonts w:ascii="Times New Roman" w:hAnsi="Times New Roman"/>
                  <w:noProof/>
                </w:rPr>
                <w:t>Address of supplier</w:t>
              </w:r>
            </w:ins>
          </w:p>
        </w:tc>
        <w:tc>
          <w:tcPr>
            <w:tcW w:w="713" w:type="dxa"/>
          </w:tcPr>
          <w:p w:rsidR="00C637EE" w:rsidRPr="008F1DC0" w:rsidRDefault="00C637EE" w:rsidP="00606095">
            <w:pPr>
              <w:tabs>
                <w:tab w:val="left" w:pos="2160"/>
              </w:tabs>
              <w:spacing w:after="0"/>
              <w:rPr>
                <w:ins w:id="3478" w:author="Link Pieces" w:date="2015-08-26T11:33:00Z"/>
                <w:rFonts w:ascii="Times New Roman" w:hAnsi="Times New Roman"/>
                <w:noProof/>
              </w:rPr>
            </w:pPr>
            <w:ins w:id="3479" w:author="Link Pieces" w:date="2015-08-26T11:33:00Z">
              <w:r w:rsidRPr="008F1DC0">
                <w:rPr>
                  <w:rFonts w:ascii="Times New Roman" w:hAnsi="Times New Roman"/>
                  <w:noProof/>
                </w:rPr>
                <w:t>Yes</w:t>
              </w:r>
            </w:ins>
          </w:p>
        </w:tc>
      </w:tr>
      <w:tr w:rsidR="00C637EE" w:rsidRPr="008F1DC0" w:rsidTr="00606095">
        <w:trPr>
          <w:ins w:id="3480" w:author="Link Pieces" w:date="2015-08-26T11:33:00Z"/>
        </w:trPr>
        <w:tc>
          <w:tcPr>
            <w:tcW w:w="570" w:type="dxa"/>
          </w:tcPr>
          <w:p w:rsidR="00C637EE" w:rsidRPr="008F1DC0" w:rsidRDefault="00C637EE" w:rsidP="00606095">
            <w:pPr>
              <w:tabs>
                <w:tab w:val="left" w:pos="2160"/>
              </w:tabs>
              <w:spacing w:after="0"/>
              <w:rPr>
                <w:ins w:id="3481" w:author="Link Pieces" w:date="2015-08-26T11:33:00Z"/>
                <w:rFonts w:ascii="Times New Roman" w:hAnsi="Times New Roman"/>
                <w:noProof/>
              </w:rPr>
            </w:pPr>
            <w:ins w:id="3482"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3483" w:author="Link Pieces" w:date="2015-08-26T11:33:00Z"/>
                <w:rFonts w:ascii="Times New Roman" w:hAnsi="Times New Roman"/>
                <w:noProof/>
              </w:rPr>
            </w:pPr>
            <w:ins w:id="3484" w:author="Link Pieces" w:date="2015-08-26T11:33:00Z">
              <w:r w:rsidRPr="008F1DC0">
                <w:rPr>
                  <w:rFonts w:ascii="Times New Roman" w:hAnsi="Times New Roman"/>
                  <w:noProof/>
                </w:rPr>
                <w:t>Email</w:t>
              </w:r>
            </w:ins>
          </w:p>
        </w:tc>
        <w:tc>
          <w:tcPr>
            <w:tcW w:w="2036" w:type="dxa"/>
          </w:tcPr>
          <w:p w:rsidR="00C637EE" w:rsidRPr="008F1DC0" w:rsidRDefault="00C637EE" w:rsidP="00606095">
            <w:pPr>
              <w:tabs>
                <w:tab w:val="left" w:pos="2160"/>
              </w:tabs>
              <w:spacing w:after="0"/>
              <w:rPr>
                <w:ins w:id="3485" w:author="Link Pieces" w:date="2015-08-26T11:33:00Z"/>
                <w:rFonts w:ascii="Times New Roman" w:hAnsi="Times New Roman"/>
                <w:noProof/>
              </w:rPr>
            </w:pPr>
            <w:ins w:id="3486"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87"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488" w:author="Link Pieces" w:date="2015-08-26T11:33:00Z"/>
                <w:rFonts w:ascii="Times New Roman" w:hAnsi="Times New Roman"/>
                <w:noProof/>
              </w:rPr>
            </w:pPr>
            <w:ins w:id="3489" w:author="Link Pieces" w:date="2015-08-26T11:33:00Z">
              <w:r w:rsidRPr="008F1DC0">
                <w:rPr>
                  <w:rFonts w:ascii="Times New Roman" w:hAnsi="Times New Roman"/>
                  <w:noProof/>
                </w:rPr>
                <w:t>Email of supplier</w:t>
              </w:r>
            </w:ins>
          </w:p>
        </w:tc>
        <w:tc>
          <w:tcPr>
            <w:tcW w:w="713" w:type="dxa"/>
          </w:tcPr>
          <w:p w:rsidR="00C637EE" w:rsidRPr="008F1DC0" w:rsidRDefault="00C637EE" w:rsidP="00606095">
            <w:pPr>
              <w:tabs>
                <w:tab w:val="left" w:pos="2160"/>
              </w:tabs>
              <w:spacing w:after="0"/>
              <w:rPr>
                <w:ins w:id="3490" w:author="Link Pieces" w:date="2015-08-26T11:33:00Z"/>
                <w:rFonts w:ascii="Times New Roman" w:hAnsi="Times New Roman"/>
                <w:noProof/>
              </w:rPr>
            </w:pPr>
            <w:ins w:id="3491" w:author="Link Pieces" w:date="2015-08-26T11:33:00Z">
              <w:r w:rsidRPr="008F1DC0">
                <w:rPr>
                  <w:rFonts w:ascii="Times New Roman" w:hAnsi="Times New Roman"/>
                  <w:noProof/>
                </w:rPr>
                <w:t>Yes</w:t>
              </w:r>
            </w:ins>
          </w:p>
        </w:tc>
      </w:tr>
      <w:tr w:rsidR="00C637EE" w:rsidRPr="008F1DC0" w:rsidTr="00606095">
        <w:trPr>
          <w:ins w:id="3492" w:author="Link Pieces" w:date="2015-08-26T11:33:00Z"/>
        </w:trPr>
        <w:tc>
          <w:tcPr>
            <w:tcW w:w="570" w:type="dxa"/>
          </w:tcPr>
          <w:p w:rsidR="00C637EE" w:rsidRPr="008F1DC0" w:rsidRDefault="00C637EE" w:rsidP="00606095">
            <w:pPr>
              <w:tabs>
                <w:tab w:val="left" w:pos="2160"/>
              </w:tabs>
              <w:spacing w:after="0"/>
              <w:rPr>
                <w:ins w:id="3493" w:author="Link Pieces" w:date="2015-08-26T11:33:00Z"/>
                <w:rFonts w:ascii="Times New Roman" w:hAnsi="Times New Roman"/>
                <w:noProof/>
              </w:rPr>
            </w:pPr>
            <w:ins w:id="3494" w:author="Link Pieces" w:date="2015-08-26T11:33:00Z">
              <w:r w:rsidRPr="008F1DC0">
                <w:rPr>
                  <w:rFonts w:ascii="Times New Roman" w:hAnsi="Times New Roman"/>
                  <w:noProof/>
                </w:rPr>
                <w:t>7</w:t>
              </w:r>
            </w:ins>
          </w:p>
        </w:tc>
        <w:tc>
          <w:tcPr>
            <w:tcW w:w="2070" w:type="dxa"/>
          </w:tcPr>
          <w:p w:rsidR="00C637EE" w:rsidRPr="008F1DC0" w:rsidRDefault="00C637EE" w:rsidP="00606095">
            <w:pPr>
              <w:tabs>
                <w:tab w:val="left" w:pos="2160"/>
              </w:tabs>
              <w:spacing w:after="0"/>
              <w:rPr>
                <w:ins w:id="3495" w:author="Link Pieces" w:date="2015-08-26T11:33:00Z"/>
                <w:rFonts w:ascii="Times New Roman" w:hAnsi="Times New Roman"/>
                <w:noProof/>
              </w:rPr>
            </w:pPr>
            <w:ins w:id="3496" w:author="Link Pieces" w:date="2015-08-26T11:33:00Z">
              <w:r w:rsidRPr="008F1DC0">
                <w:rPr>
                  <w:rFonts w:ascii="Times New Roman" w:hAnsi="Times New Roman"/>
                  <w:noProof/>
                </w:rPr>
                <w:t>Mobile</w:t>
              </w:r>
            </w:ins>
          </w:p>
        </w:tc>
        <w:tc>
          <w:tcPr>
            <w:tcW w:w="2036" w:type="dxa"/>
          </w:tcPr>
          <w:p w:rsidR="00C637EE" w:rsidRPr="008F1DC0" w:rsidRDefault="00C637EE" w:rsidP="00606095">
            <w:pPr>
              <w:tabs>
                <w:tab w:val="left" w:pos="2160"/>
              </w:tabs>
              <w:spacing w:after="0"/>
              <w:rPr>
                <w:ins w:id="3497" w:author="Link Pieces" w:date="2015-08-26T11:33:00Z"/>
                <w:rFonts w:ascii="Times New Roman" w:hAnsi="Times New Roman"/>
                <w:noProof/>
              </w:rPr>
            </w:pPr>
            <w:ins w:id="349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49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500" w:author="Link Pieces" w:date="2015-08-26T11:33:00Z"/>
                <w:rFonts w:ascii="Times New Roman" w:hAnsi="Times New Roman"/>
                <w:noProof/>
              </w:rPr>
            </w:pPr>
            <w:ins w:id="3501" w:author="Link Pieces" w:date="2015-08-26T11:33:00Z">
              <w:r w:rsidRPr="008F1DC0">
                <w:rPr>
                  <w:rFonts w:ascii="Times New Roman" w:hAnsi="Times New Roman"/>
                  <w:noProof/>
                </w:rPr>
                <w:t>Mobile number of supplier</w:t>
              </w:r>
            </w:ins>
          </w:p>
        </w:tc>
        <w:tc>
          <w:tcPr>
            <w:tcW w:w="713" w:type="dxa"/>
          </w:tcPr>
          <w:p w:rsidR="00C637EE" w:rsidRPr="008F1DC0" w:rsidRDefault="00C637EE" w:rsidP="00606095">
            <w:pPr>
              <w:tabs>
                <w:tab w:val="left" w:pos="2160"/>
              </w:tabs>
              <w:spacing w:after="0"/>
              <w:rPr>
                <w:ins w:id="3502" w:author="Link Pieces" w:date="2015-08-26T11:33:00Z"/>
                <w:rFonts w:ascii="Times New Roman" w:hAnsi="Times New Roman"/>
                <w:noProof/>
              </w:rPr>
            </w:pPr>
            <w:ins w:id="3503" w:author="Link Pieces" w:date="2015-08-26T11:33:00Z">
              <w:r w:rsidRPr="008F1DC0">
                <w:rPr>
                  <w:rFonts w:ascii="Times New Roman" w:hAnsi="Times New Roman"/>
                  <w:noProof/>
                </w:rPr>
                <w:t>Yes</w:t>
              </w:r>
            </w:ins>
          </w:p>
        </w:tc>
      </w:tr>
      <w:tr w:rsidR="00C637EE" w:rsidRPr="008F1DC0" w:rsidTr="00606095">
        <w:trPr>
          <w:ins w:id="3504" w:author="Link Pieces" w:date="2015-08-26T11:33:00Z"/>
        </w:trPr>
        <w:tc>
          <w:tcPr>
            <w:tcW w:w="570" w:type="dxa"/>
          </w:tcPr>
          <w:p w:rsidR="00C637EE" w:rsidRPr="008F1DC0" w:rsidRDefault="00C637EE" w:rsidP="00606095">
            <w:pPr>
              <w:tabs>
                <w:tab w:val="left" w:pos="2160"/>
              </w:tabs>
              <w:spacing w:after="0"/>
              <w:rPr>
                <w:ins w:id="3505" w:author="Link Pieces" w:date="2015-08-26T11:33:00Z"/>
                <w:rFonts w:ascii="Times New Roman" w:hAnsi="Times New Roman"/>
                <w:noProof/>
              </w:rPr>
            </w:pPr>
            <w:ins w:id="3506" w:author="Link Pieces" w:date="2015-08-26T11:33:00Z">
              <w:r w:rsidRPr="008F1DC0">
                <w:rPr>
                  <w:rFonts w:ascii="Times New Roman" w:hAnsi="Times New Roman"/>
                  <w:noProof/>
                </w:rPr>
                <w:t>8</w:t>
              </w:r>
            </w:ins>
          </w:p>
        </w:tc>
        <w:tc>
          <w:tcPr>
            <w:tcW w:w="2070" w:type="dxa"/>
          </w:tcPr>
          <w:p w:rsidR="00C637EE" w:rsidRPr="008F1DC0" w:rsidRDefault="00C637EE" w:rsidP="00606095">
            <w:pPr>
              <w:tabs>
                <w:tab w:val="left" w:pos="2160"/>
              </w:tabs>
              <w:spacing w:after="0"/>
              <w:rPr>
                <w:ins w:id="3507" w:author="Link Pieces" w:date="2015-08-26T11:33:00Z"/>
                <w:rFonts w:ascii="Times New Roman" w:hAnsi="Times New Roman"/>
                <w:noProof/>
              </w:rPr>
            </w:pPr>
            <w:ins w:id="3508" w:author="Link Pieces" w:date="2015-08-26T11:33:00Z">
              <w:r w:rsidRPr="008F1DC0">
                <w:rPr>
                  <w:rFonts w:ascii="Times New Roman" w:hAnsi="Times New Roman"/>
                  <w:noProof/>
                </w:rPr>
                <w:t>Phone</w:t>
              </w:r>
            </w:ins>
          </w:p>
        </w:tc>
        <w:tc>
          <w:tcPr>
            <w:tcW w:w="2036" w:type="dxa"/>
          </w:tcPr>
          <w:p w:rsidR="00C637EE" w:rsidRPr="008F1DC0" w:rsidRDefault="00C637EE" w:rsidP="00606095">
            <w:pPr>
              <w:tabs>
                <w:tab w:val="left" w:pos="2160"/>
              </w:tabs>
              <w:spacing w:after="0"/>
              <w:rPr>
                <w:ins w:id="3509" w:author="Link Pieces" w:date="2015-08-26T11:33:00Z"/>
                <w:rFonts w:ascii="Times New Roman" w:hAnsi="Times New Roman"/>
                <w:noProof/>
              </w:rPr>
            </w:pPr>
            <w:ins w:id="351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51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512" w:author="Link Pieces" w:date="2015-08-26T11:33:00Z"/>
                <w:rFonts w:ascii="Times New Roman" w:hAnsi="Times New Roman"/>
                <w:noProof/>
              </w:rPr>
            </w:pPr>
            <w:ins w:id="3513" w:author="Link Pieces" w:date="2015-08-26T11:33:00Z">
              <w:r w:rsidRPr="008F1DC0">
                <w:rPr>
                  <w:rFonts w:ascii="Times New Roman" w:hAnsi="Times New Roman"/>
                  <w:noProof/>
                </w:rPr>
                <w:t>Phone company of supplier</w:t>
              </w:r>
            </w:ins>
          </w:p>
        </w:tc>
        <w:tc>
          <w:tcPr>
            <w:tcW w:w="713" w:type="dxa"/>
          </w:tcPr>
          <w:p w:rsidR="00C637EE" w:rsidRPr="008F1DC0" w:rsidRDefault="00C637EE" w:rsidP="00606095">
            <w:pPr>
              <w:spacing w:after="0"/>
              <w:rPr>
                <w:ins w:id="3514" w:author="Link Pieces" w:date="2015-08-26T11:33:00Z"/>
                <w:rFonts w:ascii="Times New Roman" w:hAnsi="Times New Roman"/>
              </w:rPr>
            </w:pPr>
            <w:ins w:id="3515" w:author="Link Pieces" w:date="2015-08-26T11:33:00Z">
              <w:r w:rsidRPr="008F1DC0">
                <w:rPr>
                  <w:rFonts w:ascii="Times New Roman" w:hAnsi="Times New Roman"/>
                  <w:noProof/>
                </w:rPr>
                <w:t>Yes</w:t>
              </w:r>
            </w:ins>
          </w:p>
        </w:tc>
      </w:tr>
    </w:tbl>
    <w:p w:rsidR="00C637EE" w:rsidRPr="008F1DC0" w:rsidRDefault="00C637EE" w:rsidP="00C637EE">
      <w:pPr>
        <w:rPr>
          <w:ins w:id="3516" w:author="Link Pieces" w:date="2015-08-26T11:33:00Z"/>
          <w:rFonts w:ascii="Times New Roman" w:hAnsi="Times New Roman"/>
          <w:sz w:val="22"/>
          <w:szCs w:val="22"/>
        </w:rPr>
      </w:pPr>
    </w:p>
    <w:p w:rsidR="00C637EE" w:rsidRPr="008F1DC0" w:rsidRDefault="00C637EE" w:rsidP="00C637EE">
      <w:pPr>
        <w:rPr>
          <w:ins w:id="3517" w:author="Link Pieces" w:date="2015-08-26T11:33: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C637EE" w:rsidRPr="008F1DC0" w:rsidTr="00606095">
        <w:trPr>
          <w:ins w:id="3518" w:author="Link Pieces" w:date="2015-08-26T11:33:00Z"/>
        </w:trPr>
        <w:tc>
          <w:tcPr>
            <w:tcW w:w="9360" w:type="dxa"/>
            <w:gridSpan w:val="6"/>
          </w:tcPr>
          <w:p w:rsidR="00C637EE" w:rsidRPr="008F1DC0" w:rsidRDefault="00C637EE" w:rsidP="00606095">
            <w:pPr>
              <w:tabs>
                <w:tab w:val="left" w:pos="2160"/>
              </w:tabs>
              <w:spacing w:after="0"/>
              <w:jc w:val="center"/>
              <w:rPr>
                <w:ins w:id="3519" w:author="Link Pieces" w:date="2015-08-26T11:33:00Z"/>
                <w:rFonts w:ascii="Times New Roman" w:hAnsi="Times New Roman"/>
                <w:noProof/>
              </w:rPr>
            </w:pPr>
            <w:ins w:id="3520" w:author="Link Pieces" w:date="2015-08-26T11:33:00Z">
              <w:r w:rsidRPr="008F1DC0">
                <w:rPr>
                  <w:rFonts w:ascii="Times New Roman" w:hAnsi="Times New Roman"/>
                  <w:b/>
                  <w:noProof/>
                </w:rPr>
                <w:t>Supplier_Products</w:t>
              </w:r>
              <w:r w:rsidRPr="008F1DC0">
                <w:rPr>
                  <w:rFonts w:ascii="Times New Roman" w:hAnsi="Times New Roman"/>
                  <w:noProof/>
                </w:rPr>
                <w:t>: store value of quantity of product that supplie by supplier</w:t>
              </w:r>
            </w:ins>
          </w:p>
        </w:tc>
      </w:tr>
      <w:tr w:rsidR="00C637EE" w:rsidRPr="008F1DC0" w:rsidTr="00606095">
        <w:trPr>
          <w:ins w:id="3521"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522" w:author="Link Pieces" w:date="2015-08-26T11:33:00Z"/>
                <w:rFonts w:ascii="Times New Roman" w:hAnsi="Times New Roman"/>
                <w:b/>
                <w:noProof/>
              </w:rPr>
            </w:pPr>
            <w:ins w:id="3523"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524" w:author="Link Pieces" w:date="2015-08-26T11:33:00Z"/>
                <w:rFonts w:ascii="Times New Roman" w:hAnsi="Times New Roman"/>
                <w:b/>
                <w:noProof/>
              </w:rPr>
            </w:pPr>
            <w:ins w:id="3525"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526" w:author="Link Pieces" w:date="2015-08-26T11:33:00Z"/>
                <w:rFonts w:ascii="Times New Roman" w:hAnsi="Times New Roman"/>
                <w:b/>
                <w:noProof/>
              </w:rPr>
            </w:pPr>
            <w:ins w:id="3527" w:author="Link Pieces" w:date="2015-08-26T11:33:00Z">
              <w:r w:rsidRPr="008F1DC0">
                <w:rPr>
                  <w:rFonts w:ascii="Times New Roman" w:hAnsi="Times New Roman"/>
                  <w:b/>
                  <w:noProof/>
                </w:rPr>
                <w:t>Type</w:t>
              </w:r>
            </w:ins>
          </w:p>
        </w:tc>
        <w:tc>
          <w:tcPr>
            <w:tcW w:w="1148" w:type="dxa"/>
            <w:shd w:val="clear" w:color="auto" w:fill="D9D9D9" w:themeFill="background1" w:themeFillShade="D9"/>
          </w:tcPr>
          <w:p w:rsidR="00C637EE" w:rsidRPr="008F1DC0" w:rsidRDefault="00C637EE" w:rsidP="00606095">
            <w:pPr>
              <w:tabs>
                <w:tab w:val="left" w:pos="2160"/>
              </w:tabs>
              <w:spacing w:after="0"/>
              <w:jc w:val="center"/>
              <w:rPr>
                <w:ins w:id="3528" w:author="Link Pieces" w:date="2015-08-26T11:33:00Z"/>
                <w:rFonts w:ascii="Times New Roman" w:hAnsi="Times New Roman"/>
                <w:b/>
                <w:noProof/>
              </w:rPr>
            </w:pPr>
            <w:ins w:id="3529" w:author="Link Pieces" w:date="2015-08-26T11:33:00Z">
              <w:r w:rsidRPr="008F1DC0">
                <w:rPr>
                  <w:rFonts w:ascii="Times New Roman" w:hAnsi="Times New Roman"/>
                  <w:b/>
                  <w:noProof/>
                </w:rPr>
                <w:t>Key</w:t>
              </w:r>
            </w:ins>
          </w:p>
        </w:tc>
        <w:tc>
          <w:tcPr>
            <w:tcW w:w="2879" w:type="dxa"/>
            <w:shd w:val="clear" w:color="auto" w:fill="D9D9D9" w:themeFill="background1" w:themeFillShade="D9"/>
          </w:tcPr>
          <w:p w:rsidR="00C637EE" w:rsidRPr="008F1DC0" w:rsidRDefault="00C637EE" w:rsidP="00606095">
            <w:pPr>
              <w:tabs>
                <w:tab w:val="left" w:pos="2160"/>
              </w:tabs>
              <w:spacing w:after="0"/>
              <w:jc w:val="center"/>
              <w:rPr>
                <w:ins w:id="3530" w:author="Link Pieces" w:date="2015-08-26T11:33:00Z"/>
                <w:rFonts w:ascii="Times New Roman" w:hAnsi="Times New Roman"/>
                <w:b/>
                <w:noProof/>
              </w:rPr>
            </w:pPr>
            <w:ins w:id="3531" w:author="Link Pieces" w:date="2015-08-26T11:33:00Z">
              <w:r w:rsidRPr="008F1DC0">
                <w:rPr>
                  <w:rFonts w:ascii="Times New Roman" w:hAnsi="Times New Roman"/>
                  <w:b/>
                  <w:noProof/>
                </w:rPr>
                <w:t>Description</w:t>
              </w:r>
            </w:ins>
          </w:p>
        </w:tc>
        <w:tc>
          <w:tcPr>
            <w:tcW w:w="657" w:type="dxa"/>
            <w:shd w:val="clear" w:color="auto" w:fill="D9D9D9" w:themeFill="background1" w:themeFillShade="D9"/>
          </w:tcPr>
          <w:p w:rsidR="00C637EE" w:rsidRPr="008F1DC0" w:rsidRDefault="00C637EE" w:rsidP="00606095">
            <w:pPr>
              <w:tabs>
                <w:tab w:val="left" w:pos="2160"/>
              </w:tabs>
              <w:spacing w:after="0"/>
              <w:jc w:val="center"/>
              <w:rPr>
                <w:ins w:id="3532" w:author="Link Pieces" w:date="2015-08-26T11:33:00Z"/>
                <w:rFonts w:ascii="Times New Roman" w:hAnsi="Times New Roman"/>
                <w:b/>
                <w:noProof/>
              </w:rPr>
            </w:pPr>
            <w:ins w:id="3533" w:author="Link Pieces" w:date="2015-08-26T11:33:00Z">
              <w:r w:rsidRPr="008F1DC0">
                <w:rPr>
                  <w:rFonts w:ascii="Times New Roman" w:hAnsi="Times New Roman"/>
                  <w:b/>
                  <w:noProof/>
                </w:rPr>
                <w:t>Null</w:t>
              </w:r>
            </w:ins>
          </w:p>
        </w:tc>
      </w:tr>
      <w:tr w:rsidR="00C637EE" w:rsidRPr="008F1DC0" w:rsidTr="00606095">
        <w:trPr>
          <w:ins w:id="3534" w:author="Link Pieces" w:date="2015-08-26T11:33:00Z"/>
        </w:trPr>
        <w:tc>
          <w:tcPr>
            <w:tcW w:w="570" w:type="dxa"/>
          </w:tcPr>
          <w:p w:rsidR="00C637EE" w:rsidRPr="008F1DC0" w:rsidRDefault="00C637EE" w:rsidP="00606095">
            <w:pPr>
              <w:tabs>
                <w:tab w:val="left" w:pos="2160"/>
              </w:tabs>
              <w:spacing w:after="0"/>
              <w:rPr>
                <w:ins w:id="3535" w:author="Link Pieces" w:date="2015-08-26T11:33:00Z"/>
                <w:rFonts w:ascii="Times New Roman" w:hAnsi="Times New Roman"/>
                <w:noProof/>
              </w:rPr>
            </w:pPr>
            <w:ins w:id="3536" w:author="Link Pieces" w:date="2015-08-26T11:33:00Z">
              <w:r w:rsidRPr="008F1DC0">
                <w:rPr>
                  <w:rFonts w:ascii="Times New Roman" w:hAnsi="Times New Roman"/>
                  <w:noProof/>
                </w:rPr>
                <w:lastRenderedPageBreak/>
                <w:t>1</w:t>
              </w:r>
            </w:ins>
          </w:p>
        </w:tc>
        <w:tc>
          <w:tcPr>
            <w:tcW w:w="2070" w:type="dxa"/>
          </w:tcPr>
          <w:p w:rsidR="00C637EE" w:rsidRPr="008F1DC0" w:rsidRDefault="00C637EE" w:rsidP="00606095">
            <w:pPr>
              <w:tabs>
                <w:tab w:val="left" w:pos="2160"/>
              </w:tabs>
              <w:spacing w:after="0"/>
              <w:rPr>
                <w:ins w:id="3537" w:author="Link Pieces" w:date="2015-08-26T11:33:00Z"/>
                <w:rFonts w:ascii="Times New Roman" w:hAnsi="Times New Roman"/>
                <w:noProof/>
              </w:rPr>
            </w:pPr>
            <w:ins w:id="3538" w:author="Link Pieces" w:date="2015-08-26T11:33:00Z">
              <w:r w:rsidRPr="008F1DC0">
                <w:rPr>
                  <w:rFonts w:ascii="Times New Roman" w:hAnsi="Times New Roman"/>
                  <w:noProof/>
                </w:rPr>
                <w:t>Product_id</w:t>
              </w:r>
            </w:ins>
          </w:p>
        </w:tc>
        <w:tc>
          <w:tcPr>
            <w:tcW w:w="2036" w:type="dxa"/>
          </w:tcPr>
          <w:p w:rsidR="00C637EE" w:rsidRPr="008F1DC0" w:rsidRDefault="00C637EE" w:rsidP="00606095">
            <w:pPr>
              <w:tabs>
                <w:tab w:val="left" w:pos="2160"/>
              </w:tabs>
              <w:spacing w:after="0"/>
              <w:rPr>
                <w:ins w:id="3539" w:author="Link Pieces" w:date="2015-08-26T11:33:00Z"/>
                <w:rFonts w:ascii="Times New Roman" w:hAnsi="Times New Roman"/>
                <w:noProof/>
              </w:rPr>
            </w:pPr>
            <w:ins w:id="3540"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541" w:author="Link Pieces" w:date="2015-08-26T11:33:00Z"/>
                <w:rFonts w:ascii="Times New Roman" w:hAnsi="Times New Roman"/>
                <w:noProof/>
              </w:rPr>
            </w:pPr>
            <w:ins w:id="3542" w:author="Link Pieces" w:date="2015-08-26T11:33:00Z">
              <w:r w:rsidRPr="008F1DC0">
                <w:rPr>
                  <w:rFonts w:ascii="Times New Roman" w:hAnsi="Times New Roman"/>
                  <w:noProof/>
                </w:rPr>
                <w:t>FK</w:t>
              </w:r>
            </w:ins>
          </w:p>
        </w:tc>
        <w:tc>
          <w:tcPr>
            <w:tcW w:w="2879" w:type="dxa"/>
          </w:tcPr>
          <w:p w:rsidR="00C637EE" w:rsidRPr="008F1DC0" w:rsidRDefault="00C637EE" w:rsidP="00606095">
            <w:pPr>
              <w:tabs>
                <w:tab w:val="left" w:pos="2160"/>
              </w:tabs>
              <w:spacing w:after="0"/>
              <w:rPr>
                <w:ins w:id="3543" w:author="Link Pieces" w:date="2015-08-26T11:33:00Z"/>
                <w:rFonts w:ascii="Times New Roman" w:hAnsi="Times New Roman"/>
                <w:noProof/>
              </w:rPr>
            </w:pPr>
            <w:ins w:id="3544" w:author="Link Pieces" w:date="2015-08-26T11:33:00Z">
              <w:r w:rsidRPr="008F1DC0">
                <w:rPr>
                  <w:rFonts w:ascii="Times New Roman" w:hAnsi="Times New Roman"/>
                  <w:noProof/>
                </w:rPr>
                <w:t>Id of product</w:t>
              </w:r>
            </w:ins>
          </w:p>
        </w:tc>
        <w:tc>
          <w:tcPr>
            <w:tcW w:w="657" w:type="dxa"/>
          </w:tcPr>
          <w:p w:rsidR="00C637EE" w:rsidRPr="008F1DC0" w:rsidRDefault="00C637EE" w:rsidP="00606095">
            <w:pPr>
              <w:tabs>
                <w:tab w:val="left" w:pos="2160"/>
              </w:tabs>
              <w:spacing w:after="0"/>
              <w:rPr>
                <w:ins w:id="3545" w:author="Link Pieces" w:date="2015-08-26T11:33:00Z"/>
                <w:rFonts w:ascii="Times New Roman" w:hAnsi="Times New Roman"/>
                <w:noProof/>
              </w:rPr>
            </w:pPr>
            <w:ins w:id="3546" w:author="Link Pieces" w:date="2015-08-26T11:33:00Z">
              <w:r w:rsidRPr="008F1DC0">
                <w:rPr>
                  <w:rFonts w:ascii="Times New Roman" w:hAnsi="Times New Roman"/>
                  <w:noProof/>
                </w:rPr>
                <w:t>No</w:t>
              </w:r>
            </w:ins>
          </w:p>
        </w:tc>
      </w:tr>
      <w:tr w:rsidR="00C637EE" w:rsidRPr="008F1DC0" w:rsidTr="00606095">
        <w:trPr>
          <w:ins w:id="3547" w:author="Link Pieces" w:date="2015-08-26T11:33:00Z"/>
        </w:trPr>
        <w:tc>
          <w:tcPr>
            <w:tcW w:w="570" w:type="dxa"/>
          </w:tcPr>
          <w:p w:rsidR="00C637EE" w:rsidRPr="008F1DC0" w:rsidRDefault="00C637EE" w:rsidP="00606095">
            <w:pPr>
              <w:tabs>
                <w:tab w:val="left" w:pos="2160"/>
              </w:tabs>
              <w:spacing w:after="0"/>
              <w:rPr>
                <w:ins w:id="3548" w:author="Link Pieces" w:date="2015-08-26T11:33:00Z"/>
                <w:rFonts w:ascii="Times New Roman" w:hAnsi="Times New Roman"/>
                <w:noProof/>
              </w:rPr>
            </w:pPr>
            <w:ins w:id="3549"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550" w:author="Link Pieces" w:date="2015-08-26T11:33:00Z"/>
                <w:rFonts w:ascii="Times New Roman" w:hAnsi="Times New Roman"/>
                <w:noProof/>
              </w:rPr>
            </w:pPr>
            <w:ins w:id="3551" w:author="Link Pieces" w:date="2015-08-26T11:33:00Z">
              <w:r w:rsidRPr="008F1DC0">
                <w:rPr>
                  <w:rFonts w:ascii="Times New Roman" w:hAnsi="Times New Roman"/>
                  <w:noProof/>
                </w:rPr>
                <w:t>Supplier_id</w:t>
              </w:r>
            </w:ins>
          </w:p>
        </w:tc>
        <w:tc>
          <w:tcPr>
            <w:tcW w:w="2036" w:type="dxa"/>
          </w:tcPr>
          <w:p w:rsidR="00C637EE" w:rsidRPr="008F1DC0" w:rsidRDefault="00C637EE" w:rsidP="00606095">
            <w:pPr>
              <w:tabs>
                <w:tab w:val="left" w:pos="2160"/>
              </w:tabs>
              <w:spacing w:after="0"/>
              <w:rPr>
                <w:ins w:id="3552" w:author="Link Pieces" w:date="2015-08-26T11:33:00Z"/>
                <w:rFonts w:ascii="Times New Roman" w:hAnsi="Times New Roman"/>
                <w:noProof/>
              </w:rPr>
            </w:pPr>
            <w:ins w:id="3553"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554" w:author="Link Pieces" w:date="2015-08-26T11:33:00Z"/>
                <w:rFonts w:ascii="Times New Roman" w:hAnsi="Times New Roman"/>
                <w:noProof/>
              </w:rPr>
            </w:pPr>
            <w:ins w:id="3555" w:author="Link Pieces" w:date="2015-08-26T11:33:00Z">
              <w:r w:rsidRPr="008F1DC0">
                <w:rPr>
                  <w:rFonts w:ascii="Times New Roman" w:hAnsi="Times New Roman"/>
                  <w:noProof/>
                </w:rPr>
                <w:t>FK</w:t>
              </w:r>
            </w:ins>
          </w:p>
        </w:tc>
        <w:tc>
          <w:tcPr>
            <w:tcW w:w="2879" w:type="dxa"/>
          </w:tcPr>
          <w:p w:rsidR="00C637EE" w:rsidRPr="008F1DC0" w:rsidRDefault="00C637EE" w:rsidP="00606095">
            <w:pPr>
              <w:tabs>
                <w:tab w:val="left" w:pos="2160"/>
              </w:tabs>
              <w:spacing w:after="0"/>
              <w:rPr>
                <w:ins w:id="3556" w:author="Link Pieces" w:date="2015-08-26T11:33:00Z"/>
                <w:rFonts w:ascii="Times New Roman" w:hAnsi="Times New Roman"/>
                <w:noProof/>
              </w:rPr>
            </w:pPr>
            <w:ins w:id="3557" w:author="Link Pieces" w:date="2015-08-26T11:33:00Z">
              <w:r w:rsidRPr="008F1DC0">
                <w:rPr>
                  <w:rFonts w:ascii="Times New Roman" w:hAnsi="Times New Roman"/>
                  <w:noProof/>
                </w:rPr>
                <w:t>Id of supplier</w:t>
              </w:r>
            </w:ins>
          </w:p>
        </w:tc>
        <w:tc>
          <w:tcPr>
            <w:tcW w:w="657" w:type="dxa"/>
          </w:tcPr>
          <w:p w:rsidR="00C637EE" w:rsidRPr="008F1DC0" w:rsidRDefault="00C637EE" w:rsidP="00606095">
            <w:pPr>
              <w:tabs>
                <w:tab w:val="left" w:pos="2160"/>
              </w:tabs>
              <w:spacing w:after="0"/>
              <w:rPr>
                <w:ins w:id="3558" w:author="Link Pieces" w:date="2015-08-26T11:33:00Z"/>
                <w:rFonts w:ascii="Times New Roman" w:hAnsi="Times New Roman"/>
                <w:noProof/>
              </w:rPr>
            </w:pPr>
            <w:ins w:id="3559" w:author="Link Pieces" w:date="2015-08-26T11:33:00Z">
              <w:r w:rsidRPr="008F1DC0">
                <w:rPr>
                  <w:rFonts w:ascii="Times New Roman" w:hAnsi="Times New Roman"/>
                  <w:noProof/>
                </w:rPr>
                <w:t>No</w:t>
              </w:r>
            </w:ins>
          </w:p>
        </w:tc>
      </w:tr>
    </w:tbl>
    <w:p w:rsidR="00C637EE" w:rsidRPr="008F1DC0" w:rsidRDefault="00C637EE" w:rsidP="00C637EE">
      <w:pPr>
        <w:rPr>
          <w:ins w:id="3560"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3561" w:author="Link Pieces" w:date="2015-08-26T11:33:00Z"/>
        </w:trPr>
        <w:tc>
          <w:tcPr>
            <w:tcW w:w="9360" w:type="dxa"/>
            <w:gridSpan w:val="6"/>
          </w:tcPr>
          <w:p w:rsidR="00C637EE" w:rsidRPr="008F1DC0" w:rsidRDefault="00C637EE" w:rsidP="00606095">
            <w:pPr>
              <w:tabs>
                <w:tab w:val="left" w:pos="2160"/>
              </w:tabs>
              <w:spacing w:after="0"/>
              <w:jc w:val="center"/>
              <w:rPr>
                <w:ins w:id="3562" w:author="Link Pieces" w:date="2015-08-26T11:33:00Z"/>
                <w:rFonts w:ascii="Times New Roman" w:hAnsi="Times New Roman"/>
                <w:noProof/>
              </w:rPr>
            </w:pPr>
            <w:ins w:id="3563" w:author="Link Pieces" w:date="2015-08-26T11:33:00Z">
              <w:r w:rsidRPr="008F1DC0">
                <w:rPr>
                  <w:rFonts w:ascii="Times New Roman" w:hAnsi="Times New Roman"/>
                  <w:b/>
                  <w:noProof/>
                </w:rPr>
                <w:t>Product</w:t>
              </w:r>
              <w:r w:rsidRPr="008F1DC0">
                <w:rPr>
                  <w:rFonts w:ascii="Times New Roman" w:hAnsi="Times New Roman"/>
                  <w:noProof/>
                </w:rPr>
                <w:t>: store all data of product</w:t>
              </w:r>
            </w:ins>
          </w:p>
        </w:tc>
      </w:tr>
      <w:tr w:rsidR="00C637EE" w:rsidRPr="008F1DC0" w:rsidTr="00606095">
        <w:trPr>
          <w:ins w:id="3564"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565" w:author="Link Pieces" w:date="2015-08-26T11:33:00Z"/>
                <w:rFonts w:ascii="Times New Roman" w:hAnsi="Times New Roman"/>
                <w:b/>
                <w:noProof/>
              </w:rPr>
            </w:pPr>
            <w:ins w:id="3566"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567" w:author="Link Pieces" w:date="2015-08-26T11:33:00Z"/>
                <w:rFonts w:ascii="Times New Roman" w:hAnsi="Times New Roman"/>
                <w:b/>
                <w:noProof/>
              </w:rPr>
            </w:pPr>
            <w:ins w:id="3568"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569" w:author="Link Pieces" w:date="2015-08-26T11:33:00Z"/>
                <w:rFonts w:ascii="Times New Roman" w:hAnsi="Times New Roman"/>
                <w:b/>
                <w:noProof/>
              </w:rPr>
            </w:pPr>
            <w:ins w:id="3570"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3571" w:author="Link Pieces" w:date="2015-08-26T11:33:00Z"/>
                <w:rFonts w:ascii="Times New Roman" w:hAnsi="Times New Roman"/>
                <w:b/>
                <w:noProof/>
              </w:rPr>
            </w:pPr>
            <w:ins w:id="3572"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3573" w:author="Link Pieces" w:date="2015-08-26T11:33:00Z"/>
                <w:rFonts w:ascii="Times New Roman" w:hAnsi="Times New Roman"/>
                <w:b/>
                <w:noProof/>
              </w:rPr>
            </w:pPr>
            <w:ins w:id="3574"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3575" w:author="Link Pieces" w:date="2015-08-26T11:33:00Z"/>
                <w:rFonts w:ascii="Times New Roman" w:hAnsi="Times New Roman"/>
                <w:b/>
                <w:noProof/>
              </w:rPr>
            </w:pPr>
            <w:ins w:id="3576" w:author="Link Pieces" w:date="2015-08-26T11:33:00Z">
              <w:r w:rsidRPr="008F1DC0">
                <w:rPr>
                  <w:rFonts w:ascii="Times New Roman" w:hAnsi="Times New Roman"/>
                  <w:b/>
                  <w:noProof/>
                </w:rPr>
                <w:t>Null</w:t>
              </w:r>
            </w:ins>
          </w:p>
        </w:tc>
      </w:tr>
      <w:tr w:rsidR="00C637EE" w:rsidRPr="008F1DC0" w:rsidTr="00606095">
        <w:trPr>
          <w:ins w:id="3577" w:author="Link Pieces" w:date="2015-08-26T11:33:00Z"/>
        </w:trPr>
        <w:tc>
          <w:tcPr>
            <w:tcW w:w="570" w:type="dxa"/>
          </w:tcPr>
          <w:p w:rsidR="00C637EE" w:rsidRPr="008F1DC0" w:rsidRDefault="00C637EE" w:rsidP="00606095">
            <w:pPr>
              <w:tabs>
                <w:tab w:val="left" w:pos="2160"/>
              </w:tabs>
              <w:spacing w:after="0"/>
              <w:rPr>
                <w:ins w:id="3578" w:author="Link Pieces" w:date="2015-08-26T11:33:00Z"/>
                <w:rFonts w:ascii="Times New Roman" w:hAnsi="Times New Roman"/>
                <w:noProof/>
              </w:rPr>
            </w:pPr>
            <w:ins w:id="3579"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580" w:author="Link Pieces" w:date="2015-08-26T11:33:00Z"/>
                <w:rFonts w:ascii="Times New Roman" w:hAnsi="Times New Roman"/>
                <w:noProof/>
              </w:rPr>
            </w:pPr>
            <w:ins w:id="3581"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3582" w:author="Link Pieces" w:date="2015-08-26T11:33:00Z"/>
                <w:rFonts w:ascii="Times New Roman" w:hAnsi="Times New Roman"/>
                <w:noProof/>
              </w:rPr>
            </w:pPr>
            <w:ins w:id="3583"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584" w:author="Link Pieces" w:date="2015-08-26T11:33:00Z"/>
                <w:rFonts w:ascii="Times New Roman" w:hAnsi="Times New Roman"/>
                <w:noProof/>
              </w:rPr>
            </w:pPr>
            <w:ins w:id="3585"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3586" w:author="Link Pieces" w:date="2015-08-26T11:33:00Z"/>
                <w:rFonts w:ascii="Times New Roman" w:hAnsi="Times New Roman"/>
                <w:noProof/>
              </w:rPr>
            </w:pPr>
            <w:ins w:id="3587" w:author="Link Pieces" w:date="2015-08-26T11:33:00Z">
              <w:r w:rsidRPr="008F1DC0">
                <w:rPr>
                  <w:rFonts w:ascii="Times New Roman" w:hAnsi="Times New Roman"/>
                  <w:noProof/>
                </w:rPr>
                <w:t>Index, id of product</w:t>
              </w:r>
            </w:ins>
          </w:p>
        </w:tc>
        <w:tc>
          <w:tcPr>
            <w:tcW w:w="713" w:type="dxa"/>
          </w:tcPr>
          <w:p w:rsidR="00C637EE" w:rsidRPr="008F1DC0" w:rsidRDefault="00C637EE" w:rsidP="00606095">
            <w:pPr>
              <w:tabs>
                <w:tab w:val="left" w:pos="2160"/>
              </w:tabs>
              <w:spacing w:after="0"/>
              <w:rPr>
                <w:ins w:id="3588" w:author="Link Pieces" w:date="2015-08-26T11:33:00Z"/>
                <w:rFonts w:ascii="Times New Roman" w:hAnsi="Times New Roman"/>
                <w:noProof/>
              </w:rPr>
            </w:pPr>
            <w:ins w:id="3589" w:author="Link Pieces" w:date="2015-08-26T11:33:00Z">
              <w:r w:rsidRPr="008F1DC0">
                <w:rPr>
                  <w:rFonts w:ascii="Times New Roman" w:hAnsi="Times New Roman"/>
                  <w:noProof/>
                </w:rPr>
                <w:t>No</w:t>
              </w:r>
            </w:ins>
          </w:p>
        </w:tc>
      </w:tr>
      <w:tr w:rsidR="00C637EE" w:rsidRPr="008F1DC0" w:rsidTr="00606095">
        <w:trPr>
          <w:ins w:id="3590" w:author="Link Pieces" w:date="2015-08-26T11:33:00Z"/>
        </w:trPr>
        <w:tc>
          <w:tcPr>
            <w:tcW w:w="570" w:type="dxa"/>
          </w:tcPr>
          <w:p w:rsidR="00C637EE" w:rsidRPr="008F1DC0" w:rsidRDefault="00C637EE" w:rsidP="00606095">
            <w:pPr>
              <w:tabs>
                <w:tab w:val="left" w:pos="2160"/>
              </w:tabs>
              <w:spacing w:after="0"/>
              <w:rPr>
                <w:ins w:id="3591" w:author="Link Pieces" w:date="2015-08-26T11:33:00Z"/>
                <w:rFonts w:ascii="Times New Roman" w:hAnsi="Times New Roman"/>
                <w:noProof/>
              </w:rPr>
            </w:pPr>
            <w:ins w:id="3592"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593" w:author="Link Pieces" w:date="2015-08-26T11:33:00Z"/>
                <w:rFonts w:ascii="Times New Roman" w:hAnsi="Times New Roman"/>
                <w:noProof/>
              </w:rPr>
            </w:pPr>
            <w:ins w:id="3594" w:author="Link Pieces" w:date="2015-08-26T11:33:00Z">
              <w:r w:rsidRPr="008F1DC0">
                <w:rPr>
                  <w:rFonts w:ascii="Times New Roman" w:hAnsi="Times New Roman"/>
                  <w:noProof/>
                </w:rPr>
                <w:t>Cateogry_id</w:t>
              </w:r>
            </w:ins>
          </w:p>
        </w:tc>
        <w:tc>
          <w:tcPr>
            <w:tcW w:w="2036" w:type="dxa"/>
          </w:tcPr>
          <w:p w:rsidR="00C637EE" w:rsidRPr="008F1DC0" w:rsidRDefault="00C637EE" w:rsidP="00606095">
            <w:pPr>
              <w:tabs>
                <w:tab w:val="left" w:pos="2160"/>
              </w:tabs>
              <w:spacing w:after="0"/>
              <w:rPr>
                <w:ins w:id="3595" w:author="Link Pieces" w:date="2015-08-26T11:33:00Z"/>
                <w:rFonts w:ascii="Times New Roman" w:hAnsi="Times New Roman"/>
                <w:noProof/>
              </w:rPr>
            </w:pPr>
            <w:ins w:id="3596"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597" w:author="Link Pieces" w:date="2015-08-26T11:33:00Z"/>
                <w:rFonts w:ascii="Times New Roman" w:hAnsi="Times New Roman"/>
                <w:noProof/>
              </w:rPr>
            </w:pPr>
            <w:ins w:id="3598"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3599" w:author="Link Pieces" w:date="2015-08-26T11:33:00Z"/>
                <w:rFonts w:ascii="Times New Roman" w:hAnsi="Times New Roman"/>
                <w:noProof/>
              </w:rPr>
            </w:pPr>
            <w:ins w:id="3600" w:author="Link Pieces" w:date="2015-08-26T11:33:00Z">
              <w:r w:rsidRPr="008F1DC0">
                <w:rPr>
                  <w:rFonts w:ascii="Times New Roman" w:hAnsi="Times New Roman"/>
                  <w:noProof/>
                </w:rPr>
                <w:t>Id of category</w:t>
              </w:r>
            </w:ins>
          </w:p>
        </w:tc>
        <w:tc>
          <w:tcPr>
            <w:tcW w:w="713" w:type="dxa"/>
          </w:tcPr>
          <w:p w:rsidR="00C637EE" w:rsidRPr="008F1DC0" w:rsidRDefault="00C637EE" w:rsidP="00606095">
            <w:pPr>
              <w:tabs>
                <w:tab w:val="left" w:pos="2160"/>
              </w:tabs>
              <w:spacing w:after="0"/>
              <w:rPr>
                <w:ins w:id="3601" w:author="Link Pieces" w:date="2015-08-26T11:33:00Z"/>
                <w:rFonts w:ascii="Times New Roman" w:hAnsi="Times New Roman"/>
                <w:noProof/>
              </w:rPr>
            </w:pPr>
            <w:ins w:id="3602" w:author="Link Pieces" w:date="2015-08-26T11:33:00Z">
              <w:r w:rsidRPr="008F1DC0">
                <w:rPr>
                  <w:rFonts w:ascii="Times New Roman" w:hAnsi="Times New Roman"/>
                  <w:noProof/>
                </w:rPr>
                <w:t>No</w:t>
              </w:r>
            </w:ins>
          </w:p>
        </w:tc>
      </w:tr>
      <w:tr w:rsidR="00C637EE" w:rsidRPr="008F1DC0" w:rsidTr="00606095">
        <w:trPr>
          <w:ins w:id="3603" w:author="Link Pieces" w:date="2015-08-26T11:33:00Z"/>
        </w:trPr>
        <w:tc>
          <w:tcPr>
            <w:tcW w:w="570" w:type="dxa"/>
          </w:tcPr>
          <w:p w:rsidR="00C637EE" w:rsidRPr="008F1DC0" w:rsidRDefault="00C637EE" w:rsidP="00606095">
            <w:pPr>
              <w:tabs>
                <w:tab w:val="left" w:pos="2160"/>
              </w:tabs>
              <w:spacing w:after="0"/>
              <w:rPr>
                <w:ins w:id="3604" w:author="Link Pieces" w:date="2015-08-26T11:33:00Z"/>
                <w:rFonts w:ascii="Times New Roman" w:hAnsi="Times New Roman"/>
                <w:noProof/>
              </w:rPr>
            </w:pPr>
            <w:ins w:id="3605"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606" w:author="Link Pieces" w:date="2015-08-26T11:33:00Z"/>
                <w:rFonts w:ascii="Times New Roman" w:hAnsi="Times New Roman"/>
                <w:noProof/>
              </w:rPr>
            </w:pPr>
            <w:ins w:id="3607" w:author="Link Pieces" w:date="2015-08-26T11:33:00Z">
              <w:r w:rsidRPr="008F1DC0">
                <w:rPr>
                  <w:rFonts w:ascii="Times New Roman" w:hAnsi="Times New Roman"/>
                  <w:noProof/>
                </w:rPr>
                <w:t>Title</w:t>
              </w:r>
            </w:ins>
          </w:p>
        </w:tc>
        <w:tc>
          <w:tcPr>
            <w:tcW w:w="2036" w:type="dxa"/>
          </w:tcPr>
          <w:p w:rsidR="00C637EE" w:rsidRPr="008F1DC0" w:rsidRDefault="00C637EE" w:rsidP="00606095">
            <w:pPr>
              <w:tabs>
                <w:tab w:val="left" w:pos="2160"/>
              </w:tabs>
              <w:spacing w:after="0"/>
              <w:rPr>
                <w:ins w:id="3608" w:author="Link Pieces" w:date="2015-08-26T11:33:00Z"/>
                <w:rFonts w:ascii="Times New Roman" w:hAnsi="Times New Roman"/>
                <w:noProof/>
              </w:rPr>
            </w:pPr>
            <w:ins w:id="3609"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610"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11" w:author="Link Pieces" w:date="2015-08-26T11:33:00Z"/>
                <w:rFonts w:ascii="Times New Roman" w:hAnsi="Times New Roman"/>
                <w:noProof/>
              </w:rPr>
            </w:pPr>
            <w:ins w:id="3612" w:author="Link Pieces" w:date="2015-08-26T11:33:00Z">
              <w:r w:rsidRPr="008F1DC0">
                <w:rPr>
                  <w:rFonts w:ascii="Times New Roman" w:hAnsi="Times New Roman"/>
                  <w:noProof/>
                </w:rPr>
                <w:t>Name of product</w:t>
              </w:r>
            </w:ins>
          </w:p>
        </w:tc>
        <w:tc>
          <w:tcPr>
            <w:tcW w:w="713" w:type="dxa"/>
          </w:tcPr>
          <w:p w:rsidR="00C637EE" w:rsidRPr="008F1DC0" w:rsidRDefault="00C637EE" w:rsidP="00606095">
            <w:pPr>
              <w:tabs>
                <w:tab w:val="left" w:pos="2160"/>
              </w:tabs>
              <w:spacing w:after="0"/>
              <w:rPr>
                <w:ins w:id="3613" w:author="Link Pieces" w:date="2015-08-26T11:33:00Z"/>
                <w:rFonts w:ascii="Times New Roman" w:hAnsi="Times New Roman"/>
                <w:noProof/>
              </w:rPr>
            </w:pPr>
            <w:ins w:id="3614" w:author="Link Pieces" w:date="2015-08-26T11:33:00Z">
              <w:r w:rsidRPr="008F1DC0">
                <w:rPr>
                  <w:rFonts w:ascii="Times New Roman" w:hAnsi="Times New Roman"/>
                  <w:noProof/>
                </w:rPr>
                <w:t>No</w:t>
              </w:r>
            </w:ins>
          </w:p>
        </w:tc>
      </w:tr>
      <w:tr w:rsidR="00C637EE" w:rsidRPr="008F1DC0" w:rsidTr="00606095">
        <w:trPr>
          <w:ins w:id="3615" w:author="Link Pieces" w:date="2015-08-26T11:33:00Z"/>
        </w:trPr>
        <w:tc>
          <w:tcPr>
            <w:tcW w:w="570" w:type="dxa"/>
          </w:tcPr>
          <w:p w:rsidR="00C637EE" w:rsidRPr="008F1DC0" w:rsidRDefault="00C637EE" w:rsidP="00606095">
            <w:pPr>
              <w:tabs>
                <w:tab w:val="left" w:pos="2160"/>
              </w:tabs>
              <w:spacing w:after="0"/>
              <w:rPr>
                <w:ins w:id="3616" w:author="Link Pieces" w:date="2015-08-26T11:33:00Z"/>
                <w:rFonts w:ascii="Times New Roman" w:hAnsi="Times New Roman"/>
                <w:noProof/>
              </w:rPr>
            </w:pPr>
            <w:ins w:id="3617"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3618" w:author="Link Pieces" w:date="2015-08-26T11:33:00Z"/>
                <w:rFonts w:ascii="Times New Roman" w:hAnsi="Times New Roman"/>
                <w:noProof/>
              </w:rPr>
            </w:pPr>
            <w:ins w:id="3619" w:author="Link Pieces" w:date="2015-08-26T11:33:00Z">
              <w:r w:rsidRPr="008F1DC0">
                <w:rPr>
                  <w:rFonts w:ascii="Times New Roman" w:hAnsi="Times New Roman"/>
                  <w:noProof/>
                </w:rPr>
                <w:t>Price</w:t>
              </w:r>
            </w:ins>
          </w:p>
        </w:tc>
        <w:tc>
          <w:tcPr>
            <w:tcW w:w="2036" w:type="dxa"/>
          </w:tcPr>
          <w:p w:rsidR="00C637EE" w:rsidRPr="008F1DC0" w:rsidRDefault="00C637EE" w:rsidP="00606095">
            <w:pPr>
              <w:tabs>
                <w:tab w:val="left" w:pos="2160"/>
              </w:tabs>
              <w:spacing w:after="0"/>
              <w:rPr>
                <w:ins w:id="3620" w:author="Link Pieces" w:date="2015-08-26T11:33:00Z"/>
                <w:rFonts w:ascii="Times New Roman" w:hAnsi="Times New Roman"/>
                <w:noProof/>
              </w:rPr>
            </w:pPr>
            <w:ins w:id="3621" w:author="Link Pieces" w:date="2015-08-26T11:33:00Z">
              <w:r w:rsidRPr="008F1DC0">
                <w:rPr>
                  <w:rFonts w:ascii="Times New Roman" w:hAnsi="Times New Roman"/>
                  <w:noProof/>
                </w:rPr>
                <w:t>Float</w:t>
              </w:r>
            </w:ins>
          </w:p>
        </w:tc>
        <w:tc>
          <w:tcPr>
            <w:tcW w:w="994" w:type="dxa"/>
          </w:tcPr>
          <w:p w:rsidR="00C637EE" w:rsidRPr="008F1DC0" w:rsidRDefault="00C637EE" w:rsidP="00606095">
            <w:pPr>
              <w:tabs>
                <w:tab w:val="left" w:pos="2160"/>
              </w:tabs>
              <w:spacing w:after="0"/>
              <w:rPr>
                <w:ins w:id="3622"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23" w:author="Link Pieces" w:date="2015-08-26T11:33:00Z"/>
                <w:rFonts w:ascii="Times New Roman" w:hAnsi="Times New Roman"/>
                <w:noProof/>
              </w:rPr>
            </w:pPr>
            <w:ins w:id="3624" w:author="Link Pieces" w:date="2015-08-26T11:33:00Z">
              <w:r w:rsidRPr="008F1DC0">
                <w:rPr>
                  <w:rFonts w:ascii="Times New Roman" w:hAnsi="Times New Roman"/>
                  <w:noProof/>
                </w:rPr>
                <w:t>Current price of product in VNĐ</w:t>
              </w:r>
            </w:ins>
          </w:p>
        </w:tc>
        <w:tc>
          <w:tcPr>
            <w:tcW w:w="713" w:type="dxa"/>
          </w:tcPr>
          <w:p w:rsidR="00C637EE" w:rsidRPr="008F1DC0" w:rsidRDefault="00C637EE" w:rsidP="00606095">
            <w:pPr>
              <w:tabs>
                <w:tab w:val="left" w:pos="2160"/>
              </w:tabs>
              <w:spacing w:after="0"/>
              <w:rPr>
                <w:ins w:id="3625" w:author="Link Pieces" w:date="2015-08-26T11:33:00Z"/>
                <w:rFonts w:ascii="Times New Roman" w:hAnsi="Times New Roman"/>
                <w:noProof/>
              </w:rPr>
            </w:pPr>
            <w:ins w:id="3626" w:author="Link Pieces" w:date="2015-08-26T11:33:00Z">
              <w:r w:rsidRPr="008F1DC0">
                <w:rPr>
                  <w:rFonts w:ascii="Times New Roman" w:hAnsi="Times New Roman"/>
                  <w:noProof/>
                </w:rPr>
                <w:t>No</w:t>
              </w:r>
            </w:ins>
          </w:p>
        </w:tc>
      </w:tr>
      <w:tr w:rsidR="00C637EE" w:rsidRPr="008F1DC0" w:rsidTr="00606095">
        <w:trPr>
          <w:ins w:id="3627" w:author="Link Pieces" w:date="2015-08-26T11:33:00Z"/>
        </w:trPr>
        <w:tc>
          <w:tcPr>
            <w:tcW w:w="570" w:type="dxa"/>
          </w:tcPr>
          <w:p w:rsidR="00C637EE" w:rsidRPr="008F1DC0" w:rsidRDefault="00C637EE" w:rsidP="00606095">
            <w:pPr>
              <w:tabs>
                <w:tab w:val="left" w:pos="2160"/>
              </w:tabs>
              <w:spacing w:after="0"/>
              <w:rPr>
                <w:ins w:id="3628" w:author="Link Pieces" w:date="2015-08-26T11:33:00Z"/>
                <w:rFonts w:ascii="Times New Roman" w:hAnsi="Times New Roman"/>
                <w:noProof/>
              </w:rPr>
            </w:pPr>
            <w:ins w:id="3629"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3630" w:author="Link Pieces" w:date="2015-08-26T11:33:00Z"/>
                <w:rFonts w:ascii="Times New Roman" w:hAnsi="Times New Roman"/>
                <w:noProof/>
              </w:rPr>
            </w:pPr>
            <w:ins w:id="3631" w:author="Link Pieces" w:date="2015-08-26T11:33:00Z">
              <w:r w:rsidRPr="008F1DC0">
                <w:rPr>
                  <w:rFonts w:ascii="Times New Roman" w:hAnsi="Times New Roman"/>
                  <w:noProof/>
                </w:rPr>
                <w:t>Original_price</w:t>
              </w:r>
            </w:ins>
          </w:p>
        </w:tc>
        <w:tc>
          <w:tcPr>
            <w:tcW w:w="2036" w:type="dxa"/>
          </w:tcPr>
          <w:p w:rsidR="00C637EE" w:rsidRPr="008F1DC0" w:rsidRDefault="00C637EE" w:rsidP="00606095">
            <w:pPr>
              <w:tabs>
                <w:tab w:val="left" w:pos="2160"/>
              </w:tabs>
              <w:spacing w:after="0"/>
              <w:rPr>
                <w:ins w:id="3632" w:author="Link Pieces" w:date="2015-08-26T11:33:00Z"/>
                <w:rFonts w:ascii="Times New Roman" w:hAnsi="Times New Roman"/>
                <w:noProof/>
              </w:rPr>
            </w:pPr>
            <w:ins w:id="3633" w:author="Link Pieces" w:date="2015-08-26T11:33:00Z">
              <w:r w:rsidRPr="008F1DC0">
                <w:rPr>
                  <w:rFonts w:ascii="Times New Roman" w:hAnsi="Times New Roman"/>
                  <w:noProof/>
                </w:rPr>
                <w:t>Float</w:t>
              </w:r>
            </w:ins>
          </w:p>
        </w:tc>
        <w:tc>
          <w:tcPr>
            <w:tcW w:w="994" w:type="dxa"/>
          </w:tcPr>
          <w:p w:rsidR="00C637EE" w:rsidRPr="008F1DC0" w:rsidRDefault="00C637EE" w:rsidP="00606095">
            <w:pPr>
              <w:tabs>
                <w:tab w:val="left" w:pos="2160"/>
              </w:tabs>
              <w:spacing w:after="0"/>
              <w:rPr>
                <w:ins w:id="3634"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35" w:author="Link Pieces" w:date="2015-08-26T11:33:00Z"/>
                <w:rFonts w:ascii="Times New Roman" w:hAnsi="Times New Roman"/>
                <w:noProof/>
              </w:rPr>
            </w:pPr>
            <w:ins w:id="3636" w:author="Link Pieces" w:date="2015-08-26T11:33:00Z">
              <w:r w:rsidRPr="008F1DC0">
                <w:rPr>
                  <w:rFonts w:ascii="Times New Roman" w:hAnsi="Times New Roman"/>
                  <w:noProof/>
                </w:rPr>
                <w:t>Original price of product before tax in VNĐ</w:t>
              </w:r>
            </w:ins>
          </w:p>
        </w:tc>
        <w:tc>
          <w:tcPr>
            <w:tcW w:w="713" w:type="dxa"/>
          </w:tcPr>
          <w:p w:rsidR="00C637EE" w:rsidRPr="008F1DC0" w:rsidRDefault="00C637EE" w:rsidP="00606095">
            <w:pPr>
              <w:tabs>
                <w:tab w:val="left" w:pos="2160"/>
              </w:tabs>
              <w:spacing w:after="0"/>
              <w:rPr>
                <w:ins w:id="3637" w:author="Link Pieces" w:date="2015-08-26T11:33:00Z"/>
                <w:rFonts w:ascii="Times New Roman" w:hAnsi="Times New Roman"/>
                <w:noProof/>
              </w:rPr>
            </w:pPr>
            <w:ins w:id="3638" w:author="Link Pieces" w:date="2015-08-26T11:33:00Z">
              <w:r w:rsidRPr="008F1DC0">
                <w:rPr>
                  <w:rFonts w:ascii="Times New Roman" w:hAnsi="Times New Roman"/>
                  <w:noProof/>
                </w:rPr>
                <w:t>Yes</w:t>
              </w:r>
            </w:ins>
          </w:p>
        </w:tc>
      </w:tr>
      <w:tr w:rsidR="00C637EE" w:rsidRPr="008F1DC0" w:rsidTr="00606095">
        <w:trPr>
          <w:ins w:id="3639" w:author="Link Pieces" w:date="2015-08-26T11:33:00Z"/>
        </w:trPr>
        <w:tc>
          <w:tcPr>
            <w:tcW w:w="570" w:type="dxa"/>
          </w:tcPr>
          <w:p w:rsidR="00C637EE" w:rsidRPr="008F1DC0" w:rsidRDefault="00C637EE" w:rsidP="00606095">
            <w:pPr>
              <w:tabs>
                <w:tab w:val="left" w:pos="2160"/>
              </w:tabs>
              <w:spacing w:after="0"/>
              <w:rPr>
                <w:ins w:id="3640" w:author="Link Pieces" w:date="2015-08-26T11:33:00Z"/>
                <w:rFonts w:ascii="Times New Roman" w:hAnsi="Times New Roman"/>
                <w:noProof/>
              </w:rPr>
            </w:pPr>
            <w:ins w:id="3641"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3642" w:author="Link Pieces" w:date="2015-08-26T11:33:00Z"/>
                <w:rFonts w:ascii="Times New Roman" w:hAnsi="Times New Roman"/>
                <w:noProof/>
              </w:rPr>
            </w:pPr>
            <w:ins w:id="3643" w:author="Link Pieces" w:date="2015-08-26T11:33:00Z">
              <w:r w:rsidRPr="008F1DC0">
                <w:rPr>
                  <w:rFonts w:ascii="Times New Roman" w:hAnsi="Times New Roman"/>
                  <w:noProof/>
                </w:rPr>
                <w:t>Taxrate</w:t>
              </w:r>
            </w:ins>
          </w:p>
        </w:tc>
        <w:tc>
          <w:tcPr>
            <w:tcW w:w="2036" w:type="dxa"/>
          </w:tcPr>
          <w:p w:rsidR="00C637EE" w:rsidRPr="008F1DC0" w:rsidRDefault="00C637EE" w:rsidP="00606095">
            <w:pPr>
              <w:tabs>
                <w:tab w:val="left" w:pos="2160"/>
              </w:tabs>
              <w:spacing w:after="0"/>
              <w:rPr>
                <w:ins w:id="3644" w:author="Link Pieces" w:date="2015-08-26T11:33:00Z"/>
                <w:rFonts w:ascii="Times New Roman" w:hAnsi="Times New Roman"/>
                <w:noProof/>
              </w:rPr>
            </w:pPr>
            <w:ins w:id="3645" w:author="Link Pieces" w:date="2015-08-26T11:33:00Z">
              <w:r w:rsidRPr="008F1DC0">
                <w:rPr>
                  <w:rFonts w:ascii="Times New Roman" w:hAnsi="Times New Roman"/>
                  <w:noProof/>
                </w:rPr>
                <w:t>Float</w:t>
              </w:r>
            </w:ins>
          </w:p>
        </w:tc>
        <w:tc>
          <w:tcPr>
            <w:tcW w:w="994" w:type="dxa"/>
          </w:tcPr>
          <w:p w:rsidR="00C637EE" w:rsidRPr="008F1DC0" w:rsidRDefault="00C637EE" w:rsidP="00606095">
            <w:pPr>
              <w:tabs>
                <w:tab w:val="left" w:pos="2160"/>
              </w:tabs>
              <w:spacing w:after="0"/>
              <w:rPr>
                <w:ins w:id="3646"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47" w:author="Link Pieces" w:date="2015-08-26T11:33:00Z"/>
                <w:rFonts w:ascii="Times New Roman" w:hAnsi="Times New Roman"/>
                <w:noProof/>
              </w:rPr>
            </w:pPr>
            <w:ins w:id="3648" w:author="Link Pieces" w:date="2015-08-26T11:33:00Z">
              <w:r w:rsidRPr="008F1DC0">
                <w:rPr>
                  <w:rFonts w:ascii="Times New Roman" w:hAnsi="Times New Roman"/>
                  <w:noProof/>
                </w:rPr>
                <w:t>Tax for product in %</w:t>
              </w:r>
            </w:ins>
          </w:p>
        </w:tc>
        <w:tc>
          <w:tcPr>
            <w:tcW w:w="713" w:type="dxa"/>
          </w:tcPr>
          <w:p w:rsidR="00C637EE" w:rsidRPr="008F1DC0" w:rsidRDefault="00C637EE" w:rsidP="00606095">
            <w:pPr>
              <w:tabs>
                <w:tab w:val="left" w:pos="2160"/>
              </w:tabs>
              <w:spacing w:after="0"/>
              <w:rPr>
                <w:ins w:id="3649" w:author="Link Pieces" w:date="2015-08-26T11:33:00Z"/>
                <w:rFonts w:ascii="Times New Roman" w:hAnsi="Times New Roman"/>
                <w:noProof/>
              </w:rPr>
            </w:pPr>
            <w:ins w:id="3650" w:author="Link Pieces" w:date="2015-08-26T11:33:00Z">
              <w:r w:rsidRPr="008F1DC0">
                <w:rPr>
                  <w:rFonts w:ascii="Times New Roman" w:hAnsi="Times New Roman"/>
                  <w:noProof/>
                </w:rPr>
                <w:t>No</w:t>
              </w:r>
            </w:ins>
          </w:p>
        </w:tc>
      </w:tr>
      <w:tr w:rsidR="00C637EE" w:rsidRPr="008F1DC0" w:rsidTr="00606095">
        <w:trPr>
          <w:ins w:id="3651" w:author="Link Pieces" w:date="2015-08-26T11:33:00Z"/>
        </w:trPr>
        <w:tc>
          <w:tcPr>
            <w:tcW w:w="570" w:type="dxa"/>
          </w:tcPr>
          <w:p w:rsidR="00C637EE" w:rsidRPr="008F1DC0" w:rsidRDefault="00C637EE" w:rsidP="00606095">
            <w:pPr>
              <w:tabs>
                <w:tab w:val="left" w:pos="2160"/>
              </w:tabs>
              <w:spacing w:after="0"/>
              <w:rPr>
                <w:ins w:id="3652" w:author="Link Pieces" w:date="2015-08-26T11:33:00Z"/>
                <w:rFonts w:ascii="Times New Roman" w:hAnsi="Times New Roman"/>
                <w:noProof/>
              </w:rPr>
            </w:pPr>
            <w:ins w:id="3653" w:author="Link Pieces" w:date="2015-08-26T11:33:00Z">
              <w:r w:rsidRPr="008F1DC0">
                <w:rPr>
                  <w:rFonts w:ascii="Times New Roman" w:hAnsi="Times New Roman"/>
                  <w:noProof/>
                </w:rPr>
                <w:t>7</w:t>
              </w:r>
            </w:ins>
          </w:p>
        </w:tc>
        <w:tc>
          <w:tcPr>
            <w:tcW w:w="2070" w:type="dxa"/>
          </w:tcPr>
          <w:p w:rsidR="00C637EE" w:rsidRPr="008F1DC0" w:rsidRDefault="00C637EE" w:rsidP="00606095">
            <w:pPr>
              <w:tabs>
                <w:tab w:val="left" w:pos="2160"/>
              </w:tabs>
              <w:spacing w:after="0"/>
              <w:rPr>
                <w:ins w:id="3654" w:author="Link Pieces" w:date="2015-08-26T11:33:00Z"/>
                <w:rFonts w:ascii="Times New Roman" w:hAnsi="Times New Roman"/>
                <w:noProof/>
              </w:rPr>
            </w:pPr>
            <w:ins w:id="3655" w:author="Link Pieces" w:date="2015-08-26T11:33:00Z">
              <w:r w:rsidRPr="008F1DC0">
                <w:rPr>
                  <w:rFonts w:ascii="Times New Roman" w:hAnsi="Times New Roman"/>
                  <w:noProof/>
                </w:rPr>
                <w:t>Weight</w:t>
              </w:r>
            </w:ins>
          </w:p>
        </w:tc>
        <w:tc>
          <w:tcPr>
            <w:tcW w:w="2036" w:type="dxa"/>
          </w:tcPr>
          <w:p w:rsidR="00C637EE" w:rsidRPr="008F1DC0" w:rsidRDefault="00C637EE" w:rsidP="00606095">
            <w:pPr>
              <w:tabs>
                <w:tab w:val="left" w:pos="2160"/>
              </w:tabs>
              <w:spacing w:after="0"/>
              <w:rPr>
                <w:ins w:id="3656" w:author="Link Pieces" w:date="2015-08-26T11:33:00Z"/>
                <w:rFonts w:ascii="Times New Roman" w:hAnsi="Times New Roman"/>
                <w:noProof/>
              </w:rPr>
            </w:pPr>
            <w:ins w:id="3657"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658"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59" w:author="Link Pieces" w:date="2015-08-26T11:33:00Z"/>
                <w:rFonts w:ascii="Times New Roman" w:hAnsi="Times New Roman"/>
                <w:noProof/>
              </w:rPr>
            </w:pPr>
            <w:ins w:id="3660" w:author="Link Pieces" w:date="2015-08-26T11:33:00Z">
              <w:r w:rsidRPr="008F1DC0">
                <w:rPr>
                  <w:rFonts w:ascii="Times New Roman" w:hAnsi="Times New Roman"/>
                  <w:noProof/>
                </w:rPr>
                <w:t>Wieght of product in kg</w:t>
              </w:r>
            </w:ins>
          </w:p>
        </w:tc>
        <w:tc>
          <w:tcPr>
            <w:tcW w:w="713" w:type="dxa"/>
          </w:tcPr>
          <w:p w:rsidR="00C637EE" w:rsidRPr="008F1DC0" w:rsidRDefault="00C637EE" w:rsidP="00606095">
            <w:pPr>
              <w:tabs>
                <w:tab w:val="left" w:pos="2160"/>
              </w:tabs>
              <w:spacing w:after="0"/>
              <w:rPr>
                <w:ins w:id="3661" w:author="Link Pieces" w:date="2015-08-26T11:33:00Z"/>
                <w:rFonts w:ascii="Times New Roman" w:hAnsi="Times New Roman"/>
                <w:noProof/>
              </w:rPr>
            </w:pPr>
            <w:ins w:id="3662" w:author="Link Pieces" w:date="2015-08-26T11:33:00Z">
              <w:r w:rsidRPr="008F1DC0">
                <w:rPr>
                  <w:rFonts w:ascii="Times New Roman" w:hAnsi="Times New Roman"/>
                  <w:noProof/>
                </w:rPr>
                <w:t>Yes</w:t>
              </w:r>
            </w:ins>
          </w:p>
        </w:tc>
      </w:tr>
      <w:tr w:rsidR="00C637EE" w:rsidRPr="008F1DC0" w:rsidTr="00606095">
        <w:trPr>
          <w:ins w:id="3663" w:author="Link Pieces" w:date="2015-08-26T11:33:00Z"/>
        </w:trPr>
        <w:tc>
          <w:tcPr>
            <w:tcW w:w="570" w:type="dxa"/>
          </w:tcPr>
          <w:p w:rsidR="00C637EE" w:rsidRPr="008F1DC0" w:rsidRDefault="00C637EE" w:rsidP="00606095">
            <w:pPr>
              <w:tabs>
                <w:tab w:val="left" w:pos="2160"/>
              </w:tabs>
              <w:spacing w:after="0"/>
              <w:rPr>
                <w:ins w:id="3664" w:author="Link Pieces" w:date="2015-08-26T11:33:00Z"/>
                <w:rFonts w:ascii="Times New Roman" w:hAnsi="Times New Roman"/>
                <w:noProof/>
              </w:rPr>
            </w:pPr>
            <w:ins w:id="3665" w:author="Link Pieces" w:date="2015-08-26T11:33:00Z">
              <w:r w:rsidRPr="008F1DC0">
                <w:rPr>
                  <w:rFonts w:ascii="Times New Roman" w:hAnsi="Times New Roman"/>
                  <w:noProof/>
                </w:rPr>
                <w:t>8</w:t>
              </w:r>
            </w:ins>
          </w:p>
        </w:tc>
        <w:tc>
          <w:tcPr>
            <w:tcW w:w="2070" w:type="dxa"/>
          </w:tcPr>
          <w:p w:rsidR="00C637EE" w:rsidRPr="008F1DC0" w:rsidRDefault="00C637EE" w:rsidP="00606095">
            <w:pPr>
              <w:tabs>
                <w:tab w:val="left" w:pos="2160"/>
              </w:tabs>
              <w:spacing w:after="0"/>
              <w:rPr>
                <w:ins w:id="3666" w:author="Link Pieces" w:date="2015-08-26T11:33:00Z"/>
                <w:rFonts w:ascii="Times New Roman" w:hAnsi="Times New Roman"/>
                <w:noProof/>
              </w:rPr>
            </w:pPr>
            <w:ins w:id="3667" w:author="Link Pieces" w:date="2015-08-26T11:33:00Z">
              <w:r w:rsidRPr="008F1DC0">
                <w:rPr>
                  <w:rFonts w:ascii="Times New Roman" w:hAnsi="Times New Roman"/>
                  <w:noProof/>
                </w:rPr>
                <w:t>Warranty</w:t>
              </w:r>
            </w:ins>
          </w:p>
        </w:tc>
        <w:tc>
          <w:tcPr>
            <w:tcW w:w="2036" w:type="dxa"/>
          </w:tcPr>
          <w:p w:rsidR="00C637EE" w:rsidRPr="008F1DC0" w:rsidRDefault="00C637EE" w:rsidP="00606095">
            <w:pPr>
              <w:tabs>
                <w:tab w:val="left" w:pos="2160"/>
              </w:tabs>
              <w:spacing w:after="0"/>
              <w:rPr>
                <w:ins w:id="3668" w:author="Link Pieces" w:date="2015-08-26T11:33:00Z"/>
                <w:rFonts w:ascii="Times New Roman" w:hAnsi="Times New Roman"/>
                <w:noProof/>
              </w:rPr>
            </w:pPr>
            <w:ins w:id="3669"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670"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71" w:author="Link Pieces" w:date="2015-08-26T11:33:00Z"/>
                <w:rFonts w:ascii="Times New Roman" w:hAnsi="Times New Roman"/>
                <w:noProof/>
              </w:rPr>
            </w:pPr>
            <w:ins w:id="3672" w:author="Link Pieces" w:date="2015-08-26T11:33:00Z">
              <w:r w:rsidRPr="008F1DC0">
                <w:rPr>
                  <w:rFonts w:ascii="Times New Roman" w:hAnsi="Times New Roman"/>
                  <w:noProof/>
                </w:rPr>
                <w:t>Warranty time in month</w:t>
              </w:r>
            </w:ins>
          </w:p>
        </w:tc>
        <w:tc>
          <w:tcPr>
            <w:tcW w:w="713" w:type="dxa"/>
          </w:tcPr>
          <w:p w:rsidR="00C637EE" w:rsidRPr="008F1DC0" w:rsidRDefault="00C637EE" w:rsidP="00606095">
            <w:pPr>
              <w:tabs>
                <w:tab w:val="left" w:pos="2160"/>
              </w:tabs>
              <w:spacing w:after="0"/>
              <w:rPr>
                <w:ins w:id="3673" w:author="Link Pieces" w:date="2015-08-26T11:33:00Z"/>
                <w:rFonts w:ascii="Times New Roman" w:hAnsi="Times New Roman"/>
                <w:noProof/>
              </w:rPr>
            </w:pPr>
            <w:ins w:id="3674" w:author="Link Pieces" w:date="2015-08-26T11:33:00Z">
              <w:r w:rsidRPr="008F1DC0">
                <w:rPr>
                  <w:rFonts w:ascii="Times New Roman" w:hAnsi="Times New Roman"/>
                  <w:noProof/>
                </w:rPr>
                <w:t>Yes</w:t>
              </w:r>
            </w:ins>
          </w:p>
        </w:tc>
      </w:tr>
      <w:tr w:rsidR="00C637EE" w:rsidRPr="008F1DC0" w:rsidTr="00606095">
        <w:trPr>
          <w:ins w:id="3675" w:author="Link Pieces" w:date="2015-08-26T11:33:00Z"/>
        </w:trPr>
        <w:tc>
          <w:tcPr>
            <w:tcW w:w="570" w:type="dxa"/>
          </w:tcPr>
          <w:p w:rsidR="00C637EE" w:rsidRPr="008F1DC0" w:rsidRDefault="00C637EE" w:rsidP="00606095">
            <w:pPr>
              <w:tabs>
                <w:tab w:val="left" w:pos="2160"/>
              </w:tabs>
              <w:spacing w:after="0"/>
              <w:rPr>
                <w:ins w:id="3676" w:author="Link Pieces" w:date="2015-08-26T11:33:00Z"/>
                <w:rFonts w:ascii="Times New Roman" w:hAnsi="Times New Roman"/>
                <w:noProof/>
              </w:rPr>
            </w:pPr>
            <w:ins w:id="3677" w:author="Link Pieces" w:date="2015-08-26T11:33:00Z">
              <w:r w:rsidRPr="008F1DC0">
                <w:rPr>
                  <w:rFonts w:ascii="Times New Roman" w:hAnsi="Times New Roman"/>
                  <w:noProof/>
                </w:rPr>
                <w:t>9</w:t>
              </w:r>
            </w:ins>
          </w:p>
        </w:tc>
        <w:tc>
          <w:tcPr>
            <w:tcW w:w="2070" w:type="dxa"/>
          </w:tcPr>
          <w:p w:rsidR="00C637EE" w:rsidRPr="008F1DC0" w:rsidRDefault="00C637EE" w:rsidP="00606095">
            <w:pPr>
              <w:tabs>
                <w:tab w:val="left" w:pos="2160"/>
              </w:tabs>
              <w:spacing w:after="0"/>
              <w:rPr>
                <w:ins w:id="3678" w:author="Link Pieces" w:date="2015-08-26T11:33:00Z"/>
                <w:rFonts w:ascii="Times New Roman" w:hAnsi="Times New Roman"/>
                <w:noProof/>
              </w:rPr>
            </w:pPr>
            <w:ins w:id="3679" w:author="Link Pieces" w:date="2015-08-26T11:33:00Z">
              <w:r w:rsidRPr="008F1DC0">
                <w:rPr>
                  <w:rFonts w:ascii="Times New Roman" w:hAnsi="Times New Roman"/>
                  <w:noProof/>
                </w:rPr>
                <w:t>Desc</w:t>
              </w:r>
            </w:ins>
          </w:p>
        </w:tc>
        <w:tc>
          <w:tcPr>
            <w:tcW w:w="2036" w:type="dxa"/>
          </w:tcPr>
          <w:p w:rsidR="00C637EE" w:rsidRPr="008F1DC0" w:rsidRDefault="00C637EE" w:rsidP="00606095">
            <w:pPr>
              <w:tabs>
                <w:tab w:val="left" w:pos="2160"/>
              </w:tabs>
              <w:spacing w:after="0"/>
              <w:rPr>
                <w:ins w:id="3680" w:author="Link Pieces" w:date="2015-08-26T11:33:00Z"/>
                <w:rFonts w:ascii="Times New Roman" w:hAnsi="Times New Roman"/>
                <w:noProof/>
              </w:rPr>
            </w:pPr>
            <w:ins w:id="3681"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682"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83" w:author="Link Pieces" w:date="2015-08-26T11:33:00Z"/>
                <w:rFonts w:ascii="Times New Roman" w:hAnsi="Times New Roman"/>
                <w:noProof/>
              </w:rPr>
            </w:pPr>
            <w:ins w:id="3684" w:author="Link Pieces" w:date="2015-08-26T11:33:00Z">
              <w:r w:rsidRPr="008F1DC0">
                <w:rPr>
                  <w:rFonts w:ascii="Times New Roman" w:hAnsi="Times New Roman"/>
                  <w:noProof/>
                </w:rPr>
                <w:t>Description of product</w:t>
              </w:r>
            </w:ins>
          </w:p>
        </w:tc>
        <w:tc>
          <w:tcPr>
            <w:tcW w:w="713" w:type="dxa"/>
          </w:tcPr>
          <w:p w:rsidR="00C637EE" w:rsidRPr="008F1DC0" w:rsidRDefault="00C637EE" w:rsidP="00606095">
            <w:pPr>
              <w:tabs>
                <w:tab w:val="left" w:pos="2160"/>
              </w:tabs>
              <w:spacing w:after="0"/>
              <w:rPr>
                <w:ins w:id="3685" w:author="Link Pieces" w:date="2015-08-26T11:33:00Z"/>
                <w:rFonts w:ascii="Times New Roman" w:hAnsi="Times New Roman"/>
                <w:noProof/>
              </w:rPr>
            </w:pPr>
            <w:ins w:id="3686" w:author="Link Pieces" w:date="2015-08-26T11:33:00Z">
              <w:r w:rsidRPr="008F1DC0">
                <w:rPr>
                  <w:rFonts w:ascii="Times New Roman" w:hAnsi="Times New Roman"/>
                  <w:noProof/>
                </w:rPr>
                <w:t>Yes</w:t>
              </w:r>
            </w:ins>
          </w:p>
        </w:tc>
      </w:tr>
      <w:tr w:rsidR="00C637EE" w:rsidRPr="008F1DC0" w:rsidTr="00606095">
        <w:trPr>
          <w:ins w:id="3687" w:author="Link Pieces" w:date="2015-08-26T11:33:00Z"/>
        </w:trPr>
        <w:tc>
          <w:tcPr>
            <w:tcW w:w="570" w:type="dxa"/>
          </w:tcPr>
          <w:p w:rsidR="00C637EE" w:rsidRPr="008F1DC0" w:rsidRDefault="00C637EE" w:rsidP="00606095">
            <w:pPr>
              <w:tabs>
                <w:tab w:val="left" w:pos="2160"/>
              </w:tabs>
              <w:spacing w:after="0"/>
              <w:rPr>
                <w:ins w:id="3688" w:author="Link Pieces" w:date="2015-08-26T11:33:00Z"/>
                <w:rFonts w:ascii="Times New Roman" w:hAnsi="Times New Roman"/>
                <w:noProof/>
              </w:rPr>
            </w:pPr>
            <w:ins w:id="3689" w:author="Link Pieces" w:date="2015-08-26T11:33:00Z">
              <w:r w:rsidRPr="008F1DC0">
                <w:rPr>
                  <w:rFonts w:ascii="Times New Roman" w:hAnsi="Times New Roman"/>
                  <w:noProof/>
                </w:rPr>
                <w:t>10</w:t>
              </w:r>
            </w:ins>
          </w:p>
        </w:tc>
        <w:tc>
          <w:tcPr>
            <w:tcW w:w="2070" w:type="dxa"/>
          </w:tcPr>
          <w:p w:rsidR="00C637EE" w:rsidRPr="008F1DC0" w:rsidRDefault="00C637EE" w:rsidP="00606095">
            <w:pPr>
              <w:tabs>
                <w:tab w:val="left" w:pos="2160"/>
              </w:tabs>
              <w:spacing w:after="0"/>
              <w:rPr>
                <w:ins w:id="3690" w:author="Link Pieces" w:date="2015-08-26T11:33:00Z"/>
                <w:rFonts w:ascii="Times New Roman" w:hAnsi="Times New Roman"/>
                <w:noProof/>
              </w:rPr>
            </w:pPr>
            <w:ins w:id="3691" w:author="Link Pieces" w:date="2015-08-26T11:33:00Z">
              <w:r w:rsidRPr="008F1DC0">
                <w:rPr>
                  <w:rFonts w:ascii="Times New Roman" w:hAnsi="Times New Roman"/>
                  <w:noProof/>
                </w:rPr>
                <w:t>Model</w:t>
              </w:r>
            </w:ins>
          </w:p>
        </w:tc>
        <w:tc>
          <w:tcPr>
            <w:tcW w:w="2036" w:type="dxa"/>
          </w:tcPr>
          <w:p w:rsidR="00C637EE" w:rsidRPr="008F1DC0" w:rsidRDefault="00C637EE" w:rsidP="00606095">
            <w:pPr>
              <w:tabs>
                <w:tab w:val="left" w:pos="2160"/>
              </w:tabs>
              <w:spacing w:after="0"/>
              <w:rPr>
                <w:ins w:id="3692" w:author="Link Pieces" w:date="2015-08-26T11:33:00Z"/>
                <w:rFonts w:ascii="Times New Roman" w:hAnsi="Times New Roman"/>
                <w:noProof/>
              </w:rPr>
            </w:pPr>
            <w:ins w:id="3693"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694"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695" w:author="Link Pieces" w:date="2015-08-26T11:33:00Z"/>
                <w:rFonts w:ascii="Times New Roman" w:hAnsi="Times New Roman"/>
                <w:noProof/>
              </w:rPr>
            </w:pPr>
            <w:ins w:id="3696" w:author="Link Pieces" w:date="2015-08-26T11:33:00Z">
              <w:r w:rsidRPr="008F1DC0">
                <w:rPr>
                  <w:rFonts w:ascii="Times New Roman" w:hAnsi="Times New Roman"/>
                  <w:noProof/>
                </w:rPr>
                <w:t>Model of product</w:t>
              </w:r>
            </w:ins>
          </w:p>
        </w:tc>
        <w:tc>
          <w:tcPr>
            <w:tcW w:w="713" w:type="dxa"/>
          </w:tcPr>
          <w:p w:rsidR="00C637EE" w:rsidRPr="008F1DC0" w:rsidRDefault="00C637EE" w:rsidP="00606095">
            <w:pPr>
              <w:tabs>
                <w:tab w:val="left" w:pos="2160"/>
              </w:tabs>
              <w:spacing w:after="0"/>
              <w:rPr>
                <w:ins w:id="3697" w:author="Link Pieces" w:date="2015-08-26T11:33:00Z"/>
                <w:rFonts w:ascii="Times New Roman" w:hAnsi="Times New Roman"/>
                <w:noProof/>
              </w:rPr>
            </w:pPr>
            <w:ins w:id="3698" w:author="Link Pieces" w:date="2015-08-26T11:33:00Z">
              <w:r w:rsidRPr="008F1DC0">
                <w:rPr>
                  <w:rFonts w:ascii="Times New Roman" w:hAnsi="Times New Roman"/>
                  <w:noProof/>
                </w:rPr>
                <w:t>No</w:t>
              </w:r>
            </w:ins>
          </w:p>
        </w:tc>
      </w:tr>
      <w:tr w:rsidR="00C637EE" w:rsidRPr="008F1DC0" w:rsidTr="00606095">
        <w:trPr>
          <w:ins w:id="3699" w:author="Link Pieces" w:date="2015-08-26T11:33:00Z"/>
        </w:trPr>
        <w:tc>
          <w:tcPr>
            <w:tcW w:w="570" w:type="dxa"/>
          </w:tcPr>
          <w:p w:rsidR="00C637EE" w:rsidRPr="008F1DC0" w:rsidRDefault="00C637EE" w:rsidP="00606095">
            <w:pPr>
              <w:tabs>
                <w:tab w:val="left" w:pos="2160"/>
              </w:tabs>
              <w:spacing w:after="0"/>
              <w:rPr>
                <w:ins w:id="3700" w:author="Link Pieces" w:date="2015-08-26T11:33:00Z"/>
                <w:rFonts w:ascii="Times New Roman" w:hAnsi="Times New Roman"/>
                <w:noProof/>
              </w:rPr>
            </w:pPr>
            <w:ins w:id="3701" w:author="Link Pieces" w:date="2015-08-26T11:33:00Z">
              <w:r w:rsidRPr="008F1DC0">
                <w:rPr>
                  <w:rFonts w:ascii="Times New Roman" w:hAnsi="Times New Roman"/>
                  <w:noProof/>
                </w:rPr>
                <w:t>11</w:t>
              </w:r>
            </w:ins>
          </w:p>
        </w:tc>
        <w:tc>
          <w:tcPr>
            <w:tcW w:w="2070" w:type="dxa"/>
          </w:tcPr>
          <w:p w:rsidR="00C637EE" w:rsidRPr="008F1DC0" w:rsidRDefault="00C637EE" w:rsidP="00606095">
            <w:pPr>
              <w:tabs>
                <w:tab w:val="left" w:pos="2160"/>
              </w:tabs>
              <w:spacing w:after="0"/>
              <w:rPr>
                <w:ins w:id="3702" w:author="Link Pieces" w:date="2015-08-26T11:33:00Z"/>
                <w:rFonts w:ascii="Times New Roman" w:hAnsi="Times New Roman"/>
                <w:noProof/>
              </w:rPr>
            </w:pPr>
            <w:ins w:id="3703" w:author="Link Pieces" w:date="2015-08-26T11:33:00Z">
              <w:r w:rsidRPr="008F1DC0">
                <w:rPr>
                  <w:rFonts w:ascii="Times New Roman" w:hAnsi="Times New Roman"/>
                  <w:noProof/>
                </w:rPr>
                <w:t>Images</w:t>
              </w:r>
            </w:ins>
          </w:p>
        </w:tc>
        <w:tc>
          <w:tcPr>
            <w:tcW w:w="2036" w:type="dxa"/>
          </w:tcPr>
          <w:p w:rsidR="00C637EE" w:rsidRPr="008F1DC0" w:rsidRDefault="00C637EE" w:rsidP="00606095">
            <w:pPr>
              <w:tabs>
                <w:tab w:val="left" w:pos="2160"/>
              </w:tabs>
              <w:spacing w:after="0"/>
              <w:rPr>
                <w:ins w:id="3704" w:author="Link Pieces" w:date="2015-08-26T11:33:00Z"/>
                <w:rFonts w:ascii="Times New Roman" w:hAnsi="Times New Roman"/>
                <w:noProof/>
              </w:rPr>
            </w:pPr>
            <w:ins w:id="3705" w:author="Link Pieces" w:date="2015-08-26T11:33:00Z">
              <w:r w:rsidRPr="008F1DC0">
                <w:rPr>
                  <w:rFonts w:ascii="Times New Roman" w:hAnsi="Times New Roman"/>
                  <w:noProof/>
                </w:rPr>
                <w:t>Array[]</w:t>
              </w:r>
            </w:ins>
          </w:p>
        </w:tc>
        <w:tc>
          <w:tcPr>
            <w:tcW w:w="994" w:type="dxa"/>
          </w:tcPr>
          <w:p w:rsidR="00C637EE" w:rsidRPr="008F1DC0" w:rsidRDefault="00C637EE" w:rsidP="00606095">
            <w:pPr>
              <w:tabs>
                <w:tab w:val="left" w:pos="2160"/>
              </w:tabs>
              <w:spacing w:after="0"/>
              <w:rPr>
                <w:ins w:id="3706"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707" w:author="Link Pieces" w:date="2015-08-26T11:33:00Z"/>
                <w:rFonts w:ascii="Times New Roman" w:hAnsi="Times New Roman"/>
                <w:noProof/>
              </w:rPr>
            </w:pPr>
            <w:ins w:id="3708" w:author="Link Pieces" w:date="2015-08-26T11:33:00Z">
              <w:r w:rsidRPr="008F1DC0">
                <w:rPr>
                  <w:rFonts w:ascii="Times New Roman" w:hAnsi="Times New Roman"/>
                  <w:noProof/>
                </w:rPr>
                <w:t>Image of product</w:t>
              </w:r>
            </w:ins>
          </w:p>
        </w:tc>
        <w:tc>
          <w:tcPr>
            <w:tcW w:w="713" w:type="dxa"/>
          </w:tcPr>
          <w:p w:rsidR="00C637EE" w:rsidRPr="008F1DC0" w:rsidRDefault="00C637EE" w:rsidP="00606095">
            <w:pPr>
              <w:tabs>
                <w:tab w:val="left" w:pos="2160"/>
              </w:tabs>
              <w:spacing w:after="0"/>
              <w:rPr>
                <w:ins w:id="3709" w:author="Link Pieces" w:date="2015-08-26T11:33:00Z"/>
                <w:rFonts w:ascii="Times New Roman" w:hAnsi="Times New Roman"/>
                <w:noProof/>
              </w:rPr>
            </w:pPr>
            <w:ins w:id="3710" w:author="Link Pieces" w:date="2015-08-26T11:33:00Z">
              <w:r w:rsidRPr="008F1DC0">
                <w:rPr>
                  <w:rFonts w:ascii="Times New Roman" w:hAnsi="Times New Roman"/>
                  <w:noProof/>
                </w:rPr>
                <w:t>No</w:t>
              </w:r>
            </w:ins>
          </w:p>
        </w:tc>
      </w:tr>
      <w:tr w:rsidR="00C637EE" w:rsidRPr="008F1DC0" w:rsidTr="00606095">
        <w:trPr>
          <w:ins w:id="3711" w:author="Link Pieces" w:date="2015-08-26T11:33:00Z"/>
        </w:trPr>
        <w:tc>
          <w:tcPr>
            <w:tcW w:w="570" w:type="dxa"/>
          </w:tcPr>
          <w:p w:rsidR="00C637EE" w:rsidRPr="008F1DC0" w:rsidRDefault="00C637EE" w:rsidP="00606095">
            <w:pPr>
              <w:tabs>
                <w:tab w:val="left" w:pos="2160"/>
              </w:tabs>
              <w:spacing w:after="0"/>
              <w:rPr>
                <w:ins w:id="3712" w:author="Link Pieces" w:date="2015-08-26T11:33:00Z"/>
                <w:rFonts w:ascii="Times New Roman" w:hAnsi="Times New Roman"/>
                <w:noProof/>
              </w:rPr>
            </w:pPr>
            <w:ins w:id="3713" w:author="Link Pieces" w:date="2015-08-26T11:33:00Z">
              <w:r w:rsidRPr="008F1DC0">
                <w:rPr>
                  <w:rFonts w:ascii="Times New Roman" w:hAnsi="Times New Roman"/>
                  <w:noProof/>
                </w:rPr>
                <w:t>12</w:t>
              </w:r>
            </w:ins>
          </w:p>
        </w:tc>
        <w:tc>
          <w:tcPr>
            <w:tcW w:w="2070" w:type="dxa"/>
          </w:tcPr>
          <w:p w:rsidR="00C637EE" w:rsidRPr="008F1DC0" w:rsidRDefault="00C637EE" w:rsidP="00606095">
            <w:pPr>
              <w:tabs>
                <w:tab w:val="left" w:pos="2160"/>
              </w:tabs>
              <w:spacing w:after="0"/>
              <w:rPr>
                <w:ins w:id="3714" w:author="Link Pieces" w:date="2015-08-26T11:33:00Z"/>
                <w:rFonts w:ascii="Times New Roman" w:hAnsi="Times New Roman"/>
                <w:noProof/>
              </w:rPr>
            </w:pPr>
            <w:ins w:id="3715" w:author="Link Pieces" w:date="2015-08-26T11:33:00Z">
              <w:r w:rsidRPr="008F1DC0">
                <w:rPr>
                  <w:rFonts w:ascii="Times New Roman" w:hAnsi="Times New Roman"/>
                  <w:noProof/>
                </w:rPr>
                <w:t>Status</w:t>
              </w:r>
            </w:ins>
          </w:p>
        </w:tc>
        <w:tc>
          <w:tcPr>
            <w:tcW w:w="2036" w:type="dxa"/>
          </w:tcPr>
          <w:p w:rsidR="00C637EE" w:rsidRPr="008F1DC0" w:rsidRDefault="00C637EE" w:rsidP="00606095">
            <w:pPr>
              <w:tabs>
                <w:tab w:val="left" w:pos="2160"/>
              </w:tabs>
              <w:spacing w:after="0"/>
              <w:rPr>
                <w:ins w:id="3716" w:author="Link Pieces" w:date="2015-08-26T11:33:00Z"/>
                <w:rFonts w:ascii="Times New Roman" w:hAnsi="Times New Roman"/>
                <w:noProof/>
              </w:rPr>
            </w:pPr>
            <w:ins w:id="3717"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718"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719" w:author="Link Pieces" w:date="2015-08-26T11:33:00Z"/>
                <w:rFonts w:ascii="Times New Roman" w:hAnsi="Times New Roman"/>
                <w:noProof/>
              </w:rPr>
            </w:pPr>
            <w:ins w:id="3720" w:author="Link Pieces" w:date="2015-08-26T11:33:00Z">
              <w:r w:rsidRPr="008F1DC0">
                <w:rPr>
                  <w:rFonts w:ascii="Times New Roman" w:hAnsi="Times New Roman"/>
                  <w:noProof/>
                </w:rPr>
                <w:t>Status of product</w:t>
              </w:r>
            </w:ins>
          </w:p>
        </w:tc>
        <w:tc>
          <w:tcPr>
            <w:tcW w:w="713" w:type="dxa"/>
          </w:tcPr>
          <w:p w:rsidR="00C637EE" w:rsidRPr="008F1DC0" w:rsidRDefault="00C637EE" w:rsidP="00606095">
            <w:pPr>
              <w:tabs>
                <w:tab w:val="left" w:pos="2160"/>
              </w:tabs>
              <w:spacing w:after="0"/>
              <w:rPr>
                <w:ins w:id="3721" w:author="Link Pieces" w:date="2015-08-26T11:33:00Z"/>
                <w:rFonts w:ascii="Times New Roman" w:hAnsi="Times New Roman"/>
                <w:noProof/>
              </w:rPr>
            </w:pPr>
            <w:ins w:id="3722" w:author="Link Pieces" w:date="2015-08-26T11:33:00Z">
              <w:r w:rsidRPr="008F1DC0">
                <w:rPr>
                  <w:rFonts w:ascii="Times New Roman" w:hAnsi="Times New Roman"/>
                  <w:noProof/>
                </w:rPr>
                <w:t>No</w:t>
              </w:r>
            </w:ins>
          </w:p>
        </w:tc>
      </w:tr>
      <w:tr w:rsidR="00C637EE" w:rsidRPr="008F1DC0" w:rsidTr="00606095">
        <w:trPr>
          <w:ins w:id="3723" w:author="Link Pieces" w:date="2015-08-26T11:33:00Z"/>
        </w:trPr>
        <w:tc>
          <w:tcPr>
            <w:tcW w:w="570" w:type="dxa"/>
          </w:tcPr>
          <w:p w:rsidR="00C637EE" w:rsidRPr="008F1DC0" w:rsidRDefault="00C637EE" w:rsidP="00606095">
            <w:pPr>
              <w:tabs>
                <w:tab w:val="left" w:pos="2160"/>
              </w:tabs>
              <w:spacing w:after="0"/>
              <w:rPr>
                <w:ins w:id="3724" w:author="Link Pieces" w:date="2015-08-26T11:33:00Z"/>
                <w:rFonts w:ascii="Times New Roman" w:hAnsi="Times New Roman"/>
                <w:noProof/>
              </w:rPr>
            </w:pPr>
            <w:ins w:id="3725" w:author="Link Pieces" w:date="2015-08-26T11:33:00Z">
              <w:r w:rsidRPr="008F1DC0">
                <w:rPr>
                  <w:rFonts w:ascii="Times New Roman" w:hAnsi="Times New Roman"/>
                  <w:noProof/>
                </w:rPr>
                <w:t>13</w:t>
              </w:r>
            </w:ins>
          </w:p>
        </w:tc>
        <w:tc>
          <w:tcPr>
            <w:tcW w:w="2070" w:type="dxa"/>
          </w:tcPr>
          <w:p w:rsidR="00C637EE" w:rsidRPr="008F1DC0" w:rsidRDefault="00C637EE" w:rsidP="00606095">
            <w:pPr>
              <w:tabs>
                <w:tab w:val="left" w:pos="2160"/>
              </w:tabs>
              <w:spacing w:after="0"/>
              <w:rPr>
                <w:ins w:id="3726" w:author="Link Pieces" w:date="2015-08-26T11:33:00Z"/>
                <w:rFonts w:ascii="Times New Roman" w:hAnsi="Times New Roman"/>
                <w:noProof/>
              </w:rPr>
            </w:pPr>
            <w:ins w:id="3727" w:author="Link Pieces" w:date="2015-08-26T11:33:00Z">
              <w:r w:rsidRPr="008F1DC0">
                <w:rPr>
                  <w:rFonts w:ascii="Times New Roman" w:hAnsi="Times New Roman"/>
                  <w:noProof/>
                </w:rPr>
                <w:t>Is_highlight</w:t>
              </w:r>
            </w:ins>
          </w:p>
        </w:tc>
        <w:tc>
          <w:tcPr>
            <w:tcW w:w="2036" w:type="dxa"/>
          </w:tcPr>
          <w:p w:rsidR="00C637EE" w:rsidRPr="008F1DC0" w:rsidRDefault="00C637EE" w:rsidP="00606095">
            <w:pPr>
              <w:tabs>
                <w:tab w:val="left" w:pos="2160"/>
              </w:tabs>
              <w:spacing w:after="0"/>
              <w:rPr>
                <w:ins w:id="3728" w:author="Link Pieces" w:date="2015-08-26T11:33:00Z"/>
                <w:rFonts w:ascii="Times New Roman" w:hAnsi="Times New Roman"/>
                <w:noProof/>
              </w:rPr>
            </w:pPr>
            <w:ins w:id="3729"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730"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731" w:author="Link Pieces" w:date="2015-08-26T11:33:00Z"/>
                <w:rFonts w:ascii="Times New Roman" w:hAnsi="Times New Roman"/>
                <w:noProof/>
              </w:rPr>
            </w:pPr>
            <w:ins w:id="3732" w:author="Link Pieces" w:date="2015-08-26T11:33:00Z">
              <w:r w:rsidRPr="008F1DC0">
                <w:rPr>
                  <w:rFonts w:ascii="Times New Roman" w:hAnsi="Times New Roman"/>
                  <w:noProof/>
                </w:rPr>
                <w:t>Product marked as highlight product</w:t>
              </w:r>
            </w:ins>
          </w:p>
        </w:tc>
        <w:tc>
          <w:tcPr>
            <w:tcW w:w="713" w:type="dxa"/>
          </w:tcPr>
          <w:p w:rsidR="00C637EE" w:rsidRPr="008F1DC0" w:rsidRDefault="00C637EE" w:rsidP="00606095">
            <w:pPr>
              <w:tabs>
                <w:tab w:val="left" w:pos="2160"/>
              </w:tabs>
              <w:spacing w:after="0"/>
              <w:rPr>
                <w:ins w:id="3733" w:author="Link Pieces" w:date="2015-08-26T11:33:00Z"/>
                <w:rFonts w:ascii="Times New Roman" w:hAnsi="Times New Roman"/>
                <w:noProof/>
              </w:rPr>
            </w:pPr>
            <w:ins w:id="3734" w:author="Link Pieces" w:date="2015-08-26T11:33:00Z">
              <w:r w:rsidRPr="008F1DC0">
                <w:rPr>
                  <w:rFonts w:ascii="Times New Roman" w:hAnsi="Times New Roman"/>
                  <w:noProof/>
                </w:rPr>
                <w:t>No</w:t>
              </w:r>
            </w:ins>
          </w:p>
        </w:tc>
      </w:tr>
    </w:tbl>
    <w:p w:rsidR="00C637EE" w:rsidRPr="008F1DC0" w:rsidRDefault="00C637EE" w:rsidP="00C637EE">
      <w:pPr>
        <w:rPr>
          <w:ins w:id="3735" w:author="Link Pieces" w:date="2015-08-26T11:33:00Z"/>
          <w:rFonts w:ascii="Times New Roman" w:hAnsi="Times New Roman"/>
          <w:sz w:val="22"/>
          <w:szCs w:val="22"/>
        </w:rPr>
      </w:pPr>
    </w:p>
    <w:p w:rsidR="00C637EE" w:rsidRPr="008F1DC0" w:rsidRDefault="00C637EE" w:rsidP="00C637EE">
      <w:pPr>
        <w:rPr>
          <w:ins w:id="3736" w:author="Link Pieces" w:date="2015-08-26T11:33: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C637EE" w:rsidRPr="008F1DC0" w:rsidTr="00606095">
        <w:trPr>
          <w:ins w:id="3737" w:author="Link Pieces" w:date="2015-08-26T11:33:00Z"/>
        </w:trPr>
        <w:tc>
          <w:tcPr>
            <w:tcW w:w="9360" w:type="dxa"/>
            <w:gridSpan w:val="6"/>
          </w:tcPr>
          <w:p w:rsidR="00C637EE" w:rsidRPr="008F1DC0" w:rsidRDefault="00C637EE" w:rsidP="00606095">
            <w:pPr>
              <w:tabs>
                <w:tab w:val="left" w:pos="2160"/>
              </w:tabs>
              <w:spacing w:after="0"/>
              <w:jc w:val="center"/>
              <w:rPr>
                <w:ins w:id="3738" w:author="Link Pieces" w:date="2015-08-26T11:33:00Z"/>
                <w:rFonts w:ascii="Times New Roman" w:hAnsi="Times New Roman"/>
                <w:noProof/>
              </w:rPr>
            </w:pPr>
            <w:ins w:id="3739" w:author="Link Pieces" w:date="2015-08-26T11:33:00Z">
              <w:r w:rsidRPr="008F1DC0">
                <w:rPr>
                  <w:rFonts w:ascii="Times New Roman" w:hAnsi="Times New Roman"/>
                  <w:b/>
                  <w:noProof/>
                </w:rPr>
                <w:t>Product_Attrs</w:t>
              </w:r>
              <w:r w:rsidRPr="008F1DC0">
                <w:rPr>
                  <w:rFonts w:ascii="Times New Roman" w:hAnsi="Times New Roman"/>
                  <w:noProof/>
                </w:rPr>
                <w:t>: store attribute of product</w:t>
              </w:r>
            </w:ins>
          </w:p>
        </w:tc>
      </w:tr>
      <w:tr w:rsidR="00C637EE" w:rsidRPr="008F1DC0" w:rsidTr="00606095">
        <w:trPr>
          <w:ins w:id="3740"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741" w:author="Link Pieces" w:date="2015-08-26T11:33:00Z"/>
                <w:rFonts w:ascii="Times New Roman" w:hAnsi="Times New Roman"/>
                <w:b/>
                <w:noProof/>
              </w:rPr>
            </w:pPr>
            <w:ins w:id="3742"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743" w:author="Link Pieces" w:date="2015-08-26T11:33:00Z"/>
                <w:rFonts w:ascii="Times New Roman" w:hAnsi="Times New Roman"/>
                <w:b/>
                <w:noProof/>
              </w:rPr>
            </w:pPr>
            <w:ins w:id="3744"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745" w:author="Link Pieces" w:date="2015-08-26T11:33:00Z"/>
                <w:rFonts w:ascii="Times New Roman" w:hAnsi="Times New Roman"/>
                <w:b/>
                <w:noProof/>
              </w:rPr>
            </w:pPr>
            <w:ins w:id="3746" w:author="Link Pieces" w:date="2015-08-26T11:33:00Z">
              <w:r w:rsidRPr="008F1DC0">
                <w:rPr>
                  <w:rFonts w:ascii="Times New Roman" w:hAnsi="Times New Roman"/>
                  <w:b/>
                  <w:noProof/>
                </w:rPr>
                <w:t>Type</w:t>
              </w:r>
            </w:ins>
          </w:p>
        </w:tc>
        <w:tc>
          <w:tcPr>
            <w:tcW w:w="1148" w:type="dxa"/>
            <w:shd w:val="clear" w:color="auto" w:fill="D9D9D9" w:themeFill="background1" w:themeFillShade="D9"/>
          </w:tcPr>
          <w:p w:rsidR="00C637EE" w:rsidRPr="008F1DC0" w:rsidRDefault="00C637EE" w:rsidP="00606095">
            <w:pPr>
              <w:tabs>
                <w:tab w:val="left" w:pos="2160"/>
              </w:tabs>
              <w:spacing w:after="0"/>
              <w:jc w:val="center"/>
              <w:rPr>
                <w:ins w:id="3747" w:author="Link Pieces" w:date="2015-08-26T11:33:00Z"/>
                <w:rFonts w:ascii="Times New Roman" w:hAnsi="Times New Roman"/>
                <w:b/>
                <w:noProof/>
              </w:rPr>
            </w:pPr>
            <w:ins w:id="3748" w:author="Link Pieces" w:date="2015-08-26T11:33:00Z">
              <w:r w:rsidRPr="008F1DC0">
                <w:rPr>
                  <w:rFonts w:ascii="Times New Roman" w:hAnsi="Times New Roman"/>
                  <w:b/>
                  <w:noProof/>
                </w:rPr>
                <w:t>Key</w:t>
              </w:r>
            </w:ins>
          </w:p>
        </w:tc>
        <w:tc>
          <w:tcPr>
            <w:tcW w:w="2879" w:type="dxa"/>
            <w:shd w:val="clear" w:color="auto" w:fill="D9D9D9" w:themeFill="background1" w:themeFillShade="D9"/>
          </w:tcPr>
          <w:p w:rsidR="00C637EE" w:rsidRPr="008F1DC0" w:rsidRDefault="00C637EE" w:rsidP="00606095">
            <w:pPr>
              <w:tabs>
                <w:tab w:val="left" w:pos="2160"/>
              </w:tabs>
              <w:spacing w:after="0"/>
              <w:jc w:val="center"/>
              <w:rPr>
                <w:ins w:id="3749" w:author="Link Pieces" w:date="2015-08-26T11:33:00Z"/>
                <w:rFonts w:ascii="Times New Roman" w:hAnsi="Times New Roman"/>
                <w:b/>
                <w:noProof/>
              </w:rPr>
            </w:pPr>
            <w:ins w:id="3750" w:author="Link Pieces" w:date="2015-08-26T11:33:00Z">
              <w:r w:rsidRPr="008F1DC0">
                <w:rPr>
                  <w:rFonts w:ascii="Times New Roman" w:hAnsi="Times New Roman"/>
                  <w:b/>
                  <w:noProof/>
                </w:rPr>
                <w:t>Description</w:t>
              </w:r>
            </w:ins>
          </w:p>
        </w:tc>
        <w:tc>
          <w:tcPr>
            <w:tcW w:w="657" w:type="dxa"/>
            <w:shd w:val="clear" w:color="auto" w:fill="D9D9D9" w:themeFill="background1" w:themeFillShade="D9"/>
          </w:tcPr>
          <w:p w:rsidR="00C637EE" w:rsidRPr="008F1DC0" w:rsidRDefault="00C637EE" w:rsidP="00606095">
            <w:pPr>
              <w:tabs>
                <w:tab w:val="left" w:pos="2160"/>
              </w:tabs>
              <w:spacing w:after="0"/>
              <w:jc w:val="center"/>
              <w:rPr>
                <w:ins w:id="3751" w:author="Link Pieces" w:date="2015-08-26T11:33:00Z"/>
                <w:rFonts w:ascii="Times New Roman" w:hAnsi="Times New Roman"/>
                <w:b/>
                <w:noProof/>
              </w:rPr>
            </w:pPr>
            <w:ins w:id="3752" w:author="Link Pieces" w:date="2015-08-26T11:33:00Z">
              <w:r w:rsidRPr="008F1DC0">
                <w:rPr>
                  <w:rFonts w:ascii="Times New Roman" w:hAnsi="Times New Roman"/>
                  <w:b/>
                  <w:noProof/>
                </w:rPr>
                <w:t>Null</w:t>
              </w:r>
            </w:ins>
          </w:p>
        </w:tc>
      </w:tr>
      <w:tr w:rsidR="00C637EE" w:rsidRPr="008F1DC0" w:rsidTr="00606095">
        <w:trPr>
          <w:ins w:id="3753" w:author="Link Pieces" w:date="2015-08-26T11:33:00Z"/>
        </w:trPr>
        <w:tc>
          <w:tcPr>
            <w:tcW w:w="570" w:type="dxa"/>
          </w:tcPr>
          <w:p w:rsidR="00C637EE" w:rsidRPr="008F1DC0" w:rsidRDefault="00C637EE" w:rsidP="00606095">
            <w:pPr>
              <w:tabs>
                <w:tab w:val="left" w:pos="2160"/>
              </w:tabs>
              <w:spacing w:after="0"/>
              <w:rPr>
                <w:ins w:id="3754" w:author="Link Pieces" w:date="2015-08-26T11:33:00Z"/>
                <w:rFonts w:ascii="Times New Roman" w:hAnsi="Times New Roman"/>
                <w:noProof/>
              </w:rPr>
            </w:pPr>
            <w:ins w:id="3755"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756" w:author="Link Pieces" w:date="2015-08-26T11:33:00Z"/>
                <w:rFonts w:ascii="Times New Roman" w:hAnsi="Times New Roman"/>
                <w:noProof/>
              </w:rPr>
            </w:pPr>
            <w:ins w:id="3757" w:author="Link Pieces" w:date="2015-08-26T11:33:00Z">
              <w:r w:rsidRPr="008F1DC0">
                <w:rPr>
                  <w:rFonts w:ascii="Times New Roman" w:hAnsi="Times New Roman"/>
                  <w:noProof/>
                </w:rPr>
                <w:t>Attribute_id</w:t>
              </w:r>
            </w:ins>
          </w:p>
        </w:tc>
        <w:tc>
          <w:tcPr>
            <w:tcW w:w="2036" w:type="dxa"/>
          </w:tcPr>
          <w:p w:rsidR="00C637EE" w:rsidRPr="008F1DC0" w:rsidRDefault="00C637EE" w:rsidP="00606095">
            <w:pPr>
              <w:tabs>
                <w:tab w:val="left" w:pos="2160"/>
              </w:tabs>
              <w:spacing w:after="0"/>
              <w:rPr>
                <w:ins w:id="3758" w:author="Link Pieces" w:date="2015-08-26T11:33:00Z"/>
                <w:rFonts w:ascii="Times New Roman" w:hAnsi="Times New Roman"/>
                <w:noProof/>
              </w:rPr>
            </w:pPr>
            <w:ins w:id="3759"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760" w:author="Link Pieces" w:date="2015-08-26T11:33:00Z"/>
                <w:rFonts w:ascii="Times New Roman" w:hAnsi="Times New Roman"/>
                <w:noProof/>
              </w:rPr>
            </w:pPr>
            <w:ins w:id="3761" w:author="Link Pieces" w:date="2015-08-26T11:33:00Z">
              <w:r w:rsidRPr="008F1DC0">
                <w:rPr>
                  <w:rFonts w:ascii="Times New Roman" w:hAnsi="Times New Roman"/>
                  <w:noProof/>
                </w:rPr>
                <w:t>FK</w:t>
              </w:r>
            </w:ins>
          </w:p>
        </w:tc>
        <w:tc>
          <w:tcPr>
            <w:tcW w:w="2879" w:type="dxa"/>
          </w:tcPr>
          <w:p w:rsidR="00C637EE" w:rsidRPr="008F1DC0" w:rsidRDefault="00C637EE" w:rsidP="00606095">
            <w:pPr>
              <w:tabs>
                <w:tab w:val="left" w:pos="2160"/>
              </w:tabs>
              <w:spacing w:after="0"/>
              <w:rPr>
                <w:ins w:id="3762" w:author="Link Pieces" w:date="2015-08-26T11:33:00Z"/>
                <w:rFonts w:ascii="Times New Roman" w:hAnsi="Times New Roman"/>
                <w:noProof/>
              </w:rPr>
            </w:pPr>
            <w:ins w:id="3763" w:author="Link Pieces" w:date="2015-08-26T11:33:00Z">
              <w:r w:rsidRPr="008F1DC0">
                <w:rPr>
                  <w:rFonts w:ascii="Times New Roman" w:hAnsi="Times New Roman"/>
                  <w:noProof/>
                </w:rPr>
                <w:t>Id of attribute</w:t>
              </w:r>
            </w:ins>
          </w:p>
        </w:tc>
        <w:tc>
          <w:tcPr>
            <w:tcW w:w="657" w:type="dxa"/>
          </w:tcPr>
          <w:p w:rsidR="00C637EE" w:rsidRPr="008F1DC0" w:rsidRDefault="00C637EE" w:rsidP="00606095">
            <w:pPr>
              <w:tabs>
                <w:tab w:val="left" w:pos="2160"/>
              </w:tabs>
              <w:spacing w:after="0"/>
              <w:rPr>
                <w:ins w:id="3764" w:author="Link Pieces" w:date="2015-08-26T11:33:00Z"/>
                <w:rFonts w:ascii="Times New Roman" w:hAnsi="Times New Roman"/>
                <w:noProof/>
              </w:rPr>
            </w:pPr>
            <w:ins w:id="3765" w:author="Link Pieces" w:date="2015-08-26T11:33:00Z">
              <w:r w:rsidRPr="008F1DC0">
                <w:rPr>
                  <w:rFonts w:ascii="Times New Roman" w:hAnsi="Times New Roman"/>
                  <w:noProof/>
                </w:rPr>
                <w:t>No</w:t>
              </w:r>
            </w:ins>
          </w:p>
        </w:tc>
      </w:tr>
      <w:tr w:rsidR="00C637EE" w:rsidRPr="008F1DC0" w:rsidTr="00606095">
        <w:trPr>
          <w:ins w:id="3766" w:author="Link Pieces" w:date="2015-08-26T11:33:00Z"/>
        </w:trPr>
        <w:tc>
          <w:tcPr>
            <w:tcW w:w="570" w:type="dxa"/>
          </w:tcPr>
          <w:p w:rsidR="00C637EE" w:rsidRPr="008F1DC0" w:rsidRDefault="00C637EE" w:rsidP="00606095">
            <w:pPr>
              <w:tabs>
                <w:tab w:val="left" w:pos="2160"/>
              </w:tabs>
              <w:spacing w:after="0"/>
              <w:rPr>
                <w:ins w:id="3767" w:author="Link Pieces" w:date="2015-08-26T11:33:00Z"/>
                <w:rFonts w:ascii="Times New Roman" w:hAnsi="Times New Roman"/>
                <w:noProof/>
              </w:rPr>
            </w:pPr>
            <w:ins w:id="3768"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769" w:author="Link Pieces" w:date="2015-08-26T11:33:00Z"/>
                <w:rFonts w:ascii="Times New Roman" w:hAnsi="Times New Roman"/>
                <w:noProof/>
              </w:rPr>
            </w:pPr>
            <w:ins w:id="3770" w:author="Link Pieces" w:date="2015-08-26T11:33:00Z">
              <w:r w:rsidRPr="008F1DC0">
                <w:rPr>
                  <w:rFonts w:ascii="Times New Roman" w:hAnsi="Times New Roman"/>
                  <w:noProof/>
                </w:rPr>
                <w:t>Product_id</w:t>
              </w:r>
            </w:ins>
          </w:p>
        </w:tc>
        <w:tc>
          <w:tcPr>
            <w:tcW w:w="2036" w:type="dxa"/>
          </w:tcPr>
          <w:p w:rsidR="00C637EE" w:rsidRPr="008F1DC0" w:rsidRDefault="00C637EE" w:rsidP="00606095">
            <w:pPr>
              <w:tabs>
                <w:tab w:val="left" w:pos="2160"/>
              </w:tabs>
              <w:spacing w:after="0"/>
              <w:rPr>
                <w:ins w:id="3771" w:author="Link Pieces" w:date="2015-08-26T11:33:00Z"/>
                <w:rFonts w:ascii="Times New Roman" w:hAnsi="Times New Roman"/>
                <w:noProof/>
              </w:rPr>
            </w:pPr>
            <w:ins w:id="3772"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773" w:author="Link Pieces" w:date="2015-08-26T11:33:00Z"/>
                <w:rFonts w:ascii="Times New Roman" w:hAnsi="Times New Roman"/>
                <w:noProof/>
              </w:rPr>
            </w:pPr>
            <w:ins w:id="3774" w:author="Link Pieces" w:date="2015-08-26T11:33:00Z">
              <w:r w:rsidRPr="008F1DC0">
                <w:rPr>
                  <w:rFonts w:ascii="Times New Roman" w:hAnsi="Times New Roman"/>
                  <w:noProof/>
                </w:rPr>
                <w:t>FK</w:t>
              </w:r>
            </w:ins>
          </w:p>
        </w:tc>
        <w:tc>
          <w:tcPr>
            <w:tcW w:w="2879" w:type="dxa"/>
          </w:tcPr>
          <w:p w:rsidR="00C637EE" w:rsidRPr="008F1DC0" w:rsidRDefault="00C637EE" w:rsidP="00606095">
            <w:pPr>
              <w:tabs>
                <w:tab w:val="left" w:pos="2160"/>
              </w:tabs>
              <w:spacing w:after="0"/>
              <w:rPr>
                <w:ins w:id="3775" w:author="Link Pieces" w:date="2015-08-26T11:33:00Z"/>
                <w:rFonts w:ascii="Times New Roman" w:hAnsi="Times New Roman"/>
                <w:noProof/>
              </w:rPr>
            </w:pPr>
            <w:ins w:id="3776" w:author="Link Pieces" w:date="2015-08-26T11:33:00Z">
              <w:r w:rsidRPr="008F1DC0">
                <w:rPr>
                  <w:rFonts w:ascii="Times New Roman" w:hAnsi="Times New Roman"/>
                  <w:noProof/>
                </w:rPr>
                <w:t>Id of product</w:t>
              </w:r>
            </w:ins>
          </w:p>
        </w:tc>
        <w:tc>
          <w:tcPr>
            <w:tcW w:w="657" w:type="dxa"/>
          </w:tcPr>
          <w:p w:rsidR="00C637EE" w:rsidRPr="008F1DC0" w:rsidRDefault="00C637EE" w:rsidP="00606095">
            <w:pPr>
              <w:tabs>
                <w:tab w:val="left" w:pos="2160"/>
              </w:tabs>
              <w:spacing w:after="0"/>
              <w:rPr>
                <w:ins w:id="3777" w:author="Link Pieces" w:date="2015-08-26T11:33:00Z"/>
                <w:rFonts w:ascii="Times New Roman" w:hAnsi="Times New Roman"/>
                <w:noProof/>
              </w:rPr>
            </w:pPr>
            <w:ins w:id="3778" w:author="Link Pieces" w:date="2015-08-26T11:33:00Z">
              <w:r w:rsidRPr="008F1DC0">
                <w:rPr>
                  <w:rFonts w:ascii="Times New Roman" w:hAnsi="Times New Roman"/>
                  <w:noProof/>
                </w:rPr>
                <w:t>No</w:t>
              </w:r>
            </w:ins>
          </w:p>
        </w:tc>
      </w:tr>
      <w:tr w:rsidR="00C637EE" w:rsidRPr="008F1DC0" w:rsidTr="00606095">
        <w:trPr>
          <w:ins w:id="3779" w:author="Link Pieces" w:date="2015-08-26T11:33:00Z"/>
        </w:trPr>
        <w:tc>
          <w:tcPr>
            <w:tcW w:w="570" w:type="dxa"/>
          </w:tcPr>
          <w:p w:rsidR="00C637EE" w:rsidRPr="008F1DC0" w:rsidRDefault="00C637EE" w:rsidP="00606095">
            <w:pPr>
              <w:tabs>
                <w:tab w:val="left" w:pos="2160"/>
              </w:tabs>
              <w:spacing w:after="0"/>
              <w:rPr>
                <w:ins w:id="3780" w:author="Link Pieces" w:date="2015-08-26T11:33:00Z"/>
                <w:rFonts w:ascii="Times New Roman" w:hAnsi="Times New Roman"/>
                <w:noProof/>
              </w:rPr>
            </w:pPr>
            <w:ins w:id="3781"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782" w:author="Link Pieces" w:date="2015-08-26T11:33:00Z"/>
                <w:rFonts w:ascii="Times New Roman" w:hAnsi="Times New Roman"/>
                <w:noProof/>
              </w:rPr>
            </w:pPr>
            <w:ins w:id="3783" w:author="Link Pieces" w:date="2015-08-26T11:33:00Z">
              <w:r w:rsidRPr="008F1DC0">
                <w:rPr>
                  <w:rFonts w:ascii="Times New Roman" w:hAnsi="Times New Roman"/>
                  <w:noProof/>
                </w:rPr>
                <w:t>Value</w:t>
              </w:r>
            </w:ins>
          </w:p>
        </w:tc>
        <w:tc>
          <w:tcPr>
            <w:tcW w:w="2036" w:type="dxa"/>
          </w:tcPr>
          <w:p w:rsidR="00C637EE" w:rsidRPr="008F1DC0" w:rsidRDefault="00C637EE" w:rsidP="00606095">
            <w:pPr>
              <w:tabs>
                <w:tab w:val="left" w:pos="2160"/>
              </w:tabs>
              <w:spacing w:after="0"/>
              <w:rPr>
                <w:ins w:id="3784" w:author="Link Pieces" w:date="2015-08-26T11:33:00Z"/>
                <w:rFonts w:ascii="Times New Roman" w:hAnsi="Times New Roman"/>
                <w:noProof/>
              </w:rPr>
            </w:pPr>
            <w:ins w:id="3785" w:author="Link Pieces" w:date="2015-08-26T11:33:00Z">
              <w:r w:rsidRPr="008F1DC0">
                <w:rPr>
                  <w:rFonts w:ascii="Times New Roman" w:hAnsi="Times New Roman"/>
                  <w:noProof/>
                </w:rPr>
                <w:t>String</w:t>
              </w:r>
            </w:ins>
          </w:p>
        </w:tc>
        <w:tc>
          <w:tcPr>
            <w:tcW w:w="1148" w:type="dxa"/>
          </w:tcPr>
          <w:p w:rsidR="00C637EE" w:rsidRPr="008F1DC0" w:rsidRDefault="00C637EE" w:rsidP="00606095">
            <w:pPr>
              <w:tabs>
                <w:tab w:val="left" w:pos="2160"/>
              </w:tabs>
              <w:spacing w:after="0"/>
              <w:rPr>
                <w:ins w:id="3786" w:author="Link Pieces" w:date="2015-08-26T11:33:00Z"/>
                <w:rFonts w:ascii="Times New Roman" w:hAnsi="Times New Roman"/>
                <w:noProof/>
              </w:rPr>
            </w:pPr>
          </w:p>
        </w:tc>
        <w:tc>
          <w:tcPr>
            <w:tcW w:w="2879" w:type="dxa"/>
          </w:tcPr>
          <w:p w:rsidR="00C637EE" w:rsidRPr="008F1DC0" w:rsidRDefault="00C637EE" w:rsidP="00606095">
            <w:pPr>
              <w:tabs>
                <w:tab w:val="left" w:pos="2160"/>
              </w:tabs>
              <w:spacing w:after="0"/>
              <w:rPr>
                <w:ins w:id="3787" w:author="Link Pieces" w:date="2015-08-26T11:33:00Z"/>
                <w:rFonts w:ascii="Times New Roman" w:hAnsi="Times New Roman"/>
                <w:noProof/>
              </w:rPr>
            </w:pPr>
            <w:ins w:id="3788" w:author="Link Pieces" w:date="2015-08-26T11:33:00Z">
              <w:r w:rsidRPr="008F1DC0">
                <w:rPr>
                  <w:rFonts w:ascii="Times New Roman" w:hAnsi="Times New Roman"/>
                  <w:noProof/>
                </w:rPr>
                <w:t>Value of attribute</w:t>
              </w:r>
            </w:ins>
          </w:p>
        </w:tc>
        <w:tc>
          <w:tcPr>
            <w:tcW w:w="657" w:type="dxa"/>
          </w:tcPr>
          <w:p w:rsidR="00C637EE" w:rsidRPr="008F1DC0" w:rsidRDefault="00C637EE" w:rsidP="00606095">
            <w:pPr>
              <w:tabs>
                <w:tab w:val="left" w:pos="2160"/>
              </w:tabs>
              <w:spacing w:after="0"/>
              <w:rPr>
                <w:ins w:id="3789" w:author="Link Pieces" w:date="2015-08-26T11:33:00Z"/>
                <w:rFonts w:ascii="Times New Roman" w:hAnsi="Times New Roman"/>
                <w:noProof/>
              </w:rPr>
            </w:pPr>
            <w:ins w:id="3790" w:author="Link Pieces" w:date="2015-08-26T11:33:00Z">
              <w:r w:rsidRPr="008F1DC0">
                <w:rPr>
                  <w:rFonts w:ascii="Times New Roman" w:hAnsi="Times New Roman"/>
                  <w:noProof/>
                </w:rPr>
                <w:t>No</w:t>
              </w:r>
            </w:ins>
          </w:p>
        </w:tc>
      </w:tr>
    </w:tbl>
    <w:p w:rsidR="00C637EE" w:rsidRPr="008F1DC0" w:rsidRDefault="00C637EE" w:rsidP="00C637EE">
      <w:pPr>
        <w:rPr>
          <w:ins w:id="3791"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3792" w:author="Link Pieces" w:date="2015-08-26T11:33:00Z"/>
        </w:trPr>
        <w:tc>
          <w:tcPr>
            <w:tcW w:w="9360" w:type="dxa"/>
            <w:gridSpan w:val="6"/>
          </w:tcPr>
          <w:p w:rsidR="00C637EE" w:rsidRPr="008F1DC0" w:rsidRDefault="00C637EE" w:rsidP="00606095">
            <w:pPr>
              <w:tabs>
                <w:tab w:val="left" w:pos="2160"/>
              </w:tabs>
              <w:spacing w:after="0"/>
              <w:jc w:val="center"/>
              <w:rPr>
                <w:ins w:id="3793" w:author="Link Pieces" w:date="2015-08-26T11:33:00Z"/>
                <w:rFonts w:ascii="Times New Roman" w:hAnsi="Times New Roman"/>
                <w:noProof/>
              </w:rPr>
            </w:pPr>
            <w:ins w:id="3794" w:author="Link Pieces" w:date="2015-08-26T11:33:00Z">
              <w:r w:rsidRPr="008F1DC0">
                <w:rPr>
                  <w:rFonts w:ascii="Times New Roman" w:hAnsi="Times New Roman"/>
                  <w:b/>
                  <w:noProof/>
                </w:rPr>
                <w:t>Categories</w:t>
              </w:r>
              <w:r w:rsidRPr="008F1DC0">
                <w:rPr>
                  <w:rFonts w:ascii="Times New Roman" w:hAnsi="Times New Roman"/>
                  <w:noProof/>
                </w:rPr>
                <w:t>: store all data of category</w:t>
              </w:r>
            </w:ins>
          </w:p>
        </w:tc>
      </w:tr>
      <w:tr w:rsidR="00C637EE" w:rsidRPr="008F1DC0" w:rsidTr="00606095">
        <w:trPr>
          <w:ins w:id="3795"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796" w:author="Link Pieces" w:date="2015-08-26T11:33:00Z"/>
                <w:rFonts w:ascii="Times New Roman" w:hAnsi="Times New Roman"/>
                <w:b/>
                <w:noProof/>
              </w:rPr>
            </w:pPr>
            <w:ins w:id="3797"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798" w:author="Link Pieces" w:date="2015-08-26T11:33:00Z"/>
                <w:rFonts w:ascii="Times New Roman" w:hAnsi="Times New Roman"/>
                <w:b/>
                <w:noProof/>
              </w:rPr>
            </w:pPr>
            <w:ins w:id="3799"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800" w:author="Link Pieces" w:date="2015-08-26T11:33:00Z"/>
                <w:rFonts w:ascii="Times New Roman" w:hAnsi="Times New Roman"/>
                <w:b/>
                <w:noProof/>
              </w:rPr>
            </w:pPr>
            <w:ins w:id="3801"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3802" w:author="Link Pieces" w:date="2015-08-26T11:33:00Z"/>
                <w:rFonts w:ascii="Times New Roman" w:hAnsi="Times New Roman"/>
                <w:b/>
                <w:noProof/>
              </w:rPr>
            </w:pPr>
            <w:ins w:id="3803"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3804" w:author="Link Pieces" w:date="2015-08-26T11:33:00Z"/>
                <w:rFonts w:ascii="Times New Roman" w:hAnsi="Times New Roman"/>
                <w:b/>
                <w:noProof/>
              </w:rPr>
            </w:pPr>
            <w:ins w:id="3805"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3806" w:author="Link Pieces" w:date="2015-08-26T11:33:00Z"/>
                <w:rFonts w:ascii="Times New Roman" w:hAnsi="Times New Roman"/>
                <w:b/>
                <w:noProof/>
              </w:rPr>
            </w:pPr>
            <w:ins w:id="3807" w:author="Link Pieces" w:date="2015-08-26T11:33:00Z">
              <w:r w:rsidRPr="008F1DC0">
                <w:rPr>
                  <w:rFonts w:ascii="Times New Roman" w:hAnsi="Times New Roman"/>
                  <w:b/>
                  <w:noProof/>
                </w:rPr>
                <w:t>Null</w:t>
              </w:r>
            </w:ins>
          </w:p>
        </w:tc>
      </w:tr>
      <w:tr w:rsidR="00C637EE" w:rsidRPr="008F1DC0" w:rsidTr="00606095">
        <w:trPr>
          <w:ins w:id="3808" w:author="Link Pieces" w:date="2015-08-26T11:33:00Z"/>
        </w:trPr>
        <w:tc>
          <w:tcPr>
            <w:tcW w:w="570" w:type="dxa"/>
          </w:tcPr>
          <w:p w:rsidR="00C637EE" w:rsidRPr="008F1DC0" w:rsidRDefault="00C637EE" w:rsidP="00606095">
            <w:pPr>
              <w:tabs>
                <w:tab w:val="left" w:pos="2160"/>
              </w:tabs>
              <w:spacing w:after="0"/>
              <w:rPr>
                <w:ins w:id="3809" w:author="Link Pieces" w:date="2015-08-26T11:33:00Z"/>
                <w:rFonts w:ascii="Times New Roman" w:hAnsi="Times New Roman"/>
                <w:noProof/>
              </w:rPr>
            </w:pPr>
            <w:ins w:id="3810"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811" w:author="Link Pieces" w:date="2015-08-26T11:33:00Z"/>
                <w:rFonts w:ascii="Times New Roman" w:hAnsi="Times New Roman"/>
                <w:noProof/>
              </w:rPr>
            </w:pPr>
            <w:ins w:id="3812"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3813" w:author="Link Pieces" w:date="2015-08-26T11:33:00Z"/>
                <w:rFonts w:ascii="Times New Roman" w:hAnsi="Times New Roman"/>
                <w:noProof/>
              </w:rPr>
            </w:pPr>
            <w:ins w:id="381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815" w:author="Link Pieces" w:date="2015-08-26T11:33:00Z"/>
                <w:rFonts w:ascii="Times New Roman" w:hAnsi="Times New Roman"/>
                <w:noProof/>
              </w:rPr>
            </w:pPr>
            <w:ins w:id="3816"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3817" w:author="Link Pieces" w:date="2015-08-26T11:33:00Z"/>
                <w:rFonts w:ascii="Times New Roman" w:hAnsi="Times New Roman"/>
                <w:noProof/>
              </w:rPr>
            </w:pPr>
            <w:ins w:id="3818" w:author="Link Pieces" w:date="2015-08-26T11:33:00Z">
              <w:r w:rsidRPr="008F1DC0">
                <w:rPr>
                  <w:rFonts w:ascii="Times New Roman" w:hAnsi="Times New Roman"/>
                  <w:noProof/>
                </w:rPr>
                <w:t>Index, id of category</w:t>
              </w:r>
            </w:ins>
          </w:p>
        </w:tc>
        <w:tc>
          <w:tcPr>
            <w:tcW w:w="713" w:type="dxa"/>
          </w:tcPr>
          <w:p w:rsidR="00C637EE" w:rsidRPr="008F1DC0" w:rsidRDefault="00C637EE" w:rsidP="00606095">
            <w:pPr>
              <w:tabs>
                <w:tab w:val="left" w:pos="2160"/>
              </w:tabs>
              <w:spacing w:after="0"/>
              <w:rPr>
                <w:ins w:id="3819" w:author="Link Pieces" w:date="2015-08-26T11:33:00Z"/>
                <w:rFonts w:ascii="Times New Roman" w:hAnsi="Times New Roman"/>
                <w:noProof/>
              </w:rPr>
            </w:pPr>
            <w:ins w:id="3820" w:author="Link Pieces" w:date="2015-08-26T11:33:00Z">
              <w:r w:rsidRPr="008F1DC0">
                <w:rPr>
                  <w:rFonts w:ascii="Times New Roman" w:hAnsi="Times New Roman"/>
                  <w:noProof/>
                </w:rPr>
                <w:t>No</w:t>
              </w:r>
            </w:ins>
          </w:p>
        </w:tc>
      </w:tr>
      <w:tr w:rsidR="00C637EE" w:rsidRPr="008F1DC0" w:rsidTr="00606095">
        <w:trPr>
          <w:ins w:id="3821" w:author="Link Pieces" w:date="2015-08-26T11:33:00Z"/>
        </w:trPr>
        <w:tc>
          <w:tcPr>
            <w:tcW w:w="570" w:type="dxa"/>
          </w:tcPr>
          <w:p w:rsidR="00C637EE" w:rsidRPr="008F1DC0" w:rsidRDefault="00C637EE" w:rsidP="00606095">
            <w:pPr>
              <w:tabs>
                <w:tab w:val="left" w:pos="2160"/>
              </w:tabs>
              <w:spacing w:after="0"/>
              <w:rPr>
                <w:ins w:id="3822" w:author="Link Pieces" w:date="2015-08-26T11:33:00Z"/>
                <w:rFonts w:ascii="Times New Roman" w:hAnsi="Times New Roman"/>
                <w:noProof/>
              </w:rPr>
            </w:pPr>
            <w:ins w:id="3823"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824" w:author="Link Pieces" w:date="2015-08-26T11:33:00Z"/>
                <w:rFonts w:ascii="Times New Roman" w:hAnsi="Times New Roman"/>
                <w:noProof/>
              </w:rPr>
            </w:pPr>
            <w:ins w:id="3825" w:author="Link Pieces" w:date="2015-08-26T11:33:00Z">
              <w:r w:rsidRPr="008F1DC0">
                <w:rPr>
                  <w:rFonts w:ascii="Times New Roman" w:hAnsi="Times New Roman"/>
                  <w:noProof/>
                </w:rPr>
                <w:t>Parent_id</w:t>
              </w:r>
            </w:ins>
          </w:p>
        </w:tc>
        <w:tc>
          <w:tcPr>
            <w:tcW w:w="2036" w:type="dxa"/>
          </w:tcPr>
          <w:p w:rsidR="00C637EE" w:rsidRPr="008F1DC0" w:rsidRDefault="00C637EE" w:rsidP="00606095">
            <w:pPr>
              <w:tabs>
                <w:tab w:val="left" w:pos="2160"/>
              </w:tabs>
              <w:spacing w:after="0"/>
              <w:rPr>
                <w:ins w:id="3826" w:author="Link Pieces" w:date="2015-08-26T11:33:00Z"/>
                <w:rFonts w:ascii="Times New Roman" w:hAnsi="Times New Roman"/>
                <w:noProof/>
              </w:rPr>
            </w:pPr>
            <w:ins w:id="3827"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828" w:author="Link Pieces" w:date="2015-08-26T11:33:00Z"/>
                <w:rFonts w:ascii="Times New Roman" w:hAnsi="Times New Roman"/>
                <w:noProof/>
              </w:rPr>
            </w:pPr>
            <w:ins w:id="3829"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3830" w:author="Link Pieces" w:date="2015-08-26T11:33:00Z"/>
                <w:rFonts w:ascii="Times New Roman" w:hAnsi="Times New Roman"/>
                <w:noProof/>
              </w:rPr>
            </w:pPr>
            <w:ins w:id="3831" w:author="Link Pieces" w:date="2015-08-26T11:33:00Z">
              <w:r w:rsidRPr="008F1DC0">
                <w:rPr>
                  <w:rFonts w:ascii="Times New Roman" w:hAnsi="Times New Roman"/>
                  <w:noProof/>
                </w:rPr>
                <w:t>Id of category contain other category</w:t>
              </w:r>
            </w:ins>
          </w:p>
        </w:tc>
        <w:tc>
          <w:tcPr>
            <w:tcW w:w="713" w:type="dxa"/>
          </w:tcPr>
          <w:p w:rsidR="00C637EE" w:rsidRPr="008F1DC0" w:rsidRDefault="00C637EE" w:rsidP="00606095">
            <w:pPr>
              <w:tabs>
                <w:tab w:val="left" w:pos="2160"/>
              </w:tabs>
              <w:spacing w:after="0"/>
              <w:rPr>
                <w:ins w:id="3832" w:author="Link Pieces" w:date="2015-08-26T11:33:00Z"/>
                <w:rFonts w:ascii="Times New Roman" w:hAnsi="Times New Roman"/>
                <w:noProof/>
              </w:rPr>
            </w:pPr>
            <w:ins w:id="3833" w:author="Link Pieces" w:date="2015-08-26T11:33:00Z">
              <w:r w:rsidRPr="008F1DC0">
                <w:rPr>
                  <w:rFonts w:ascii="Times New Roman" w:hAnsi="Times New Roman"/>
                  <w:noProof/>
                </w:rPr>
                <w:t>No</w:t>
              </w:r>
            </w:ins>
          </w:p>
        </w:tc>
      </w:tr>
      <w:tr w:rsidR="00C637EE" w:rsidRPr="008F1DC0" w:rsidTr="00606095">
        <w:trPr>
          <w:ins w:id="3834" w:author="Link Pieces" w:date="2015-08-26T11:33:00Z"/>
        </w:trPr>
        <w:tc>
          <w:tcPr>
            <w:tcW w:w="570" w:type="dxa"/>
          </w:tcPr>
          <w:p w:rsidR="00C637EE" w:rsidRPr="008F1DC0" w:rsidRDefault="00C637EE" w:rsidP="00606095">
            <w:pPr>
              <w:tabs>
                <w:tab w:val="left" w:pos="2160"/>
              </w:tabs>
              <w:spacing w:after="0"/>
              <w:rPr>
                <w:ins w:id="3835" w:author="Link Pieces" w:date="2015-08-26T11:33:00Z"/>
                <w:rFonts w:ascii="Times New Roman" w:hAnsi="Times New Roman"/>
                <w:noProof/>
              </w:rPr>
            </w:pPr>
            <w:ins w:id="3836"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837" w:author="Link Pieces" w:date="2015-08-26T11:33:00Z"/>
                <w:rFonts w:ascii="Times New Roman" w:hAnsi="Times New Roman"/>
                <w:noProof/>
              </w:rPr>
            </w:pPr>
            <w:ins w:id="3838" w:author="Link Pieces" w:date="2015-08-26T11:33:00Z">
              <w:r w:rsidRPr="008F1DC0">
                <w:rPr>
                  <w:rFonts w:ascii="Times New Roman" w:hAnsi="Times New Roman"/>
                  <w:noProof/>
                </w:rPr>
                <w:t>Title</w:t>
              </w:r>
            </w:ins>
          </w:p>
        </w:tc>
        <w:tc>
          <w:tcPr>
            <w:tcW w:w="2036" w:type="dxa"/>
          </w:tcPr>
          <w:p w:rsidR="00C637EE" w:rsidRPr="008F1DC0" w:rsidRDefault="00C637EE" w:rsidP="00606095">
            <w:pPr>
              <w:tabs>
                <w:tab w:val="left" w:pos="2160"/>
              </w:tabs>
              <w:spacing w:after="0"/>
              <w:rPr>
                <w:ins w:id="3839" w:author="Link Pieces" w:date="2015-08-26T11:33:00Z"/>
                <w:rFonts w:ascii="Times New Roman" w:hAnsi="Times New Roman"/>
                <w:noProof/>
              </w:rPr>
            </w:pPr>
            <w:ins w:id="384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84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842" w:author="Link Pieces" w:date="2015-08-26T11:33:00Z"/>
                <w:rFonts w:ascii="Times New Roman" w:hAnsi="Times New Roman"/>
                <w:noProof/>
              </w:rPr>
            </w:pPr>
            <w:ins w:id="3843" w:author="Link Pieces" w:date="2015-08-26T11:33:00Z">
              <w:r w:rsidRPr="008F1DC0">
                <w:rPr>
                  <w:rFonts w:ascii="Times New Roman" w:hAnsi="Times New Roman"/>
                  <w:noProof/>
                </w:rPr>
                <w:t>Name of category</w:t>
              </w:r>
            </w:ins>
          </w:p>
        </w:tc>
        <w:tc>
          <w:tcPr>
            <w:tcW w:w="713" w:type="dxa"/>
          </w:tcPr>
          <w:p w:rsidR="00C637EE" w:rsidRPr="008F1DC0" w:rsidRDefault="00C637EE" w:rsidP="00606095">
            <w:pPr>
              <w:tabs>
                <w:tab w:val="left" w:pos="2160"/>
              </w:tabs>
              <w:spacing w:after="0"/>
              <w:rPr>
                <w:ins w:id="3844" w:author="Link Pieces" w:date="2015-08-26T11:33:00Z"/>
                <w:rFonts w:ascii="Times New Roman" w:hAnsi="Times New Roman"/>
                <w:noProof/>
              </w:rPr>
            </w:pPr>
            <w:ins w:id="3845" w:author="Link Pieces" w:date="2015-08-26T11:33:00Z">
              <w:r w:rsidRPr="008F1DC0">
                <w:rPr>
                  <w:rFonts w:ascii="Times New Roman" w:hAnsi="Times New Roman"/>
                  <w:noProof/>
                </w:rPr>
                <w:t>No</w:t>
              </w:r>
            </w:ins>
          </w:p>
        </w:tc>
      </w:tr>
      <w:tr w:rsidR="00C637EE" w:rsidRPr="008F1DC0" w:rsidTr="00606095">
        <w:trPr>
          <w:ins w:id="3846" w:author="Link Pieces" w:date="2015-08-26T11:33:00Z"/>
        </w:trPr>
        <w:tc>
          <w:tcPr>
            <w:tcW w:w="570" w:type="dxa"/>
          </w:tcPr>
          <w:p w:rsidR="00C637EE" w:rsidRPr="008F1DC0" w:rsidRDefault="00C637EE" w:rsidP="00606095">
            <w:pPr>
              <w:tabs>
                <w:tab w:val="left" w:pos="2160"/>
              </w:tabs>
              <w:spacing w:after="0"/>
              <w:rPr>
                <w:ins w:id="3847" w:author="Link Pieces" w:date="2015-08-26T11:33:00Z"/>
                <w:rFonts w:ascii="Times New Roman" w:hAnsi="Times New Roman"/>
                <w:noProof/>
              </w:rPr>
            </w:pPr>
            <w:ins w:id="3848"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3849" w:author="Link Pieces" w:date="2015-08-26T11:33:00Z"/>
                <w:rFonts w:ascii="Times New Roman" w:hAnsi="Times New Roman"/>
                <w:noProof/>
              </w:rPr>
            </w:pPr>
            <w:ins w:id="3850" w:author="Link Pieces" w:date="2015-08-26T11:33:00Z">
              <w:r w:rsidRPr="008F1DC0">
                <w:rPr>
                  <w:rFonts w:ascii="Times New Roman" w:hAnsi="Times New Roman"/>
                  <w:noProof/>
                </w:rPr>
                <w:t>Images</w:t>
              </w:r>
            </w:ins>
          </w:p>
        </w:tc>
        <w:tc>
          <w:tcPr>
            <w:tcW w:w="2036" w:type="dxa"/>
          </w:tcPr>
          <w:p w:rsidR="00C637EE" w:rsidRPr="008F1DC0" w:rsidRDefault="00C637EE" w:rsidP="00606095">
            <w:pPr>
              <w:tabs>
                <w:tab w:val="left" w:pos="2160"/>
              </w:tabs>
              <w:spacing w:after="0"/>
              <w:rPr>
                <w:ins w:id="3851" w:author="Link Pieces" w:date="2015-08-26T11:33:00Z"/>
                <w:rFonts w:ascii="Times New Roman" w:hAnsi="Times New Roman"/>
                <w:noProof/>
              </w:rPr>
            </w:pPr>
            <w:ins w:id="3852"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853"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854" w:author="Link Pieces" w:date="2015-08-26T11:33:00Z"/>
                <w:rFonts w:ascii="Times New Roman" w:hAnsi="Times New Roman"/>
                <w:noProof/>
              </w:rPr>
            </w:pPr>
            <w:ins w:id="3855" w:author="Link Pieces" w:date="2015-08-26T11:33:00Z">
              <w:r w:rsidRPr="008F1DC0">
                <w:rPr>
                  <w:rFonts w:ascii="Times New Roman" w:hAnsi="Times New Roman"/>
                  <w:noProof/>
                </w:rPr>
                <w:t>Link to image of category</w:t>
              </w:r>
            </w:ins>
          </w:p>
        </w:tc>
        <w:tc>
          <w:tcPr>
            <w:tcW w:w="713" w:type="dxa"/>
          </w:tcPr>
          <w:p w:rsidR="00C637EE" w:rsidRPr="008F1DC0" w:rsidRDefault="00C637EE" w:rsidP="00606095">
            <w:pPr>
              <w:tabs>
                <w:tab w:val="left" w:pos="2160"/>
              </w:tabs>
              <w:spacing w:after="0"/>
              <w:rPr>
                <w:ins w:id="3856" w:author="Link Pieces" w:date="2015-08-26T11:33:00Z"/>
                <w:rFonts w:ascii="Times New Roman" w:hAnsi="Times New Roman"/>
                <w:noProof/>
              </w:rPr>
            </w:pPr>
            <w:ins w:id="3857" w:author="Link Pieces" w:date="2015-08-26T11:33:00Z">
              <w:r w:rsidRPr="008F1DC0">
                <w:rPr>
                  <w:rFonts w:ascii="Times New Roman" w:hAnsi="Times New Roman"/>
                  <w:noProof/>
                </w:rPr>
                <w:t>Yes</w:t>
              </w:r>
            </w:ins>
          </w:p>
        </w:tc>
      </w:tr>
      <w:tr w:rsidR="00C637EE" w:rsidRPr="008F1DC0" w:rsidTr="00606095">
        <w:trPr>
          <w:ins w:id="3858" w:author="Link Pieces" w:date="2015-08-26T11:33:00Z"/>
        </w:trPr>
        <w:tc>
          <w:tcPr>
            <w:tcW w:w="570" w:type="dxa"/>
          </w:tcPr>
          <w:p w:rsidR="00C637EE" w:rsidRPr="008F1DC0" w:rsidRDefault="00C637EE" w:rsidP="00606095">
            <w:pPr>
              <w:tabs>
                <w:tab w:val="left" w:pos="2160"/>
              </w:tabs>
              <w:spacing w:after="0"/>
              <w:rPr>
                <w:ins w:id="3859" w:author="Link Pieces" w:date="2015-08-26T11:33:00Z"/>
                <w:rFonts w:ascii="Times New Roman" w:hAnsi="Times New Roman"/>
                <w:noProof/>
              </w:rPr>
            </w:pPr>
            <w:ins w:id="3860"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3861" w:author="Link Pieces" w:date="2015-08-26T11:33:00Z"/>
                <w:rFonts w:ascii="Times New Roman" w:hAnsi="Times New Roman"/>
                <w:noProof/>
              </w:rPr>
            </w:pPr>
            <w:ins w:id="3862" w:author="Link Pieces" w:date="2015-08-26T11:33:00Z">
              <w:r w:rsidRPr="008F1DC0">
                <w:rPr>
                  <w:rFonts w:ascii="Times New Roman" w:hAnsi="Times New Roman"/>
                  <w:noProof/>
                </w:rPr>
                <w:t>Is_leaf</w:t>
              </w:r>
            </w:ins>
          </w:p>
        </w:tc>
        <w:tc>
          <w:tcPr>
            <w:tcW w:w="2036" w:type="dxa"/>
          </w:tcPr>
          <w:p w:rsidR="00C637EE" w:rsidRPr="008F1DC0" w:rsidRDefault="00C637EE" w:rsidP="00606095">
            <w:pPr>
              <w:tabs>
                <w:tab w:val="left" w:pos="2160"/>
              </w:tabs>
              <w:spacing w:after="0"/>
              <w:rPr>
                <w:ins w:id="3863" w:author="Link Pieces" w:date="2015-08-26T11:33:00Z"/>
                <w:rFonts w:ascii="Times New Roman" w:hAnsi="Times New Roman"/>
                <w:noProof/>
              </w:rPr>
            </w:pPr>
            <w:ins w:id="3864"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865"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866" w:author="Link Pieces" w:date="2015-08-26T11:33:00Z"/>
                <w:rFonts w:ascii="Times New Roman" w:hAnsi="Times New Roman"/>
                <w:noProof/>
              </w:rPr>
            </w:pPr>
            <w:ins w:id="3867" w:author="Link Pieces" w:date="2015-08-26T11:33:00Z">
              <w:r w:rsidRPr="008F1DC0">
                <w:rPr>
                  <w:rFonts w:ascii="Times New Roman" w:hAnsi="Times New Roman"/>
                  <w:noProof/>
                </w:rPr>
                <w:t>Define whether category is for products or for containing other categories</w:t>
              </w:r>
            </w:ins>
          </w:p>
        </w:tc>
        <w:tc>
          <w:tcPr>
            <w:tcW w:w="713" w:type="dxa"/>
          </w:tcPr>
          <w:p w:rsidR="00C637EE" w:rsidRPr="008F1DC0" w:rsidRDefault="00C637EE" w:rsidP="00606095">
            <w:pPr>
              <w:tabs>
                <w:tab w:val="left" w:pos="2160"/>
              </w:tabs>
              <w:spacing w:after="0"/>
              <w:rPr>
                <w:ins w:id="3868" w:author="Link Pieces" w:date="2015-08-26T11:33:00Z"/>
                <w:rFonts w:ascii="Times New Roman" w:hAnsi="Times New Roman"/>
                <w:noProof/>
              </w:rPr>
            </w:pPr>
            <w:ins w:id="3869" w:author="Link Pieces" w:date="2015-08-26T11:33:00Z">
              <w:r w:rsidRPr="008F1DC0">
                <w:rPr>
                  <w:rFonts w:ascii="Times New Roman" w:hAnsi="Times New Roman"/>
                  <w:noProof/>
                </w:rPr>
                <w:t>No</w:t>
              </w:r>
            </w:ins>
          </w:p>
        </w:tc>
      </w:tr>
    </w:tbl>
    <w:p w:rsidR="00C637EE" w:rsidRPr="008F1DC0" w:rsidRDefault="00C637EE" w:rsidP="00C637EE">
      <w:pPr>
        <w:rPr>
          <w:ins w:id="3870" w:author="Link Pieces" w:date="2015-08-26T11:34:00Z"/>
          <w:rFonts w:ascii="Times New Roman" w:hAnsi="Times New Roman"/>
          <w:sz w:val="22"/>
          <w:szCs w:val="22"/>
        </w:rPr>
      </w:pPr>
    </w:p>
    <w:p w:rsidR="00C637EE" w:rsidRPr="008F1DC0" w:rsidRDefault="00C637EE" w:rsidP="00C637EE">
      <w:pPr>
        <w:rPr>
          <w:ins w:id="3871" w:author="Link Pieces" w:date="2015-08-26T11:34:00Z"/>
          <w:rFonts w:ascii="Times New Roman" w:hAnsi="Times New Roman"/>
          <w:sz w:val="22"/>
          <w:szCs w:val="22"/>
        </w:rPr>
      </w:pPr>
    </w:p>
    <w:p w:rsidR="00C637EE" w:rsidRPr="008F1DC0" w:rsidRDefault="00C637EE" w:rsidP="00C637EE">
      <w:pPr>
        <w:rPr>
          <w:ins w:id="3872"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3873" w:author="Link Pieces" w:date="2015-08-26T11:33:00Z"/>
        </w:trPr>
        <w:tc>
          <w:tcPr>
            <w:tcW w:w="9360" w:type="dxa"/>
            <w:gridSpan w:val="6"/>
          </w:tcPr>
          <w:p w:rsidR="00C637EE" w:rsidRPr="008F1DC0" w:rsidRDefault="00C637EE" w:rsidP="00606095">
            <w:pPr>
              <w:tabs>
                <w:tab w:val="left" w:pos="2160"/>
              </w:tabs>
              <w:spacing w:after="0"/>
              <w:jc w:val="center"/>
              <w:rPr>
                <w:ins w:id="3874" w:author="Link Pieces" w:date="2015-08-26T11:33:00Z"/>
                <w:rFonts w:ascii="Times New Roman" w:hAnsi="Times New Roman"/>
                <w:noProof/>
              </w:rPr>
            </w:pPr>
            <w:ins w:id="3875" w:author="Link Pieces" w:date="2015-08-26T11:33:00Z">
              <w:r w:rsidRPr="008F1DC0">
                <w:rPr>
                  <w:rFonts w:ascii="Times New Roman" w:hAnsi="Times New Roman"/>
                  <w:b/>
                  <w:noProof/>
                </w:rPr>
                <w:t>Attribute_Definitions</w:t>
              </w:r>
              <w:r w:rsidRPr="008F1DC0">
                <w:rPr>
                  <w:rFonts w:ascii="Times New Roman" w:hAnsi="Times New Roman"/>
                  <w:noProof/>
                </w:rPr>
                <w:t>: store all data attribute of a product</w:t>
              </w:r>
            </w:ins>
          </w:p>
        </w:tc>
      </w:tr>
      <w:tr w:rsidR="00C637EE" w:rsidRPr="008F1DC0" w:rsidTr="00606095">
        <w:trPr>
          <w:ins w:id="3876"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877" w:author="Link Pieces" w:date="2015-08-26T11:33:00Z"/>
                <w:rFonts w:ascii="Times New Roman" w:hAnsi="Times New Roman"/>
                <w:b/>
                <w:noProof/>
              </w:rPr>
            </w:pPr>
            <w:ins w:id="3878"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879" w:author="Link Pieces" w:date="2015-08-26T11:33:00Z"/>
                <w:rFonts w:ascii="Times New Roman" w:hAnsi="Times New Roman"/>
                <w:b/>
                <w:noProof/>
              </w:rPr>
            </w:pPr>
            <w:ins w:id="3880"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881" w:author="Link Pieces" w:date="2015-08-26T11:33:00Z"/>
                <w:rFonts w:ascii="Times New Roman" w:hAnsi="Times New Roman"/>
                <w:b/>
                <w:noProof/>
              </w:rPr>
            </w:pPr>
            <w:ins w:id="3882"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3883" w:author="Link Pieces" w:date="2015-08-26T11:33:00Z"/>
                <w:rFonts w:ascii="Times New Roman" w:hAnsi="Times New Roman"/>
                <w:b/>
                <w:noProof/>
              </w:rPr>
            </w:pPr>
            <w:ins w:id="3884"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3885" w:author="Link Pieces" w:date="2015-08-26T11:33:00Z"/>
                <w:rFonts w:ascii="Times New Roman" w:hAnsi="Times New Roman"/>
                <w:b/>
                <w:noProof/>
              </w:rPr>
            </w:pPr>
            <w:ins w:id="3886"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3887" w:author="Link Pieces" w:date="2015-08-26T11:33:00Z"/>
                <w:rFonts w:ascii="Times New Roman" w:hAnsi="Times New Roman"/>
                <w:b/>
                <w:noProof/>
              </w:rPr>
            </w:pPr>
            <w:ins w:id="3888" w:author="Link Pieces" w:date="2015-08-26T11:33:00Z">
              <w:r w:rsidRPr="008F1DC0">
                <w:rPr>
                  <w:rFonts w:ascii="Times New Roman" w:hAnsi="Times New Roman"/>
                  <w:b/>
                  <w:noProof/>
                </w:rPr>
                <w:t>Null</w:t>
              </w:r>
            </w:ins>
          </w:p>
        </w:tc>
      </w:tr>
      <w:tr w:rsidR="00C637EE" w:rsidRPr="008F1DC0" w:rsidTr="00606095">
        <w:trPr>
          <w:ins w:id="3889" w:author="Link Pieces" w:date="2015-08-26T11:33:00Z"/>
        </w:trPr>
        <w:tc>
          <w:tcPr>
            <w:tcW w:w="570" w:type="dxa"/>
          </w:tcPr>
          <w:p w:rsidR="00C637EE" w:rsidRPr="008F1DC0" w:rsidRDefault="00C637EE" w:rsidP="00606095">
            <w:pPr>
              <w:tabs>
                <w:tab w:val="left" w:pos="2160"/>
              </w:tabs>
              <w:spacing w:after="0"/>
              <w:rPr>
                <w:ins w:id="3890" w:author="Link Pieces" w:date="2015-08-26T11:33:00Z"/>
                <w:rFonts w:ascii="Times New Roman" w:hAnsi="Times New Roman"/>
                <w:noProof/>
              </w:rPr>
            </w:pPr>
            <w:ins w:id="3891"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3892" w:author="Link Pieces" w:date="2015-08-26T11:33:00Z"/>
                <w:rFonts w:ascii="Times New Roman" w:hAnsi="Times New Roman"/>
                <w:noProof/>
              </w:rPr>
            </w:pPr>
            <w:ins w:id="3893"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3894" w:author="Link Pieces" w:date="2015-08-26T11:33:00Z"/>
                <w:rFonts w:ascii="Times New Roman" w:hAnsi="Times New Roman"/>
                <w:noProof/>
              </w:rPr>
            </w:pPr>
            <w:ins w:id="3895"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896" w:author="Link Pieces" w:date="2015-08-26T11:33:00Z"/>
                <w:rFonts w:ascii="Times New Roman" w:hAnsi="Times New Roman"/>
                <w:noProof/>
              </w:rPr>
            </w:pPr>
            <w:ins w:id="3897"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3898" w:author="Link Pieces" w:date="2015-08-26T11:33:00Z"/>
                <w:rFonts w:ascii="Times New Roman" w:hAnsi="Times New Roman"/>
                <w:noProof/>
              </w:rPr>
            </w:pPr>
            <w:ins w:id="3899" w:author="Link Pieces" w:date="2015-08-26T11:33:00Z">
              <w:r w:rsidRPr="008F1DC0">
                <w:rPr>
                  <w:rFonts w:ascii="Times New Roman" w:hAnsi="Times New Roman"/>
                  <w:noProof/>
                </w:rPr>
                <w:t>Index, id of attribute</w:t>
              </w:r>
            </w:ins>
          </w:p>
        </w:tc>
        <w:tc>
          <w:tcPr>
            <w:tcW w:w="713" w:type="dxa"/>
          </w:tcPr>
          <w:p w:rsidR="00C637EE" w:rsidRPr="008F1DC0" w:rsidRDefault="00C637EE" w:rsidP="00606095">
            <w:pPr>
              <w:tabs>
                <w:tab w:val="left" w:pos="2160"/>
              </w:tabs>
              <w:spacing w:after="0"/>
              <w:rPr>
                <w:ins w:id="3900" w:author="Link Pieces" w:date="2015-08-26T11:33:00Z"/>
                <w:rFonts w:ascii="Times New Roman" w:hAnsi="Times New Roman"/>
                <w:noProof/>
              </w:rPr>
            </w:pPr>
            <w:ins w:id="3901" w:author="Link Pieces" w:date="2015-08-26T11:33:00Z">
              <w:r w:rsidRPr="008F1DC0">
                <w:rPr>
                  <w:rFonts w:ascii="Times New Roman" w:hAnsi="Times New Roman"/>
                  <w:noProof/>
                </w:rPr>
                <w:t>No</w:t>
              </w:r>
            </w:ins>
          </w:p>
        </w:tc>
      </w:tr>
      <w:tr w:rsidR="00C637EE" w:rsidRPr="008F1DC0" w:rsidTr="00606095">
        <w:trPr>
          <w:ins w:id="3902" w:author="Link Pieces" w:date="2015-08-26T11:33:00Z"/>
        </w:trPr>
        <w:tc>
          <w:tcPr>
            <w:tcW w:w="570" w:type="dxa"/>
          </w:tcPr>
          <w:p w:rsidR="00C637EE" w:rsidRPr="008F1DC0" w:rsidRDefault="00C637EE" w:rsidP="00606095">
            <w:pPr>
              <w:tabs>
                <w:tab w:val="left" w:pos="2160"/>
              </w:tabs>
              <w:spacing w:after="0"/>
              <w:rPr>
                <w:ins w:id="3903" w:author="Link Pieces" w:date="2015-08-26T11:33:00Z"/>
                <w:rFonts w:ascii="Times New Roman" w:hAnsi="Times New Roman"/>
                <w:noProof/>
              </w:rPr>
            </w:pPr>
            <w:ins w:id="3904"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3905" w:author="Link Pieces" w:date="2015-08-26T11:33:00Z"/>
                <w:rFonts w:ascii="Times New Roman" w:hAnsi="Times New Roman"/>
                <w:noProof/>
              </w:rPr>
            </w:pPr>
            <w:ins w:id="3906" w:author="Link Pieces" w:date="2015-08-26T11:33:00Z">
              <w:r w:rsidRPr="008F1DC0">
                <w:rPr>
                  <w:rFonts w:ascii="Times New Roman" w:hAnsi="Times New Roman"/>
                  <w:noProof/>
                </w:rPr>
                <w:t>Title</w:t>
              </w:r>
            </w:ins>
          </w:p>
        </w:tc>
        <w:tc>
          <w:tcPr>
            <w:tcW w:w="2036" w:type="dxa"/>
          </w:tcPr>
          <w:p w:rsidR="00C637EE" w:rsidRPr="008F1DC0" w:rsidRDefault="00C637EE" w:rsidP="00606095">
            <w:pPr>
              <w:tabs>
                <w:tab w:val="left" w:pos="2160"/>
              </w:tabs>
              <w:spacing w:after="0"/>
              <w:rPr>
                <w:ins w:id="3907" w:author="Link Pieces" w:date="2015-08-26T11:33:00Z"/>
                <w:rFonts w:ascii="Times New Roman" w:hAnsi="Times New Roman"/>
                <w:noProof/>
              </w:rPr>
            </w:pPr>
            <w:ins w:id="390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90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910" w:author="Link Pieces" w:date="2015-08-26T11:33:00Z"/>
                <w:rFonts w:ascii="Times New Roman" w:hAnsi="Times New Roman"/>
                <w:noProof/>
              </w:rPr>
            </w:pPr>
            <w:ins w:id="3911" w:author="Link Pieces" w:date="2015-08-26T11:33:00Z">
              <w:r w:rsidRPr="008F1DC0">
                <w:rPr>
                  <w:rFonts w:ascii="Times New Roman" w:hAnsi="Times New Roman"/>
                  <w:noProof/>
                </w:rPr>
                <w:t>Title of attribute</w:t>
              </w:r>
            </w:ins>
          </w:p>
        </w:tc>
        <w:tc>
          <w:tcPr>
            <w:tcW w:w="713" w:type="dxa"/>
          </w:tcPr>
          <w:p w:rsidR="00C637EE" w:rsidRPr="008F1DC0" w:rsidRDefault="00C637EE" w:rsidP="00606095">
            <w:pPr>
              <w:tabs>
                <w:tab w:val="left" w:pos="2160"/>
              </w:tabs>
              <w:spacing w:after="0"/>
              <w:rPr>
                <w:ins w:id="3912" w:author="Link Pieces" w:date="2015-08-26T11:33:00Z"/>
                <w:rFonts w:ascii="Times New Roman" w:hAnsi="Times New Roman"/>
                <w:noProof/>
              </w:rPr>
            </w:pPr>
            <w:ins w:id="3913" w:author="Link Pieces" w:date="2015-08-26T11:33:00Z">
              <w:r w:rsidRPr="008F1DC0">
                <w:rPr>
                  <w:rFonts w:ascii="Times New Roman" w:hAnsi="Times New Roman"/>
                  <w:noProof/>
                </w:rPr>
                <w:t>No</w:t>
              </w:r>
            </w:ins>
          </w:p>
        </w:tc>
      </w:tr>
      <w:tr w:rsidR="00C637EE" w:rsidRPr="008F1DC0" w:rsidTr="00606095">
        <w:trPr>
          <w:ins w:id="3914" w:author="Link Pieces" w:date="2015-08-26T11:33:00Z"/>
        </w:trPr>
        <w:tc>
          <w:tcPr>
            <w:tcW w:w="570" w:type="dxa"/>
          </w:tcPr>
          <w:p w:rsidR="00C637EE" w:rsidRPr="008F1DC0" w:rsidRDefault="00C637EE" w:rsidP="00606095">
            <w:pPr>
              <w:tabs>
                <w:tab w:val="left" w:pos="2160"/>
              </w:tabs>
              <w:spacing w:after="0"/>
              <w:rPr>
                <w:ins w:id="3915" w:author="Link Pieces" w:date="2015-08-26T11:33:00Z"/>
                <w:rFonts w:ascii="Times New Roman" w:hAnsi="Times New Roman"/>
                <w:noProof/>
              </w:rPr>
            </w:pPr>
            <w:ins w:id="3916"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3917" w:author="Link Pieces" w:date="2015-08-26T11:33:00Z"/>
                <w:rFonts w:ascii="Times New Roman" w:hAnsi="Times New Roman"/>
                <w:noProof/>
              </w:rPr>
            </w:pPr>
            <w:ins w:id="3918" w:author="Link Pieces" w:date="2015-08-26T11:33:00Z">
              <w:r w:rsidRPr="008F1DC0">
                <w:rPr>
                  <w:rFonts w:ascii="Times New Roman" w:hAnsi="Times New Roman"/>
                  <w:noProof/>
                </w:rPr>
                <w:t>Field</w:t>
              </w:r>
            </w:ins>
          </w:p>
        </w:tc>
        <w:tc>
          <w:tcPr>
            <w:tcW w:w="2036" w:type="dxa"/>
          </w:tcPr>
          <w:p w:rsidR="00C637EE" w:rsidRPr="008F1DC0" w:rsidRDefault="00C637EE" w:rsidP="00606095">
            <w:pPr>
              <w:tabs>
                <w:tab w:val="left" w:pos="2160"/>
              </w:tabs>
              <w:spacing w:after="0"/>
              <w:rPr>
                <w:ins w:id="3919" w:author="Link Pieces" w:date="2015-08-26T11:33:00Z"/>
                <w:rFonts w:ascii="Times New Roman" w:hAnsi="Times New Roman"/>
                <w:noProof/>
              </w:rPr>
            </w:pPr>
            <w:ins w:id="392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92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922" w:author="Link Pieces" w:date="2015-08-26T11:33:00Z"/>
                <w:rFonts w:ascii="Times New Roman" w:hAnsi="Times New Roman"/>
                <w:noProof/>
              </w:rPr>
            </w:pPr>
            <w:ins w:id="3923" w:author="Link Pieces" w:date="2015-08-26T11:33:00Z">
              <w:r w:rsidRPr="008F1DC0">
                <w:rPr>
                  <w:rFonts w:ascii="Times New Roman" w:hAnsi="Times New Roman"/>
                  <w:noProof/>
                </w:rPr>
                <w:t>Name of attribute store in product</w:t>
              </w:r>
            </w:ins>
          </w:p>
        </w:tc>
        <w:tc>
          <w:tcPr>
            <w:tcW w:w="713" w:type="dxa"/>
          </w:tcPr>
          <w:p w:rsidR="00C637EE" w:rsidRPr="008F1DC0" w:rsidRDefault="00C637EE" w:rsidP="00606095">
            <w:pPr>
              <w:tabs>
                <w:tab w:val="left" w:pos="2160"/>
              </w:tabs>
              <w:spacing w:after="0"/>
              <w:rPr>
                <w:ins w:id="3924" w:author="Link Pieces" w:date="2015-08-26T11:33:00Z"/>
                <w:rFonts w:ascii="Times New Roman" w:hAnsi="Times New Roman"/>
                <w:noProof/>
              </w:rPr>
            </w:pPr>
            <w:ins w:id="3925" w:author="Link Pieces" w:date="2015-08-26T11:33:00Z">
              <w:r w:rsidRPr="008F1DC0">
                <w:rPr>
                  <w:rFonts w:ascii="Times New Roman" w:hAnsi="Times New Roman"/>
                  <w:noProof/>
                </w:rPr>
                <w:t>No</w:t>
              </w:r>
            </w:ins>
          </w:p>
        </w:tc>
      </w:tr>
      <w:tr w:rsidR="00C637EE" w:rsidRPr="008F1DC0" w:rsidTr="00606095">
        <w:trPr>
          <w:ins w:id="3926" w:author="Link Pieces" w:date="2015-08-26T11:33:00Z"/>
        </w:trPr>
        <w:tc>
          <w:tcPr>
            <w:tcW w:w="570" w:type="dxa"/>
          </w:tcPr>
          <w:p w:rsidR="00C637EE" w:rsidRPr="008F1DC0" w:rsidRDefault="00C637EE" w:rsidP="00606095">
            <w:pPr>
              <w:tabs>
                <w:tab w:val="left" w:pos="2160"/>
              </w:tabs>
              <w:spacing w:after="0"/>
              <w:rPr>
                <w:ins w:id="3927" w:author="Link Pieces" w:date="2015-08-26T11:33:00Z"/>
                <w:rFonts w:ascii="Times New Roman" w:hAnsi="Times New Roman"/>
                <w:noProof/>
              </w:rPr>
            </w:pPr>
            <w:ins w:id="3928"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3929" w:author="Link Pieces" w:date="2015-08-26T11:33:00Z"/>
                <w:rFonts w:ascii="Times New Roman" w:hAnsi="Times New Roman"/>
                <w:noProof/>
              </w:rPr>
            </w:pPr>
            <w:ins w:id="3930" w:author="Link Pieces" w:date="2015-08-26T11:33:00Z">
              <w:r w:rsidRPr="008F1DC0">
                <w:rPr>
                  <w:rFonts w:ascii="Times New Roman" w:hAnsi="Times New Roman"/>
                  <w:noProof/>
                </w:rPr>
                <w:t>Unit</w:t>
              </w:r>
            </w:ins>
          </w:p>
        </w:tc>
        <w:tc>
          <w:tcPr>
            <w:tcW w:w="2036" w:type="dxa"/>
          </w:tcPr>
          <w:p w:rsidR="00C637EE" w:rsidRPr="008F1DC0" w:rsidRDefault="00C637EE" w:rsidP="00606095">
            <w:pPr>
              <w:tabs>
                <w:tab w:val="left" w:pos="2160"/>
              </w:tabs>
              <w:spacing w:after="0"/>
              <w:rPr>
                <w:ins w:id="3931" w:author="Link Pieces" w:date="2015-08-26T11:33:00Z"/>
                <w:rFonts w:ascii="Times New Roman" w:hAnsi="Times New Roman"/>
                <w:noProof/>
              </w:rPr>
            </w:pPr>
            <w:ins w:id="3932"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933"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934" w:author="Link Pieces" w:date="2015-08-26T11:33:00Z"/>
                <w:rFonts w:ascii="Times New Roman" w:hAnsi="Times New Roman"/>
                <w:noProof/>
              </w:rPr>
            </w:pPr>
            <w:ins w:id="3935" w:author="Link Pieces" w:date="2015-08-26T11:33:00Z">
              <w:r w:rsidRPr="008F1DC0">
                <w:rPr>
                  <w:rFonts w:ascii="Times New Roman" w:hAnsi="Times New Roman"/>
                  <w:noProof/>
                </w:rPr>
                <w:t>Unit of attribule</w:t>
              </w:r>
            </w:ins>
          </w:p>
        </w:tc>
        <w:tc>
          <w:tcPr>
            <w:tcW w:w="713" w:type="dxa"/>
          </w:tcPr>
          <w:p w:rsidR="00C637EE" w:rsidRPr="008F1DC0" w:rsidRDefault="00C637EE" w:rsidP="00606095">
            <w:pPr>
              <w:tabs>
                <w:tab w:val="left" w:pos="2160"/>
              </w:tabs>
              <w:spacing w:after="0"/>
              <w:rPr>
                <w:ins w:id="3936" w:author="Link Pieces" w:date="2015-08-26T11:33:00Z"/>
                <w:rFonts w:ascii="Times New Roman" w:hAnsi="Times New Roman"/>
                <w:noProof/>
              </w:rPr>
            </w:pPr>
            <w:ins w:id="3937" w:author="Link Pieces" w:date="2015-08-26T11:33:00Z">
              <w:r w:rsidRPr="008F1DC0">
                <w:rPr>
                  <w:rFonts w:ascii="Times New Roman" w:hAnsi="Times New Roman"/>
                  <w:noProof/>
                </w:rPr>
                <w:t>No</w:t>
              </w:r>
            </w:ins>
          </w:p>
        </w:tc>
      </w:tr>
      <w:tr w:rsidR="00C637EE" w:rsidRPr="008F1DC0" w:rsidTr="00606095">
        <w:trPr>
          <w:ins w:id="3938" w:author="Link Pieces" w:date="2015-08-26T11:33:00Z"/>
        </w:trPr>
        <w:tc>
          <w:tcPr>
            <w:tcW w:w="570" w:type="dxa"/>
          </w:tcPr>
          <w:p w:rsidR="00C637EE" w:rsidRPr="008F1DC0" w:rsidRDefault="00C637EE" w:rsidP="00606095">
            <w:pPr>
              <w:tabs>
                <w:tab w:val="left" w:pos="2160"/>
              </w:tabs>
              <w:spacing w:after="0"/>
              <w:rPr>
                <w:ins w:id="3939" w:author="Link Pieces" w:date="2015-08-26T11:33:00Z"/>
                <w:rFonts w:ascii="Times New Roman" w:hAnsi="Times New Roman"/>
                <w:noProof/>
              </w:rPr>
            </w:pPr>
            <w:ins w:id="3940"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3941" w:author="Link Pieces" w:date="2015-08-26T11:33:00Z"/>
                <w:rFonts w:ascii="Times New Roman" w:hAnsi="Times New Roman"/>
                <w:noProof/>
              </w:rPr>
            </w:pPr>
            <w:ins w:id="3942" w:author="Link Pieces" w:date="2015-08-26T11:33:00Z">
              <w:r w:rsidRPr="008F1DC0">
                <w:rPr>
                  <w:rFonts w:ascii="Times New Roman" w:hAnsi="Times New Roman"/>
                  <w:noProof/>
                </w:rPr>
                <w:t>Is_custom_option</w:t>
              </w:r>
            </w:ins>
          </w:p>
        </w:tc>
        <w:tc>
          <w:tcPr>
            <w:tcW w:w="2036" w:type="dxa"/>
          </w:tcPr>
          <w:p w:rsidR="00C637EE" w:rsidRPr="008F1DC0" w:rsidRDefault="00C637EE" w:rsidP="00606095">
            <w:pPr>
              <w:tabs>
                <w:tab w:val="left" w:pos="2160"/>
              </w:tabs>
              <w:spacing w:after="0"/>
              <w:rPr>
                <w:ins w:id="3943" w:author="Link Pieces" w:date="2015-08-26T11:33:00Z"/>
                <w:rFonts w:ascii="Times New Roman" w:hAnsi="Times New Roman"/>
                <w:noProof/>
              </w:rPr>
            </w:pPr>
            <w:ins w:id="3944"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945"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946" w:author="Link Pieces" w:date="2015-08-26T11:33:00Z"/>
                <w:rFonts w:ascii="Times New Roman" w:hAnsi="Times New Roman"/>
                <w:noProof/>
              </w:rPr>
            </w:pPr>
            <w:ins w:id="3947" w:author="Link Pieces" w:date="2015-08-26T11:33:00Z">
              <w:r w:rsidRPr="008F1DC0">
                <w:rPr>
                  <w:rFonts w:ascii="Times New Roman" w:hAnsi="Times New Roman"/>
                  <w:noProof/>
                </w:rPr>
                <w:t>Whether this attribute is used to classify products in a model</w:t>
              </w:r>
            </w:ins>
          </w:p>
        </w:tc>
        <w:tc>
          <w:tcPr>
            <w:tcW w:w="713" w:type="dxa"/>
          </w:tcPr>
          <w:p w:rsidR="00C637EE" w:rsidRPr="008F1DC0" w:rsidRDefault="00C637EE" w:rsidP="00606095">
            <w:pPr>
              <w:tabs>
                <w:tab w:val="left" w:pos="2160"/>
              </w:tabs>
              <w:spacing w:after="0"/>
              <w:rPr>
                <w:ins w:id="3948" w:author="Link Pieces" w:date="2015-08-26T11:33:00Z"/>
                <w:rFonts w:ascii="Times New Roman" w:hAnsi="Times New Roman"/>
                <w:noProof/>
              </w:rPr>
            </w:pPr>
            <w:ins w:id="3949" w:author="Link Pieces" w:date="2015-08-26T11:33:00Z">
              <w:r w:rsidRPr="008F1DC0">
                <w:rPr>
                  <w:rFonts w:ascii="Times New Roman" w:hAnsi="Times New Roman"/>
                  <w:noProof/>
                </w:rPr>
                <w:t>No</w:t>
              </w:r>
            </w:ins>
          </w:p>
        </w:tc>
      </w:tr>
      <w:tr w:rsidR="00C637EE" w:rsidRPr="008F1DC0" w:rsidTr="00606095">
        <w:trPr>
          <w:ins w:id="3950" w:author="Link Pieces" w:date="2015-08-26T11:33:00Z"/>
        </w:trPr>
        <w:tc>
          <w:tcPr>
            <w:tcW w:w="570" w:type="dxa"/>
          </w:tcPr>
          <w:p w:rsidR="00C637EE" w:rsidRPr="008F1DC0" w:rsidRDefault="00C637EE" w:rsidP="00606095">
            <w:pPr>
              <w:tabs>
                <w:tab w:val="left" w:pos="2160"/>
              </w:tabs>
              <w:spacing w:after="0"/>
              <w:rPr>
                <w:ins w:id="3951" w:author="Link Pieces" w:date="2015-08-26T11:33:00Z"/>
                <w:rFonts w:ascii="Times New Roman" w:hAnsi="Times New Roman"/>
                <w:noProof/>
              </w:rPr>
            </w:pPr>
            <w:ins w:id="3952"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3953" w:author="Link Pieces" w:date="2015-08-26T11:33:00Z"/>
                <w:rFonts w:ascii="Times New Roman" w:hAnsi="Times New Roman"/>
                <w:noProof/>
              </w:rPr>
            </w:pPr>
            <w:ins w:id="3954" w:author="Link Pieces" w:date="2015-08-26T11:33:00Z">
              <w:r w:rsidRPr="008F1DC0">
                <w:rPr>
                  <w:rFonts w:ascii="Times New Roman" w:hAnsi="Times New Roman"/>
                  <w:noProof/>
                </w:rPr>
                <w:t>Validation</w:t>
              </w:r>
            </w:ins>
          </w:p>
        </w:tc>
        <w:tc>
          <w:tcPr>
            <w:tcW w:w="2036" w:type="dxa"/>
          </w:tcPr>
          <w:p w:rsidR="00C637EE" w:rsidRPr="008F1DC0" w:rsidRDefault="00C637EE" w:rsidP="00606095">
            <w:pPr>
              <w:tabs>
                <w:tab w:val="left" w:pos="2160"/>
              </w:tabs>
              <w:spacing w:after="0"/>
              <w:rPr>
                <w:ins w:id="3955" w:author="Link Pieces" w:date="2015-08-26T11:33:00Z"/>
                <w:rFonts w:ascii="Times New Roman" w:hAnsi="Times New Roman"/>
                <w:noProof/>
              </w:rPr>
            </w:pPr>
            <w:ins w:id="3956"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957"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958" w:author="Link Pieces" w:date="2015-08-26T11:33:00Z"/>
                <w:rFonts w:ascii="Times New Roman" w:hAnsi="Times New Roman"/>
                <w:noProof/>
              </w:rPr>
            </w:pPr>
            <w:ins w:id="3959" w:author="Link Pieces" w:date="2015-08-26T11:33:00Z">
              <w:r w:rsidRPr="008F1DC0">
                <w:rPr>
                  <w:rFonts w:ascii="Times New Roman" w:hAnsi="Times New Roman"/>
                  <w:noProof/>
                </w:rPr>
                <w:t>Validation rules for attribute</w:t>
              </w:r>
            </w:ins>
          </w:p>
        </w:tc>
        <w:tc>
          <w:tcPr>
            <w:tcW w:w="713" w:type="dxa"/>
          </w:tcPr>
          <w:p w:rsidR="00C637EE" w:rsidRPr="008F1DC0" w:rsidRDefault="00C637EE" w:rsidP="00606095">
            <w:pPr>
              <w:tabs>
                <w:tab w:val="left" w:pos="2160"/>
              </w:tabs>
              <w:spacing w:after="0"/>
              <w:rPr>
                <w:ins w:id="3960" w:author="Link Pieces" w:date="2015-08-26T11:33:00Z"/>
                <w:rFonts w:ascii="Times New Roman" w:hAnsi="Times New Roman"/>
                <w:noProof/>
              </w:rPr>
            </w:pPr>
            <w:ins w:id="3961" w:author="Link Pieces" w:date="2015-08-26T11:33:00Z">
              <w:r w:rsidRPr="008F1DC0">
                <w:rPr>
                  <w:rFonts w:ascii="Times New Roman" w:hAnsi="Times New Roman"/>
                  <w:noProof/>
                </w:rPr>
                <w:t>No</w:t>
              </w:r>
            </w:ins>
          </w:p>
        </w:tc>
      </w:tr>
      <w:tr w:rsidR="00C637EE" w:rsidRPr="008F1DC0" w:rsidTr="00606095">
        <w:trPr>
          <w:ins w:id="3962" w:author="Link Pieces" w:date="2015-08-26T11:33:00Z"/>
        </w:trPr>
        <w:tc>
          <w:tcPr>
            <w:tcW w:w="570" w:type="dxa"/>
          </w:tcPr>
          <w:p w:rsidR="00C637EE" w:rsidRPr="008F1DC0" w:rsidRDefault="00C637EE" w:rsidP="00606095">
            <w:pPr>
              <w:tabs>
                <w:tab w:val="left" w:pos="2160"/>
              </w:tabs>
              <w:spacing w:after="0"/>
              <w:rPr>
                <w:ins w:id="3963" w:author="Link Pieces" w:date="2015-08-26T11:33:00Z"/>
                <w:rFonts w:ascii="Times New Roman" w:hAnsi="Times New Roman"/>
                <w:noProof/>
              </w:rPr>
            </w:pPr>
            <w:ins w:id="3964" w:author="Link Pieces" w:date="2015-08-26T11:33:00Z">
              <w:r w:rsidRPr="008F1DC0">
                <w:rPr>
                  <w:rFonts w:ascii="Times New Roman" w:hAnsi="Times New Roman"/>
                  <w:noProof/>
                </w:rPr>
                <w:t>7</w:t>
              </w:r>
            </w:ins>
          </w:p>
        </w:tc>
        <w:tc>
          <w:tcPr>
            <w:tcW w:w="2070" w:type="dxa"/>
          </w:tcPr>
          <w:p w:rsidR="00C637EE" w:rsidRPr="008F1DC0" w:rsidRDefault="00C637EE" w:rsidP="00606095">
            <w:pPr>
              <w:tabs>
                <w:tab w:val="left" w:pos="2160"/>
              </w:tabs>
              <w:spacing w:after="0"/>
              <w:rPr>
                <w:ins w:id="3965" w:author="Link Pieces" w:date="2015-08-26T11:33:00Z"/>
                <w:rFonts w:ascii="Times New Roman" w:hAnsi="Times New Roman"/>
                <w:noProof/>
              </w:rPr>
            </w:pPr>
            <w:ins w:id="3966" w:author="Link Pieces" w:date="2015-08-26T11:33:00Z">
              <w:r w:rsidRPr="008F1DC0">
                <w:rPr>
                  <w:rFonts w:ascii="Times New Roman" w:hAnsi="Times New Roman"/>
                  <w:noProof/>
                </w:rPr>
                <w:t>Order</w:t>
              </w:r>
            </w:ins>
          </w:p>
        </w:tc>
        <w:tc>
          <w:tcPr>
            <w:tcW w:w="2036" w:type="dxa"/>
          </w:tcPr>
          <w:p w:rsidR="00C637EE" w:rsidRPr="008F1DC0" w:rsidRDefault="00C637EE" w:rsidP="00606095">
            <w:pPr>
              <w:tabs>
                <w:tab w:val="left" w:pos="2160"/>
              </w:tabs>
              <w:spacing w:after="0"/>
              <w:rPr>
                <w:ins w:id="3967" w:author="Link Pieces" w:date="2015-08-26T11:33:00Z"/>
                <w:rFonts w:ascii="Times New Roman" w:hAnsi="Times New Roman"/>
                <w:noProof/>
              </w:rPr>
            </w:pPr>
            <w:ins w:id="3968"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396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3970" w:author="Link Pieces" w:date="2015-08-26T11:33:00Z"/>
                <w:rFonts w:ascii="Times New Roman" w:hAnsi="Times New Roman"/>
                <w:noProof/>
              </w:rPr>
            </w:pPr>
            <w:ins w:id="3971" w:author="Link Pieces" w:date="2015-08-26T11:33:00Z">
              <w:r w:rsidRPr="008F1DC0">
                <w:rPr>
                  <w:rFonts w:ascii="Times New Roman" w:hAnsi="Times New Roman"/>
                  <w:noProof/>
                </w:rPr>
                <w:t>Displaying &amp; selecting order for “custom option” attribute in product</w:t>
              </w:r>
            </w:ins>
          </w:p>
        </w:tc>
        <w:tc>
          <w:tcPr>
            <w:tcW w:w="713" w:type="dxa"/>
          </w:tcPr>
          <w:p w:rsidR="00C637EE" w:rsidRPr="008F1DC0" w:rsidRDefault="00C637EE" w:rsidP="00606095">
            <w:pPr>
              <w:tabs>
                <w:tab w:val="left" w:pos="2160"/>
              </w:tabs>
              <w:spacing w:after="0"/>
              <w:rPr>
                <w:ins w:id="3972" w:author="Link Pieces" w:date="2015-08-26T11:33:00Z"/>
                <w:rFonts w:ascii="Times New Roman" w:hAnsi="Times New Roman"/>
                <w:noProof/>
              </w:rPr>
            </w:pPr>
          </w:p>
        </w:tc>
      </w:tr>
      <w:tr w:rsidR="00C637EE" w:rsidRPr="008F1DC0" w:rsidTr="00606095">
        <w:trPr>
          <w:ins w:id="3973" w:author="Link Pieces" w:date="2015-08-26T11:33:00Z"/>
        </w:trPr>
        <w:tc>
          <w:tcPr>
            <w:tcW w:w="570" w:type="dxa"/>
          </w:tcPr>
          <w:p w:rsidR="00C637EE" w:rsidRPr="008F1DC0" w:rsidRDefault="00C637EE" w:rsidP="00606095">
            <w:pPr>
              <w:tabs>
                <w:tab w:val="left" w:pos="2160"/>
              </w:tabs>
              <w:spacing w:after="0"/>
              <w:rPr>
                <w:ins w:id="3974" w:author="Link Pieces" w:date="2015-08-26T11:33:00Z"/>
                <w:rFonts w:ascii="Times New Roman" w:hAnsi="Times New Roman"/>
                <w:noProof/>
              </w:rPr>
            </w:pPr>
            <w:ins w:id="3975" w:author="Link Pieces" w:date="2015-08-26T11:33:00Z">
              <w:r w:rsidRPr="008F1DC0">
                <w:rPr>
                  <w:rFonts w:ascii="Times New Roman" w:hAnsi="Times New Roman"/>
                  <w:noProof/>
                </w:rPr>
                <w:t>8</w:t>
              </w:r>
            </w:ins>
          </w:p>
        </w:tc>
        <w:tc>
          <w:tcPr>
            <w:tcW w:w="2070" w:type="dxa"/>
          </w:tcPr>
          <w:p w:rsidR="00C637EE" w:rsidRPr="008F1DC0" w:rsidRDefault="00C637EE" w:rsidP="00606095">
            <w:pPr>
              <w:tabs>
                <w:tab w:val="left" w:pos="2160"/>
              </w:tabs>
              <w:spacing w:after="0"/>
              <w:rPr>
                <w:ins w:id="3976" w:author="Link Pieces" w:date="2015-08-26T11:33:00Z"/>
                <w:rFonts w:ascii="Times New Roman" w:hAnsi="Times New Roman"/>
                <w:noProof/>
              </w:rPr>
            </w:pPr>
            <w:ins w:id="3977" w:author="Link Pieces" w:date="2015-08-26T11:33:00Z">
              <w:r w:rsidRPr="008F1DC0">
                <w:rPr>
                  <w:rFonts w:ascii="Times New Roman" w:hAnsi="Times New Roman"/>
                  <w:noProof/>
                </w:rPr>
                <w:t>Category_id</w:t>
              </w:r>
            </w:ins>
          </w:p>
        </w:tc>
        <w:tc>
          <w:tcPr>
            <w:tcW w:w="2036" w:type="dxa"/>
          </w:tcPr>
          <w:p w:rsidR="00C637EE" w:rsidRPr="008F1DC0" w:rsidRDefault="00C637EE" w:rsidP="00606095">
            <w:pPr>
              <w:tabs>
                <w:tab w:val="left" w:pos="2160"/>
              </w:tabs>
              <w:spacing w:after="0"/>
              <w:rPr>
                <w:ins w:id="3978" w:author="Link Pieces" w:date="2015-08-26T11:33:00Z"/>
                <w:rFonts w:ascii="Times New Roman" w:hAnsi="Times New Roman"/>
                <w:noProof/>
              </w:rPr>
            </w:pPr>
            <w:ins w:id="3979"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3980" w:author="Link Pieces" w:date="2015-08-26T11:33:00Z"/>
                <w:rFonts w:ascii="Times New Roman" w:hAnsi="Times New Roman"/>
                <w:noProof/>
              </w:rPr>
            </w:pPr>
            <w:ins w:id="3981"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3982" w:author="Link Pieces" w:date="2015-08-26T11:33:00Z"/>
                <w:rFonts w:ascii="Times New Roman" w:hAnsi="Times New Roman"/>
                <w:noProof/>
              </w:rPr>
            </w:pPr>
            <w:ins w:id="3983" w:author="Link Pieces" w:date="2015-08-26T11:33:00Z">
              <w:r w:rsidRPr="008F1DC0">
                <w:rPr>
                  <w:rFonts w:ascii="Times New Roman" w:hAnsi="Times New Roman"/>
                  <w:noProof/>
                </w:rPr>
                <w:t>Id of category</w:t>
              </w:r>
            </w:ins>
          </w:p>
        </w:tc>
        <w:tc>
          <w:tcPr>
            <w:tcW w:w="713" w:type="dxa"/>
          </w:tcPr>
          <w:p w:rsidR="00C637EE" w:rsidRPr="008F1DC0" w:rsidRDefault="00C637EE" w:rsidP="00606095">
            <w:pPr>
              <w:tabs>
                <w:tab w:val="left" w:pos="2160"/>
              </w:tabs>
              <w:spacing w:after="0"/>
              <w:rPr>
                <w:ins w:id="3984" w:author="Link Pieces" w:date="2015-08-26T11:33:00Z"/>
                <w:rFonts w:ascii="Times New Roman" w:hAnsi="Times New Roman"/>
                <w:noProof/>
              </w:rPr>
            </w:pPr>
            <w:ins w:id="3985" w:author="Link Pieces" w:date="2015-08-26T11:33:00Z">
              <w:r w:rsidRPr="008F1DC0">
                <w:rPr>
                  <w:rFonts w:ascii="Times New Roman" w:hAnsi="Times New Roman"/>
                  <w:noProof/>
                </w:rPr>
                <w:t>No</w:t>
              </w:r>
            </w:ins>
          </w:p>
        </w:tc>
      </w:tr>
    </w:tbl>
    <w:p w:rsidR="00C637EE" w:rsidRPr="008F1DC0" w:rsidRDefault="00C637EE" w:rsidP="00C637EE">
      <w:pPr>
        <w:rPr>
          <w:ins w:id="3986"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3987" w:author="Link Pieces" w:date="2015-08-26T11:33:00Z"/>
        </w:trPr>
        <w:tc>
          <w:tcPr>
            <w:tcW w:w="9360" w:type="dxa"/>
            <w:gridSpan w:val="6"/>
          </w:tcPr>
          <w:p w:rsidR="00C637EE" w:rsidRPr="008F1DC0" w:rsidRDefault="00C637EE" w:rsidP="00606095">
            <w:pPr>
              <w:tabs>
                <w:tab w:val="left" w:pos="2160"/>
              </w:tabs>
              <w:spacing w:after="0"/>
              <w:jc w:val="center"/>
              <w:rPr>
                <w:ins w:id="3988" w:author="Link Pieces" w:date="2015-08-26T11:33:00Z"/>
                <w:rFonts w:ascii="Times New Roman" w:hAnsi="Times New Roman"/>
                <w:noProof/>
              </w:rPr>
            </w:pPr>
            <w:ins w:id="3989" w:author="Link Pieces" w:date="2015-08-26T11:33:00Z">
              <w:r w:rsidRPr="008F1DC0">
                <w:rPr>
                  <w:rFonts w:ascii="Times New Roman" w:hAnsi="Times New Roman"/>
                  <w:b/>
                  <w:noProof/>
                </w:rPr>
                <w:t>Order</w:t>
              </w:r>
              <w:r w:rsidRPr="008F1DC0">
                <w:rPr>
                  <w:rFonts w:ascii="Times New Roman" w:hAnsi="Times New Roman"/>
                  <w:noProof/>
                </w:rPr>
                <w:t>: store all data about order</w:t>
              </w:r>
            </w:ins>
          </w:p>
        </w:tc>
      </w:tr>
      <w:tr w:rsidR="00C637EE" w:rsidRPr="008F1DC0" w:rsidTr="00606095">
        <w:trPr>
          <w:ins w:id="3990"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3991" w:author="Link Pieces" w:date="2015-08-26T11:33:00Z"/>
                <w:rFonts w:ascii="Times New Roman" w:hAnsi="Times New Roman"/>
                <w:b/>
                <w:noProof/>
              </w:rPr>
            </w:pPr>
            <w:ins w:id="3992"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3993" w:author="Link Pieces" w:date="2015-08-26T11:33:00Z"/>
                <w:rFonts w:ascii="Times New Roman" w:hAnsi="Times New Roman"/>
                <w:b/>
                <w:noProof/>
              </w:rPr>
            </w:pPr>
            <w:ins w:id="3994"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3995" w:author="Link Pieces" w:date="2015-08-26T11:33:00Z"/>
                <w:rFonts w:ascii="Times New Roman" w:hAnsi="Times New Roman"/>
                <w:b/>
                <w:noProof/>
              </w:rPr>
            </w:pPr>
            <w:ins w:id="3996"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3997" w:author="Link Pieces" w:date="2015-08-26T11:33:00Z"/>
                <w:rFonts w:ascii="Times New Roman" w:hAnsi="Times New Roman"/>
                <w:b/>
                <w:noProof/>
              </w:rPr>
            </w:pPr>
            <w:ins w:id="3998"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3999" w:author="Link Pieces" w:date="2015-08-26T11:33:00Z"/>
                <w:rFonts w:ascii="Times New Roman" w:hAnsi="Times New Roman"/>
                <w:b/>
                <w:noProof/>
              </w:rPr>
            </w:pPr>
            <w:ins w:id="4000"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4001" w:author="Link Pieces" w:date="2015-08-26T11:33:00Z"/>
                <w:rFonts w:ascii="Times New Roman" w:hAnsi="Times New Roman"/>
                <w:b/>
                <w:noProof/>
              </w:rPr>
            </w:pPr>
            <w:ins w:id="4002" w:author="Link Pieces" w:date="2015-08-26T11:33:00Z">
              <w:r w:rsidRPr="008F1DC0">
                <w:rPr>
                  <w:rFonts w:ascii="Times New Roman" w:hAnsi="Times New Roman"/>
                  <w:b/>
                  <w:noProof/>
                </w:rPr>
                <w:t>Null</w:t>
              </w:r>
            </w:ins>
          </w:p>
        </w:tc>
      </w:tr>
      <w:tr w:rsidR="00C637EE" w:rsidRPr="008F1DC0" w:rsidTr="00606095">
        <w:trPr>
          <w:ins w:id="4003" w:author="Link Pieces" w:date="2015-08-26T11:33:00Z"/>
        </w:trPr>
        <w:tc>
          <w:tcPr>
            <w:tcW w:w="570" w:type="dxa"/>
          </w:tcPr>
          <w:p w:rsidR="00C637EE" w:rsidRPr="008F1DC0" w:rsidRDefault="00C637EE" w:rsidP="00606095">
            <w:pPr>
              <w:tabs>
                <w:tab w:val="left" w:pos="2160"/>
              </w:tabs>
              <w:spacing w:after="0"/>
              <w:rPr>
                <w:ins w:id="4004" w:author="Link Pieces" w:date="2015-08-26T11:33:00Z"/>
                <w:rFonts w:ascii="Times New Roman" w:hAnsi="Times New Roman"/>
                <w:noProof/>
              </w:rPr>
            </w:pPr>
            <w:ins w:id="4005"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4006" w:author="Link Pieces" w:date="2015-08-26T11:33:00Z"/>
                <w:rFonts w:ascii="Times New Roman" w:hAnsi="Times New Roman"/>
                <w:noProof/>
              </w:rPr>
            </w:pPr>
            <w:ins w:id="4007"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4008" w:author="Link Pieces" w:date="2015-08-26T11:33:00Z"/>
                <w:rFonts w:ascii="Times New Roman" w:hAnsi="Times New Roman"/>
                <w:noProof/>
              </w:rPr>
            </w:pPr>
            <w:ins w:id="4009"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010" w:author="Link Pieces" w:date="2015-08-26T11:33:00Z"/>
                <w:rFonts w:ascii="Times New Roman" w:hAnsi="Times New Roman"/>
                <w:noProof/>
              </w:rPr>
            </w:pPr>
            <w:ins w:id="4011"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4012" w:author="Link Pieces" w:date="2015-08-26T11:33:00Z"/>
                <w:rFonts w:ascii="Times New Roman" w:hAnsi="Times New Roman"/>
                <w:noProof/>
              </w:rPr>
            </w:pPr>
            <w:ins w:id="4013" w:author="Link Pieces" w:date="2015-08-26T11:33:00Z">
              <w:r w:rsidRPr="008F1DC0">
                <w:rPr>
                  <w:rFonts w:ascii="Times New Roman" w:hAnsi="Times New Roman"/>
                  <w:noProof/>
                </w:rPr>
                <w:t>Index, id of order</w:t>
              </w:r>
            </w:ins>
          </w:p>
        </w:tc>
        <w:tc>
          <w:tcPr>
            <w:tcW w:w="713" w:type="dxa"/>
          </w:tcPr>
          <w:p w:rsidR="00C637EE" w:rsidRPr="008F1DC0" w:rsidRDefault="00C637EE" w:rsidP="00606095">
            <w:pPr>
              <w:tabs>
                <w:tab w:val="left" w:pos="2160"/>
              </w:tabs>
              <w:spacing w:after="0"/>
              <w:rPr>
                <w:ins w:id="4014" w:author="Link Pieces" w:date="2015-08-26T11:33:00Z"/>
                <w:rFonts w:ascii="Times New Roman" w:hAnsi="Times New Roman"/>
                <w:noProof/>
              </w:rPr>
            </w:pPr>
            <w:ins w:id="4015" w:author="Link Pieces" w:date="2015-08-26T11:33:00Z">
              <w:r w:rsidRPr="008F1DC0">
                <w:rPr>
                  <w:rFonts w:ascii="Times New Roman" w:hAnsi="Times New Roman"/>
                  <w:noProof/>
                </w:rPr>
                <w:t>No</w:t>
              </w:r>
            </w:ins>
          </w:p>
        </w:tc>
      </w:tr>
      <w:tr w:rsidR="00C637EE" w:rsidRPr="008F1DC0" w:rsidTr="00606095">
        <w:trPr>
          <w:ins w:id="4016" w:author="Link Pieces" w:date="2015-08-26T11:33:00Z"/>
        </w:trPr>
        <w:tc>
          <w:tcPr>
            <w:tcW w:w="570" w:type="dxa"/>
          </w:tcPr>
          <w:p w:rsidR="00C637EE" w:rsidRPr="008F1DC0" w:rsidRDefault="00C637EE" w:rsidP="00606095">
            <w:pPr>
              <w:tabs>
                <w:tab w:val="left" w:pos="2160"/>
              </w:tabs>
              <w:spacing w:after="0"/>
              <w:rPr>
                <w:ins w:id="4017" w:author="Link Pieces" w:date="2015-08-26T11:33:00Z"/>
                <w:rFonts w:ascii="Times New Roman" w:hAnsi="Times New Roman"/>
                <w:noProof/>
              </w:rPr>
            </w:pPr>
            <w:ins w:id="4018"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4019" w:author="Link Pieces" w:date="2015-08-26T11:33:00Z"/>
                <w:rFonts w:ascii="Times New Roman" w:hAnsi="Times New Roman"/>
                <w:noProof/>
              </w:rPr>
            </w:pPr>
            <w:ins w:id="4020" w:author="Link Pieces" w:date="2015-08-26T11:33:00Z">
              <w:r w:rsidRPr="008F1DC0">
                <w:rPr>
                  <w:rFonts w:ascii="Times New Roman" w:hAnsi="Times New Roman"/>
                  <w:noProof/>
                </w:rPr>
                <w:t>Datetime</w:t>
              </w:r>
            </w:ins>
          </w:p>
        </w:tc>
        <w:tc>
          <w:tcPr>
            <w:tcW w:w="2036" w:type="dxa"/>
          </w:tcPr>
          <w:p w:rsidR="00C637EE" w:rsidRPr="008F1DC0" w:rsidRDefault="00C637EE" w:rsidP="00606095">
            <w:pPr>
              <w:tabs>
                <w:tab w:val="left" w:pos="2160"/>
              </w:tabs>
              <w:spacing w:after="0"/>
              <w:rPr>
                <w:ins w:id="4021" w:author="Link Pieces" w:date="2015-08-26T11:33:00Z"/>
                <w:rFonts w:ascii="Times New Roman" w:hAnsi="Times New Roman"/>
                <w:noProof/>
              </w:rPr>
            </w:pPr>
            <w:ins w:id="4022" w:author="Link Pieces" w:date="2015-08-26T11:33:00Z">
              <w:r w:rsidRPr="008F1DC0">
                <w:rPr>
                  <w:rFonts w:ascii="Times New Roman" w:hAnsi="Times New Roman"/>
                  <w:noProof/>
                </w:rPr>
                <w:t>ISODate</w:t>
              </w:r>
            </w:ins>
          </w:p>
        </w:tc>
        <w:tc>
          <w:tcPr>
            <w:tcW w:w="994" w:type="dxa"/>
          </w:tcPr>
          <w:p w:rsidR="00C637EE" w:rsidRPr="008F1DC0" w:rsidRDefault="00C637EE" w:rsidP="00606095">
            <w:pPr>
              <w:tabs>
                <w:tab w:val="left" w:pos="2160"/>
              </w:tabs>
              <w:spacing w:after="0"/>
              <w:rPr>
                <w:ins w:id="4023"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024" w:author="Link Pieces" w:date="2015-08-26T11:33:00Z"/>
                <w:rFonts w:ascii="Times New Roman" w:hAnsi="Times New Roman"/>
                <w:noProof/>
              </w:rPr>
            </w:pPr>
            <w:ins w:id="4025" w:author="Link Pieces" w:date="2015-08-26T11:33:00Z">
              <w:r w:rsidRPr="008F1DC0">
                <w:rPr>
                  <w:rFonts w:ascii="Times New Roman" w:hAnsi="Times New Roman"/>
                  <w:noProof/>
                </w:rPr>
                <w:t>Date when order product</w:t>
              </w:r>
            </w:ins>
          </w:p>
        </w:tc>
        <w:tc>
          <w:tcPr>
            <w:tcW w:w="713" w:type="dxa"/>
          </w:tcPr>
          <w:p w:rsidR="00C637EE" w:rsidRPr="008F1DC0" w:rsidRDefault="00C637EE" w:rsidP="00606095">
            <w:pPr>
              <w:tabs>
                <w:tab w:val="left" w:pos="2160"/>
              </w:tabs>
              <w:spacing w:after="0"/>
              <w:rPr>
                <w:ins w:id="4026" w:author="Link Pieces" w:date="2015-08-26T11:33:00Z"/>
                <w:rFonts w:ascii="Times New Roman" w:hAnsi="Times New Roman"/>
                <w:noProof/>
              </w:rPr>
            </w:pPr>
            <w:ins w:id="4027" w:author="Link Pieces" w:date="2015-08-26T11:33:00Z">
              <w:r w:rsidRPr="008F1DC0">
                <w:rPr>
                  <w:rFonts w:ascii="Times New Roman" w:hAnsi="Times New Roman"/>
                  <w:noProof/>
                </w:rPr>
                <w:t>No</w:t>
              </w:r>
            </w:ins>
          </w:p>
        </w:tc>
      </w:tr>
      <w:tr w:rsidR="00C637EE" w:rsidRPr="008F1DC0" w:rsidTr="00606095">
        <w:trPr>
          <w:ins w:id="4028" w:author="Link Pieces" w:date="2015-08-26T11:33:00Z"/>
        </w:trPr>
        <w:tc>
          <w:tcPr>
            <w:tcW w:w="570" w:type="dxa"/>
          </w:tcPr>
          <w:p w:rsidR="00C637EE" w:rsidRPr="008F1DC0" w:rsidRDefault="00C637EE" w:rsidP="00606095">
            <w:pPr>
              <w:tabs>
                <w:tab w:val="left" w:pos="2160"/>
              </w:tabs>
              <w:spacing w:after="0"/>
              <w:rPr>
                <w:ins w:id="4029" w:author="Link Pieces" w:date="2015-08-26T11:33:00Z"/>
                <w:rFonts w:ascii="Times New Roman" w:hAnsi="Times New Roman"/>
                <w:noProof/>
              </w:rPr>
            </w:pPr>
            <w:ins w:id="4030"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4031" w:author="Link Pieces" w:date="2015-08-26T11:33:00Z"/>
                <w:rFonts w:ascii="Times New Roman" w:hAnsi="Times New Roman"/>
                <w:noProof/>
              </w:rPr>
            </w:pPr>
            <w:ins w:id="4032" w:author="Link Pieces" w:date="2015-08-26T11:33:00Z">
              <w:r w:rsidRPr="008F1DC0">
                <w:rPr>
                  <w:rFonts w:ascii="Times New Roman" w:hAnsi="Times New Roman"/>
                  <w:noProof/>
                </w:rPr>
                <w:t>Status</w:t>
              </w:r>
            </w:ins>
          </w:p>
        </w:tc>
        <w:tc>
          <w:tcPr>
            <w:tcW w:w="2036" w:type="dxa"/>
          </w:tcPr>
          <w:p w:rsidR="00C637EE" w:rsidRPr="008F1DC0" w:rsidRDefault="00C637EE" w:rsidP="00606095">
            <w:pPr>
              <w:tabs>
                <w:tab w:val="left" w:pos="2160"/>
              </w:tabs>
              <w:spacing w:after="0"/>
              <w:rPr>
                <w:ins w:id="4033" w:author="Link Pieces" w:date="2015-08-26T11:33:00Z"/>
                <w:rFonts w:ascii="Times New Roman" w:hAnsi="Times New Roman"/>
                <w:noProof/>
              </w:rPr>
            </w:pPr>
            <w:ins w:id="403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035"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036" w:author="Link Pieces" w:date="2015-08-26T11:33:00Z"/>
                <w:rFonts w:ascii="Times New Roman" w:hAnsi="Times New Roman"/>
                <w:noProof/>
              </w:rPr>
            </w:pPr>
            <w:ins w:id="4037" w:author="Link Pieces" w:date="2015-08-26T11:33:00Z">
              <w:r w:rsidRPr="008F1DC0">
                <w:rPr>
                  <w:rFonts w:ascii="Times New Roman" w:hAnsi="Times New Roman"/>
                  <w:noProof/>
                </w:rPr>
                <w:t>Status of order</w:t>
              </w:r>
            </w:ins>
          </w:p>
        </w:tc>
        <w:tc>
          <w:tcPr>
            <w:tcW w:w="713" w:type="dxa"/>
          </w:tcPr>
          <w:p w:rsidR="00C637EE" w:rsidRPr="008F1DC0" w:rsidRDefault="00C637EE" w:rsidP="00606095">
            <w:pPr>
              <w:tabs>
                <w:tab w:val="left" w:pos="2160"/>
              </w:tabs>
              <w:spacing w:after="0"/>
              <w:rPr>
                <w:ins w:id="4038" w:author="Link Pieces" w:date="2015-08-26T11:33:00Z"/>
                <w:rFonts w:ascii="Times New Roman" w:hAnsi="Times New Roman"/>
                <w:noProof/>
              </w:rPr>
            </w:pPr>
            <w:ins w:id="4039" w:author="Link Pieces" w:date="2015-08-26T11:33:00Z">
              <w:r w:rsidRPr="008F1DC0">
                <w:rPr>
                  <w:rFonts w:ascii="Times New Roman" w:hAnsi="Times New Roman"/>
                  <w:noProof/>
                </w:rPr>
                <w:t>No</w:t>
              </w:r>
            </w:ins>
          </w:p>
        </w:tc>
      </w:tr>
      <w:tr w:rsidR="00C637EE" w:rsidRPr="008F1DC0" w:rsidTr="00606095">
        <w:trPr>
          <w:ins w:id="4040" w:author="Link Pieces" w:date="2015-08-26T11:33:00Z"/>
        </w:trPr>
        <w:tc>
          <w:tcPr>
            <w:tcW w:w="570" w:type="dxa"/>
          </w:tcPr>
          <w:p w:rsidR="00C637EE" w:rsidRPr="008F1DC0" w:rsidRDefault="00C637EE" w:rsidP="00606095">
            <w:pPr>
              <w:tabs>
                <w:tab w:val="left" w:pos="2160"/>
              </w:tabs>
              <w:spacing w:after="0"/>
              <w:rPr>
                <w:ins w:id="4041" w:author="Link Pieces" w:date="2015-08-26T11:33:00Z"/>
                <w:rFonts w:ascii="Times New Roman" w:hAnsi="Times New Roman"/>
                <w:noProof/>
              </w:rPr>
            </w:pPr>
            <w:ins w:id="4042"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4043" w:author="Link Pieces" w:date="2015-08-26T11:33:00Z"/>
                <w:rFonts w:ascii="Times New Roman" w:hAnsi="Times New Roman"/>
                <w:noProof/>
              </w:rPr>
            </w:pPr>
            <w:ins w:id="4044" w:author="Link Pieces" w:date="2015-08-26T11:33:00Z">
              <w:r w:rsidRPr="008F1DC0">
                <w:rPr>
                  <w:rFonts w:ascii="Times New Roman" w:hAnsi="Times New Roman"/>
                  <w:noProof/>
                </w:rPr>
                <w:t>Customer_note</w:t>
              </w:r>
            </w:ins>
          </w:p>
        </w:tc>
        <w:tc>
          <w:tcPr>
            <w:tcW w:w="2036" w:type="dxa"/>
          </w:tcPr>
          <w:p w:rsidR="00C637EE" w:rsidRPr="008F1DC0" w:rsidRDefault="00C637EE" w:rsidP="00606095">
            <w:pPr>
              <w:tabs>
                <w:tab w:val="left" w:pos="2160"/>
              </w:tabs>
              <w:spacing w:after="0"/>
              <w:rPr>
                <w:ins w:id="4045" w:author="Link Pieces" w:date="2015-08-26T11:33:00Z"/>
                <w:rFonts w:ascii="Times New Roman" w:hAnsi="Times New Roman"/>
                <w:noProof/>
              </w:rPr>
            </w:pPr>
            <w:ins w:id="4046"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047"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048" w:author="Link Pieces" w:date="2015-08-26T11:33:00Z"/>
                <w:rFonts w:ascii="Times New Roman" w:hAnsi="Times New Roman"/>
                <w:noProof/>
              </w:rPr>
            </w:pPr>
            <w:ins w:id="4049" w:author="Link Pieces" w:date="2015-08-26T11:33:00Z">
              <w:r w:rsidRPr="008F1DC0">
                <w:rPr>
                  <w:rFonts w:ascii="Times New Roman" w:hAnsi="Times New Roman"/>
                  <w:noProof/>
                </w:rPr>
                <w:t>Customer note for this order</w:t>
              </w:r>
            </w:ins>
          </w:p>
        </w:tc>
        <w:tc>
          <w:tcPr>
            <w:tcW w:w="713" w:type="dxa"/>
          </w:tcPr>
          <w:p w:rsidR="00C637EE" w:rsidRPr="008F1DC0" w:rsidRDefault="00C637EE" w:rsidP="00606095">
            <w:pPr>
              <w:tabs>
                <w:tab w:val="left" w:pos="2160"/>
              </w:tabs>
              <w:spacing w:after="0"/>
              <w:rPr>
                <w:ins w:id="4050" w:author="Link Pieces" w:date="2015-08-26T11:33:00Z"/>
                <w:rFonts w:ascii="Times New Roman" w:hAnsi="Times New Roman"/>
                <w:noProof/>
              </w:rPr>
            </w:pPr>
            <w:ins w:id="4051" w:author="Link Pieces" w:date="2015-08-26T11:33:00Z">
              <w:r w:rsidRPr="008F1DC0">
                <w:rPr>
                  <w:rFonts w:ascii="Times New Roman" w:hAnsi="Times New Roman"/>
                  <w:noProof/>
                </w:rPr>
                <w:t>Yes</w:t>
              </w:r>
            </w:ins>
          </w:p>
        </w:tc>
      </w:tr>
      <w:tr w:rsidR="00C637EE" w:rsidRPr="008F1DC0" w:rsidTr="00606095">
        <w:trPr>
          <w:ins w:id="4052" w:author="Link Pieces" w:date="2015-08-26T11:33:00Z"/>
        </w:trPr>
        <w:tc>
          <w:tcPr>
            <w:tcW w:w="570" w:type="dxa"/>
          </w:tcPr>
          <w:p w:rsidR="00C637EE" w:rsidRPr="008F1DC0" w:rsidRDefault="00C637EE" w:rsidP="00606095">
            <w:pPr>
              <w:tabs>
                <w:tab w:val="left" w:pos="2160"/>
              </w:tabs>
              <w:spacing w:after="0"/>
              <w:rPr>
                <w:ins w:id="4053" w:author="Link Pieces" w:date="2015-08-26T11:33:00Z"/>
                <w:rFonts w:ascii="Times New Roman" w:hAnsi="Times New Roman"/>
                <w:noProof/>
              </w:rPr>
            </w:pPr>
            <w:ins w:id="4054"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4055" w:author="Link Pieces" w:date="2015-08-26T11:33:00Z"/>
                <w:rFonts w:ascii="Times New Roman" w:hAnsi="Times New Roman"/>
                <w:noProof/>
              </w:rPr>
            </w:pPr>
            <w:ins w:id="4056" w:author="Link Pieces" w:date="2015-08-26T11:33:00Z">
              <w:r w:rsidRPr="008F1DC0">
                <w:rPr>
                  <w:rFonts w:ascii="Times New Roman" w:hAnsi="Times New Roman"/>
                  <w:noProof/>
                </w:rPr>
                <w:t>Staff_note</w:t>
              </w:r>
            </w:ins>
          </w:p>
        </w:tc>
        <w:tc>
          <w:tcPr>
            <w:tcW w:w="2036" w:type="dxa"/>
          </w:tcPr>
          <w:p w:rsidR="00C637EE" w:rsidRPr="008F1DC0" w:rsidRDefault="00C637EE" w:rsidP="00606095">
            <w:pPr>
              <w:tabs>
                <w:tab w:val="left" w:pos="2160"/>
              </w:tabs>
              <w:spacing w:after="0"/>
              <w:rPr>
                <w:ins w:id="4057" w:author="Link Pieces" w:date="2015-08-26T11:33:00Z"/>
                <w:rFonts w:ascii="Times New Roman" w:hAnsi="Times New Roman"/>
                <w:noProof/>
              </w:rPr>
            </w:pPr>
            <w:ins w:id="405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05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060" w:author="Link Pieces" w:date="2015-08-26T11:33:00Z"/>
                <w:rFonts w:ascii="Times New Roman" w:hAnsi="Times New Roman"/>
                <w:noProof/>
              </w:rPr>
            </w:pPr>
            <w:ins w:id="4061" w:author="Link Pieces" w:date="2015-08-26T11:33:00Z">
              <w:r w:rsidRPr="008F1DC0">
                <w:rPr>
                  <w:rFonts w:ascii="Times New Roman" w:hAnsi="Times New Roman"/>
                  <w:noProof/>
                </w:rPr>
                <w:t>Staff note for this order</w:t>
              </w:r>
            </w:ins>
          </w:p>
        </w:tc>
        <w:tc>
          <w:tcPr>
            <w:tcW w:w="713" w:type="dxa"/>
          </w:tcPr>
          <w:p w:rsidR="00C637EE" w:rsidRPr="008F1DC0" w:rsidRDefault="00C637EE" w:rsidP="00606095">
            <w:pPr>
              <w:tabs>
                <w:tab w:val="left" w:pos="2160"/>
              </w:tabs>
              <w:spacing w:after="0"/>
              <w:rPr>
                <w:ins w:id="4062" w:author="Link Pieces" w:date="2015-08-26T11:33:00Z"/>
                <w:rFonts w:ascii="Times New Roman" w:hAnsi="Times New Roman"/>
                <w:noProof/>
              </w:rPr>
            </w:pPr>
            <w:ins w:id="4063" w:author="Link Pieces" w:date="2015-08-26T11:33:00Z">
              <w:r w:rsidRPr="008F1DC0">
                <w:rPr>
                  <w:rFonts w:ascii="Times New Roman" w:hAnsi="Times New Roman"/>
                  <w:noProof/>
                </w:rPr>
                <w:t>Yes</w:t>
              </w:r>
            </w:ins>
          </w:p>
        </w:tc>
      </w:tr>
      <w:tr w:rsidR="00C637EE" w:rsidRPr="008F1DC0" w:rsidTr="00606095">
        <w:trPr>
          <w:ins w:id="4064" w:author="Link Pieces" w:date="2015-08-26T11:33:00Z"/>
        </w:trPr>
        <w:tc>
          <w:tcPr>
            <w:tcW w:w="570" w:type="dxa"/>
          </w:tcPr>
          <w:p w:rsidR="00C637EE" w:rsidRPr="008F1DC0" w:rsidRDefault="00C637EE" w:rsidP="00606095">
            <w:pPr>
              <w:tabs>
                <w:tab w:val="left" w:pos="2160"/>
              </w:tabs>
              <w:spacing w:after="0"/>
              <w:rPr>
                <w:ins w:id="4065" w:author="Link Pieces" w:date="2015-08-26T11:33:00Z"/>
                <w:rFonts w:ascii="Times New Roman" w:hAnsi="Times New Roman"/>
                <w:noProof/>
              </w:rPr>
            </w:pPr>
            <w:ins w:id="4066"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4067" w:author="Link Pieces" w:date="2015-08-26T11:33:00Z"/>
                <w:rFonts w:ascii="Times New Roman" w:hAnsi="Times New Roman"/>
                <w:noProof/>
              </w:rPr>
            </w:pPr>
            <w:ins w:id="4068" w:author="Link Pieces" w:date="2015-08-26T11:33:00Z">
              <w:r w:rsidRPr="008F1DC0">
                <w:rPr>
                  <w:rFonts w:ascii="Times New Roman" w:hAnsi="Times New Roman"/>
                  <w:noProof/>
                </w:rPr>
                <w:t>Customer_id</w:t>
              </w:r>
            </w:ins>
          </w:p>
        </w:tc>
        <w:tc>
          <w:tcPr>
            <w:tcW w:w="2036" w:type="dxa"/>
          </w:tcPr>
          <w:p w:rsidR="00C637EE" w:rsidRPr="008F1DC0" w:rsidRDefault="00C637EE" w:rsidP="00606095">
            <w:pPr>
              <w:tabs>
                <w:tab w:val="left" w:pos="2160"/>
              </w:tabs>
              <w:spacing w:after="0"/>
              <w:rPr>
                <w:ins w:id="4069" w:author="Link Pieces" w:date="2015-08-26T11:33:00Z"/>
                <w:rFonts w:ascii="Times New Roman" w:hAnsi="Times New Roman"/>
                <w:noProof/>
              </w:rPr>
            </w:pPr>
            <w:ins w:id="407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071" w:author="Link Pieces" w:date="2015-08-26T11:33:00Z"/>
                <w:rFonts w:ascii="Times New Roman" w:hAnsi="Times New Roman"/>
                <w:noProof/>
              </w:rPr>
            </w:pPr>
            <w:ins w:id="4072"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4073" w:author="Link Pieces" w:date="2015-08-26T11:33:00Z"/>
                <w:rFonts w:ascii="Times New Roman" w:hAnsi="Times New Roman"/>
                <w:noProof/>
              </w:rPr>
            </w:pPr>
            <w:ins w:id="4074" w:author="Link Pieces" w:date="2015-08-26T11:33:00Z">
              <w:r w:rsidRPr="008F1DC0">
                <w:rPr>
                  <w:rFonts w:ascii="Times New Roman" w:hAnsi="Times New Roman"/>
                  <w:noProof/>
                </w:rPr>
                <w:t>Id of customer</w:t>
              </w:r>
            </w:ins>
          </w:p>
        </w:tc>
        <w:tc>
          <w:tcPr>
            <w:tcW w:w="713" w:type="dxa"/>
          </w:tcPr>
          <w:p w:rsidR="00C637EE" w:rsidRPr="008F1DC0" w:rsidRDefault="00C637EE" w:rsidP="00606095">
            <w:pPr>
              <w:tabs>
                <w:tab w:val="left" w:pos="2160"/>
              </w:tabs>
              <w:spacing w:after="0"/>
              <w:rPr>
                <w:ins w:id="4075" w:author="Link Pieces" w:date="2015-08-26T11:33:00Z"/>
                <w:rFonts w:ascii="Times New Roman" w:hAnsi="Times New Roman"/>
                <w:noProof/>
              </w:rPr>
            </w:pPr>
            <w:ins w:id="4076" w:author="Link Pieces" w:date="2015-08-26T11:33:00Z">
              <w:r w:rsidRPr="008F1DC0">
                <w:rPr>
                  <w:rFonts w:ascii="Times New Roman" w:hAnsi="Times New Roman"/>
                  <w:noProof/>
                </w:rPr>
                <w:t>No</w:t>
              </w:r>
            </w:ins>
          </w:p>
        </w:tc>
      </w:tr>
      <w:tr w:rsidR="00C637EE" w:rsidRPr="008F1DC0" w:rsidTr="00606095">
        <w:trPr>
          <w:ins w:id="4077" w:author="Link Pieces" w:date="2015-08-26T11:33:00Z"/>
        </w:trPr>
        <w:tc>
          <w:tcPr>
            <w:tcW w:w="570" w:type="dxa"/>
          </w:tcPr>
          <w:p w:rsidR="00C637EE" w:rsidRPr="008F1DC0" w:rsidRDefault="00C637EE" w:rsidP="00606095">
            <w:pPr>
              <w:tabs>
                <w:tab w:val="left" w:pos="2160"/>
              </w:tabs>
              <w:spacing w:after="0"/>
              <w:rPr>
                <w:ins w:id="4078" w:author="Link Pieces" w:date="2015-08-26T11:33:00Z"/>
                <w:rFonts w:ascii="Times New Roman" w:hAnsi="Times New Roman"/>
                <w:noProof/>
              </w:rPr>
            </w:pPr>
            <w:ins w:id="4079" w:author="Link Pieces" w:date="2015-08-26T11:33:00Z">
              <w:r w:rsidRPr="008F1DC0">
                <w:rPr>
                  <w:rFonts w:ascii="Times New Roman" w:hAnsi="Times New Roman"/>
                  <w:noProof/>
                </w:rPr>
                <w:t>7</w:t>
              </w:r>
            </w:ins>
          </w:p>
        </w:tc>
        <w:tc>
          <w:tcPr>
            <w:tcW w:w="2070" w:type="dxa"/>
          </w:tcPr>
          <w:p w:rsidR="00C637EE" w:rsidRPr="008F1DC0" w:rsidRDefault="00C637EE" w:rsidP="00606095">
            <w:pPr>
              <w:tabs>
                <w:tab w:val="left" w:pos="2160"/>
              </w:tabs>
              <w:spacing w:after="0"/>
              <w:rPr>
                <w:ins w:id="4080" w:author="Link Pieces" w:date="2015-08-26T11:33:00Z"/>
                <w:rFonts w:ascii="Times New Roman" w:hAnsi="Times New Roman"/>
                <w:noProof/>
              </w:rPr>
            </w:pPr>
            <w:ins w:id="4081" w:author="Link Pieces" w:date="2015-08-26T11:33:00Z">
              <w:r w:rsidRPr="008F1DC0">
                <w:rPr>
                  <w:rFonts w:ascii="Times New Roman" w:hAnsi="Times New Roman"/>
                  <w:noProof/>
                </w:rPr>
                <w:t>Staff_id</w:t>
              </w:r>
            </w:ins>
          </w:p>
        </w:tc>
        <w:tc>
          <w:tcPr>
            <w:tcW w:w="2036" w:type="dxa"/>
          </w:tcPr>
          <w:p w:rsidR="00C637EE" w:rsidRPr="008F1DC0" w:rsidRDefault="00C637EE" w:rsidP="00606095">
            <w:pPr>
              <w:tabs>
                <w:tab w:val="left" w:pos="2160"/>
              </w:tabs>
              <w:spacing w:after="0"/>
              <w:rPr>
                <w:ins w:id="4082" w:author="Link Pieces" w:date="2015-08-26T11:33:00Z"/>
                <w:rFonts w:ascii="Times New Roman" w:hAnsi="Times New Roman"/>
                <w:noProof/>
              </w:rPr>
            </w:pPr>
            <w:ins w:id="4083"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084" w:author="Link Pieces" w:date="2015-08-26T11:33:00Z"/>
                <w:rFonts w:ascii="Times New Roman" w:hAnsi="Times New Roman"/>
                <w:noProof/>
              </w:rPr>
            </w:pPr>
            <w:ins w:id="4085"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4086" w:author="Link Pieces" w:date="2015-08-26T11:33:00Z"/>
                <w:rFonts w:ascii="Times New Roman" w:hAnsi="Times New Roman"/>
                <w:noProof/>
              </w:rPr>
            </w:pPr>
            <w:ins w:id="4087" w:author="Link Pieces" w:date="2015-08-26T11:33:00Z">
              <w:r w:rsidRPr="008F1DC0">
                <w:rPr>
                  <w:rFonts w:ascii="Times New Roman" w:hAnsi="Times New Roman"/>
                  <w:noProof/>
                </w:rPr>
                <w:t>Id of staff</w:t>
              </w:r>
            </w:ins>
          </w:p>
        </w:tc>
        <w:tc>
          <w:tcPr>
            <w:tcW w:w="713" w:type="dxa"/>
          </w:tcPr>
          <w:p w:rsidR="00C637EE" w:rsidRPr="008F1DC0" w:rsidRDefault="00C637EE" w:rsidP="00606095">
            <w:pPr>
              <w:tabs>
                <w:tab w:val="left" w:pos="2160"/>
              </w:tabs>
              <w:spacing w:after="0"/>
              <w:rPr>
                <w:ins w:id="4088" w:author="Link Pieces" w:date="2015-08-26T11:33:00Z"/>
                <w:rFonts w:ascii="Times New Roman" w:hAnsi="Times New Roman"/>
                <w:noProof/>
              </w:rPr>
            </w:pPr>
            <w:ins w:id="4089" w:author="Link Pieces" w:date="2015-08-26T11:33:00Z">
              <w:r w:rsidRPr="008F1DC0">
                <w:rPr>
                  <w:rFonts w:ascii="Times New Roman" w:hAnsi="Times New Roman"/>
                  <w:noProof/>
                </w:rPr>
                <w:t>No</w:t>
              </w:r>
            </w:ins>
          </w:p>
        </w:tc>
      </w:tr>
      <w:tr w:rsidR="00C637EE" w:rsidRPr="008F1DC0" w:rsidTr="00606095">
        <w:trPr>
          <w:ins w:id="4090" w:author="Link Pieces" w:date="2015-08-26T11:33:00Z"/>
        </w:trPr>
        <w:tc>
          <w:tcPr>
            <w:tcW w:w="570" w:type="dxa"/>
          </w:tcPr>
          <w:p w:rsidR="00C637EE" w:rsidRPr="008F1DC0" w:rsidRDefault="00C637EE" w:rsidP="00606095">
            <w:pPr>
              <w:tabs>
                <w:tab w:val="left" w:pos="2160"/>
              </w:tabs>
              <w:spacing w:after="0"/>
              <w:rPr>
                <w:ins w:id="4091" w:author="Link Pieces" w:date="2015-08-26T11:33:00Z"/>
                <w:rFonts w:ascii="Times New Roman" w:hAnsi="Times New Roman"/>
                <w:noProof/>
              </w:rPr>
            </w:pPr>
            <w:ins w:id="4092" w:author="Link Pieces" w:date="2015-08-26T11:33:00Z">
              <w:r w:rsidRPr="008F1DC0">
                <w:rPr>
                  <w:rFonts w:ascii="Times New Roman" w:hAnsi="Times New Roman"/>
                  <w:noProof/>
                </w:rPr>
                <w:t>8</w:t>
              </w:r>
            </w:ins>
          </w:p>
        </w:tc>
        <w:tc>
          <w:tcPr>
            <w:tcW w:w="2070" w:type="dxa"/>
          </w:tcPr>
          <w:p w:rsidR="00C637EE" w:rsidRPr="008F1DC0" w:rsidRDefault="00C637EE" w:rsidP="00606095">
            <w:pPr>
              <w:tabs>
                <w:tab w:val="left" w:pos="2160"/>
              </w:tabs>
              <w:spacing w:after="0"/>
              <w:rPr>
                <w:ins w:id="4093" w:author="Link Pieces" w:date="2015-08-26T11:33:00Z"/>
                <w:rFonts w:ascii="Times New Roman" w:hAnsi="Times New Roman"/>
                <w:noProof/>
              </w:rPr>
            </w:pPr>
            <w:ins w:id="4094" w:author="Link Pieces" w:date="2015-08-26T11:33:00Z">
              <w:r w:rsidRPr="008F1DC0">
                <w:rPr>
                  <w:rFonts w:ascii="Times New Roman" w:hAnsi="Times New Roman"/>
                  <w:noProof/>
                </w:rPr>
                <w:t>Total_amount</w:t>
              </w:r>
            </w:ins>
          </w:p>
        </w:tc>
        <w:tc>
          <w:tcPr>
            <w:tcW w:w="2036" w:type="dxa"/>
          </w:tcPr>
          <w:p w:rsidR="00C637EE" w:rsidRPr="008F1DC0" w:rsidRDefault="00C637EE" w:rsidP="00606095">
            <w:pPr>
              <w:tabs>
                <w:tab w:val="left" w:pos="2160"/>
              </w:tabs>
              <w:spacing w:after="0"/>
              <w:rPr>
                <w:ins w:id="4095" w:author="Link Pieces" w:date="2015-08-26T11:33:00Z"/>
                <w:rFonts w:ascii="Times New Roman" w:hAnsi="Times New Roman"/>
                <w:noProof/>
              </w:rPr>
            </w:pPr>
            <w:ins w:id="4096" w:author="Link Pieces" w:date="2015-08-26T11:33:00Z">
              <w:r w:rsidRPr="008F1DC0">
                <w:rPr>
                  <w:rFonts w:ascii="Times New Roman" w:hAnsi="Times New Roman"/>
                  <w:noProof/>
                </w:rPr>
                <w:t>Float</w:t>
              </w:r>
            </w:ins>
          </w:p>
        </w:tc>
        <w:tc>
          <w:tcPr>
            <w:tcW w:w="994" w:type="dxa"/>
          </w:tcPr>
          <w:p w:rsidR="00C637EE" w:rsidRPr="008F1DC0" w:rsidRDefault="00C637EE" w:rsidP="00606095">
            <w:pPr>
              <w:tabs>
                <w:tab w:val="left" w:pos="2160"/>
              </w:tabs>
              <w:spacing w:after="0"/>
              <w:rPr>
                <w:ins w:id="4097"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098" w:author="Link Pieces" w:date="2015-08-26T11:33:00Z"/>
                <w:rFonts w:ascii="Times New Roman" w:hAnsi="Times New Roman"/>
                <w:noProof/>
              </w:rPr>
            </w:pPr>
            <w:ins w:id="4099" w:author="Link Pieces" w:date="2015-08-26T11:33:00Z">
              <w:r w:rsidRPr="008F1DC0">
                <w:rPr>
                  <w:rFonts w:ascii="Times New Roman" w:hAnsi="Times New Roman"/>
                  <w:noProof/>
                </w:rPr>
                <w:t>Total amount in order</w:t>
              </w:r>
            </w:ins>
          </w:p>
        </w:tc>
        <w:tc>
          <w:tcPr>
            <w:tcW w:w="713" w:type="dxa"/>
          </w:tcPr>
          <w:p w:rsidR="00C637EE" w:rsidRPr="008F1DC0" w:rsidRDefault="00C637EE" w:rsidP="00606095">
            <w:pPr>
              <w:tabs>
                <w:tab w:val="left" w:pos="2160"/>
              </w:tabs>
              <w:spacing w:after="0"/>
              <w:rPr>
                <w:ins w:id="4100" w:author="Link Pieces" w:date="2015-08-26T11:33:00Z"/>
                <w:rFonts w:ascii="Times New Roman" w:hAnsi="Times New Roman"/>
                <w:noProof/>
              </w:rPr>
            </w:pPr>
            <w:ins w:id="4101" w:author="Link Pieces" w:date="2015-08-26T11:33:00Z">
              <w:r w:rsidRPr="008F1DC0">
                <w:rPr>
                  <w:rFonts w:ascii="Times New Roman" w:hAnsi="Times New Roman"/>
                  <w:noProof/>
                </w:rPr>
                <w:t>No</w:t>
              </w:r>
            </w:ins>
          </w:p>
        </w:tc>
      </w:tr>
      <w:tr w:rsidR="00C637EE" w:rsidRPr="008F1DC0" w:rsidTr="00606095">
        <w:trPr>
          <w:ins w:id="4102" w:author="Link Pieces" w:date="2015-08-26T11:33:00Z"/>
        </w:trPr>
        <w:tc>
          <w:tcPr>
            <w:tcW w:w="570" w:type="dxa"/>
          </w:tcPr>
          <w:p w:rsidR="00C637EE" w:rsidRPr="008F1DC0" w:rsidRDefault="00C637EE" w:rsidP="00606095">
            <w:pPr>
              <w:tabs>
                <w:tab w:val="left" w:pos="2160"/>
              </w:tabs>
              <w:spacing w:after="0"/>
              <w:rPr>
                <w:ins w:id="4103" w:author="Link Pieces" w:date="2015-08-26T11:33:00Z"/>
                <w:rFonts w:ascii="Times New Roman" w:hAnsi="Times New Roman"/>
                <w:noProof/>
              </w:rPr>
            </w:pPr>
            <w:ins w:id="4104" w:author="Link Pieces" w:date="2015-08-26T11:33:00Z">
              <w:r w:rsidRPr="008F1DC0">
                <w:rPr>
                  <w:rFonts w:ascii="Times New Roman" w:hAnsi="Times New Roman"/>
                  <w:noProof/>
                </w:rPr>
                <w:t>9</w:t>
              </w:r>
            </w:ins>
          </w:p>
        </w:tc>
        <w:tc>
          <w:tcPr>
            <w:tcW w:w="2070" w:type="dxa"/>
          </w:tcPr>
          <w:p w:rsidR="00C637EE" w:rsidRPr="008F1DC0" w:rsidRDefault="00C637EE" w:rsidP="00606095">
            <w:pPr>
              <w:tabs>
                <w:tab w:val="left" w:pos="2160"/>
              </w:tabs>
              <w:spacing w:after="0"/>
              <w:rPr>
                <w:ins w:id="4105" w:author="Link Pieces" w:date="2015-08-26T11:33:00Z"/>
                <w:rFonts w:ascii="Times New Roman" w:hAnsi="Times New Roman"/>
                <w:noProof/>
              </w:rPr>
            </w:pPr>
            <w:ins w:id="4106" w:author="Link Pieces" w:date="2015-08-26T11:33:00Z">
              <w:r w:rsidRPr="008F1DC0">
                <w:rPr>
                  <w:rFonts w:ascii="Times New Roman" w:hAnsi="Times New Roman"/>
                  <w:noProof/>
                </w:rPr>
                <w:t>Receiver_address</w:t>
              </w:r>
            </w:ins>
          </w:p>
        </w:tc>
        <w:tc>
          <w:tcPr>
            <w:tcW w:w="2036" w:type="dxa"/>
          </w:tcPr>
          <w:p w:rsidR="00C637EE" w:rsidRPr="008F1DC0" w:rsidRDefault="00C637EE" w:rsidP="00606095">
            <w:pPr>
              <w:tabs>
                <w:tab w:val="left" w:pos="2160"/>
              </w:tabs>
              <w:spacing w:after="0"/>
              <w:rPr>
                <w:ins w:id="4107" w:author="Link Pieces" w:date="2015-08-26T11:33:00Z"/>
                <w:rFonts w:ascii="Times New Roman" w:hAnsi="Times New Roman"/>
                <w:noProof/>
              </w:rPr>
            </w:pPr>
            <w:ins w:id="410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0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110" w:author="Link Pieces" w:date="2015-08-26T11:33:00Z"/>
                <w:rFonts w:ascii="Times New Roman" w:hAnsi="Times New Roman"/>
                <w:noProof/>
              </w:rPr>
            </w:pPr>
            <w:ins w:id="4111" w:author="Link Pieces" w:date="2015-08-26T11:33:00Z">
              <w:r w:rsidRPr="008F1DC0">
                <w:rPr>
                  <w:rFonts w:ascii="Times New Roman" w:hAnsi="Times New Roman"/>
                  <w:noProof/>
                </w:rPr>
                <w:t>Address of people who reciever order</w:t>
              </w:r>
            </w:ins>
          </w:p>
        </w:tc>
        <w:tc>
          <w:tcPr>
            <w:tcW w:w="713" w:type="dxa"/>
          </w:tcPr>
          <w:p w:rsidR="00C637EE" w:rsidRPr="008F1DC0" w:rsidRDefault="00C637EE" w:rsidP="00606095">
            <w:pPr>
              <w:tabs>
                <w:tab w:val="left" w:pos="2160"/>
              </w:tabs>
              <w:spacing w:after="0"/>
              <w:rPr>
                <w:ins w:id="4112" w:author="Link Pieces" w:date="2015-08-26T11:33:00Z"/>
                <w:rFonts w:ascii="Times New Roman" w:hAnsi="Times New Roman"/>
                <w:noProof/>
              </w:rPr>
            </w:pPr>
            <w:ins w:id="4113" w:author="Link Pieces" w:date="2015-08-26T11:33:00Z">
              <w:r w:rsidRPr="008F1DC0">
                <w:rPr>
                  <w:rFonts w:ascii="Times New Roman" w:hAnsi="Times New Roman"/>
                  <w:noProof/>
                </w:rPr>
                <w:t>Yes</w:t>
              </w:r>
            </w:ins>
          </w:p>
        </w:tc>
      </w:tr>
      <w:tr w:rsidR="00C637EE" w:rsidRPr="008F1DC0" w:rsidTr="00606095">
        <w:trPr>
          <w:ins w:id="4114" w:author="Link Pieces" w:date="2015-08-26T11:33:00Z"/>
        </w:trPr>
        <w:tc>
          <w:tcPr>
            <w:tcW w:w="570" w:type="dxa"/>
          </w:tcPr>
          <w:p w:rsidR="00C637EE" w:rsidRPr="008F1DC0" w:rsidRDefault="00C637EE" w:rsidP="00606095">
            <w:pPr>
              <w:tabs>
                <w:tab w:val="left" w:pos="2160"/>
              </w:tabs>
              <w:spacing w:after="0"/>
              <w:rPr>
                <w:ins w:id="4115" w:author="Link Pieces" w:date="2015-08-26T11:33:00Z"/>
                <w:rFonts w:ascii="Times New Roman" w:hAnsi="Times New Roman"/>
                <w:noProof/>
              </w:rPr>
            </w:pPr>
            <w:ins w:id="4116" w:author="Link Pieces" w:date="2015-08-26T11:33:00Z">
              <w:r w:rsidRPr="008F1DC0">
                <w:rPr>
                  <w:rFonts w:ascii="Times New Roman" w:hAnsi="Times New Roman"/>
                  <w:noProof/>
                </w:rPr>
                <w:t>10</w:t>
              </w:r>
            </w:ins>
          </w:p>
        </w:tc>
        <w:tc>
          <w:tcPr>
            <w:tcW w:w="2070" w:type="dxa"/>
          </w:tcPr>
          <w:p w:rsidR="00C637EE" w:rsidRPr="008F1DC0" w:rsidRDefault="00C637EE" w:rsidP="00606095">
            <w:pPr>
              <w:tabs>
                <w:tab w:val="left" w:pos="2160"/>
              </w:tabs>
              <w:spacing w:after="0"/>
              <w:rPr>
                <w:ins w:id="4117" w:author="Link Pieces" w:date="2015-08-26T11:33:00Z"/>
                <w:rFonts w:ascii="Times New Roman" w:hAnsi="Times New Roman"/>
                <w:noProof/>
              </w:rPr>
            </w:pPr>
            <w:ins w:id="4118" w:author="Link Pieces" w:date="2015-08-26T11:33:00Z">
              <w:r w:rsidRPr="008F1DC0">
                <w:rPr>
                  <w:rFonts w:ascii="Times New Roman" w:hAnsi="Times New Roman"/>
                  <w:noProof/>
                </w:rPr>
                <w:t>Receiver_phone</w:t>
              </w:r>
            </w:ins>
          </w:p>
        </w:tc>
        <w:tc>
          <w:tcPr>
            <w:tcW w:w="2036" w:type="dxa"/>
          </w:tcPr>
          <w:p w:rsidR="00C637EE" w:rsidRPr="008F1DC0" w:rsidRDefault="00C637EE" w:rsidP="00606095">
            <w:pPr>
              <w:tabs>
                <w:tab w:val="left" w:pos="2160"/>
              </w:tabs>
              <w:spacing w:after="0"/>
              <w:rPr>
                <w:ins w:id="4119" w:author="Link Pieces" w:date="2015-08-26T11:33:00Z"/>
                <w:rFonts w:ascii="Times New Roman" w:hAnsi="Times New Roman"/>
                <w:noProof/>
              </w:rPr>
            </w:pPr>
            <w:ins w:id="412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2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122" w:author="Link Pieces" w:date="2015-08-26T11:33:00Z"/>
                <w:rFonts w:ascii="Times New Roman" w:hAnsi="Times New Roman"/>
                <w:noProof/>
              </w:rPr>
            </w:pPr>
            <w:ins w:id="4123" w:author="Link Pieces" w:date="2015-08-26T11:33:00Z">
              <w:r w:rsidRPr="008F1DC0">
                <w:rPr>
                  <w:rFonts w:ascii="Times New Roman" w:hAnsi="Times New Roman"/>
                  <w:noProof/>
                </w:rPr>
                <w:t>Phone of people who reciever order</w:t>
              </w:r>
            </w:ins>
          </w:p>
        </w:tc>
        <w:tc>
          <w:tcPr>
            <w:tcW w:w="713" w:type="dxa"/>
          </w:tcPr>
          <w:p w:rsidR="00C637EE" w:rsidRPr="008F1DC0" w:rsidRDefault="00C637EE" w:rsidP="00606095">
            <w:pPr>
              <w:tabs>
                <w:tab w:val="left" w:pos="2160"/>
              </w:tabs>
              <w:spacing w:after="0"/>
              <w:rPr>
                <w:ins w:id="4124" w:author="Link Pieces" w:date="2015-08-26T11:33:00Z"/>
                <w:rFonts w:ascii="Times New Roman" w:hAnsi="Times New Roman"/>
                <w:noProof/>
              </w:rPr>
            </w:pPr>
            <w:ins w:id="4125" w:author="Link Pieces" w:date="2015-08-26T11:33:00Z">
              <w:r w:rsidRPr="008F1DC0">
                <w:rPr>
                  <w:rFonts w:ascii="Times New Roman" w:hAnsi="Times New Roman"/>
                  <w:noProof/>
                </w:rPr>
                <w:t>Yes</w:t>
              </w:r>
            </w:ins>
          </w:p>
        </w:tc>
      </w:tr>
      <w:tr w:rsidR="00C637EE" w:rsidRPr="008F1DC0" w:rsidTr="00606095">
        <w:trPr>
          <w:ins w:id="4126" w:author="Link Pieces" w:date="2015-08-26T11:33:00Z"/>
        </w:trPr>
        <w:tc>
          <w:tcPr>
            <w:tcW w:w="570" w:type="dxa"/>
          </w:tcPr>
          <w:p w:rsidR="00C637EE" w:rsidRPr="008F1DC0" w:rsidRDefault="00C637EE" w:rsidP="00606095">
            <w:pPr>
              <w:tabs>
                <w:tab w:val="left" w:pos="2160"/>
              </w:tabs>
              <w:spacing w:after="0"/>
              <w:rPr>
                <w:ins w:id="4127" w:author="Link Pieces" w:date="2015-08-26T11:33:00Z"/>
                <w:rFonts w:ascii="Times New Roman" w:hAnsi="Times New Roman"/>
                <w:noProof/>
              </w:rPr>
            </w:pPr>
            <w:ins w:id="4128" w:author="Link Pieces" w:date="2015-08-26T11:33:00Z">
              <w:r w:rsidRPr="008F1DC0">
                <w:rPr>
                  <w:rFonts w:ascii="Times New Roman" w:hAnsi="Times New Roman"/>
                  <w:noProof/>
                </w:rPr>
                <w:t>11</w:t>
              </w:r>
            </w:ins>
          </w:p>
        </w:tc>
        <w:tc>
          <w:tcPr>
            <w:tcW w:w="2070" w:type="dxa"/>
          </w:tcPr>
          <w:p w:rsidR="00C637EE" w:rsidRPr="008F1DC0" w:rsidRDefault="00C637EE" w:rsidP="00606095">
            <w:pPr>
              <w:tabs>
                <w:tab w:val="left" w:pos="2160"/>
              </w:tabs>
              <w:spacing w:after="0"/>
              <w:rPr>
                <w:ins w:id="4129" w:author="Link Pieces" w:date="2015-08-26T11:33:00Z"/>
                <w:rFonts w:ascii="Times New Roman" w:hAnsi="Times New Roman"/>
                <w:noProof/>
              </w:rPr>
            </w:pPr>
            <w:ins w:id="4130" w:author="Link Pieces" w:date="2015-08-26T11:33:00Z">
              <w:r w:rsidRPr="008F1DC0">
                <w:rPr>
                  <w:rFonts w:ascii="Times New Roman" w:hAnsi="Times New Roman"/>
                  <w:noProof/>
                </w:rPr>
                <w:t>Receiver_fullname</w:t>
              </w:r>
            </w:ins>
          </w:p>
        </w:tc>
        <w:tc>
          <w:tcPr>
            <w:tcW w:w="2036" w:type="dxa"/>
          </w:tcPr>
          <w:p w:rsidR="00C637EE" w:rsidRPr="008F1DC0" w:rsidRDefault="00C637EE" w:rsidP="00606095">
            <w:pPr>
              <w:tabs>
                <w:tab w:val="left" w:pos="2160"/>
              </w:tabs>
              <w:spacing w:after="0"/>
              <w:rPr>
                <w:ins w:id="4131" w:author="Link Pieces" w:date="2015-08-26T11:33:00Z"/>
                <w:rFonts w:ascii="Times New Roman" w:hAnsi="Times New Roman"/>
                <w:noProof/>
              </w:rPr>
            </w:pPr>
            <w:ins w:id="4132"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33"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134" w:author="Link Pieces" w:date="2015-08-26T11:33:00Z"/>
                <w:rFonts w:ascii="Times New Roman" w:hAnsi="Times New Roman"/>
                <w:noProof/>
              </w:rPr>
            </w:pPr>
            <w:ins w:id="4135" w:author="Link Pieces" w:date="2015-08-26T11:33:00Z">
              <w:r w:rsidRPr="008F1DC0">
                <w:rPr>
                  <w:rFonts w:ascii="Times New Roman" w:hAnsi="Times New Roman"/>
                  <w:noProof/>
                </w:rPr>
                <w:t>Full name of people who reciever order</w:t>
              </w:r>
            </w:ins>
          </w:p>
        </w:tc>
        <w:tc>
          <w:tcPr>
            <w:tcW w:w="713" w:type="dxa"/>
          </w:tcPr>
          <w:p w:rsidR="00C637EE" w:rsidRPr="008F1DC0" w:rsidRDefault="00C637EE" w:rsidP="00606095">
            <w:pPr>
              <w:tabs>
                <w:tab w:val="left" w:pos="2160"/>
              </w:tabs>
              <w:spacing w:after="0"/>
              <w:rPr>
                <w:ins w:id="4136" w:author="Link Pieces" w:date="2015-08-26T11:33:00Z"/>
                <w:rFonts w:ascii="Times New Roman" w:hAnsi="Times New Roman"/>
                <w:noProof/>
              </w:rPr>
            </w:pPr>
            <w:ins w:id="4137" w:author="Link Pieces" w:date="2015-08-26T11:33:00Z">
              <w:r w:rsidRPr="008F1DC0">
                <w:rPr>
                  <w:rFonts w:ascii="Times New Roman" w:hAnsi="Times New Roman"/>
                  <w:noProof/>
                </w:rPr>
                <w:t>Yes</w:t>
              </w:r>
            </w:ins>
          </w:p>
        </w:tc>
      </w:tr>
      <w:tr w:rsidR="00C637EE" w:rsidRPr="008F1DC0" w:rsidTr="00606095">
        <w:trPr>
          <w:ins w:id="4138" w:author="Link Pieces" w:date="2015-08-26T11:33:00Z"/>
        </w:trPr>
        <w:tc>
          <w:tcPr>
            <w:tcW w:w="570" w:type="dxa"/>
          </w:tcPr>
          <w:p w:rsidR="00C637EE" w:rsidRPr="008F1DC0" w:rsidRDefault="00C637EE" w:rsidP="00606095">
            <w:pPr>
              <w:tabs>
                <w:tab w:val="left" w:pos="2160"/>
              </w:tabs>
              <w:spacing w:after="0"/>
              <w:rPr>
                <w:ins w:id="4139" w:author="Link Pieces" w:date="2015-08-26T11:33:00Z"/>
                <w:rFonts w:ascii="Times New Roman" w:hAnsi="Times New Roman"/>
                <w:noProof/>
              </w:rPr>
            </w:pPr>
            <w:ins w:id="4140" w:author="Link Pieces" w:date="2015-08-26T11:33:00Z">
              <w:r w:rsidRPr="008F1DC0">
                <w:rPr>
                  <w:rFonts w:ascii="Times New Roman" w:hAnsi="Times New Roman"/>
                  <w:noProof/>
                </w:rPr>
                <w:t>12</w:t>
              </w:r>
            </w:ins>
          </w:p>
        </w:tc>
        <w:tc>
          <w:tcPr>
            <w:tcW w:w="2070" w:type="dxa"/>
          </w:tcPr>
          <w:p w:rsidR="00C637EE" w:rsidRPr="008F1DC0" w:rsidRDefault="00C637EE" w:rsidP="00606095">
            <w:pPr>
              <w:tabs>
                <w:tab w:val="left" w:pos="2160"/>
              </w:tabs>
              <w:spacing w:after="0"/>
              <w:rPr>
                <w:ins w:id="4141" w:author="Link Pieces" w:date="2015-08-26T11:33:00Z"/>
                <w:rFonts w:ascii="Times New Roman" w:hAnsi="Times New Roman"/>
                <w:noProof/>
              </w:rPr>
            </w:pPr>
            <w:ins w:id="4142" w:author="Link Pieces" w:date="2015-08-26T11:33:00Z">
              <w:r w:rsidRPr="008F1DC0">
                <w:rPr>
                  <w:rFonts w:ascii="Times New Roman" w:hAnsi="Times New Roman"/>
                  <w:noProof/>
                </w:rPr>
                <w:t>Payment_type</w:t>
              </w:r>
            </w:ins>
          </w:p>
        </w:tc>
        <w:tc>
          <w:tcPr>
            <w:tcW w:w="2036" w:type="dxa"/>
          </w:tcPr>
          <w:p w:rsidR="00C637EE" w:rsidRPr="008F1DC0" w:rsidRDefault="00C637EE" w:rsidP="00606095">
            <w:pPr>
              <w:tabs>
                <w:tab w:val="left" w:pos="2160"/>
              </w:tabs>
              <w:spacing w:after="0"/>
              <w:rPr>
                <w:ins w:id="4143" w:author="Link Pieces" w:date="2015-08-26T11:33:00Z"/>
                <w:rFonts w:ascii="Times New Roman" w:hAnsi="Times New Roman"/>
                <w:noProof/>
              </w:rPr>
            </w:pPr>
            <w:ins w:id="414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45"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146" w:author="Link Pieces" w:date="2015-08-26T11:33:00Z"/>
                <w:rFonts w:ascii="Times New Roman" w:hAnsi="Times New Roman"/>
                <w:noProof/>
              </w:rPr>
            </w:pPr>
            <w:ins w:id="4147" w:author="Link Pieces" w:date="2015-08-26T11:33:00Z">
              <w:r w:rsidRPr="008F1DC0">
                <w:rPr>
                  <w:rFonts w:ascii="Times New Roman" w:hAnsi="Times New Roman"/>
                  <w:noProof/>
                </w:rPr>
                <w:t>Type of payment in order</w:t>
              </w:r>
            </w:ins>
          </w:p>
        </w:tc>
        <w:tc>
          <w:tcPr>
            <w:tcW w:w="713" w:type="dxa"/>
          </w:tcPr>
          <w:p w:rsidR="00C637EE" w:rsidRPr="008F1DC0" w:rsidRDefault="00C637EE" w:rsidP="00606095">
            <w:pPr>
              <w:tabs>
                <w:tab w:val="left" w:pos="2160"/>
              </w:tabs>
              <w:spacing w:after="0"/>
              <w:rPr>
                <w:ins w:id="4148" w:author="Link Pieces" w:date="2015-08-26T11:33:00Z"/>
                <w:rFonts w:ascii="Times New Roman" w:hAnsi="Times New Roman"/>
                <w:noProof/>
              </w:rPr>
            </w:pPr>
            <w:ins w:id="4149" w:author="Link Pieces" w:date="2015-08-26T11:33:00Z">
              <w:r w:rsidRPr="008F1DC0">
                <w:rPr>
                  <w:rFonts w:ascii="Times New Roman" w:hAnsi="Times New Roman"/>
                  <w:noProof/>
                </w:rPr>
                <w:t>No</w:t>
              </w:r>
            </w:ins>
          </w:p>
        </w:tc>
      </w:tr>
      <w:tr w:rsidR="00C637EE" w:rsidRPr="008F1DC0" w:rsidTr="00606095">
        <w:trPr>
          <w:ins w:id="4150" w:author="Link Pieces" w:date="2015-08-26T11:33:00Z"/>
        </w:trPr>
        <w:tc>
          <w:tcPr>
            <w:tcW w:w="570" w:type="dxa"/>
          </w:tcPr>
          <w:p w:rsidR="00C637EE" w:rsidRPr="008F1DC0" w:rsidRDefault="00C637EE" w:rsidP="00606095">
            <w:pPr>
              <w:tabs>
                <w:tab w:val="left" w:pos="2160"/>
              </w:tabs>
              <w:spacing w:after="0"/>
              <w:rPr>
                <w:ins w:id="4151" w:author="Link Pieces" w:date="2015-08-26T11:33:00Z"/>
                <w:rFonts w:ascii="Times New Roman" w:hAnsi="Times New Roman"/>
                <w:noProof/>
              </w:rPr>
            </w:pPr>
            <w:ins w:id="4152" w:author="Link Pieces" w:date="2015-08-26T11:33:00Z">
              <w:r w:rsidRPr="008F1DC0">
                <w:rPr>
                  <w:rFonts w:ascii="Times New Roman" w:hAnsi="Times New Roman"/>
                  <w:noProof/>
                </w:rPr>
                <w:t>13</w:t>
              </w:r>
            </w:ins>
          </w:p>
        </w:tc>
        <w:tc>
          <w:tcPr>
            <w:tcW w:w="2070" w:type="dxa"/>
          </w:tcPr>
          <w:p w:rsidR="00C637EE" w:rsidRPr="008F1DC0" w:rsidRDefault="00C637EE" w:rsidP="00606095">
            <w:pPr>
              <w:tabs>
                <w:tab w:val="left" w:pos="2160"/>
              </w:tabs>
              <w:spacing w:after="0"/>
              <w:rPr>
                <w:ins w:id="4153" w:author="Link Pieces" w:date="2015-08-26T11:33:00Z"/>
                <w:rFonts w:ascii="Times New Roman" w:hAnsi="Times New Roman"/>
                <w:noProof/>
              </w:rPr>
            </w:pPr>
            <w:ins w:id="4154" w:author="Link Pieces" w:date="2015-08-26T11:33:00Z">
              <w:r w:rsidRPr="008F1DC0">
                <w:rPr>
                  <w:rFonts w:ascii="Times New Roman" w:hAnsi="Times New Roman"/>
                  <w:noProof/>
                </w:rPr>
                <w:t>Payment_status</w:t>
              </w:r>
            </w:ins>
          </w:p>
        </w:tc>
        <w:tc>
          <w:tcPr>
            <w:tcW w:w="2036" w:type="dxa"/>
          </w:tcPr>
          <w:p w:rsidR="00C637EE" w:rsidRPr="008F1DC0" w:rsidRDefault="00C637EE" w:rsidP="00606095">
            <w:pPr>
              <w:tabs>
                <w:tab w:val="left" w:pos="2160"/>
              </w:tabs>
              <w:spacing w:after="0"/>
              <w:rPr>
                <w:ins w:id="4155" w:author="Link Pieces" w:date="2015-08-26T11:33:00Z"/>
                <w:rFonts w:ascii="Times New Roman" w:hAnsi="Times New Roman"/>
                <w:noProof/>
              </w:rPr>
            </w:pPr>
            <w:ins w:id="4156"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57"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158" w:author="Link Pieces" w:date="2015-08-26T11:33:00Z"/>
                <w:rFonts w:ascii="Times New Roman" w:hAnsi="Times New Roman"/>
                <w:noProof/>
              </w:rPr>
            </w:pPr>
            <w:ins w:id="4159" w:author="Link Pieces" w:date="2015-08-26T11:33:00Z">
              <w:r w:rsidRPr="008F1DC0">
                <w:rPr>
                  <w:rFonts w:ascii="Times New Roman" w:hAnsi="Times New Roman"/>
                  <w:noProof/>
                </w:rPr>
                <w:t>Status of payment in order</w:t>
              </w:r>
            </w:ins>
          </w:p>
        </w:tc>
        <w:tc>
          <w:tcPr>
            <w:tcW w:w="713" w:type="dxa"/>
          </w:tcPr>
          <w:p w:rsidR="00C637EE" w:rsidRPr="008F1DC0" w:rsidRDefault="00C637EE" w:rsidP="00606095">
            <w:pPr>
              <w:tabs>
                <w:tab w:val="left" w:pos="2160"/>
              </w:tabs>
              <w:spacing w:after="0"/>
              <w:rPr>
                <w:ins w:id="4160" w:author="Link Pieces" w:date="2015-08-26T11:33:00Z"/>
                <w:rFonts w:ascii="Times New Roman" w:hAnsi="Times New Roman"/>
                <w:noProof/>
              </w:rPr>
            </w:pPr>
            <w:ins w:id="4161" w:author="Link Pieces" w:date="2015-08-26T11:33:00Z">
              <w:r w:rsidRPr="008F1DC0">
                <w:rPr>
                  <w:rFonts w:ascii="Times New Roman" w:hAnsi="Times New Roman"/>
                  <w:noProof/>
                </w:rPr>
                <w:t>Yes</w:t>
              </w:r>
            </w:ins>
          </w:p>
        </w:tc>
      </w:tr>
    </w:tbl>
    <w:p w:rsidR="00C637EE" w:rsidRPr="008F1DC0" w:rsidRDefault="00C637EE" w:rsidP="00C637EE">
      <w:pPr>
        <w:rPr>
          <w:ins w:id="4162"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4163" w:author="Link Pieces" w:date="2015-08-26T11:33:00Z"/>
        </w:trPr>
        <w:tc>
          <w:tcPr>
            <w:tcW w:w="9360" w:type="dxa"/>
            <w:gridSpan w:val="6"/>
          </w:tcPr>
          <w:p w:rsidR="00C637EE" w:rsidRPr="008F1DC0" w:rsidRDefault="00C637EE" w:rsidP="00606095">
            <w:pPr>
              <w:tabs>
                <w:tab w:val="left" w:pos="2160"/>
              </w:tabs>
              <w:spacing w:after="0"/>
              <w:jc w:val="center"/>
              <w:rPr>
                <w:ins w:id="4164" w:author="Link Pieces" w:date="2015-08-26T11:33:00Z"/>
                <w:rFonts w:ascii="Times New Roman" w:hAnsi="Times New Roman"/>
                <w:noProof/>
              </w:rPr>
            </w:pPr>
            <w:ins w:id="4165" w:author="Link Pieces" w:date="2015-08-26T11:33:00Z">
              <w:r w:rsidRPr="008F1DC0">
                <w:rPr>
                  <w:rFonts w:ascii="Times New Roman" w:hAnsi="Times New Roman"/>
                  <w:b/>
                  <w:noProof/>
                </w:rPr>
                <w:t>Order_Products</w:t>
              </w:r>
              <w:r w:rsidRPr="008F1DC0">
                <w:rPr>
                  <w:rFonts w:ascii="Times New Roman" w:hAnsi="Times New Roman"/>
                  <w:noProof/>
                </w:rPr>
                <w:t>: store quantity of product when on a order</w:t>
              </w:r>
            </w:ins>
          </w:p>
        </w:tc>
      </w:tr>
      <w:tr w:rsidR="00C637EE" w:rsidRPr="008F1DC0" w:rsidTr="00606095">
        <w:trPr>
          <w:ins w:id="4166"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4167" w:author="Link Pieces" w:date="2015-08-26T11:33:00Z"/>
                <w:rFonts w:ascii="Times New Roman" w:hAnsi="Times New Roman"/>
                <w:b/>
                <w:noProof/>
              </w:rPr>
            </w:pPr>
            <w:ins w:id="4168"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4169" w:author="Link Pieces" w:date="2015-08-26T11:33:00Z"/>
                <w:rFonts w:ascii="Times New Roman" w:hAnsi="Times New Roman"/>
                <w:b/>
                <w:noProof/>
              </w:rPr>
            </w:pPr>
            <w:ins w:id="4170"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4171" w:author="Link Pieces" w:date="2015-08-26T11:33:00Z"/>
                <w:rFonts w:ascii="Times New Roman" w:hAnsi="Times New Roman"/>
                <w:b/>
                <w:noProof/>
              </w:rPr>
            </w:pPr>
            <w:ins w:id="4172"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4173" w:author="Link Pieces" w:date="2015-08-26T11:33:00Z"/>
                <w:rFonts w:ascii="Times New Roman" w:hAnsi="Times New Roman"/>
                <w:b/>
                <w:noProof/>
              </w:rPr>
            </w:pPr>
            <w:ins w:id="4174"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4175" w:author="Link Pieces" w:date="2015-08-26T11:33:00Z"/>
                <w:rFonts w:ascii="Times New Roman" w:hAnsi="Times New Roman"/>
                <w:b/>
                <w:noProof/>
              </w:rPr>
            </w:pPr>
            <w:ins w:id="4176"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4177" w:author="Link Pieces" w:date="2015-08-26T11:33:00Z"/>
                <w:rFonts w:ascii="Times New Roman" w:hAnsi="Times New Roman"/>
                <w:b/>
                <w:noProof/>
              </w:rPr>
            </w:pPr>
            <w:ins w:id="4178" w:author="Link Pieces" w:date="2015-08-26T11:33:00Z">
              <w:r w:rsidRPr="008F1DC0">
                <w:rPr>
                  <w:rFonts w:ascii="Times New Roman" w:hAnsi="Times New Roman"/>
                  <w:b/>
                  <w:noProof/>
                </w:rPr>
                <w:t>Null</w:t>
              </w:r>
            </w:ins>
          </w:p>
        </w:tc>
      </w:tr>
      <w:tr w:rsidR="00C637EE" w:rsidRPr="008F1DC0" w:rsidTr="00606095">
        <w:trPr>
          <w:ins w:id="4179" w:author="Link Pieces" w:date="2015-08-26T11:33:00Z"/>
        </w:trPr>
        <w:tc>
          <w:tcPr>
            <w:tcW w:w="570" w:type="dxa"/>
          </w:tcPr>
          <w:p w:rsidR="00C637EE" w:rsidRPr="008F1DC0" w:rsidRDefault="00C637EE" w:rsidP="00606095">
            <w:pPr>
              <w:tabs>
                <w:tab w:val="left" w:pos="2160"/>
              </w:tabs>
              <w:spacing w:after="0"/>
              <w:rPr>
                <w:ins w:id="4180" w:author="Link Pieces" w:date="2015-08-26T11:33:00Z"/>
                <w:rFonts w:ascii="Times New Roman" w:hAnsi="Times New Roman"/>
                <w:noProof/>
              </w:rPr>
            </w:pPr>
            <w:ins w:id="4181"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4182" w:author="Link Pieces" w:date="2015-08-26T11:33:00Z"/>
                <w:rFonts w:ascii="Times New Roman" w:hAnsi="Times New Roman"/>
                <w:noProof/>
              </w:rPr>
            </w:pPr>
            <w:ins w:id="4183" w:author="Link Pieces" w:date="2015-08-26T11:33:00Z">
              <w:r w:rsidRPr="008F1DC0">
                <w:rPr>
                  <w:rFonts w:ascii="Times New Roman" w:hAnsi="Times New Roman"/>
                  <w:noProof/>
                </w:rPr>
                <w:t>Order_id</w:t>
              </w:r>
            </w:ins>
          </w:p>
        </w:tc>
        <w:tc>
          <w:tcPr>
            <w:tcW w:w="2036" w:type="dxa"/>
          </w:tcPr>
          <w:p w:rsidR="00C637EE" w:rsidRPr="008F1DC0" w:rsidRDefault="00C637EE" w:rsidP="00606095">
            <w:pPr>
              <w:tabs>
                <w:tab w:val="left" w:pos="2160"/>
              </w:tabs>
              <w:spacing w:after="0"/>
              <w:rPr>
                <w:ins w:id="4184" w:author="Link Pieces" w:date="2015-08-26T11:33:00Z"/>
                <w:rFonts w:ascii="Times New Roman" w:hAnsi="Times New Roman"/>
                <w:noProof/>
              </w:rPr>
            </w:pPr>
            <w:ins w:id="4185"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86" w:author="Link Pieces" w:date="2015-08-26T11:33:00Z"/>
                <w:rFonts w:ascii="Times New Roman" w:hAnsi="Times New Roman"/>
                <w:noProof/>
              </w:rPr>
            </w:pPr>
            <w:ins w:id="4187"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4188" w:author="Link Pieces" w:date="2015-08-26T11:33:00Z"/>
                <w:rFonts w:ascii="Times New Roman" w:hAnsi="Times New Roman"/>
                <w:noProof/>
              </w:rPr>
            </w:pPr>
            <w:ins w:id="4189" w:author="Link Pieces" w:date="2015-08-26T11:33:00Z">
              <w:r w:rsidRPr="008F1DC0">
                <w:rPr>
                  <w:rFonts w:ascii="Times New Roman" w:hAnsi="Times New Roman"/>
                  <w:noProof/>
                </w:rPr>
                <w:t>Id of order</w:t>
              </w:r>
            </w:ins>
          </w:p>
        </w:tc>
        <w:tc>
          <w:tcPr>
            <w:tcW w:w="713" w:type="dxa"/>
          </w:tcPr>
          <w:p w:rsidR="00C637EE" w:rsidRPr="008F1DC0" w:rsidRDefault="00C637EE" w:rsidP="00606095">
            <w:pPr>
              <w:tabs>
                <w:tab w:val="left" w:pos="2160"/>
              </w:tabs>
              <w:spacing w:after="0"/>
              <w:rPr>
                <w:ins w:id="4190" w:author="Link Pieces" w:date="2015-08-26T11:33:00Z"/>
                <w:rFonts w:ascii="Times New Roman" w:hAnsi="Times New Roman"/>
                <w:noProof/>
              </w:rPr>
            </w:pPr>
            <w:ins w:id="4191" w:author="Link Pieces" w:date="2015-08-26T11:33:00Z">
              <w:r w:rsidRPr="008F1DC0">
                <w:rPr>
                  <w:rFonts w:ascii="Times New Roman" w:hAnsi="Times New Roman"/>
                  <w:noProof/>
                </w:rPr>
                <w:t>No</w:t>
              </w:r>
            </w:ins>
          </w:p>
        </w:tc>
      </w:tr>
      <w:tr w:rsidR="00C637EE" w:rsidRPr="008F1DC0" w:rsidTr="00606095">
        <w:trPr>
          <w:ins w:id="4192" w:author="Link Pieces" w:date="2015-08-26T11:33:00Z"/>
        </w:trPr>
        <w:tc>
          <w:tcPr>
            <w:tcW w:w="570" w:type="dxa"/>
          </w:tcPr>
          <w:p w:rsidR="00C637EE" w:rsidRPr="008F1DC0" w:rsidRDefault="00C637EE" w:rsidP="00606095">
            <w:pPr>
              <w:tabs>
                <w:tab w:val="left" w:pos="2160"/>
              </w:tabs>
              <w:spacing w:after="0"/>
              <w:rPr>
                <w:ins w:id="4193" w:author="Link Pieces" w:date="2015-08-26T11:33:00Z"/>
                <w:rFonts w:ascii="Times New Roman" w:hAnsi="Times New Roman"/>
                <w:noProof/>
              </w:rPr>
            </w:pPr>
            <w:ins w:id="4194"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4195" w:author="Link Pieces" w:date="2015-08-26T11:33:00Z"/>
                <w:rFonts w:ascii="Times New Roman" w:hAnsi="Times New Roman"/>
                <w:noProof/>
              </w:rPr>
            </w:pPr>
            <w:ins w:id="4196" w:author="Link Pieces" w:date="2015-08-26T11:33:00Z">
              <w:r w:rsidRPr="008F1DC0">
                <w:rPr>
                  <w:rFonts w:ascii="Times New Roman" w:hAnsi="Times New Roman"/>
                  <w:noProof/>
                </w:rPr>
                <w:t>Product_id</w:t>
              </w:r>
            </w:ins>
          </w:p>
        </w:tc>
        <w:tc>
          <w:tcPr>
            <w:tcW w:w="2036" w:type="dxa"/>
          </w:tcPr>
          <w:p w:rsidR="00C637EE" w:rsidRPr="008F1DC0" w:rsidRDefault="00C637EE" w:rsidP="00606095">
            <w:pPr>
              <w:tabs>
                <w:tab w:val="left" w:pos="2160"/>
              </w:tabs>
              <w:spacing w:after="0"/>
              <w:rPr>
                <w:ins w:id="4197" w:author="Link Pieces" w:date="2015-08-26T11:33:00Z"/>
                <w:rFonts w:ascii="Times New Roman" w:hAnsi="Times New Roman"/>
                <w:noProof/>
              </w:rPr>
            </w:pPr>
            <w:ins w:id="419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199" w:author="Link Pieces" w:date="2015-08-26T11:33:00Z"/>
                <w:rFonts w:ascii="Times New Roman" w:hAnsi="Times New Roman"/>
                <w:noProof/>
              </w:rPr>
            </w:pPr>
            <w:ins w:id="4200"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4201" w:author="Link Pieces" w:date="2015-08-26T11:33:00Z"/>
                <w:rFonts w:ascii="Times New Roman" w:hAnsi="Times New Roman"/>
                <w:noProof/>
              </w:rPr>
            </w:pPr>
            <w:ins w:id="4202" w:author="Link Pieces" w:date="2015-08-26T11:33:00Z">
              <w:r w:rsidRPr="008F1DC0">
                <w:rPr>
                  <w:rFonts w:ascii="Times New Roman" w:hAnsi="Times New Roman"/>
                  <w:noProof/>
                </w:rPr>
                <w:t>Id of product</w:t>
              </w:r>
            </w:ins>
          </w:p>
        </w:tc>
        <w:tc>
          <w:tcPr>
            <w:tcW w:w="713" w:type="dxa"/>
          </w:tcPr>
          <w:p w:rsidR="00C637EE" w:rsidRPr="008F1DC0" w:rsidRDefault="00C637EE" w:rsidP="00606095">
            <w:pPr>
              <w:tabs>
                <w:tab w:val="left" w:pos="2160"/>
              </w:tabs>
              <w:spacing w:after="0"/>
              <w:rPr>
                <w:ins w:id="4203" w:author="Link Pieces" w:date="2015-08-26T11:33:00Z"/>
                <w:rFonts w:ascii="Times New Roman" w:hAnsi="Times New Roman"/>
                <w:noProof/>
              </w:rPr>
            </w:pPr>
            <w:ins w:id="4204" w:author="Link Pieces" w:date="2015-08-26T11:33:00Z">
              <w:r w:rsidRPr="008F1DC0">
                <w:rPr>
                  <w:rFonts w:ascii="Times New Roman" w:hAnsi="Times New Roman"/>
                  <w:noProof/>
                </w:rPr>
                <w:t>No</w:t>
              </w:r>
            </w:ins>
          </w:p>
        </w:tc>
      </w:tr>
      <w:tr w:rsidR="00C637EE" w:rsidRPr="008F1DC0" w:rsidTr="00606095">
        <w:trPr>
          <w:ins w:id="4205" w:author="Link Pieces" w:date="2015-08-26T11:33:00Z"/>
        </w:trPr>
        <w:tc>
          <w:tcPr>
            <w:tcW w:w="570" w:type="dxa"/>
          </w:tcPr>
          <w:p w:rsidR="00C637EE" w:rsidRPr="008F1DC0" w:rsidRDefault="00C637EE" w:rsidP="00606095">
            <w:pPr>
              <w:tabs>
                <w:tab w:val="left" w:pos="2160"/>
              </w:tabs>
              <w:spacing w:after="0"/>
              <w:rPr>
                <w:ins w:id="4206" w:author="Link Pieces" w:date="2015-08-26T11:33:00Z"/>
                <w:rFonts w:ascii="Times New Roman" w:hAnsi="Times New Roman"/>
                <w:noProof/>
              </w:rPr>
            </w:pPr>
            <w:ins w:id="4207"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4208" w:author="Link Pieces" w:date="2015-08-26T11:33:00Z"/>
                <w:rFonts w:ascii="Times New Roman" w:hAnsi="Times New Roman"/>
                <w:noProof/>
              </w:rPr>
            </w:pPr>
            <w:ins w:id="4209" w:author="Link Pieces" w:date="2015-08-26T11:33:00Z">
              <w:r w:rsidRPr="008F1DC0">
                <w:rPr>
                  <w:rFonts w:ascii="Times New Roman" w:hAnsi="Times New Roman"/>
                  <w:noProof/>
                </w:rPr>
                <w:t>Product_price</w:t>
              </w:r>
            </w:ins>
          </w:p>
        </w:tc>
        <w:tc>
          <w:tcPr>
            <w:tcW w:w="2036" w:type="dxa"/>
          </w:tcPr>
          <w:p w:rsidR="00C637EE" w:rsidRPr="008F1DC0" w:rsidRDefault="00C637EE" w:rsidP="00606095">
            <w:pPr>
              <w:tabs>
                <w:tab w:val="left" w:pos="2160"/>
              </w:tabs>
              <w:spacing w:after="0"/>
              <w:rPr>
                <w:ins w:id="4210" w:author="Link Pieces" w:date="2015-08-26T11:33:00Z"/>
                <w:rFonts w:ascii="Times New Roman" w:hAnsi="Times New Roman"/>
                <w:noProof/>
              </w:rPr>
            </w:pPr>
            <w:ins w:id="4211" w:author="Link Pieces" w:date="2015-08-26T11:33:00Z">
              <w:r w:rsidRPr="008F1DC0">
                <w:rPr>
                  <w:rFonts w:ascii="Times New Roman" w:hAnsi="Times New Roman"/>
                  <w:noProof/>
                </w:rPr>
                <w:t>Float</w:t>
              </w:r>
            </w:ins>
          </w:p>
        </w:tc>
        <w:tc>
          <w:tcPr>
            <w:tcW w:w="994" w:type="dxa"/>
          </w:tcPr>
          <w:p w:rsidR="00C637EE" w:rsidRPr="008F1DC0" w:rsidRDefault="00C637EE" w:rsidP="00606095">
            <w:pPr>
              <w:tabs>
                <w:tab w:val="left" w:pos="2160"/>
              </w:tabs>
              <w:spacing w:after="0"/>
              <w:rPr>
                <w:ins w:id="4212"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213" w:author="Link Pieces" w:date="2015-08-26T11:33:00Z"/>
                <w:rFonts w:ascii="Times New Roman" w:hAnsi="Times New Roman"/>
                <w:noProof/>
              </w:rPr>
            </w:pPr>
            <w:ins w:id="4214" w:author="Link Pieces" w:date="2015-08-26T11:33:00Z">
              <w:r w:rsidRPr="008F1DC0">
                <w:rPr>
                  <w:rFonts w:ascii="Times New Roman" w:hAnsi="Times New Roman"/>
                  <w:noProof/>
                </w:rPr>
                <w:t>Price of product currently</w:t>
              </w:r>
            </w:ins>
          </w:p>
        </w:tc>
        <w:tc>
          <w:tcPr>
            <w:tcW w:w="713" w:type="dxa"/>
          </w:tcPr>
          <w:p w:rsidR="00C637EE" w:rsidRPr="008F1DC0" w:rsidRDefault="00C637EE" w:rsidP="00606095">
            <w:pPr>
              <w:tabs>
                <w:tab w:val="left" w:pos="2160"/>
              </w:tabs>
              <w:spacing w:after="0"/>
              <w:rPr>
                <w:ins w:id="4215" w:author="Link Pieces" w:date="2015-08-26T11:33:00Z"/>
                <w:rFonts w:ascii="Times New Roman" w:hAnsi="Times New Roman"/>
                <w:noProof/>
              </w:rPr>
            </w:pPr>
            <w:ins w:id="4216" w:author="Link Pieces" w:date="2015-08-26T11:33:00Z">
              <w:r w:rsidRPr="008F1DC0">
                <w:rPr>
                  <w:rFonts w:ascii="Times New Roman" w:hAnsi="Times New Roman"/>
                  <w:noProof/>
                </w:rPr>
                <w:t>No</w:t>
              </w:r>
            </w:ins>
          </w:p>
        </w:tc>
      </w:tr>
      <w:tr w:rsidR="00C637EE" w:rsidRPr="008F1DC0" w:rsidTr="00606095">
        <w:trPr>
          <w:ins w:id="4217" w:author="Link Pieces" w:date="2015-08-26T11:33:00Z"/>
        </w:trPr>
        <w:tc>
          <w:tcPr>
            <w:tcW w:w="570" w:type="dxa"/>
          </w:tcPr>
          <w:p w:rsidR="00C637EE" w:rsidRPr="008F1DC0" w:rsidRDefault="00C637EE" w:rsidP="00606095">
            <w:pPr>
              <w:tabs>
                <w:tab w:val="left" w:pos="2160"/>
              </w:tabs>
              <w:spacing w:after="0"/>
              <w:rPr>
                <w:ins w:id="4218" w:author="Link Pieces" w:date="2015-08-26T11:33:00Z"/>
                <w:rFonts w:ascii="Times New Roman" w:hAnsi="Times New Roman"/>
                <w:noProof/>
              </w:rPr>
            </w:pPr>
            <w:ins w:id="4219"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4220" w:author="Link Pieces" w:date="2015-08-26T11:33:00Z"/>
                <w:rFonts w:ascii="Times New Roman" w:hAnsi="Times New Roman"/>
                <w:noProof/>
              </w:rPr>
            </w:pPr>
            <w:ins w:id="4221" w:author="Link Pieces" w:date="2015-08-26T11:33:00Z">
              <w:r w:rsidRPr="008F1DC0">
                <w:rPr>
                  <w:rFonts w:ascii="Times New Roman" w:hAnsi="Times New Roman"/>
                  <w:noProof/>
                </w:rPr>
                <w:t>Quantity</w:t>
              </w:r>
            </w:ins>
          </w:p>
        </w:tc>
        <w:tc>
          <w:tcPr>
            <w:tcW w:w="2036" w:type="dxa"/>
          </w:tcPr>
          <w:p w:rsidR="00C637EE" w:rsidRPr="008F1DC0" w:rsidRDefault="00C637EE" w:rsidP="00606095">
            <w:pPr>
              <w:tabs>
                <w:tab w:val="left" w:pos="2160"/>
              </w:tabs>
              <w:spacing w:after="0"/>
              <w:rPr>
                <w:ins w:id="4222" w:author="Link Pieces" w:date="2015-08-26T11:33:00Z"/>
                <w:rFonts w:ascii="Times New Roman" w:hAnsi="Times New Roman"/>
                <w:noProof/>
              </w:rPr>
            </w:pPr>
            <w:ins w:id="4223"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4224"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225" w:author="Link Pieces" w:date="2015-08-26T11:33:00Z"/>
                <w:rFonts w:ascii="Times New Roman" w:hAnsi="Times New Roman"/>
                <w:noProof/>
              </w:rPr>
            </w:pPr>
            <w:ins w:id="4226" w:author="Link Pieces" w:date="2015-08-26T11:33:00Z">
              <w:r w:rsidRPr="008F1DC0">
                <w:rPr>
                  <w:rFonts w:ascii="Times New Roman" w:hAnsi="Times New Roman"/>
                  <w:noProof/>
                </w:rPr>
                <w:t>Quantity of product in order</w:t>
              </w:r>
            </w:ins>
          </w:p>
        </w:tc>
        <w:tc>
          <w:tcPr>
            <w:tcW w:w="713" w:type="dxa"/>
          </w:tcPr>
          <w:p w:rsidR="00C637EE" w:rsidRPr="008F1DC0" w:rsidRDefault="00C637EE" w:rsidP="00606095">
            <w:pPr>
              <w:tabs>
                <w:tab w:val="left" w:pos="2160"/>
              </w:tabs>
              <w:spacing w:after="0"/>
              <w:rPr>
                <w:ins w:id="4227" w:author="Link Pieces" w:date="2015-08-26T11:33:00Z"/>
                <w:rFonts w:ascii="Times New Roman" w:hAnsi="Times New Roman"/>
                <w:noProof/>
              </w:rPr>
            </w:pPr>
            <w:ins w:id="4228" w:author="Link Pieces" w:date="2015-08-26T11:33:00Z">
              <w:r w:rsidRPr="008F1DC0">
                <w:rPr>
                  <w:rFonts w:ascii="Times New Roman" w:hAnsi="Times New Roman"/>
                  <w:noProof/>
                </w:rPr>
                <w:t>No</w:t>
              </w:r>
            </w:ins>
          </w:p>
        </w:tc>
      </w:tr>
      <w:tr w:rsidR="00C637EE" w:rsidRPr="008F1DC0" w:rsidTr="00606095">
        <w:trPr>
          <w:ins w:id="4229" w:author="Link Pieces" w:date="2015-08-26T11:33:00Z"/>
        </w:trPr>
        <w:tc>
          <w:tcPr>
            <w:tcW w:w="570" w:type="dxa"/>
          </w:tcPr>
          <w:p w:rsidR="00C637EE" w:rsidRPr="008F1DC0" w:rsidRDefault="00C637EE" w:rsidP="00606095">
            <w:pPr>
              <w:tabs>
                <w:tab w:val="left" w:pos="2160"/>
              </w:tabs>
              <w:spacing w:after="0"/>
              <w:rPr>
                <w:ins w:id="4230" w:author="Link Pieces" w:date="2015-08-26T11:33:00Z"/>
                <w:rFonts w:ascii="Times New Roman" w:hAnsi="Times New Roman"/>
                <w:noProof/>
              </w:rPr>
            </w:pPr>
            <w:ins w:id="4231"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4232" w:author="Link Pieces" w:date="2015-08-26T11:33:00Z"/>
                <w:rFonts w:ascii="Times New Roman" w:hAnsi="Times New Roman"/>
                <w:noProof/>
              </w:rPr>
            </w:pPr>
            <w:ins w:id="4233" w:author="Link Pieces" w:date="2015-08-26T11:33:00Z">
              <w:r w:rsidRPr="008F1DC0">
                <w:rPr>
                  <w:rFonts w:ascii="Times New Roman" w:hAnsi="Times New Roman"/>
                  <w:noProof/>
                </w:rPr>
                <w:t>Price</w:t>
              </w:r>
            </w:ins>
          </w:p>
        </w:tc>
        <w:tc>
          <w:tcPr>
            <w:tcW w:w="2036" w:type="dxa"/>
          </w:tcPr>
          <w:p w:rsidR="00C637EE" w:rsidRPr="008F1DC0" w:rsidRDefault="00C637EE" w:rsidP="00606095">
            <w:pPr>
              <w:tabs>
                <w:tab w:val="left" w:pos="2160"/>
              </w:tabs>
              <w:spacing w:after="0"/>
              <w:rPr>
                <w:ins w:id="4234" w:author="Link Pieces" w:date="2015-08-26T11:33:00Z"/>
                <w:rFonts w:ascii="Times New Roman" w:hAnsi="Times New Roman"/>
                <w:noProof/>
              </w:rPr>
            </w:pPr>
            <w:ins w:id="4235" w:author="Link Pieces" w:date="2015-08-26T11:33:00Z">
              <w:r w:rsidRPr="008F1DC0">
                <w:rPr>
                  <w:rFonts w:ascii="Times New Roman" w:hAnsi="Times New Roman"/>
                  <w:noProof/>
                </w:rPr>
                <w:t>Float</w:t>
              </w:r>
            </w:ins>
          </w:p>
        </w:tc>
        <w:tc>
          <w:tcPr>
            <w:tcW w:w="994" w:type="dxa"/>
          </w:tcPr>
          <w:p w:rsidR="00C637EE" w:rsidRPr="008F1DC0" w:rsidRDefault="00C637EE" w:rsidP="00606095">
            <w:pPr>
              <w:tabs>
                <w:tab w:val="left" w:pos="2160"/>
              </w:tabs>
              <w:spacing w:after="0"/>
              <w:rPr>
                <w:ins w:id="4236"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237" w:author="Link Pieces" w:date="2015-08-26T11:33:00Z"/>
                <w:rFonts w:ascii="Times New Roman" w:hAnsi="Times New Roman"/>
                <w:noProof/>
              </w:rPr>
            </w:pPr>
            <w:ins w:id="4238" w:author="Link Pieces" w:date="2015-08-26T11:33:00Z">
              <w:r w:rsidRPr="008F1DC0">
                <w:rPr>
                  <w:rFonts w:ascii="Times New Roman" w:hAnsi="Times New Roman"/>
                  <w:noProof/>
                </w:rPr>
                <w:t>Price when sell product</w:t>
              </w:r>
            </w:ins>
          </w:p>
        </w:tc>
        <w:tc>
          <w:tcPr>
            <w:tcW w:w="713" w:type="dxa"/>
          </w:tcPr>
          <w:p w:rsidR="00C637EE" w:rsidRPr="008F1DC0" w:rsidRDefault="00C637EE" w:rsidP="00606095">
            <w:pPr>
              <w:tabs>
                <w:tab w:val="left" w:pos="2160"/>
              </w:tabs>
              <w:spacing w:after="0"/>
              <w:rPr>
                <w:ins w:id="4239" w:author="Link Pieces" w:date="2015-08-26T11:33:00Z"/>
                <w:rFonts w:ascii="Times New Roman" w:hAnsi="Times New Roman"/>
                <w:noProof/>
              </w:rPr>
            </w:pPr>
            <w:ins w:id="4240" w:author="Link Pieces" w:date="2015-08-26T11:33:00Z">
              <w:r w:rsidRPr="008F1DC0">
                <w:rPr>
                  <w:rFonts w:ascii="Times New Roman" w:hAnsi="Times New Roman"/>
                  <w:noProof/>
                </w:rPr>
                <w:t>No</w:t>
              </w:r>
            </w:ins>
          </w:p>
        </w:tc>
      </w:tr>
    </w:tbl>
    <w:p w:rsidR="00C637EE" w:rsidRPr="008F1DC0" w:rsidRDefault="00C637EE" w:rsidP="00C637EE">
      <w:pPr>
        <w:rPr>
          <w:ins w:id="4241"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4242" w:author="Link Pieces" w:date="2015-08-26T11:33:00Z"/>
        </w:trPr>
        <w:tc>
          <w:tcPr>
            <w:tcW w:w="9360" w:type="dxa"/>
            <w:gridSpan w:val="6"/>
          </w:tcPr>
          <w:p w:rsidR="00C637EE" w:rsidRPr="008F1DC0" w:rsidRDefault="00C637EE" w:rsidP="00606095">
            <w:pPr>
              <w:tabs>
                <w:tab w:val="left" w:pos="2160"/>
              </w:tabs>
              <w:spacing w:after="0"/>
              <w:jc w:val="center"/>
              <w:rPr>
                <w:ins w:id="4243" w:author="Link Pieces" w:date="2015-08-26T11:33:00Z"/>
                <w:rFonts w:ascii="Times New Roman" w:hAnsi="Times New Roman"/>
                <w:noProof/>
              </w:rPr>
            </w:pPr>
            <w:ins w:id="4244" w:author="Link Pieces" w:date="2015-08-26T11:33:00Z">
              <w:r w:rsidRPr="008F1DC0">
                <w:rPr>
                  <w:rFonts w:ascii="Times New Roman" w:hAnsi="Times New Roman"/>
                  <w:b/>
                  <w:noProof/>
                </w:rPr>
                <w:t>Payment</w:t>
              </w:r>
              <w:r w:rsidRPr="008F1DC0">
                <w:rPr>
                  <w:rFonts w:ascii="Times New Roman" w:hAnsi="Times New Roman"/>
                  <w:noProof/>
                </w:rPr>
                <w:t>: store all data about payment of customer choose</w:t>
              </w:r>
            </w:ins>
          </w:p>
        </w:tc>
      </w:tr>
      <w:tr w:rsidR="00C637EE" w:rsidRPr="008F1DC0" w:rsidTr="00606095">
        <w:trPr>
          <w:ins w:id="4245"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4246" w:author="Link Pieces" w:date="2015-08-26T11:33:00Z"/>
                <w:rFonts w:ascii="Times New Roman" w:hAnsi="Times New Roman"/>
                <w:b/>
                <w:noProof/>
              </w:rPr>
            </w:pPr>
            <w:ins w:id="4247"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4248" w:author="Link Pieces" w:date="2015-08-26T11:33:00Z"/>
                <w:rFonts w:ascii="Times New Roman" w:hAnsi="Times New Roman"/>
                <w:b/>
                <w:noProof/>
              </w:rPr>
            </w:pPr>
            <w:ins w:id="4249"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4250" w:author="Link Pieces" w:date="2015-08-26T11:33:00Z"/>
                <w:rFonts w:ascii="Times New Roman" w:hAnsi="Times New Roman"/>
                <w:b/>
                <w:noProof/>
              </w:rPr>
            </w:pPr>
            <w:ins w:id="4251"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4252" w:author="Link Pieces" w:date="2015-08-26T11:33:00Z"/>
                <w:rFonts w:ascii="Times New Roman" w:hAnsi="Times New Roman"/>
                <w:b/>
                <w:noProof/>
              </w:rPr>
            </w:pPr>
            <w:ins w:id="4253"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4254" w:author="Link Pieces" w:date="2015-08-26T11:33:00Z"/>
                <w:rFonts w:ascii="Times New Roman" w:hAnsi="Times New Roman"/>
                <w:b/>
                <w:noProof/>
              </w:rPr>
            </w:pPr>
            <w:ins w:id="4255"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4256" w:author="Link Pieces" w:date="2015-08-26T11:33:00Z"/>
                <w:rFonts w:ascii="Times New Roman" w:hAnsi="Times New Roman"/>
                <w:b/>
                <w:noProof/>
              </w:rPr>
            </w:pPr>
            <w:ins w:id="4257" w:author="Link Pieces" w:date="2015-08-26T11:33:00Z">
              <w:r w:rsidRPr="008F1DC0">
                <w:rPr>
                  <w:rFonts w:ascii="Times New Roman" w:hAnsi="Times New Roman"/>
                  <w:b/>
                  <w:noProof/>
                </w:rPr>
                <w:t>Null</w:t>
              </w:r>
            </w:ins>
          </w:p>
        </w:tc>
      </w:tr>
      <w:tr w:rsidR="00C637EE" w:rsidRPr="008F1DC0" w:rsidTr="00606095">
        <w:trPr>
          <w:ins w:id="4258" w:author="Link Pieces" w:date="2015-08-26T11:33:00Z"/>
        </w:trPr>
        <w:tc>
          <w:tcPr>
            <w:tcW w:w="570" w:type="dxa"/>
          </w:tcPr>
          <w:p w:rsidR="00C637EE" w:rsidRPr="008F1DC0" w:rsidRDefault="00C637EE" w:rsidP="00606095">
            <w:pPr>
              <w:tabs>
                <w:tab w:val="left" w:pos="2160"/>
              </w:tabs>
              <w:spacing w:after="0"/>
              <w:rPr>
                <w:ins w:id="4259" w:author="Link Pieces" w:date="2015-08-26T11:33:00Z"/>
                <w:rFonts w:ascii="Times New Roman" w:hAnsi="Times New Roman"/>
                <w:noProof/>
              </w:rPr>
            </w:pPr>
            <w:ins w:id="4260"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4261" w:author="Link Pieces" w:date="2015-08-26T11:33:00Z"/>
                <w:rFonts w:ascii="Times New Roman" w:hAnsi="Times New Roman"/>
                <w:noProof/>
              </w:rPr>
            </w:pPr>
            <w:ins w:id="4262"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4263" w:author="Link Pieces" w:date="2015-08-26T11:33:00Z"/>
                <w:rFonts w:ascii="Times New Roman" w:hAnsi="Times New Roman"/>
                <w:noProof/>
              </w:rPr>
            </w:pPr>
            <w:ins w:id="426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265" w:author="Link Pieces" w:date="2015-08-26T11:33:00Z"/>
                <w:rFonts w:ascii="Times New Roman" w:hAnsi="Times New Roman"/>
                <w:noProof/>
              </w:rPr>
            </w:pPr>
            <w:ins w:id="4266"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4267" w:author="Link Pieces" w:date="2015-08-26T11:33:00Z"/>
                <w:rFonts w:ascii="Times New Roman" w:hAnsi="Times New Roman"/>
                <w:noProof/>
              </w:rPr>
            </w:pPr>
            <w:ins w:id="4268" w:author="Link Pieces" w:date="2015-08-26T11:33:00Z">
              <w:r w:rsidRPr="008F1DC0">
                <w:rPr>
                  <w:rFonts w:ascii="Times New Roman" w:hAnsi="Times New Roman"/>
                  <w:noProof/>
                </w:rPr>
                <w:t>Id of payment</w:t>
              </w:r>
            </w:ins>
          </w:p>
        </w:tc>
        <w:tc>
          <w:tcPr>
            <w:tcW w:w="713" w:type="dxa"/>
          </w:tcPr>
          <w:p w:rsidR="00C637EE" w:rsidRPr="008F1DC0" w:rsidRDefault="00C637EE" w:rsidP="00606095">
            <w:pPr>
              <w:tabs>
                <w:tab w:val="left" w:pos="2160"/>
              </w:tabs>
              <w:spacing w:after="0"/>
              <w:rPr>
                <w:ins w:id="4269" w:author="Link Pieces" w:date="2015-08-26T11:33:00Z"/>
                <w:rFonts w:ascii="Times New Roman" w:hAnsi="Times New Roman"/>
                <w:noProof/>
              </w:rPr>
            </w:pPr>
            <w:ins w:id="4270" w:author="Link Pieces" w:date="2015-08-26T11:33:00Z">
              <w:r w:rsidRPr="008F1DC0">
                <w:rPr>
                  <w:rFonts w:ascii="Times New Roman" w:hAnsi="Times New Roman"/>
                  <w:noProof/>
                </w:rPr>
                <w:t>No</w:t>
              </w:r>
            </w:ins>
          </w:p>
        </w:tc>
      </w:tr>
      <w:tr w:rsidR="00C637EE" w:rsidRPr="008F1DC0" w:rsidTr="00606095">
        <w:trPr>
          <w:ins w:id="4271" w:author="Link Pieces" w:date="2015-08-26T11:33:00Z"/>
        </w:trPr>
        <w:tc>
          <w:tcPr>
            <w:tcW w:w="570" w:type="dxa"/>
          </w:tcPr>
          <w:p w:rsidR="00C637EE" w:rsidRPr="008F1DC0" w:rsidRDefault="00C637EE" w:rsidP="00606095">
            <w:pPr>
              <w:tabs>
                <w:tab w:val="left" w:pos="2160"/>
              </w:tabs>
              <w:spacing w:after="0"/>
              <w:rPr>
                <w:ins w:id="4272" w:author="Link Pieces" w:date="2015-08-26T11:33:00Z"/>
                <w:rFonts w:ascii="Times New Roman" w:hAnsi="Times New Roman"/>
                <w:noProof/>
              </w:rPr>
            </w:pPr>
            <w:ins w:id="4273"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4274" w:author="Link Pieces" w:date="2015-08-26T11:33:00Z"/>
                <w:rFonts w:ascii="Times New Roman" w:hAnsi="Times New Roman"/>
                <w:noProof/>
              </w:rPr>
            </w:pPr>
            <w:ins w:id="4275" w:author="Link Pieces" w:date="2015-08-26T11:33:00Z">
              <w:r w:rsidRPr="008F1DC0">
                <w:rPr>
                  <w:rFonts w:ascii="Times New Roman" w:hAnsi="Times New Roman"/>
                  <w:noProof/>
                </w:rPr>
                <w:t>Amount</w:t>
              </w:r>
            </w:ins>
          </w:p>
        </w:tc>
        <w:tc>
          <w:tcPr>
            <w:tcW w:w="2036" w:type="dxa"/>
          </w:tcPr>
          <w:p w:rsidR="00C637EE" w:rsidRPr="008F1DC0" w:rsidRDefault="00C637EE" w:rsidP="00606095">
            <w:pPr>
              <w:tabs>
                <w:tab w:val="left" w:pos="2160"/>
              </w:tabs>
              <w:spacing w:after="0"/>
              <w:rPr>
                <w:ins w:id="4276" w:author="Link Pieces" w:date="2015-08-26T11:33:00Z"/>
                <w:rFonts w:ascii="Times New Roman" w:hAnsi="Times New Roman"/>
                <w:noProof/>
              </w:rPr>
            </w:pPr>
            <w:ins w:id="4277" w:author="Link Pieces" w:date="2015-08-26T11:33:00Z">
              <w:r w:rsidRPr="008F1DC0">
                <w:rPr>
                  <w:rFonts w:ascii="Times New Roman" w:hAnsi="Times New Roman"/>
                  <w:noProof/>
                </w:rPr>
                <w:t>Integer</w:t>
              </w:r>
            </w:ins>
          </w:p>
        </w:tc>
        <w:tc>
          <w:tcPr>
            <w:tcW w:w="994" w:type="dxa"/>
          </w:tcPr>
          <w:p w:rsidR="00C637EE" w:rsidRPr="008F1DC0" w:rsidRDefault="00C637EE" w:rsidP="00606095">
            <w:pPr>
              <w:tabs>
                <w:tab w:val="left" w:pos="2160"/>
              </w:tabs>
              <w:spacing w:after="0"/>
              <w:rPr>
                <w:ins w:id="4278"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279" w:author="Link Pieces" w:date="2015-08-26T11:33:00Z"/>
                <w:rFonts w:ascii="Times New Roman" w:hAnsi="Times New Roman"/>
                <w:noProof/>
              </w:rPr>
            </w:pPr>
            <w:ins w:id="4280" w:author="Link Pieces" w:date="2015-08-26T11:33:00Z">
              <w:r w:rsidRPr="008F1DC0">
                <w:rPr>
                  <w:rFonts w:ascii="Times New Roman" w:hAnsi="Times New Roman"/>
                  <w:noProof/>
                </w:rPr>
                <w:t>Money paid in VNĐ</w:t>
              </w:r>
            </w:ins>
          </w:p>
        </w:tc>
        <w:tc>
          <w:tcPr>
            <w:tcW w:w="713" w:type="dxa"/>
          </w:tcPr>
          <w:p w:rsidR="00C637EE" w:rsidRPr="008F1DC0" w:rsidRDefault="00C637EE" w:rsidP="00606095">
            <w:pPr>
              <w:tabs>
                <w:tab w:val="left" w:pos="2160"/>
              </w:tabs>
              <w:spacing w:after="0"/>
              <w:rPr>
                <w:ins w:id="4281" w:author="Link Pieces" w:date="2015-08-26T11:33:00Z"/>
                <w:rFonts w:ascii="Times New Roman" w:hAnsi="Times New Roman"/>
                <w:noProof/>
              </w:rPr>
            </w:pPr>
            <w:ins w:id="4282" w:author="Link Pieces" w:date="2015-08-26T11:33:00Z">
              <w:r w:rsidRPr="008F1DC0">
                <w:rPr>
                  <w:rFonts w:ascii="Times New Roman" w:hAnsi="Times New Roman"/>
                  <w:noProof/>
                </w:rPr>
                <w:t>No</w:t>
              </w:r>
            </w:ins>
          </w:p>
        </w:tc>
      </w:tr>
      <w:tr w:rsidR="00C637EE" w:rsidRPr="008F1DC0" w:rsidTr="00606095">
        <w:trPr>
          <w:ins w:id="4283" w:author="Link Pieces" w:date="2015-08-26T11:33:00Z"/>
        </w:trPr>
        <w:tc>
          <w:tcPr>
            <w:tcW w:w="570" w:type="dxa"/>
          </w:tcPr>
          <w:p w:rsidR="00C637EE" w:rsidRPr="008F1DC0" w:rsidRDefault="00C637EE" w:rsidP="00606095">
            <w:pPr>
              <w:tabs>
                <w:tab w:val="left" w:pos="2160"/>
              </w:tabs>
              <w:spacing w:after="0"/>
              <w:rPr>
                <w:ins w:id="4284" w:author="Link Pieces" w:date="2015-08-26T11:33:00Z"/>
                <w:rFonts w:ascii="Times New Roman" w:hAnsi="Times New Roman"/>
                <w:noProof/>
              </w:rPr>
            </w:pPr>
            <w:ins w:id="4285"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4286" w:author="Link Pieces" w:date="2015-08-26T11:33:00Z"/>
                <w:rFonts w:ascii="Times New Roman" w:hAnsi="Times New Roman"/>
                <w:noProof/>
              </w:rPr>
            </w:pPr>
            <w:ins w:id="4287" w:author="Link Pieces" w:date="2015-08-26T11:33:00Z">
              <w:r w:rsidRPr="008F1DC0">
                <w:rPr>
                  <w:rFonts w:ascii="Times New Roman" w:hAnsi="Times New Roman"/>
                  <w:noProof/>
                </w:rPr>
                <w:t>Status</w:t>
              </w:r>
            </w:ins>
          </w:p>
        </w:tc>
        <w:tc>
          <w:tcPr>
            <w:tcW w:w="2036" w:type="dxa"/>
          </w:tcPr>
          <w:p w:rsidR="00C637EE" w:rsidRPr="008F1DC0" w:rsidRDefault="00C637EE" w:rsidP="00606095">
            <w:pPr>
              <w:tabs>
                <w:tab w:val="left" w:pos="2160"/>
              </w:tabs>
              <w:spacing w:after="0"/>
              <w:rPr>
                <w:ins w:id="4288" w:author="Link Pieces" w:date="2015-08-26T11:33:00Z"/>
                <w:rFonts w:ascii="Times New Roman" w:hAnsi="Times New Roman"/>
                <w:noProof/>
              </w:rPr>
            </w:pPr>
            <w:ins w:id="4289"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290"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291" w:author="Link Pieces" w:date="2015-08-26T11:33:00Z"/>
                <w:rFonts w:ascii="Times New Roman" w:hAnsi="Times New Roman"/>
                <w:noProof/>
              </w:rPr>
            </w:pPr>
            <w:ins w:id="4292" w:author="Link Pieces" w:date="2015-08-26T11:33:00Z">
              <w:r w:rsidRPr="008F1DC0">
                <w:rPr>
                  <w:rFonts w:ascii="Times New Roman" w:hAnsi="Times New Roman"/>
                  <w:noProof/>
                </w:rPr>
                <w:t>Status of payment</w:t>
              </w:r>
            </w:ins>
          </w:p>
        </w:tc>
        <w:tc>
          <w:tcPr>
            <w:tcW w:w="713" w:type="dxa"/>
          </w:tcPr>
          <w:p w:rsidR="00C637EE" w:rsidRPr="008F1DC0" w:rsidRDefault="00C637EE" w:rsidP="00606095">
            <w:pPr>
              <w:tabs>
                <w:tab w:val="left" w:pos="2160"/>
              </w:tabs>
              <w:spacing w:after="0"/>
              <w:rPr>
                <w:ins w:id="4293" w:author="Link Pieces" w:date="2015-08-26T11:33:00Z"/>
                <w:rFonts w:ascii="Times New Roman" w:hAnsi="Times New Roman"/>
                <w:noProof/>
              </w:rPr>
            </w:pPr>
            <w:ins w:id="4294" w:author="Link Pieces" w:date="2015-08-26T11:33:00Z">
              <w:r w:rsidRPr="008F1DC0">
                <w:rPr>
                  <w:rFonts w:ascii="Times New Roman" w:hAnsi="Times New Roman"/>
                  <w:noProof/>
                </w:rPr>
                <w:t>No</w:t>
              </w:r>
            </w:ins>
          </w:p>
        </w:tc>
      </w:tr>
      <w:tr w:rsidR="00C637EE" w:rsidRPr="008F1DC0" w:rsidTr="00606095">
        <w:trPr>
          <w:ins w:id="4295" w:author="Link Pieces" w:date="2015-08-26T11:33:00Z"/>
        </w:trPr>
        <w:tc>
          <w:tcPr>
            <w:tcW w:w="570" w:type="dxa"/>
          </w:tcPr>
          <w:p w:rsidR="00C637EE" w:rsidRPr="008F1DC0" w:rsidRDefault="00C637EE" w:rsidP="00606095">
            <w:pPr>
              <w:tabs>
                <w:tab w:val="left" w:pos="2160"/>
              </w:tabs>
              <w:spacing w:after="0"/>
              <w:rPr>
                <w:ins w:id="4296" w:author="Link Pieces" w:date="2015-08-26T11:33:00Z"/>
                <w:rFonts w:ascii="Times New Roman" w:hAnsi="Times New Roman"/>
                <w:noProof/>
              </w:rPr>
            </w:pPr>
            <w:ins w:id="4297"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4298" w:author="Link Pieces" w:date="2015-08-26T11:33:00Z"/>
                <w:rFonts w:ascii="Times New Roman" w:hAnsi="Times New Roman"/>
                <w:noProof/>
              </w:rPr>
            </w:pPr>
            <w:ins w:id="4299" w:author="Link Pieces" w:date="2015-08-26T11:33:00Z">
              <w:r w:rsidRPr="008F1DC0">
                <w:rPr>
                  <w:rFonts w:ascii="Times New Roman" w:hAnsi="Times New Roman"/>
                  <w:noProof/>
                </w:rPr>
                <w:t>Merchant</w:t>
              </w:r>
            </w:ins>
          </w:p>
        </w:tc>
        <w:tc>
          <w:tcPr>
            <w:tcW w:w="2036" w:type="dxa"/>
          </w:tcPr>
          <w:p w:rsidR="00C637EE" w:rsidRPr="008F1DC0" w:rsidRDefault="00C637EE" w:rsidP="00606095">
            <w:pPr>
              <w:tabs>
                <w:tab w:val="left" w:pos="2160"/>
              </w:tabs>
              <w:spacing w:after="0"/>
              <w:rPr>
                <w:ins w:id="4300" w:author="Link Pieces" w:date="2015-08-26T11:33:00Z"/>
                <w:rFonts w:ascii="Times New Roman" w:hAnsi="Times New Roman"/>
                <w:noProof/>
              </w:rPr>
            </w:pPr>
            <w:ins w:id="4301"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02"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303" w:author="Link Pieces" w:date="2015-08-26T11:33:00Z"/>
                <w:rFonts w:ascii="Times New Roman" w:hAnsi="Times New Roman"/>
                <w:noProof/>
              </w:rPr>
            </w:pPr>
            <w:ins w:id="4304" w:author="Link Pieces" w:date="2015-08-26T11:33:00Z">
              <w:r w:rsidRPr="008F1DC0">
                <w:rPr>
                  <w:rFonts w:ascii="Times New Roman" w:hAnsi="Times New Roman"/>
                  <w:noProof/>
                </w:rPr>
                <w:t>Name of payment merchant (“Baokim”, “PayPal”,… )</w:t>
              </w:r>
            </w:ins>
          </w:p>
        </w:tc>
        <w:tc>
          <w:tcPr>
            <w:tcW w:w="713" w:type="dxa"/>
          </w:tcPr>
          <w:p w:rsidR="00C637EE" w:rsidRPr="008F1DC0" w:rsidRDefault="00C637EE" w:rsidP="00606095">
            <w:pPr>
              <w:tabs>
                <w:tab w:val="left" w:pos="2160"/>
              </w:tabs>
              <w:spacing w:after="0"/>
              <w:rPr>
                <w:ins w:id="4305" w:author="Link Pieces" w:date="2015-08-26T11:33:00Z"/>
                <w:rFonts w:ascii="Times New Roman" w:hAnsi="Times New Roman"/>
                <w:noProof/>
              </w:rPr>
            </w:pPr>
            <w:ins w:id="4306" w:author="Link Pieces" w:date="2015-08-26T11:33:00Z">
              <w:r w:rsidRPr="008F1DC0">
                <w:rPr>
                  <w:rFonts w:ascii="Times New Roman" w:hAnsi="Times New Roman"/>
                  <w:noProof/>
                </w:rPr>
                <w:t>No</w:t>
              </w:r>
            </w:ins>
          </w:p>
        </w:tc>
      </w:tr>
      <w:tr w:rsidR="00C637EE" w:rsidRPr="008F1DC0" w:rsidTr="00606095">
        <w:trPr>
          <w:ins w:id="4307" w:author="Link Pieces" w:date="2015-08-26T11:33:00Z"/>
        </w:trPr>
        <w:tc>
          <w:tcPr>
            <w:tcW w:w="570" w:type="dxa"/>
          </w:tcPr>
          <w:p w:rsidR="00C637EE" w:rsidRPr="008F1DC0" w:rsidRDefault="00C637EE" w:rsidP="00606095">
            <w:pPr>
              <w:tabs>
                <w:tab w:val="left" w:pos="2160"/>
              </w:tabs>
              <w:spacing w:after="0"/>
              <w:rPr>
                <w:ins w:id="4308" w:author="Link Pieces" w:date="2015-08-26T11:33:00Z"/>
                <w:rFonts w:ascii="Times New Roman" w:hAnsi="Times New Roman"/>
                <w:noProof/>
              </w:rPr>
            </w:pPr>
            <w:ins w:id="4309"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4310" w:author="Link Pieces" w:date="2015-08-26T11:33:00Z"/>
                <w:rFonts w:ascii="Times New Roman" w:hAnsi="Times New Roman"/>
                <w:noProof/>
              </w:rPr>
            </w:pPr>
            <w:ins w:id="4311" w:author="Link Pieces" w:date="2015-08-26T11:33:00Z">
              <w:r w:rsidRPr="008F1DC0">
                <w:rPr>
                  <w:rFonts w:ascii="Times New Roman" w:hAnsi="Times New Roman"/>
                  <w:noProof/>
                </w:rPr>
                <w:t>Code</w:t>
              </w:r>
            </w:ins>
          </w:p>
        </w:tc>
        <w:tc>
          <w:tcPr>
            <w:tcW w:w="2036" w:type="dxa"/>
          </w:tcPr>
          <w:p w:rsidR="00C637EE" w:rsidRPr="008F1DC0" w:rsidRDefault="00C637EE" w:rsidP="00606095">
            <w:pPr>
              <w:tabs>
                <w:tab w:val="left" w:pos="2160"/>
              </w:tabs>
              <w:spacing w:after="0"/>
              <w:rPr>
                <w:ins w:id="4312" w:author="Link Pieces" w:date="2015-08-26T11:33:00Z"/>
                <w:rFonts w:ascii="Times New Roman" w:hAnsi="Times New Roman"/>
                <w:noProof/>
              </w:rPr>
            </w:pPr>
            <w:ins w:id="4313"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14"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315" w:author="Link Pieces" w:date="2015-08-26T11:33:00Z"/>
                <w:rFonts w:ascii="Times New Roman" w:hAnsi="Times New Roman"/>
                <w:noProof/>
              </w:rPr>
            </w:pPr>
            <w:ins w:id="4316" w:author="Link Pieces" w:date="2015-08-26T11:33:00Z">
              <w:r w:rsidRPr="008F1DC0">
                <w:rPr>
                  <w:rFonts w:ascii="Times New Roman" w:hAnsi="Times New Roman"/>
                  <w:noProof/>
                </w:rPr>
                <w:t>Code of payment</w:t>
              </w:r>
            </w:ins>
          </w:p>
        </w:tc>
        <w:tc>
          <w:tcPr>
            <w:tcW w:w="713" w:type="dxa"/>
          </w:tcPr>
          <w:p w:rsidR="00C637EE" w:rsidRPr="008F1DC0" w:rsidRDefault="00C637EE" w:rsidP="00606095">
            <w:pPr>
              <w:tabs>
                <w:tab w:val="left" w:pos="2160"/>
              </w:tabs>
              <w:spacing w:after="0"/>
              <w:rPr>
                <w:ins w:id="4317" w:author="Link Pieces" w:date="2015-08-26T11:33:00Z"/>
                <w:rFonts w:ascii="Times New Roman" w:hAnsi="Times New Roman"/>
                <w:noProof/>
              </w:rPr>
            </w:pPr>
            <w:ins w:id="4318" w:author="Link Pieces" w:date="2015-08-26T11:33:00Z">
              <w:r w:rsidRPr="008F1DC0">
                <w:rPr>
                  <w:rFonts w:ascii="Times New Roman" w:hAnsi="Times New Roman"/>
                  <w:noProof/>
                </w:rPr>
                <w:t>No</w:t>
              </w:r>
            </w:ins>
          </w:p>
        </w:tc>
      </w:tr>
      <w:tr w:rsidR="00C637EE" w:rsidRPr="008F1DC0" w:rsidTr="00606095">
        <w:trPr>
          <w:ins w:id="4319" w:author="Link Pieces" w:date="2015-08-26T11:33:00Z"/>
        </w:trPr>
        <w:tc>
          <w:tcPr>
            <w:tcW w:w="570" w:type="dxa"/>
          </w:tcPr>
          <w:p w:rsidR="00C637EE" w:rsidRPr="008F1DC0" w:rsidRDefault="00C637EE" w:rsidP="00606095">
            <w:pPr>
              <w:tabs>
                <w:tab w:val="left" w:pos="2160"/>
              </w:tabs>
              <w:spacing w:after="0"/>
              <w:rPr>
                <w:ins w:id="4320" w:author="Link Pieces" w:date="2015-08-26T11:33:00Z"/>
                <w:rFonts w:ascii="Times New Roman" w:hAnsi="Times New Roman"/>
                <w:noProof/>
              </w:rPr>
            </w:pPr>
            <w:ins w:id="4321"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4322" w:author="Link Pieces" w:date="2015-08-26T11:33:00Z"/>
                <w:rFonts w:ascii="Times New Roman" w:hAnsi="Times New Roman"/>
                <w:noProof/>
              </w:rPr>
            </w:pPr>
            <w:ins w:id="4323" w:author="Link Pieces" w:date="2015-08-26T11:33:00Z">
              <w:r w:rsidRPr="008F1DC0">
                <w:rPr>
                  <w:rFonts w:ascii="Times New Roman" w:hAnsi="Times New Roman"/>
                  <w:noProof/>
                </w:rPr>
                <w:t>Order_id</w:t>
              </w:r>
            </w:ins>
          </w:p>
        </w:tc>
        <w:tc>
          <w:tcPr>
            <w:tcW w:w="2036" w:type="dxa"/>
          </w:tcPr>
          <w:p w:rsidR="00C637EE" w:rsidRPr="008F1DC0" w:rsidRDefault="00C637EE" w:rsidP="00606095">
            <w:pPr>
              <w:tabs>
                <w:tab w:val="left" w:pos="2160"/>
              </w:tabs>
              <w:spacing w:after="0"/>
              <w:rPr>
                <w:ins w:id="4324" w:author="Link Pieces" w:date="2015-08-26T11:33:00Z"/>
                <w:rFonts w:ascii="Times New Roman" w:hAnsi="Times New Roman"/>
                <w:noProof/>
              </w:rPr>
            </w:pPr>
            <w:ins w:id="4325"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26" w:author="Link Pieces" w:date="2015-08-26T11:33:00Z"/>
                <w:rFonts w:ascii="Times New Roman" w:hAnsi="Times New Roman"/>
                <w:noProof/>
              </w:rPr>
            </w:pPr>
            <w:ins w:id="4327"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4328" w:author="Link Pieces" w:date="2015-08-26T11:33:00Z"/>
                <w:rFonts w:ascii="Times New Roman" w:hAnsi="Times New Roman"/>
                <w:noProof/>
              </w:rPr>
            </w:pPr>
            <w:ins w:id="4329" w:author="Link Pieces" w:date="2015-08-26T11:33:00Z">
              <w:r w:rsidRPr="008F1DC0">
                <w:rPr>
                  <w:rFonts w:ascii="Times New Roman" w:hAnsi="Times New Roman"/>
                  <w:noProof/>
                </w:rPr>
                <w:t>Id of order</w:t>
              </w:r>
            </w:ins>
          </w:p>
        </w:tc>
        <w:tc>
          <w:tcPr>
            <w:tcW w:w="713" w:type="dxa"/>
          </w:tcPr>
          <w:p w:rsidR="00C637EE" w:rsidRPr="008F1DC0" w:rsidRDefault="00C637EE" w:rsidP="00606095">
            <w:pPr>
              <w:tabs>
                <w:tab w:val="left" w:pos="2160"/>
              </w:tabs>
              <w:spacing w:after="0"/>
              <w:rPr>
                <w:ins w:id="4330" w:author="Link Pieces" w:date="2015-08-26T11:33:00Z"/>
                <w:rFonts w:ascii="Times New Roman" w:hAnsi="Times New Roman"/>
                <w:noProof/>
              </w:rPr>
            </w:pPr>
            <w:ins w:id="4331" w:author="Link Pieces" w:date="2015-08-26T11:33:00Z">
              <w:r w:rsidRPr="008F1DC0">
                <w:rPr>
                  <w:rFonts w:ascii="Times New Roman" w:hAnsi="Times New Roman"/>
                  <w:noProof/>
                </w:rPr>
                <w:t>No</w:t>
              </w:r>
            </w:ins>
          </w:p>
        </w:tc>
      </w:tr>
    </w:tbl>
    <w:p w:rsidR="00C637EE" w:rsidRPr="008F1DC0" w:rsidRDefault="00C637EE" w:rsidP="00C637EE">
      <w:pPr>
        <w:rPr>
          <w:ins w:id="4332" w:author="Link Pieces" w:date="2015-08-26T11:33: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C637EE" w:rsidRPr="008F1DC0" w:rsidTr="00606095">
        <w:trPr>
          <w:ins w:id="4333" w:author="Link Pieces" w:date="2015-08-26T11:33:00Z"/>
        </w:trPr>
        <w:tc>
          <w:tcPr>
            <w:tcW w:w="9360" w:type="dxa"/>
            <w:gridSpan w:val="6"/>
          </w:tcPr>
          <w:p w:rsidR="00C637EE" w:rsidRPr="008F1DC0" w:rsidRDefault="00C637EE" w:rsidP="00606095">
            <w:pPr>
              <w:tabs>
                <w:tab w:val="left" w:pos="2160"/>
              </w:tabs>
              <w:spacing w:after="0"/>
              <w:jc w:val="center"/>
              <w:rPr>
                <w:ins w:id="4334" w:author="Link Pieces" w:date="2015-08-26T11:33:00Z"/>
                <w:rFonts w:ascii="Times New Roman" w:hAnsi="Times New Roman"/>
                <w:noProof/>
              </w:rPr>
            </w:pPr>
            <w:ins w:id="4335" w:author="Link Pieces" w:date="2015-08-26T11:33:00Z">
              <w:r w:rsidRPr="008F1DC0">
                <w:rPr>
                  <w:rFonts w:ascii="Times New Roman" w:hAnsi="Times New Roman"/>
                  <w:b/>
                  <w:noProof/>
                </w:rPr>
                <w:t>Customer</w:t>
              </w:r>
              <w:r w:rsidRPr="008F1DC0">
                <w:rPr>
                  <w:rFonts w:ascii="Times New Roman" w:hAnsi="Times New Roman"/>
                  <w:noProof/>
                </w:rPr>
                <w:t>: store all personal data of customer</w:t>
              </w:r>
            </w:ins>
          </w:p>
        </w:tc>
      </w:tr>
      <w:tr w:rsidR="00C637EE" w:rsidRPr="008F1DC0" w:rsidTr="00606095">
        <w:trPr>
          <w:ins w:id="4336" w:author="Link Pieces" w:date="2015-08-26T11:33:00Z"/>
        </w:trPr>
        <w:tc>
          <w:tcPr>
            <w:tcW w:w="570" w:type="dxa"/>
            <w:shd w:val="clear" w:color="auto" w:fill="D9D9D9" w:themeFill="background1" w:themeFillShade="D9"/>
          </w:tcPr>
          <w:p w:rsidR="00C637EE" w:rsidRPr="008F1DC0" w:rsidRDefault="00C637EE" w:rsidP="00606095">
            <w:pPr>
              <w:tabs>
                <w:tab w:val="left" w:pos="2160"/>
              </w:tabs>
              <w:spacing w:after="0"/>
              <w:jc w:val="center"/>
              <w:rPr>
                <w:ins w:id="4337" w:author="Link Pieces" w:date="2015-08-26T11:33:00Z"/>
                <w:rFonts w:ascii="Times New Roman" w:hAnsi="Times New Roman"/>
                <w:b/>
                <w:noProof/>
              </w:rPr>
            </w:pPr>
            <w:ins w:id="4338" w:author="Link Pieces" w:date="2015-08-26T11:33:00Z">
              <w:r w:rsidRPr="008F1DC0">
                <w:rPr>
                  <w:rFonts w:ascii="Times New Roman" w:hAnsi="Times New Roman"/>
                  <w:b/>
                  <w:noProof/>
                </w:rPr>
                <w:t>No.</w:t>
              </w:r>
            </w:ins>
          </w:p>
        </w:tc>
        <w:tc>
          <w:tcPr>
            <w:tcW w:w="2070" w:type="dxa"/>
            <w:shd w:val="clear" w:color="auto" w:fill="D9D9D9" w:themeFill="background1" w:themeFillShade="D9"/>
          </w:tcPr>
          <w:p w:rsidR="00C637EE" w:rsidRPr="008F1DC0" w:rsidRDefault="00C637EE" w:rsidP="00606095">
            <w:pPr>
              <w:tabs>
                <w:tab w:val="left" w:pos="2160"/>
              </w:tabs>
              <w:spacing w:after="0"/>
              <w:jc w:val="center"/>
              <w:rPr>
                <w:ins w:id="4339" w:author="Link Pieces" w:date="2015-08-26T11:33:00Z"/>
                <w:rFonts w:ascii="Times New Roman" w:hAnsi="Times New Roman"/>
                <w:b/>
                <w:noProof/>
              </w:rPr>
            </w:pPr>
            <w:ins w:id="4340" w:author="Link Pieces" w:date="2015-08-26T11:33:00Z">
              <w:r w:rsidRPr="008F1DC0">
                <w:rPr>
                  <w:rFonts w:ascii="Times New Roman" w:hAnsi="Times New Roman"/>
                  <w:b/>
                  <w:noProof/>
                </w:rPr>
                <w:t>Field</w:t>
              </w:r>
            </w:ins>
          </w:p>
        </w:tc>
        <w:tc>
          <w:tcPr>
            <w:tcW w:w="2036" w:type="dxa"/>
            <w:shd w:val="clear" w:color="auto" w:fill="D9D9D9" w:themeFill="background1" w:themeFillShade="D9"/>
          </w:tcPr>
          <w:p w:rsidR="00C637EE" w:rsidRPr="008F1DC0" w:rsidRDefault="00C637EE" w:rsidP="00606095">
            <w:pPr>
              <w:tabs>
                <w:tab w:val="left" w:pos="2160"/>
              </w:tabs>
              <w:spacing w:after="0"/>
              <w:jc w:val="center"/>
              <w:rPr>
                <w:ins w:id="4341" w:author="Link Pieces" w:date="2015-08-26T11:33:00Z"/>
                <w:rFonts w:ascii="Times New Roman" w:hAnsi="Times New Roman"/>
                <w:b/>
                <w:noProof/>
              </w:rPr>
            </w:pPr>
            <w:ins w:id="4342" w:author="Link Pieces" w:date="2015-08-26T11:33:00Z">
              <w:r w:rsidRPr="008F1DC0">
                <w:rPr>
                  <w:rFonts w:ascii="Times New Roman" w:hAnsi="Times New Roman"/>
                  <w:b/>
                  <w:noProof/>
                </w:rPr>
                <w:t>Type</w:t>
              </w:r>
            </w:ins>
          </w:p>
        </w:tc>
        <w:tc>
          <w:tcPr>
            <w:tcW w:w="994" w:type="dxa"/>
            <w:shd w:val="clear" w:color="auto" w:fill="D9D9D9" w:themeFill="background1" w:themeFillShade="D9"/>
          </w:tcPr>
          <w:p w:rsidR="00C637EE" w:rsidRPr="008F1DC0" w:rsidRDefault="00C637EE" w:rsidP="00606095">
            <w:pPr>
              <w:tabs>
                <w:tab w:val="left" w:pos="2160"/>
              </w:tabs>
              <w:spacing w:after="0"/>
              <w:jc w:val="center"/>
              <w:rPr>
                <w:ins w:id="4343" w:author="Link Pieces" w:date="2015-08-26T11:33:00Z"/>
                <w:rFonts w:ascii="Times New Roman" w:hAnsi="Times New Roman"/>
                <w:b/>
                <w:noProof/>
              </w:rPr>
            </w:pPr>
            <w:ins w:id="4344" w:author="Link Pieces" w:date="2015-08-26T11:33:00Z">
              <w:r w:rsidRPr="008F1DC0">
                <w:rPr>
                  <w:rFonts w:ascii="Times New Roman" w:hAnsi="Times New Roman"/>
                  <w:b/>
                  <w:noProof/>
                </w:rPr>
                <w:t>Key</w:t>
              </w:r>
            </w:ins>
          </w:p>
        </w:tc>
        <w:tc>
          <w:tcPr>
            <w:tcW w:w="2977" w:type="dxa"/>
            <w:shd w:val="clear" w:color="auto" w:fill="D9D9D9" w:themeFill="background1" w:themeFillShade="D9"/>
          </w:tcPr>
          <w:p w:rsidR="00C637EE" w:rsidRPr="008F1DC0" w:rsidRDefault="00C637EE" w:rsidP="00606095">
            <w:pPr>
              <w:tabs>
                <w:tab w:val="left" w:pos="2160"/>
              </w:tabs>
              <w:spacing w:after="0"/>
              <w:jc w:val="center"/>
              <w:rPr>
                <w:ins w:id="4345" w:author="Link Pieces" w:date="2015-08-26T11:33:00Z"/>
                <w:rFonts w:ascii="Times New Roman" w:hAnsi="Times New Roman"/>
                <w:b/>
                <w:noProof/>
              </w:rPr>
            </w:pPr>
            <w:ins w:id="4346" w:author="Link Pieces" w:date="2015-08-26T11:33:00Z">
              <w:r w:rsidRPr="008F1DC0">
                <w:rPr>
                  <w:rFonts w:ascii="Times New Roman" w:hAnsi="Times New Roman"/>
                  <w:b/>
                  <w:noProof/>
                </w:rPr>
                <w:t>Description</w:t>
              </w:r>
            </w:ins>
          </w:p>
        </w:tc>
        <w:tc>
          <w:tcPr>
            <w:tcW w:w="713" w:type="dxa"/>
            <w:shd w:val="clear" w:color="auto" w:fill="D9D9D9" w:themeFill="background1" w:themeFillShade="D9"/>
          </w:tcPr>
          <w:p w:rsidR="00C637EE" w:rsidRPr="008F1DC0" w:rsidRDefault="00C637EE" w:rsidP="00606095">
            <w:pPr>
              <w:tabs>
                <w:tab w:val="left" w:pos="2160"/>
              </w:tabs>
              <w:spacing w:after="0"/>
              <w:jc w:val="center"/>
              <w:rPr>
                <w:ins w:id="4347" w:author="Link Pieces" w:date="2015-08-26T11:33:00Z"/>
                <w:rFonts w:ascii="Times New Roman" w:hAnsi="Times New Roman"/>
                <w:b/>
                <w:noProof/>
              </w:rPr>
            </w:pPr>
            <w:ins w:id="4348" w:author="Link Pieces" w:date="2015-08-26T11:33:00Z">
              <w:r w:rsidRPr="008F1DC0">
                <w:rPr>
                  <w:rFonts w:ascii="Times New Roman" w:hAnsi="Times New Roman"/>
                  <w:b/>
                  <w:noProof/>
                </w:rPr>
                <w:t>Null</w:t>
              </w:r>
            </w:ins>
          </w:p>
        </w:tc>
      </w:tr>
      <w:tr w:rsidR="00C637EE" w:rsidRPr="008F1DC0" w:rsidTr="00606095">
        <w:trPr>
          <w:ins w:id="4349" w:author="Link Pieces" w:date="2015-08-26T11:33:00Z"/>
        </w:trPr>
        <w:tc>
          <w:tcPr>
            <w:tcW w:w="570" w:type="dxa"/>
          </w:tcPr>
          <w:p w:rsidR="00C637EE" w:rsidRPr="008F1DC0" w:rsidRDefault="00C637EE" w:rsidP="00606095">
            <w:pPr>
              <w:tabs>
                <w:tab w:val="left" w:pos="2160"/>
              </w:tabs>
              <w:spacing w:after="0"/>
              <w:rPr>
                <w:ins w:id="4350" w:author="Link Pieces" w:date="2015-08-26T11:33:00Z"/>
                <w:rFonts w:ascii="Times New Roman" w:hAnsi="Times New Roman"/>
                <w:noProof/>
              </w:rPr>
            </w:pPr>
            <w:ins w:id="4351" w:author="Link Pieces" w:date="2015-08-26T11:33:00Z">
              <w:r w:rsidRPr="008F1DC0">
                <w:rPr>
                  <w:rFonts w:ascii="Times New Roman" w:hAnsi="Times New Roman"/>
                  <w:noProof/>
                </w:rPr>
                <w:t>1</w:t>
              </w:r>
            </w:ins>
          </w:p>
        </w:tc>
        <w:tc>
          <w:tcPr>
            <w:tcW w:w="2070" w:type="dxa"/>
          </w:tcPr>
          <w:p w:rsidR="00C637EE" w:rsidRPr="008F1DC0" w:rsidRDefault="00C637EE" w:rsidP="00606095">
            <w:pPr>
              <w:tabs>
                <w:tab w:val="left" w:pos="2160"/>
              </w:tabs>
              <w:spacing w:after="0"/>
              <w:rPr>
                <w:ins w:id="4352" w:author="Link Pieces" w:date="2015-08-26T11:33:00Z"/>
                <w:rFonts w:ascii="Times New Roman" w:hAnsi="Times New Roman"/>
                <w:noProof/>
              </w:rPr>
            </w:pPr>
            <w:ins w:id="4353" w:author="Link Pieces" w:date="2015-08-26T11:33:00Z">
              <w:r w:rsidRPr="008F1DC0">
                <w:rPr>
                  <w:rFonts w:ascii="Times New Roman" w:hAnsi="Times New Roman"/>
                  <w:noProof/>
                </w:rPr>
                <w:t>Id</w:t>
              </w:r>
            </w:ins>
          </w:p>
        </w:tc>
        <w:tc>
          <w:tcPr>
            <w:tcW w:w="2036" w:type="dxa"/>
          </w:tcPr>
          <w:p w:rsidR="00C637EE" w:rsidRPr="008F1DC0" w:rsidRDefault="00C637EE" w:rsidP="00606095">
            <w:pPr>
              <w:tabs>
                <w:tab w:val="left" w:pos="2160"/>
              </w:tabs>
              <w:spacing w:after="0"/>
              <w:rPr>
                <w:ins w:id="4354" w:author="Link Pieces" w:date="2015-08-26T11:33:00Z"/>
                <w:rFonts w:ascii="Times New Roman" w:hAnsi="Times New Roman"/>
                <w:noProof/>
              </w:rPr>
            </w:pPr>
            <w:ins w:id="4355"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56" w:author="Link Pieces" w:date="2015-08-26T11:33:00Z"/>
                <w:rFonts w:ascii="Times New Roman" w:hAnsi="Times New Roman"/>
                <w:noProof/>
              </w:rPr>
            </w:pPr>
            <w:ins w:id="4357" w:author="Link Pieces" w:date="2015-08-26T11:33:00Z">
              <w:r w:rsidRPr="008F1DC0">
                <w:rPr>
                  <w:rFonts w:ascii="Times New Roman" w:hAnsi="Times New Roman"/>
                  <w:noProof/>
                </w:rPr>
                <w:t>PK</w:t>
              </w:r>
            </w:ins>
          </w:p>
        </w:tc>
        <w:tc>
          <w:tcPr>
            <w:tcW w:w="2977" w:type="dxa"/>
          </w:tcPr>
          <w:p w:rsidR="00C637EE" w:rsidRPr="008F1DC0" w:rsidRDefault="00C637EE" w:rsidP="00606095">
            <w:pPr>
              <w:tabs>
                <w:tab w:val="left" w:pos="2160"/>
              </w:tabs>
              <w:spacing w:after="0"/>
              <w:rPr>
                <w:ins w:id="4358" w:author="Link Pieces" w:date="2015-08-26T11:33:00Z"/>
                <w:rFonts w:ascii="Times New Roman" w:hAnsi="Times New Roman"/>
                <w:noProof/>
              </w:rPr>
            </w:pPr>
            <w:ins w:id="4359" w:author="Link Pieces" w:date="2015-08-26T11:33:00Z">
              <w:r w:rsidRPr="008F1DC0">
                <w:rPr>
                  <w:rFonts w:ascii="Times New Roman" w:hAnsi="Times New Roman"/>
                  <w:noProof/>
                </w:rPr>
                <w:t>Index, id of customer</w:t>
              </w:r>
            </w:ins>
          </w:p>
        </w:tc>
        <w:tc>
          <w:tcPr>
            <w:tcW w:w="713" w:type="dxa"/>
          </w:tcPr>
          <w:p w:rsidR="00C637EE" w:rsidRPr="008F1DC0" w:rsidRDefault="00C637EE" w:rsidP="00606095">
            <w:pPr>
              <w:tabs>
                <w:tab w:val="left" w:pos="2160"/>
              </w:tabs>
              <w:spacing w:after="0"/>
              <w:rPr>
                <w:ins w:id="4360" w:author="Link Pieces" w:date="2015-08-26T11:33:00Z"/>
                <w:rFonts w:ascii="Times New Roman" w:hAnsi="Times New Roman"/>
                <w:noProof/>
              </w:rPr>
            </w:pPr>
            <w:ins w:id="4361" w:author="Link Pieces" w:date="2015-08-26T11:33:00Z">
              <w:r w:rsidRPr="008F1DC0">
                <w:rPr>
                  <w:rFonts w:ascii="Times New Roman" w:hAnsi="Times New Roman"/>
                  <w:noProof/>
                </w:rPr>
                <w:t>No</w:t>
              </w:r>
            </w:ins>
          </w:p>
        </w:tc>
      </w:tr>
      <w:tr w:rsidR="00C637EE" w:rsidRPr="008F1DC0" w:rsidTr="00606095">
        <w:trPr>
          <w:ins w:id="4362" w:author="Link Pieces" w:date="2015-08-26T11:33:00Z"/>
        </w:trPr>
        <w:tc>
          <w:tcPr>
            <w:tcW w:w="570" w:type="dxa"/>
          </w:tcPr>
          <w:p w:rsidR="00C637EE" w:rsidRPr="008F1DC0" w:rsidRDefault="00C637EE" w:rsidP="00606095">
            <w:pPr>
              <w:tabs>
                <w:tab w:val="left" w:pos="2160"/>
              </w:tabs>
              <w:spacing w:after="0"/>
              <w:rPr>
                <w:ins w:id="4363" w:author="Link Pieces" w:date="2015-08-26T11:33:00Z"/>
                <w:rFonts w:ascii="Times New Roman" w:hAnsi="Times New Roman"/>
                <w:noProof/>
              </w:rPr>
            </w:pPr>
            <w:ins w:id="4364" w:author="Link Pieces" w:date="2015-08-26T11:33:00Z">
              <w:r w:rsidRPr="008F1DC0">
                <w:rPr>
                  <w:rFonts w:ascii="Times New Roman" w:hAnsi="Times New Roman"/>
                  <w:noProof/>
                </w:rPr>
                <w:t>2</w:t>
              </w:r>
            </w:ins>
          </w:p>
        </w:tc>
        <w:tc>
          <w:tcPr>
            <w:tcW w:w="2070" w:type="dxa"/>
          </w:tcPr>
          <w:p w:rsidR="00C637EE" w:rsidRPr="008F1DC0" w:rsidRDefault="00C637EE" w:rsidP="00606095">
            <w:pPr>
              <w:tabs>
                <w:tab w:val="left" w:pos="2160"/>
              </w:tabs>
              <w:spacing w:after="0"/>
              <w:rPr>
                <w:ins w:id="4365" w:author="Link Pieces" w:date="2015-08-26T11:33:00Z"/>
                <w:rFonts w:ascii="Times New Roman" w:hAnsi="Times New Roman"/>
                <w:noProof/>
              </w:rPr>
            </w:pPr>
            <w:ins w:id="4366" w:author="Link Pieces" w:date="2015-08-26T11:33:00Z">
              <w:r w:rsidRPr="008F1DC0">
                <w:rPr>
                  <w:rFonts w:ascii="Times New Roman" w:hAnsi="Times New Roman"/>
                  <w:noProof/>
                </w:rPr>
                <w:t>First_name</w:t>
              </w:r>
            </w:ins>
          </w:p>
        </w:tc>
        <w:tc>
          <w:tcPr>
            <w:tcW w:w="2036" w:type="dxa"/>
          </w:tcPr>
          <w:p w:rsidR="00C637EE" w:rsidRPr="008F1DC0" w:rsidRDefault="00C637EE" w:rsidP="00606095">
            <w:pPr>
              <w:tabs>
                <w:tab w:val="left" w:pos="2160"/>
              </w:tabs>
              <w:spacing w:after="0"/>
              <w:rPr>
                <w:ins w:id="4367" w:author="Link Pieces" w:date="2015-08-26T11:33:00Z"/>
                <w:rFonts w:ascii="Times New Roman" w:hAnsi="Times New Roman"/>
                <w:noProof/>
              </w:rPr>
            </w:pPr>
            <w:ins w:id="436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6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370" w:author="Link Pieces" w:date="2015-08-26T11:33:00Z"/>
                <w:rFonts w:ascii="Times New Roman" w:hAnsi="Times New Roman"/>
                <w:noProof/>
              </w:rPr>
            </w:pPr>
            <w:ins w:id="4371" w:author="Link Pieces" w:date="2015-08-26T11:33:00Z">
              <w:r w:rsidRPr="008F1DC0">
                <w:rPr>
                  <w:rFonts w:ascii="Times New Roman" w:hAnsi="Times New Roman"/>
                  <w:noProof/>
                </w:rPr>
                <w:t>First name of customer</w:t>
              </w:r>
            </w:ins>
          </w:p>
        </w:tc>
        <w:tc>
          <w:tcPr>
            <w:tcW w:w="713" w:type="dxa"/>
          </w:tcPr>
          <w:p w:rsidR="00C637EE" w:rsidRPr="008F1DC0" w:rsidRDefault="00C637EE" w:rsidP="00606095">
            <w:pPr>
              <w:tabs>
                <w:tab w:val="left" w:pos="2160"/>
              </w:tabs>
              <w:spacing w:after="0"/>
              <w:rPr>
                <w:ins w:id="4372" w:author="Link Pieces" w:date="2015-08-26T11:33:00Z"/>
                <w:rFonts w:ascii="Times New Roman" w:hAnsi="Times New Roman"/>
                <w:noProof/>
              </w:rPr>
            </w:pPr>
            <w:ins w:id="4373" w:author="Link Pieces" w:date="2015-08-26T11:33:00Z">
              <w:r w:rsidRPr="008F1DC0">
                <w:rPr>
                  <w:rFonts w:ascii="Times New Roman" w:hAnsi="Times New Roman"/>
                  <w:noProof/>
                </w:rPr>
                <w:t>No</w:t>
              </w:r>
            </w:ins>
          </w:p>
        </w:tc>
      </w:tr>
      <w:tr w:rsidR="00C637EE" w:rsidRPr="008F1DC0" w:rsidTr="00606095">
        <w:trPr>
          <w:ins w:id="4374" w:author="Link Pieces" w:date="2015-08-26T11:33:00Z"/>
        </w:trPr>
        <w:tc>
          <w:tcPr>
            <w:tcW w:w="570" w:type="dxa"/>
          </w:tcPr>
          <w:p w:rsidR="00C637EE" w:rsidRPr="008F1DC0" w:rsidRDefault="00C637EE" w:rsidP="00606095">
            <w:pPr>
              <w:tabs>
                <w:tab w:val="left" w:pos="2160"/>
              </w:tabs>
              <w:spacing w:after="0"/>
              <w:rPr>
                <w:ins w:id="4375" w:author="Link Pieces" w:date="2015-08-26T11:33:00Z"/>
                <w:rFonts w:ascii="Times New Roman" w:hAnsi="Times New Roman"/>
                <w:noProof/>
              </w:rPr>
            </w:pPr>
            <w:ins w:id="4376" w:author="Link Pieces" w:date="2015-08-26T11:33:00Z">
              <w:r w:rsidRPr="008F1DC0">
                <w:rPr>
                  <w:rFonts w:ascii="Times New Roman" w:hAnsi="Times New Roman"/>
                  <w:noProof/>
                </w:rPr>
                <w:t>3</w:t>
              </w:r>
            </w:ins>
          </w:p>
        </w:tc>
        <w:tc>
          <w:tcPr>
            <w:tcW w:w="2070" w:type="dxa"/>
          </w:tcPr>
          <w:p w:rsidR="00C637EE" w:rsidRPr="008F1DC0" w:rsidRDefault="00C637EE" w:rsidP="00606095">
            <w:pPr>
              <w:tabs>
                <w:tab w:val="left" w:pos="2160"/>
              </w:tabs>
              <w:spacing w:after="0"/>
              <w:rPr>
                <w:ins w:id="4377" w:author="Link Pieces" w:date="2015-08-26T11:33:00Z"/>
                <w:rFonts w:ascii="Times New Roman" w:hAnsi="Times New Roman"/>
                <w:noProof/>
              </w:rPr>
            </w:pPr>
            <w:ins w:id="4378" w:author="Link Pieces" w:date="2015-08-26T11:33:00Z">
              <w:r w:rsidRPr="008F1DC0">
                <w:rPr>
                  <w:rFonts w:ascii="Times New Roman" w:hAnsi="Times New Roman"/>
                  <w:noProof/>
                </w:rPr>
                <w:t>Last_name</w:t>
              </w:r>
            </w:ins>
          </w:p>
        </w:tc>
        <w:tc>
          <w:tcPr>
            <w:tcW w:w="2036" w:type="dxa"/>
          </w:tcPr>
          <w:p w:rsidR="00C637EE" w:rsidRPr="008F1DC0" w:rsidRDefault="00C637EE" w:rsidP="00606095">
            <w:pPr>
              <w:tabs>
                <w:tab w:val="left" w:pos="2160"/>
              </w:tabs>
              <w:spacing w:after="0"/>
              <w:rPr>
                <w:ins w:id="4379" w:author="Link Pieces" w:date="2015-08-26T11:33:00Z"/>
                <w:rFonts w:ascii="Times New Roman" w:hAnsi="Times New Roman"/>
                <w:noProof/>
              </w:rPr>
            </w:pPr>
            <w:ins w:id="438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81"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382" w:author="Link Pieces" w:date="2015-08-26T11:33:00Z"/>
                <w:rFonts w:ascii="Times New Roman" w:hAnsi="Times New Roman"/>
                <w:noProof/>
              </w:rPr>
            </w:pPr>
            <w:ins w:id="4383" w:author="Link Pieces" w:date="2015-08-26T11:33:00Z">
              <w:r w:rsidRPr="008F1DC0">
                <w:rPr>
                  <w:rFonts w:ascii="Times New Roman" w:hAnsi="Times New Roman"/>
                  <w:noProof/>
                </w:rPr>
                <w:t>Last name of customer</w:t>
              </w:r>
            </w:ins>
          </w:p>
        </w:tc>
        <w:tc>
          <w:tcPr>
            <w:tcW w:w="713" w:type="dxa"/>
          </w:tcPr>
          <w:p w:rsidR="00C637EE" w:rsidRPr="008F1DC0" w:rsidRDefault="00C637EE" w:rsidP="00606095">
            <w:pPr>
              <w:tabs>
                <w:tab w:val="left" w:pos="2160"/>
              </w:tabs>
              <w:spacing w:after="0"/>
              <w:rPr>
                <w:ins w:id="4384" w:author="Link Pieces" w:date="2015-08-26T11:33:00Z"/>
                <w:rFonts w:ascii="Times New Roman" w:hAnsi="Times New Roman"/>
                <w:noProof/>
              </w:rPr>
            </w:pPr>
            <w:ins w:id="4385" w:author="Link Pieces" w:date="2015-08-26T11:33:00Z">
              <w:r w:rsidRPr="008F1DC0">
                <w:rPr>
                  <w:rFonts w:ascii="Times New Roman" w:hAnsi="Times New Roman"/>
                  <w:noProof/>
                </w:rPr>
                <w:t>No</w:t>
              </w:r>
            </w:ins>
          </w:p>
        </w:tc>
      </w:tr>
      <w:tr w:rsidR="00C637EE" w:rsidRPr="008F1DC0" w:rsidTr="00606095">
        <w:trPr>
          <w:ins w:id="4386" w:author="Link Pieces" w:date="2015-08-26T11:33:00Z"/>
        </w:trPr>
        <w:tc>
          <w:tcPr>
            <w:tcW w:w="570" w:type="dxa"/>
          </w:tcPr>
          <w:p w:rsidR="00C637EE" w:rsidRPr="008F1DC0" w:rsidRDefault="00C637EE" w:rsidP="00606095">
            <w:pPr>
              <w:tabs>
                <w:tab w:val="left" w:pos="2160"/>
              </w:tabs>
              <w:spacing w:after="0"/>
              <w:rPr>
                <w:ins w:id="4387" w:author="Link Pieces" w:date="2015-08-26T11:33:00Z"/>
                <w:rFonts w:ascii="Times New Roman" w:hAnsi="Times New Roman"/>
                <w:noProof/>
              </w:rPr>
            </w:pPr>
            <w:ins w:id="4388" w:author="Link Pieces" w:date="2015-08-26T11:33:00Z">
              <w:r w:rsidRPr="008F1DC0">
                <w:rPr>
                  <w:rFonts w:ascii="Times New Roman" w:hAnsi="Times New Roman"/>
                  <w:noProof/>
                </w:rPr>
                <w:t>4</w:t>
              </w:r>
            </w:ins>
          </w:p>
        </w:tc>
        <w:tc>
          <w:tcPr>
            <w:tcW w:w="2070" w:type="dxa"/>
          </w:tcPr>
          <w:p w:rsidR="00C637EE" w:rsidRPr="008F1DC0" w:rsidRDefault="00C637EE" w:rsidP="00606095">
            <w:pPr>
              <w:tabs>
                <w:tab w:val="left" w:pos="2160"/>
              </w:tabs>
              <w:spacing w:after="0"/>
              <w:rPr>
                <w:ins w:id="4389" w:author="Link Pieces" w:date="2015-08-26T11:33:00Z"/>
                <w:rFonts w:ascii="Times New Roman" w:hAnsi="Times New Roman"/>
                <w:noProof/>
              </w:rPr>
            </w:pPr>
            <w:ins w:id="4390" w:author="Link Pieces" w:date="2015-08-26T11:33:00Z">
              <w:r w:rsidRPr="008F1DC0">
                <w:rPr>
                  <w:rFonts w:ascii="Times New Roman" w:hAnsi="Times New Roman"/>
                  <w:noProof/>
                </w:rPr>
                <w:t>Address</w:t>
              </w:r>
            </w:ins>
          </w:p>
        </w:tc>
        <w:tc>
          <w:tcPr>
            <w:tcW w:w="2036" w:type="dxa"/>
          </w:tcPr>
          <w:p w:rsidR="00C637EE" w:rsidRPr="008F1DC0" w:rsidRDefault="00C637EE" w:rsidP="00606095">
            <w:pPr>
              <w:tabs>
                <w:tab w:val="left" w:pos="2160"/>
              </w:tabs>
              <w:spacing w:after="0"/>
              <w:rPr>
                <w:ins w:id="4391" w:author="Link Pieces" w:date="2015-08-26T11:33:00Z"/>
                <w:rFonts w:ascii="Times New Roman" w:hAnsi="Times New Roman"/>
                <w:noProof/>
              </w:rPr>
            </w:pPr>
            <w:ins w:id="4392"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393"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394" w:author="Link Pieces" w:date="2015-08-26T11:33:00Z"/>
                <w:rFonts w:ascii="Times New Roman" w:hAnsi="Times New Roman"/>
                <w:noProof/>
              </w:rPr>
            </w:pPr>
            <w:ins w:id="4395" w:author="Link Pieces" w:date="2015-08-26T11:33:00Z">
              <w:r w:rsidRPr="008F1DC0">
                <w:rPr>
                  <w:rFonts w:ascii="Times New Roman" w:hAnsi="Times New Roman"/>
                  <w:noProof/>
                </w:rPr>
                <w:t>Address of customer</w:t>
              </w:r>
            </w:ins>
          </w:p>
        </w:tc>
        <w:tc>
          <w:tcPr>
            <w:tcW w:w="713" w:type="dxa"/>
          </w:tcPr>
          <w:p w:rsidR="00C637EE" w:rsidRPr="008F1DC0" w:rsidRDefault="00C637EE" w:rsidP="00606095">
            <w:pPr>
              <w:tabs>
                <w:tab w:val="left" w:pos="2160"/>
              </w:tabs>
              <w:spacing w:after="0"/>
              <w:rPr>
                <w:ins w:id="4396" w:author="Link Pieces" w:date="2015-08-26T11:33:00Z"/>
                <w:rFonts w:ascii="Times New Roman" w:hAnsi="Times New Roman"/>
                <w:noProof/>
              </w:rPr>
            </w:pPr>
            <w:ins w:id="4397" w:author="Link Pieces" w:date="2015-08-26T11:33:00Z">
              <w:r w:rsidRPr="008F1DC0">
                <w:rPr>
                  <w:rFonts w:ascii="Times New Roman" w:hAnsi="Times New Roman"/>
                  <w:noProof/>
                </w:rPr>
                <w:t>No</w:t>
              </w:r>
            </w:ins>
          </w:p>
        </w:tc>
      </w:tr>
      <w:tr w:rsidR="00C637EE" w:rsidRPr="008F1DC0" w:rsidTr="00606095">
        <w:trPr>
          <w:ins w:id="4398" w:author="Link Pieces" w:date="2015-08-26T11:33:00Z"/>
        </w:trPr>
        <w:tc>
          <w:tcPr>
            <w:tcW w:w="570" w:type="dxa"/>
          </w:tcPr>
          <w:p w:rsidR="00C637EE" w:rsidRPr="008F1DC0" w:rsidRDefault="00C637EE" w:rsidP="00606095">
            <w:pPr>
              <w:tabs>
                <w:tab w:val="left" w:pos="2160"/>
              </w:tabs>
              <w:spacing w:after="0"/>
              <w:rPr>
                <w:ins w:id="4399" w:author="Link Pieces" w:date="2015-08-26T11:33:00Z"/>
                <w:rFonts w:ascii="Times New Roman" w:hAnsi="Times New Roman"/>
                <w:noProof/>
              </w:rPr>
            </w:pPr>
            <w:ins w:id="4400" w:author="Link Pieces" w:date="2015-08-26T11:33:00Z">
              <w:r w:rsidRPr="008F1DC0">
                <w:rPr>
                  <w:rFonts w:ascii="Times New Roman" w:hAnsi="Times New Roman"/>
                  <w:noProof/>
                </w:rPr>
                <w:t>5</w:t>
              </w:r>
            </w:ins>
          </w:p>
        </w:tc>
        <w:tc>
          <w:tcPr>
            <w:tcW w:w="2070" w:type="dxa"/>
          </w:tcPr>
          <w:p w:rsidR="00C637EE" w:rsidRPr="008F1DC0" w:rsidRDefault="00C637EE" w:rsidP="00606095">
            <w:pPr>
              <w:tabs>
                <w:tab w:val="left" w:pos="2160"/>
              </w:tabs>
              <w:spacing w:after="0"/>
              <w:rPr>
                <w:ins w:id="4401" w:author="Link Pieces" w:date="2015-08-26T11:33:00Z"/>
                <w:rFonts w:ascii="Times New Roman" w:hAnsi="Times New Roman"/>
                <w:noProof/>
              </w:rPr>
            </w:pPr>
            <w:ins w:id="4402" w:author="Link Pieces" w:date="2015-08-26T11:33:00Z">
              <w:r w:rsidRPr="008F1DC0">
                <w:rPr>
                  <w:rFonts w:ascii="Times New Roman" w:hAnsi="Times New Roman"/>
                  <w:noProof/>
                </w:rPr>
                <w:t>City</w:t>
              </w:r>
            </w:ins>
          </w:p>
        </w:tc>
        <w:tc>
          <w:tcPr>
            <w:tcW w:w="2036" w:type="dxa"/>
          </w:tcPr>
          <w:p w:rsidR="00C637EE" w:rsidRPr="008F1DC0" w:rsidRDefault="00C637EE" w:rsidP="00606095">
            <w:pPr>
              <w:tabs>
                <w:tab w:val="left" w:pos="2160"/>
              </w:tabs>
              <w:spacing w:after="0"/>
              <w:rPr>
                <w:ins w:id="4403" w:author="Link Pieces" w:date="2015-08-26T11:33:00Z"/>
                <w:rFonts w:ascii="Times New Roman" w:hAnsi="Times New Roman"/>
                <w:noProof/>
              </w:rPr>
            </w:pPr>
            <w:ins w:id="4404"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405"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406" w:author="Link Pieces" w:date="2015-08-26T11:33:00Z"/>
                <w:rFonts w:ascii="Times New Roman" w:hAnsi="Times New Roman"/>
                <w:noProof/>
              </w:rPr>
            </w:pPr>
            <w:ins w:id="4407" w:author="Link Pieces" w:date="2015-08-26T11:33:00Z">
              <w:r w:rsidRPr="008F1DC0">
                <w:rPr>
                  <w:rFonts w:ascii="Times New Roman" w:hAnsi="Times New Roman"/>
                  <w:noProof/>
                </w:rPr>
                <w:t>Name of city customer live</w:t>
              </w:r>
            </w:ins>
          </w:p>
        </w:tc>
        <w:tc>
          <w:tcPr>
            <w:tcW w:w="713" w:type="dxa"/>
          </w:tcPr>
          <w:p w:rsidR="00C637EE" w:rsidRPr="008F1DC0" w:rsidRDefault="00C637EE" w:rsidP="00606095">
            <w:pPr>
              <w:tabs>
                <w:tab w:val="left" w:pos="2160"/>
              </w:tabs>
              <w:spacing w:after="0"/>
              <w:rPr>
                <w:ins w:id="4408" w:author="Link Pieces" w:date="2015-08-26T11:33:00Z"/>
                <w:rFonts w:ascii="Times New Roman" w:hAnsi="Times New Roman"/>
                <w:noProof/>
              </w:rPr>
            </w:pPr>
            <w:ins w:id="4409" w:author="Link Pieces" w:date="2015-08-26T11:33:00Z">
              <w:r w:rsidRPr="008F1DC0">
                <w:rPr>
                  <w:rFonts w:ascii="Times New Roman" w:hAnsi="Times New Roman"/>
                  <w:noProof/>
                </w:rPr>
                <w:t>No</w:t>
              </w:r>
            </w:ins>
          </w:p>
        </w:tc>
      </w:tr>
      <w:tr w:rsidR="00C637EE" w:rsidRPr="008F1DC0" w:rsidTr="00606095">
        <w:trPr>
          <w:ins w:id="4410" w:author="Link Pieces" w:date="2015-08-26T11:33:00Z"/>
        </w:trPr>
        <w:tc>
          <w:tcPr>
            <w:tcW w:w="570" w:type="dxa"/>
          </w:tcPr>
          <w:p w:rsidR="00C637EE" w:rsidRPr="008F1DC0" w:rsidRDefault="00C637EE" w:rsidP="00606095">
            <w:pPr>
              <w:tabs>
                <w:tab w:val="left" w:pos="2160"/>
              </w:tabs>
              <w:spacing w:after="0"/>
              <w:rPr>
                <w:ins w:id="4411" w:author="Link Pieces" w:date="2015-08-26T11:33:00Z"/>
                <w:rFonts w:ascii="Times New Roman" w:hAnsi="Times New Roman"/>
                <w:noProof/>
              </w:rPr>
            </w:pPr>
            <w:ins w:id="4412" w:author="Link Pieces" w:date="2015-08-26T11:33:00Z">
              <w:r w:rsidRPr="008F1DC0">
                <w:rPr>
                  <w:rFonts w:ascii="Times New Roman" w:hAnsi="Times New Roman"/>
                  <w:noProof/>
                </w:rPr>
                <w:t>6</w:t>
              </w:r>
            </w:ins>
          </w:p>
        </w:tc>
        <w:tc>
          <w:tcPr>
            <w:tcW w:w="2070" w:type="dxa"/>
          </w:tcPr>
          <w:p w:rsidR="00C637EE" w:rsidRPr="008F1DC0" w:rsidRDefault="00C637EE" w:rsidP="00606095">
            <w:pPr>
              <w:tabs>
                <w:tab w:val="left" w:pos="2160"/>
              </w:tabs>
              <w:spacing w:after="0"/>
              <w:rPr>
                <w:ins w:id="4413" w:author="Link Pieces" w:date="2015-08-26T11:33:00Z"/>
                <w:rFonts w:ascii="Times New Roman" w:hAnsi="Times New Roman"/>
                <w:noProof/>
              </w:rPr>
            </w:pPr>
            <w:ins w:id="4414" w:author="Link Pieces" w:date="2015-08-26T11:33:00Z">
              <w:r w:rsidRPr="008F1DC0">
                <w:rPr>
                  <w:rFonts w:ascii="Times New Roman" w:hAnsi="Times New Roman"/>
                  <w:noProof/>
                </w:rPr>
                <w:t>Email</w:t>
              </w:r>
            </w:ins>
          </w:p>
        </w:tc>
        <w:tc>
          <w:tcPr>
            <w:tcW w:w="2036" w:type="dxa"/>
          </w:tcPr>
          <w:p w:rsidR="00C637EE" w:rsidRPr="008F1DC0" w:rsidRDefault="00C637EE" w:rsidP="00606095">
            <w:pPr>
              <w:tabs>
                <w:tab w:val="left" w:pos="2160"/>
              </w:tabs>
              <w:spacing w:after="0"/>
              <w:rPr>
                <w:ins w:id="4415" w:author="Link Pieces" w:date="2015-08-26T11:33:00Z"/>
                <w:rFonts w:ascii="Times New Roman" w:hAnsi="Times New Roman"/>
                <w:noProof/>
              </w:rPr>
            </w:pPr>
            <w:ins w:id="4416"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417"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418" w:author="Link Pieces" w:date="2015-08-26T11:33:00Z"/>
                <w:rFonts w:ascii="Times New Roman" w:hAnsi="Times New Roman"/>
                <w:noProof/>
              </w:rPr>
            </w:pPr>
            <w:ins w:id="4419" w:author="Link Pieces" w:date="2015-08-26T11:33:00Z">
              <w:r w:rsidRPr="008F1DC0">
                <w:rPr>
                  <w:rFonts w:ascii="Times New Roman" w:hAnsi="Times New Roman"/>
                  <w:noProof/>
                </w:rPr>
                <w:t>Email of customer</w:t>
              </w:r>
            </w:ins>
          </w:p>
        </w:tc>
        <w:tc>
          <w:tcPr>
            <w:tcW w:w="713" w:type="dxa"/>
          </w:tcPr>
          <w:p w:rsidR="00C637EE" w:rsidRPr="008F1DC0" w:rsidRDefault="00C637EE" w:rsidP="00606095">
            <w:pPr>
              <w:spacing w:after="0"/>
              <w:rPr>
                <w:ins w:id="4420" w:author="Link Pieces" w:date="2015-08-26T11:33:00Z"/>
                <w:rFonts w:ascii="Times New Roman" w:hAnsi="Times New Roman"/>
              </w:rPr>
            </w:pPr>
            <w:ins w:id="4421" w:author="Link Pieces" w:date="2015-08-26T11:33:00Z">
              <w:r w:rsidRPr="008F1DC0">
                <w:rPr>
                  <w:rFonts w:ascii="Times New Roman" w:hAnsi="Times New Roman"/>
                </w:rPr>
                <w:t>No</w:t>
              </w:r>
            </w:ins>
          </w:p>
        </w:tc>
      </w:tr>
      <w:tr w:rsidR="00C637EE" w:rsidRPr="008F1DC0" w:rsidTr="00606095">
        <w:trPr>
          <w:ins w:id="4422" w:author="Link Pieces" w:date="2015-08-26T11:33:00Z"/>
        </w:trPr>
        <w:tc>
          <w:tcPr>
            <w:tcW w:w="570" w:type="dxa"/>
          </w:tcPr>
          <w:p w:rsidR="00C637EE" w:rsidRPr="008F1DC0" w:rsidRDefault="00C637EE" w:rsidP="00606095">
            <w:pPr>
              <w:tabs>
                <w:tab w:val="left" w:pos="2160"/>
              </w:tabs>
              <w:spacing w:after="0"/>
              <w:rPr>
                <w:ins w:id="4423" w:author="Link Pieces" w:date="2015-08-26T11:33:00Z"/>
                <w:rFonts w:ascii="Times New Roman" w:hAnsi="Times New Roman"/>
                <w:noProof/>
              </w:rPr>
            </w:pPr>
            <w:ins w:id="4424" w:author="Link Pieces" w:date="2015-08-26T11:33:00Z">
              <w:r w:rsidRPr="008F1DC0">
                <w:rPr>
                  <w:rFonts w:ascii="Times New Roman" w:hAnsi="Times New Roman"/>
                  <w:noProof/>
                </w:rPr>
                <w:t>7</w:t>
              </w:r>
            </w:ins>
          </w:p>
        </w:tc>
        <w:tc>
          <w:tcPr>
            <w:tcW w:w="2070" w:type="dxa"/>
          </w:tcPr>
          <w:p w:rsidR="00C637EE" w:rsidRPr="008F1DC0" w:rsidRDefault="00C637EE" w:rsidP="00606095">
            <w:pPr>
              <w:tabs>
                <w:tab w:val="left" w:pos="2160"/>
              </w:tabs>
              <w:spacing w:after="0"/>
              <w:rPr>
                <w:ins w:id="4425" w:author="Link Pieces" w:date="2015-08-26T11:33:00Z"/>
                <w:rFonts w:ascii="Times New Roman" w:hAnsi="Times New Roman"/>
                <w:noProof/>
              </w:rPr>
            </w:pPr>
            <w:ins w:id="4426" w:author="Link Pieces" w:date="2015-08-26T11:33:00Z">
              <w:r w:rsidRPr="008F1DC0">
                <w:rPr>
                  <w:rFonts w:ascii="Times New Roman" w:hAnsi="Times New Roman"/>
                  <w:noProof/>
                </w:rPr>
                <w:t>Phone</w:t>
              </w:r>
            </w:ins>
          </w:p>
        </w:tc>
        <w:tc>
          <w:tcPr>
            <w:tcW w:w="2036" w:type="dxa"/>
          </w:tcPr>
          <w:p w:rsidR="00C637EE" w:rsidRPr="008F1DC0" w:rsidRDefault="00C637EE" w:rsidP="00606095">
            <w:pPr>
              <w:tabs>
                <w:tab w:val="left" w:pos="2160"/>
              </w:tabs>
              <w:spacing w:after="0"/>
              <w:rPr>
                <w:ins w:id="4427" w:author="Link Pieces" w:date="2015-08-26T11:33:00Z"/>
                <w:rFonts w:ascii="Times New Roman" w:hAnsi="Times New Roman"/>
                <w:noProof/>
              </w:rPr>
            </w:pPr>
            <w:ins w:id="4428"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429" w:author="Link Pieces" w:date="2015-08-26T11:33:00Z"/>
                <w:rFonts w:ascii="Times New Roman" w:hAnsi="Times New Roman"/>
                <w:noProof/>
              </w:rPr>
            </w:pPr>
          </w:p>
        </w:tc>
        <w:tc>
          <w:tcPr>
            <w:tcW w:w="2977" w:type="dxa"/>
          </w:tcPr>
          <w:p w:rsidR="00C637EE" w:rsidRPr="008F1DC0" w:rsidRDefault="00C637EE" w:rsidP="00606095">
            <w:pPr>
              <w:tabs>
                <w:tab w:val="left" w:pos="2160"/>
              </w:tabs>
              <w:spacing w:after="0"/>
              <w:rPr>
                <w:ins w:id="4430" w:author="Link Pieces" w:date="2015-08-26T11:33:00Z"/>
                <w:rFonts w:ascii="Times New Roman" w:hAnsi="Times New Roman"/>
                <w:noProof/>
              </w:rPr>
            </w:pPr>
            <w:ins w:id="4431" w:author="Link Pieces" w:date="2015-08-26T11:33:00Z">
              <w:r w:rsidRPr="008F1DC0">
                <w:rPr>
                  <w:rFonts w:ascii="Times New Roman" w:hAnsi="Times New Roman"/>
                  <w:noProof/>
                </w:rPr>
                <w:t>Mobile phone number of customer</w:t>
              </w:r>
            </w:ins>
          </w:p>
        </w:tc>
        <w:tc>
          <w:tcPr>
            <w:tcW w:w="713" w:type="dxa"/>
          </w:tcPr>
          <w:p w:rsidR="00C637EE" w:rsidRPr="008F1DC0" w:rsidRDefault="00C637EE" w:rsidP="00606095">
            <w:pPr>
              <w:spacing w:after="0"/>
              <w:rPr>
                <w:ins w:id="4432" w:author="Link Pieces" w:date="2015-08-26T11:33:00Z"/>
                <w:rFonts w:ascii="Times New Roman" w:hAnsi="Times New Roman"/>
                <w:noProof/>
              </w:rPr>
            </w:pPr>
            <w:ins w:id="4433" w:author="Link Pieces" w:date="2015-08-26T11:33:00Z">
              <w:r w:rsidRPr="008F1DC0">
                <w:rPr>
                  <w:rFonts w:ascii="Times New Roman" w:hAnsi="Times New Roman"/>
                  <w:noProof/>
                </w:rPr>
                <w:t>No</w:t>
              </w:r>
            </w:ins>
          </w:p>
        </w:tc>
      </w:tr>
      <w:tr w:rsidR="00C637EE" w:rsidRPr="008F1DC0" w:rsidTr="00606095">
        <w:trPr>
          <w:ins w:id="4434" w:author="Link Pieces" w:date="2015-08-26T11:33:00Z"/>
        </w:trPr>
        <w:tc>
          <w:tcPr>
            <w:tcW w:w="570" w:type="dxa"/>
          </w:tcPr>
          <w:p w:rsidR="00C637EE" w:rsidRPr="008F1DC0" w:rsidRDefault="00C637EE" w:rsidP="00606095">
            <w:pPr>
              <w:tabs>
                <w:tab w:val="left" w:pos="2160"/>
              </w:tabs>
              <w:spacing w:after="0"/>
              <w:rPr>
                <w:ins w:id="4435" w:author="Link Pieces" w:date="2015-08-26T11:33:00Z"/>
                <w:rFonts w:ascii="Times New Roman" w:hAnsi="Times New Roman"/>
                <w:noProof/>
              </w:rPr>
            </w:pPr>
            <w:ins w:id="4436" w:author="Link Pieces" w:date="2015-08-26T11:33:00Z">
              <w:r w:rsidRPr="008F1DC0">
                <w:rPr>
                  <w:rFonts w:ascii="Times New Roman" w:hAnsi="Times New Roman"/>
                  <w:noProof/>
                </w:rPr>
                <w:t>8</w:t>
              </w:r>
            </w:ins>
          </w:p>
        </w:tc>
        <w:tc>
          <w:tcPr>
            <w:tcW w:w="2070" w:type="dxa"/>
          </w:tcPr>
          <w:p w:rsidR="00C637EE" w:rsidRPr="008F1DC0" w:rsidRDefault="00C637EE" w:rsidP="00606095">
            <w:pPr>
              <w:tabs>
                <w:tab w:val="left" w:pos="2160"/>
              </w:tabs>
              <w:spacing w:after="0"/>
              <w:rPr>
                <w:ins w:id="4437" w:author="Link Pieces" w:date="2015-08-26T11:33:00Z"/>
                <w:rFonts w:ascii="Times New Roman" w:hAnsi="Times New Roman"/>
                <w:noProof/>
              </w:rPr>
            </w:pPr>
            <w:ins w:id="4438" w:author="Link Pieces" w:date="2015-08-26T11:33:00Z">
              <w:r w:rsidRPr="008F1DC0">
                <w:rPr>
                  <w:rFonts w:ascii="Times New Roman" w:hAnsi="Times New Roman"/>
                  <w:noProof/>
                </w:rPr>
                <w:t>User_id</w:t>
              </w:r>
            </w:ins>
          </w:p>
        </w:tc>
        <w:tc>
          <w:tcPr>
            <w:tcW w:w="2036" w:type="dxa"/>
          </w:tcPr>
          <w:p w:rsidR="00C637EE" w:rsidRPr="008F1DC0" w:rsidRDefault="00C637EE" w:rsidP="00606095">
            <w:pPr>
              <w:tabs>
                <w:tab w:val="left" w:pos="2160"/>
              </w:tabs>
              <w:spacing w:after="0"/>
              <w:rPr>
                <w:ins w:id="4439" w:author="Link Pieces" w:date="2015-08-26T11:33:00Z"/>
                <w:rFonts w:ascii="Times New Roman" w:hAnsi="Times New Roman"/>
                <w:noProof/>
              </w:rPr>
            </w:pPr>
            <w:ins w:id="4440" w:author="Link Pieces" w:date="2015-08-26T11:33:00Z">
              <w:r w:rsidRPr="008F1DC0">
                <w:rPr>
                  <w:rFonts w:ascii="Times New Roman" w:hAnsi="Times New Roman"/>
                  <w:noProof/>
                </w:rPr>
                <w:t>String</w:t>
              </w:r>
            </w:ins>
          </w:p>
        </w:tc>
        <w:tc>
          <w:tcPr>
            <w:tcW w:w="994" w:type="dxa"/>
          </w:tcPr>
          <w:p w:rsidR="00C637EE" w:rsidRPr="008F1DC0" w:rsidRDefault="00C637EE" w:rsidP="00606095">
            <w:pPr>
              <w:tabs>
                <w:tab w:val="left" w:pos="2160"/>
              </w:tabs>
              <w:spacing w:after="0"/>
              <w:rPr>
                <w:ins w:id="4441" w:author="Link Pieces" w:date="2015-08-26T11:33:00Z"/>
                <w:rFonts w:ascii="Times New Roman" w:hAnsi="Times New Roman"/>
                <w:noProof/>
              </w:rPr>
            </w:pPr>
            <w:ins w:id="4442" w:author="Link Pieces" w:date="2015-08-26T11:33:00Z">
              <w:r w:rsidRPr="008F1DC0">
                <w:rPr>
                  <w:rFonts w:ascii="Times New Roman" w:hAnsi="Times New Roman"/>
                  <w:noProof/>
                </w:rPr>
                <w:t>FK</w:t>
              </w:r>
            </w:ins>
          </w:p>
        </w:tc>
        <w:tc>
          <w:tcPr>
            <w:tcW w:w="2977" w:type="dxa"/>
          </w:tcPr>
          <w:p w:rsidR="00C637EE" w:rsidRPr="008F1DC0" w:rsidRDefault="00C637EE" w:rsidP="00606095">
            <w:pPr>
              <w:tabs>
                <w:tab w:val="left" w:pos="2160"/>
              </w:tabs>
              <w:spacing w:after="0"/>
              <w:rPr>
                <w:ins w:id="4443" w:author="Link Pieces" w:date="2015-08-26T11:33:00Z"/>
                <w:rFonts w:ascii="Times New Roman" w:hAnsi="Times New Roman"/>
                <w:noProof/>
              </w:rPr>
            </w:pPr>
            <w:ins w:id="4444" w:author="Link Pieces" w:date="2015-08-26T11:33:00Z">
              <w:r w:rsidRPr="008F1DC0">
                <w:rPr>
                  <w:rFonts w:ascii="Times New Roman" w:hAnsi="Times New Roman"/>
                  <w:noProof/>
                </w:rPr>
                <w:t>Id of user</w:t>
              </w:r>
            </w:ins>
          </w:p>
        </w:tc>
        <w:tc>
          <w:tcPr>
            <w:tcW w:w="713" w:type="dxa"/>
          </w:tcPr>
          <w:p w:rsidR="00C637EE" w:rsidRPr="008F1DC0" w:rsidRDefault="00C637EE" w:rsidP="00606095">
            <w:pPr>
              <w:spacing w:after="0"/>
              <w:rPr>
                <w:ins w:id="4445" w:author="Link Pieces" w:date="2015-08-26T11:33:00Z"/>
                <w:rFonts w:ascii="Times New Roman" w:hAnsi="Times New Roman"/>
                <w:noProof/>
              </w:rPr>
            </w:pPr>
            <w:ins w:id="4446" w:author="Link Pieces" w:date="2015-08-26T11:33:00Z">
              <w:r w:rsidRPr="008F1DC0">
                <w:rPr>
                  <w:rFonts w:ascii="Times New Roman" w:hAnsi="Times New Roman"/>
                  <w:noProof/>
                </w:rPr>
                <w:t>No</w:t>
              </w:r>
            </w:ins>
          </w:p>
        </w:tc>
      </w:tr>
    </w:tbl>
    <w:p w:rsidR="00C637EE" w:rsidRPr="008F1DC0" w:rsidRDefault="00C637EE" w:rsidP="00C637EE">
      <w:pPr>
        <w:rPr>
          <w:ins w:id="4447" w:author="Link Pieces" w:date="2015-08-26T11:33:00Z"/>
          <w:rFonts w:ascii="Times New Roman" w:hAnsi="Times New Roman"/>
          <w:sz w:val="22"/>
          <w:szCs w:val="22"/>
        </w:rPr>
      </w:pPr>
    </w:p>
    <w:p w:rsidR="00C637EE" w:rsidRPr="008F1DC0" w:rsidRDefault="00C637EE" w:rsidP="00C637EE">
      <w:pPr>
        <w:rPr>
          <w:ins w:id="4448" w:author="Link Pieces" w:date="2015-08-26T11:33:00Z"/>
          <w:rFonts w:ascii="Times New Roman" w:hAnsi="Times New Roman"/>
        </w:rPr>
      </w:pPr>
    </w:p>
    <w:p w:rsidR="00C637EE" w:rsidRPr="008F1DC0" w:rsidRDefault="00C637EE" w:rsidP="00A5614C">
      <w:pPr>
        <w:spacing w:after="160" w:line="259" w:lineRule="auto"/>
        <w:rPr>
          <w:rFonts w:ascii="Times New Roman" w:eastAsia="MS Mincho" w:hAnsi="Times New Roman"/>
          <w:b/>
          <w:color w:val="C45911" w:themeColor="accent2" w:themeShade="BF"/>
          <w:sz w:val="22"/>
          <w:szCs w:val="22"/>
          <w:lang w:val="en-US" w:eastAsia="ja-JP"/>
        </w:rPr>
      </w:pPr>
    </w:p>
    <w:p w:rsidR="00F54492" w:rsidRPr="008F1DC0" w:rsidDel="00C637EE" w:rsidRDefault="00F54492" w:rsidP="00A5614C">
      <w:pPr>
        <w:pStyle w:val="Heading2"/>
        <w:numPr>
          <w:ilvl w:val="0"/>
          <w:numId w:val="0"/>
        </w:numPr>
        <w:rPr>
          <w:del w:id="4449" w:author="Link Pieces" w:date="2015-08-26T11:32:00Z"/>
          <w:rFonts w:ascii="Times New Roman" w:hAnsi="Times New Roman"/>
          <w:color w:val="000000" w:themeColor="text1"/>
        </w:rPr>
      </w:pPr>
      <w:bookmarkStart w:id="4450" w:name="_Toc423129198"/>
      <w:bookmarkStart w:id="4451" w:name="_Toc427627694"/>
      <w:del w:id="4452" w:author="Link Pieces" w:date="2015-08-26T11:32:00Z">
        <w:r w:rsidRPr="008F1DC0" w:rsidDel="00C637EE">
          <w:rPr>
            <w:rFonts w:ascii="Times New Roman" w:hAnsi="Times New Roman"/>
            <w:b w:val="0"/>
            <w:color w:val="000000" w:themeColor="text1"/>
          </w:rPr>
          <w:delText>4.</w:delText>
        </w:r>
        <w:r w:rsidR="00937732" w:rsidRPr="008F1DC0" w:rsidDel="00C637EE">
          <w:rPr>
            <w:rFonts w:ascii="Times New Roman" w:hAnsi="Times New Roman"/>
            <w:b w:val="0"/>
            <w:color w:val="000000" w:themeColor="text1"/>
          </w:rPr>
          <w:delText>5</w:delText>
        </w:r>
        <w:r w:rsidRPr="008F1DC0" w:rsidDel="00C637EE">
          <w:rPr>
            <w:rFonts w:ascii="Times New Roman" w:hAnsi="Times New Roman"/>
            <w:b w:val="0"/>
            <w:color w:val="000000" w:themeColor="text1"/>
          </w:rPr>
          <w:delText xml:space="preserve"> Database Design</w:delText>
        </w:r>
        <w:bookmarkEnd w:id="4450"/>
        <w:bookmarkEnd w:id="4451"/>
      </w:del>
    </w:p>
    <w:p w:rsidR="00F54492" w:rsidRPr="008F1DC0" w:rsidDel="00C637EE" w:rsidRDefault="00F54492" w:rsidP="00F54492">
      <w:pPr>
        <w:rPr>
          <w:del w:id="4453" w:author="Link Pieces" w:date="2015-08-26T11:32:00Z"/>
          <w:rFonts w:ascii="Times New Roman" w:hAnsi="Times New Roman"/>
        </w:rPr>
      </w:pPr>
      <w:del w:id="4454" w:author="Link Pieces" w:date="2015-08-26T11:32:00Z">
        <w:r w:rsidRPr="008F1DC0" w:rsidDel="00C637EE">
          <w:rPr>
            <w:rFonts w:ascii="Times New Roman" w:hAnsi="Times New Roman"/>
          </w:rPr>
          <w:delText>Bespoke has 2 database:</w:delText>
        </w:r>
      </w:del>
    </w:p>
    <w:p w:rsidR="00F54492" w:rsidRPr="008F1DC0" w:rsidDel="00C637EE" w:rsidRDefault="00F54492" w:rsidP="00F54492">
      <w:pPr>
        <w:rPr>
          <w:del w:id="4455" w:author="Link Pieces" w:date="2015-08-26T11:32:00Z"/>
          <w:rFonts w:ascii="Times New Roman" w:hAnsi="Times New Roman"/>
        </w:rPr>
      </w:pPr>
      <w:del w:id="4456" w:author="Link Pieces" w:date="2015-08-26T11:32:00Z">
        <w:r w:rsidRPr="008F1DC0" w:rsidDel="00C637EE">
          <w:rPr>
            <w:rFonts w:ascii="Times New Roman" w:hAnsi="Times New Roman"/>
          </w:rPr>
          <w:delText xml:space="preserve">+ </w:delText>
        </w:r>
      </w:del>
      <w:del w:id="4457" w:author="Link Pieces" w:date="2015-08-26T03:49:00Z">
        <w:r w:rsidRPr="008F1DC0" w:rsidDel="009B7864">
          <w:rPr>
            <w:rFonts w:ascii="Times New Roman" w:hAnsi="Times New Roman"/>
          </w:rPr>
          <w:delText>Storefront</w:delText>
        </w:r>
      </w:del>
      <w:del w:id="4458" w:author="Link Pieces" w:date="2015-08-26T11:32:00Z">
        <w:r w:rsidRPr="008F1DC0" w:rsidDel="00C637EE">
          <w:rPr>
            <w:rFonts w:ascii="Times New Roman" w:hAnsi="Times New Roman"/>
          </w:rPr>
          <w:delText>: Is database of bespoke manage user and store of user</w:delText>
        </w:r>
      </w:del>
    </w:p>
    <w:p w:rsidR="00F54492" w:rsidRPr="008F1DC0" w:rsidDel="00C637EE" w:rsidRDefault="00F54492" w:rsidP="00F54492">
      <w:pPr>
        <w:rPr>
          <w:del w:id="4459" w:author="Link Pieces" w:date="2015-08-26T11:32:00Z"/>
          <w:rFonts w:ascii="Times New Roman" w:hAnsi="Times New Roman"/>
        </w:rPr>
      </w:pPr>
      <w:del w:id="4460" w:author="Link Pieces" w:date="2015-08-26T11:32:00Z">
        <w:r w:rsidRPr="008F1DC0" w:rsidDel="00C637EE">
          <w:rPr>
            <w:rFonts w:ascii="Times New Roman" w:hAnsi="Times New Roman"/>
          </w:rPr>
          <w:delText xml:space="preserve">+ Store: Is database for shop page </w:delText>
        </w:r>
      </w:del>
    </w:p>
    <w:p w:rsidR="00F54492" w:rsidRPr="008F1DC0" w:rsidDel="00C637EE" w:rsidRDefault="00F54492" w:rsidP="00A5614C">
      <w:pPr>
        <w:pStyle w:val="Heading3"/>
        <w:numPr>
          <w:ilvl w:val="0"/>
          <w:numId w:val="0"/>
        </w:numPr>
        <w:rPr>
          <w:del w:id="4461" w:author="Link Pieces" w:date="2015-08-26T11:32:00Z"/>
          <w:rFonts w:ascii="Times New Roman" w:hAnsi="Times New Roman"/>
          <w:sz w:val="22"/>
          <w:szCs w:val="22"/>
        </w:rPr>
      </w:pPr>
      <w:bookmarkStart w:id="4462" w:name="_Toc423129199"/>
      <w:bookmarkStart w:id="4463" w:name="_Toc427627695"/>
      <w:del w:id="4464" w:author="Link Pieces" w:date="2015-08-26T11:32:00Z">
        <w:r w:rsidRPr="008F1DC0" w:rsidDel="00C637EE">
          <w:rPr>
            <w:rFonts w:ascii="Times New Roman" w:hAnsi="Times New Roman"/>
            <w:b w:val="0"/>
            <w:sz w:val="22"/>
            <w:szCs w:val="22"/>
          </w:rPr>
          <w:delText>4.</w:delText>
        </w:r>
        <w:r w:rsidR="00937732" w:rsidRPr="008F1DC0" w:rsidDel="00C637EE">
          <w:rPr>
            <w:rFonts w:ascii="Times New Roman" w:hAnsi="Times New Roman"/>
            <w:b w:val="0"/>
            <w:sz w:val="22"/>
            <w:szCs w:val="22"/>
          </w:rPr>
          <w:delText>5</w:delText>
        </w:r>
        <w:r w:rsidRPr="008F1DC0" w:rsidDel="00C637EE">
          <w:rPr>
            <w:rFonts w:ascii="Times New Roman" w:hAnsi="Times New Roman"/>
            <w:b w:val="0"/>
            <w:sz w:val="22"/>
            <w:szCs w:val="22"/>
          </w:rPr>
          <w:delText xml:space="preserve">.1 </w:delText>
        </w:r>
      </w:del>
      <w:del w:id="4465" w:author="Link Pieces" w:date="2015-08-26T03:48:00Z">
        <w:r w:rsidRPr="008F1DC0" w:rsidDel="009B7864">
          <w:rPr>
            <w:rFonts w:ascii="Times New Roman" w:hAnsi="Times New Roman"/>
            <w:b w:val="0"/>
            <w:sz w:val="22"/>
            <w:szCs w:val="22"/>
          </w:rPr>
          <w:delText>Storefront</w:delText>
        </w:r>
      </w:del>
      <w:bookmarkEnd w:id="4462"/>
      <w:bookmarkEnd w:id="4463"/>
    </w:p>
    <w:p w:rsidR="00F54492" w:rsidRPr="008F1DC0" w:rsidDel="00C637EE" w:rsidRDefault="00F54492" w:rsidP="00F54492">
      <w:pPr>
        <w:pStyle w:val="Heading4"/>
        <w:rPr>
          <w:del w:id="4466" w:author="Link Pieces" w:date="2015-08-26T11:32:00Z"/>
          <w:rFonts w:ascii="Times New Roman" w:hAnsi="Times New Roman" w:cs="Times New Roman"/>
          <w:sz w:val="22"/>
          <w:szCs w:val="22"/>
        </w:rPr>
      </w:pPr>
      <w:del w:id="4467" w:author="Link Pieces" w:date="2015-08-26T11:32:00Z">
        <w:r w:rsidRPr="008F1DC0" w:rsidDel="00C637EE">
          <w:rPr>
            <w:rFonts w:ascii="Times New Roman" w:hAnsi="Times New Roman"/>
            <w:i w:val="0"/>
            <w:iCs w:val="0"/>
            <w:sz w:val="22"/>
            <w:szCs w:val="22"/>
          </w:rPr>
          <w:delText>4.</w:delText>
        </w:r>
        <w:r w:rsidR="00937732" w:rsidRPr="008F1DC0" w:rsidDel="00C637EE">
          <w:rPr>
            <w:rFonts w:ascii="Times New Roman" w:hAnsi="Times New Roman"/>
            <w:i w:val="0"/>
            <w:iCs w:val="0"/>
            <w:sz w:val="22"/>
            <w:szCs w:val="22"/>
          </w:rPr>
          <w:delText>5</w:delText>
        </w:r>
        <w:r w:rsidRPr="008F1DC0" w:rsidDel="00C637EE">
          <w:rPr>
            <w:rFonts w:ascii="Times New Roman" w:hAnsi="Times New Roman"/>
            <w:i w:val="0"/>
            <w:iCs w:val="0"/>
            <w:sz w:val="22"/>
            <w:szCs w:val="22"/>
          </w:rPr>
          <w:delText>.1.1 Table diagram</w:delText>
        </w:r>
      </w:del>
    </w:p>
    <w:p w:rsidR="00F54492" w:rsidRPr="008F1DC0" w:rsidDel="00C637EE" w:rsidRDefault="00F54492" w:rsidP="00F54492">
      <w:pPr>
        <w:rPr>
          <w:del w:id="4468" w:author="Link Pieces" w:date="2015-08-26T11:32:00Z"/>
          <w:rFonts w:ascii="Times New Roman" w:hAnsi="Times New Roman"/>
          <w:sz w:val="22"/>
          <w:szCs w:val="22"/>
        </w:rPr>
      </w:pPr>
    </w:p>
    <w:p w:rsidR="00F54492" w:rsidRPr="008F1DC0" w:rsidDel="00C637EE" w:rsidRDefault="00F54492" w:rsidP="00F54492">
      <w:pPr>
        <w:rPr>
          <w:del w:id="4469" w:author="Link Pieces" w:date="2015-08-26T11:32:00Z"/>
          <w:rFonts w:ascii="Times New Roman" w:hAnsi="Times New Roman"/>
          <w:sz w:val="22"/>
          <w:szCs w:val="22"/>
        </w:rPr>
      </w:pPr>
      <w:del w:id="4470" w:author="Link Pieces" w:date="2015-08-26T11:32:00Z">
        <w:r w:rsidRPr="008F1DC0" w:rsidDel="00C637EE">
          <w:rPr>
            <w:rFonts w:ascii="Times New Roman" w:hAnsi="Times New Roman"/>
            <w:noProof/>
            <w:sz w:val="22"/>
            <w:szCs w:val="22"/>
            <w:lang w:val="en-US" w:eastAsia="ja-JP"/>
            <w:rPrChange w:id="4471" w:author="Link Pieces" w:date="2015-08-26T13:21:00Z">
              <w:rPr>
                <w:noProof/>
                <w:lang w:val="en-US" w:eastAsia="ja-JP"/>
              </w:rPr>
            </w:rPrChange>
          </w:rPr>
          <w:drawing>
            <wp:inline distT="0" distB="0" distL="0" distR="0" wp14:anchorId="522515FD" wp14:editId="73C97395">
              <wp:extent cx="6655750" cy="2486895"/>
              <wp:effectExtent l="0" t="0" r="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Diagram\Storefront_ERD.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655750" cy="2486895"/>
                      </a:xfrm>
                      <a:prstGeom prst="rect">
                        <a:avLst/>
                      </a:prstGeom>
                      <a:noFill/>
                      <a:ln>
                        <a:noFill/>
                      </a:ln>
                    </pic:spPr>
                  </pic:pic>
                </a:graphicData>
              </a:graphic>
            </wp:inline>
          </w:drawing>
        </w:r>
      </w:del>
    </w:p>
    <w:p w:rsidR="00F54492" w:rsidRPr="008F1DC0" w:rsidDel="009B7864" w:rsidRDefault="00F54492" w:rsidP="00F54492">
      <w:pPr>
        <w:jc w:val="center"/>
        <w:rPr>
          <w:del w:id="4472" w:author="Link Pieces" w:date="2015-08-26T03:49:00Z"/>
          <w:rFonts w:ascii="Times New Roman" w:hAnsi="Times New Roman"/>
          <w:sz w:val="22"/>
          <w:szCs w:val="22"/>
        </w:rPr>
      </w:pPr>
      <w:del w:id="4473" w:author="Link Pieces" w:date="2015-08-26T11:32:00Z">
        <w:r w:rsidRPr="008F1DC0" w:rsidDel="00C637EE">
          <w:rPr>
            <w:rFonts w:ascii="Times New Roman" w:hAnsi="Times New Roman"/>
            <w:sz w:val="22"/>
            <w:szCs w:val="22"/>
          </w:rPr>
          <w:delText xml:space="preserve">Figure </w:delText>
        </w:r>
        <w:r w:rsidR="00E051D6" w:rsidRPr="008F1DC0" w:rsidDel="00C637EE">
          <w:rPr>
            <w:rFonts w:ascii="Times New Roman" w:hAnsi="Times New Roman"/>
            <w:sz w:val="22"/>
            <w:szCs w:val="22"/>
          </w:rPr>
          <w:delText>4.6 -1</w:delText>
        </w:r>
        <w:r w:rsidRPr="008F1DC0" w:rsidDel="00C637EE">
          <w:rPr>
            <w:rFonts w:ascii="Times New Roman" w:hAnsi="Times New Roman"/>
            <w:sz w:val="22"/>
            <w:szCs w:val="22"/>
          </w:rPr>
          <w:delText xml:space="preserve">: </w:delText>
        </w:r>
      </w:del>
      <w:del w:id="4474" w:author="Link Pieces" w:date="2015-08-26T03:56:00Z">
        <w:r w:rsidRPr="008F1DC0" w:rsidDel="009B7864">
          <w:rPr>
            <w:rFonts w:ascii="Times New Roman" w:hAnsi="Times New Roman"/>
            <w:sz w:val="22"/>
            <w:szCs w:val="22"/>
          </w:rPr>
          <w:delText xml:space="preserve">Database Storefront </w:delText>
        </w:r>
      </w:del>
      <w:del w:id="4475" w:author="Link Pieces" w:date="2015-08-26T11:32:00Z">
        <w:r w:rsidRPr="008F1DC0" w:rsidDel="00C637EE">
          <w:rPr>
            <w:rFonts w:ascii="Times New Roman" w:hAnsi="Times New Roman"/>
            <w:sz w:val="22"/>
            <w:szCs w:val="22"/>
          </w:rPr>
          <w:delText>table diagra</w:delText>
        </w:r>
      </w:del>
      <w:del w:id="4476" w:author="Link Pieces" w:date="2015-08-26T03:49:00Z">
        <w:r w:rsidRPr="008F1DC0" w:rsidDel="009B7864">
          <w:rPr>
            <w:rFonts w:ascii="Times New Roman" w:hAnsi="Times New Roman"/>
            <w:sz w:val="22"/>
            <w:szCs w:val="22"/>
          </w:rPr>
          <w:delText>m</w:delText>
        </w:r>
      </w:del>
    </w:p>
    <w:p w:rsidR="00061DF0" w:rsidRPr="008F1DC0" w:rsidDel="00C637EE" w:rsidRDefault="00061DF0">
      <w:pPr>
        <w:jc w:val="center"/>
        <w:rPr>
          <w:del w:id="4477" w:author="Link Pieces" w:date="2015-08-26T11:32:00Z"/>
          <w:rFonts w:ascii="Times New Roman" w:eastAsiaTheme="majorEastAsia" w:hAnsi="Times New Roman"/>
          <w:i/>
          <w:iCs/>
          <w:color w:val="2E74B5" w:themeColor="accent1" w:themeShade="BF"/>
          <w:sz w:val="22"/>
          <w:szCs w:val="22"/>
        </w:rPr>
        <w:pPrChange w:id="4478" w:author="Link Pieces" w:date="2015-08-26T03:49:00Z">
          <w:pPr>
            <w:spacing w:after="160" w:line="259" w:lineRule="auto"/>
          </w:pPr>
        </w:pPrChange>
      </w:pPr>
      <w:del w:id="4479" w:author="Link Pieces" w:date="2015-08-26T11:32:00Z">
        <w:r w:rsidRPr="008F1DC0" w:rsidDel="00C637EE">
          <w:rPr>
            <w:rFonts w:ascii="Times New Roman" w:hAnsi="Times New Roman"/>
            <w:sz w:val="22"/>
            <w:szCs w:val="22"/>
          </w:rPr>
          <w:br w:type="page"/>
        </w:r>
      </w:del>
    </w:p>
    <w:p w:rsidR="00F54492" w:rsidRPr="008F1DC0" w:rsidDel="00C637EE" w:rsidRDefault="00F54492" w:rsidP="00F54492">
      <w:pPr>
        <w:pStyle w:val="Heading4"/>
        <w:rPr>
          <w:del w:id="4480" w:author="Link Pieces" w:date="2015-08-26T11:32:00Z"/>
          <w:rFonts w:ascii="Times New Roman" w:hAnsi="Times New Roman" w:cs="Times New Roman"/>
          <w:sz w:val="22"/>
          <w:szCs w:val="22"/>
        </w:rPr>
      </w:pPr>
      <w:del w:id="4481" w:author="Link Pieces" w:date="2015-08-26T11:32:00Z">
        <w:r w:rsidRPr="008F1DC0" w:rsidDel="00C637EE">
          <w:rPr>
            <w:rFonts w:ascii="Times New Roman" w:hAnsi="Times New Roman"/>
            <w:i w:val="0"/>
            <w:iCs w:val="0"/>
            <w:sz w:val="22"/>
            <w:szCs w:val="22"/>
          </w:rPr>
          <w:delText>4.</w:delText>
        </w:r>
        <w:r w:rsidR="00937732" w:rsidRPr="008F1DC0" w:rsidDel="00C637EE">
          <w:rPr>
            <w:rFonts w:ascii="Times New Roman" w:hAnsi="Times New Roman"/>
            <w:i w:val="0"/>
            <w:iCs w:val="0"/>
            <w:sz w:val="22"/>
            <w:szCs w:val="22"/>
          </w:rPr>
          <w:delText>5</w:delText>
        </w:r>
        <w:r w:rsidRPr="008F1DC0" w:rsidDel="00C637EE">
          <w:rPr>
            <w:rFonts w:ascii="Times New Roman" w:hAnsi="Times New Roman"/>
            <w:i w:val="0"/>
            <w:iCs w:val="0"/>
            <w:sz w:val="22"/>
            <w:szCs w:val="22"/>
          </w:rPr>
          <w:delText>.1.2 Detail design</w:delText>
        </w:r>
      </w:del>
    </w:p>
    <w:p w:rsidR="00F54492" w:rsidRPr="008F1DC0" w:rsidDel="00C637EE" w:rsidRDefault="00F54492" w:rsidP="00F54492">
      <w:pPr>
        <w:rPr>
          <w:del w:id="4482" w:author="Link Pieces" w:date="2015-08-26T11:32: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F54492" w:rsidRPr="008F1DC0" w:rsidDel="00C637EE" w:rsidTr="00E73162">
        <w:trPr>
          <w:del w:id="4483" w:author="Link Pieces" w:date="2015-08-26T11:32:00Z"/>
        </w:trPr>
        <w:tc>
          <w:tcPr>
            <w:tcW w:w="9360" w:type="dxa"/>
            <w:gridSpan w:val="6"/>
          </w:tcPr>
          <w:p w:rsidR="00F54492" w:rsidRPr="008F1DC0" w:rsidDel="00C637EE" w:rsidRDefault="00F54492" w:rsidP="00E73162">
            <w:pPr>
              <w:tabs>
                <w:tab w:val="left" w:pos="2160"/>
              </w:tabs>
              <w:spacing w:after="0"/>
              <w:jc w:val="center"/>
              <w:rPr>
                <w:del w:id="4484" w:author="Link Pieces" w:date="2015-08-26T11:32:00Z"/>
                <w:rFonts w:ascii="Times New Roman" w:hAnsi="Times New Roman"/>
                <w:noProof/>
              </w:rPr>
            </w:pPr>
            <w:del w:id="4485" w:author="Link Pieces" w:date="2015-08-26T11:32:00Z">
              <w:r w:rsidRPr="008F1DC0" w:rsidDel="00C637EE">
                <w:rPr>
                  <w:rFonts w:ascii="Times New Roman" w:hAnsi="Times New Roman"/>
                  <w:b/>
                  <w:noProof/>
                </w:rPr>
                <w:delText>Store_Info</w:delText>
              </w:r>
              <w:r w:rsidRPr="008F1DC0" w:rsidDel="00C637EE">
                <w:rPr>
                  <w:rFonts w:ascii="Times New Roman" w:hAnsi="Times New Roman"/>
                  <w:noProof/>
                </w:rPr>
                <w:delText>: store all data about store</w:delText>
              </w:r>
            </w:del>
          </w:p>
        </w:tc>
      </w:tr>
      <w:tr w:rsidR="00F54492" w:rsidRPr="008F1DC0" w:rsidDel="00C637EE" w:rsidTr="00E73162">
        <w:trPr>
          <w:del w:id="4486"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4487" w:author="Link Pieces" w:date="2015-08-26T11:32:00Z"/>
                <w:rFonts w:ascii="Times New Roman" w:hAnsi="Times New Roman"/>
                <w:b/>
                <w:noProof/>
              </w:rPr>
            </w:pPr>
            <w:del w:id="4488"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4489" w:author="Link Pieces" w:date="2015-08-26T11:32:00Z"/>
                <w:rFonts w:ascii="Times New Roman" w:hAnsi="Times New Roman"/>
                <w:b/>
                <w:noProof/>
              </w:rPr>
            </w:pPr>
            <w:del w:id="4490"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4491" w:author="Link Pieces" w:date="2015-08-26T11:32:00Z"/>
                <w:rFonts w:ascii="Times New Roman" w:hAnsi="Times New Roman"/>
                <w:b/>
                <w:noProof/>
              </w:rPr>
            </w:pPr>
            <w:del w:id="4492" w:author="Link Pieces" w:date="2015-08-26T11:32:00Z">
              <w:r w:rsidRPr="008F1DC0" w:rsidDel="00C637EE">
                <w:rPr>
                  <w:rFonts w:ascii="Times New Roman" w:hAnsi="Times New Roman"/>
                  <w:b/>
                  <w:noProof/>
                </w:rPr>
                <w:delText>Type</w:delText>
              </w:r>
            </w:del>
          </w:p>
        </w:tc>
        <w:tc>
          <w:tcPr>
            <w:tcW w:w="1148" w:type="dxa"/>
            <w:shd w:val="clear" w:color="auto" w:fill="D9D9D9" w:themeFill="background1" w:themeFillShade="D9"/>
          </w:tcPr>
          <w:p w:rsidR="00F54492" w:rsidRPr="008F1DC0" w:rsidDel="00C637EE" w:rsidRDefault="00F54492" w:rsidP="00E73162">
            <w:pPr>
              <w:tabs>
                <w:tab w:val="left" w:pos="2160"/>
              </w:tabs>
              <w:spacing w:after="0"/>
              <w:jc w:val="center"/>
              <w:rPr>
                <w:del w:id="4493" w:author="Link Pieces" w:date="2015-08-26T11:32:00Z"/>
                <w:rFonts w:ascii="Times New Roman" w:hAnsi="Times New Roman"/>
                <w:b/>
                <w:noProof/>
              </w:rPr>
            </w:pPr>
            <w:del w:id="4494" w:author="Link Pieces" w:date="2015-08-26T11:32:00Z">
              <w:r w:rsidRPr="008F1DC0" w:rsidDel="00C637EE">
                <w:rPr>
                  <w:rFonts w:ascii="Times New Roman" w:hAnsi="Times New Roman"/>
                  <w:b/>
                  <w:noProof/>
                </w:rPr>
                <w:delText>Key</w:delText>
              </w:r>
            </w:del>
          </w:p>
        </w:tc>
        <w:tc>
          <w:tcPr>
            <w:tcW w:w="2879" w:type="dxa"/>
            <w:shd w:val="clear" w:color="auto" w:fill="D9D9D9" w:themeFill="background1" w:themeFillShade="D9"/>
          </w:tcPr>
          <w:p w:rsidR="00F54492" w:rsidRPr="008F1DC0" w:rsidDel="00C637EE" w:rsidRDefault="00F54492" w:rsidP="00E73162">
            <w:pPr>
              <w:tabs>
                <w:tab w:val="left" w:pos="2160"/>
              </w:tabs>
              <w:spacing w:after="0"/>
              <w:jc w:val="center"/>
              <w:rPr>
                <w:del w:id="4495" w:author="Link Pieces" w:date="2015-08-26T11:32:00Z"/>
                <w:rFonts w:ascii="Times New Roman" w:hAnsi="Times New Roman"/>
                <w:b/>
                <w:noProof/>
              </w:rPr>
            </w:pPr>
            <w:del w:id="4496" w:author="Link Pieces" w:date="2015-08-26T11:32:00Z">
              <w:r w:rsidRPr="008F1DC0" w:rsidDel="00C637EE">
                <w:rPr>
                  <w:rFonts w:ascii="Times New Roman" w:hAnsi="Times New Roman"/>
                  <w:b/>
                  <w:noProof/>
                </w:rPr>
                <w:delText>Description</w:delText>
              </w:r>
            </w:del>
          </w:p>
        </w:tc>
        <w:tc>
          <w:tcPr>
            <w:tcW w:w="657" w:type="dxa"/>
            <w:shd w:val="clear" w:color="auto" w:fill="D9D9D9" w:themeFill="background1" w:themeFillShade="D9"/>
          </w:tcPr>
          <w:p w:rsidR="00F54492" w:rsidRPr="008F1DC0" w:rsidDel="00C637EE" w:rsidRDefault="00F54492" w:rsidP="00E73162">
            <w:pPr>
              <w:tabs>
                <w:tab w:val="left" w:pos="2160"/>
              </w:tabs>
              <w:spacing w:after="0"/>
              <w:jc w:val="center"/>
              <w:rPr>
                <w:del w:id="4497" w:author="Link Pieces" w:date="2015-08-26T11:32:00Z"/>
                <w:rFonts w:ascii="Times New Roman" w:hAnsi="Times New Roman"/>
                <w:b/>
                <w:noProof/>
              </w:rPr>
            </w:pPr>
            <w:del w:id="4498" w:author="Link Pieces" w:date="2015-08-26T11:32:00Z">
              <w:r w:rsidRPr="008F1DC0" w:rsidDel="00C637EE">
                <w:rPr>
                  <w:rFonts w:ascii="Times New Roman" w:hAnsi="Times New Roman"/>
                  <w:b/>
                  <w:noProof/>
                </w:rPr>
                <w:delText>Null</w:delText>
              </w:r>
            </w:del>
          </w:p>
        </w:tc>
      </w:tr>
      <w:tr w:rsidR="00F54492" w:rsidRPr="008F1DC0" w:rsidDel="00C637EE" w:rsidTr="00E73162">
        <w:trPr>
          <w:del w:id="4499" w:author="Link Pieces" w:date="2015-08-26T11:32:00Z"/>
        </w:trPr>
        <w:tc>
          <w:tcPr>
            <w:tcW w:w="570" w:type="dxa"/>
          </w:tcPr>
          <w:p w:rsidR="00F54492" w:rsidRPr="008F1DC0" w:rsidDel="00C637EE" w:rsidRDefault="00F54492" w:rsidP="00E73162">
            <w:pPr>
              <w:tabs>
                <w:tab w:val="left" w:pos="2160"/>
              </w:tabs>
              <w:spacing w:after="0"/>
              <w:rPr>
                <w:del w:id="4500" w:author="Link Pieces" w:date="2015-08-26T11:32:00Z"/>
                <w:rFonts w:ascii="Times New Roman" w:hAnsi="Times New Roman"/>
                <w:noProof/>
              </w:rPr>
            </w:pPr>
            <w:del w:id="4501"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4502" w:author="Link Pieces" w:date="2015-08-26T11:32:00Z"/>
                <w:rFonts w:ascii="Times New Roman" w:hAnsi="Times New Roman"/>
                <w:noProof/>
              </w:rPr>
            </w:pPr>
            <w:del w:id="4503"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4504" w:author="Link Pieces" w:date="2015-08-26T11:32:00Z"/>
                <w:rFonts w:ascii="Times New Roman" w:hAnsi="Times New Roman"/>
                <w:noProof/>
              </w:rPr>
            </w:pPr>
            <w:del w:id="4505" w:author="Link Pieces" w:date="2015-08-26T10:11:00Z">
              <w:r w:rsidRPr="008F1DC0" w:rsidDel="006C1753">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4506" w:author="Link Pieces" w:date="2015-08-26T11:32:00Z"/>
                <w:rFonts w:ascii="Times New Roman" w:hAnsi="Times New Roman"/>
                <w:noProof/>
              </w:rPr>
            </w:pPr>
            <w:del w:id="4507" w:author="Link Pieces" w:date="2015-08-26T11:32:00Z">
              <w:r w:rsidRPr="008F1DC0" w:rsidDel="00C637EE">
                <w:rPr>
                  <w:rFonts w:ascii="Times New Roman" w:hAnsi="Times New Roman"/>
                  <w:noProof/>
                </w:rPr>
                <w:delText>PK</w:delText>
              </w:r>
            </w:del>
          </w:p>
        </w:tc>
        <w:tc>
          <w:tcPr>
            <w:tcW w:w="2879" w:type="dxa"/>
          </w:tcPr>
          <w:p w:rsidR="00F54492" w:rsidRPr="008F1DC0" w:rsidDel="00C637EE" w:rsidRDefault="00F54492" w:rsidP="00E73162">
            <w:pPr>
              <w:tabs>
                <w:tab w:val="left" w:pos="2160"/>
              </w:tabs>
              <w:spacing w:after="0"/>
              <w:rPr>
                <w:del w:id="4508" w:author="Link Pieces" w:date="2015-08-26T11:32:00Z"/>
                <w:rFonts w:ascii="Times New Roman" w:hAnsi="Times New Roman"/>
                <w:noProof/>
              </w:rPr>
            </w:pPr>
            <w:del w:id="4509" w:author="Link Pieces" w:date="2015-08-26T10:12:00Z">
              <w:r w:rsidRPr="008F1DC0" w:rsidDel="006C1753">
                <w:rPr>
                  <w:rFonts w:ascii="Times New Roman" w:hAnsi="Times New Roman"/>
                  <w:noProof/>
                </w:rPr>
                <w:delText>Index</w:delText>
              </w:r>
            </w:del>
            <w:del w:id="4510" w:author="Link Pieces" w:date="2015-08-26T10:11:00Z">
              <w:r w:rsidRPr="008F1DC0" w:rsidDel="006C1753">
                <w:rPr>
                  <w:rFonts w:ascii="Times New Roman" w:hAnsi="Times New Roman"/>
                  <w:noProof/>
                </w:rPr>
                <w:delText>,</w:delText>
              </w:r>
            </w:del>
            <w:del w:id="4511" w:author="Link Pieces" w:date="2015-08-26T11:32:00Z">
              <w:r w:rsidRPr="008F1DC0" w:rsidDel="00C637EE">
                <w:rPr>
                  <w:rFonts w:ascii="Times New Roman" w:hAnsi="Times New Roman"/>
                  <w:noProof/>
                </w:rPr>
                <w:delText>Id of store</w:delText>
              </w:r>
            </w:del>
          </w:p>
        </w:tc>
        <w:tc>
          <w:tcPr>
            <w:tcW w:w="657" w:type="dxa"/>
          </w:tcPr>
          <w:p w:rsidR="00F54492" w:rsidRPr="008F1DC0" w:rsidDel="00C637EE" w:rsidRDefault="00F54492" w:rsidP="00E73162">
            <w:pPr>
              <w:tabs>
                <w:tab w:val="left" w:pos="2160"/>
              </w:tabs>
              <w:spacing w:after="0"/>
              <w:rPr>
                <w:del w:id="4512" w:author="Link Pieces" w:date="2015-08-26T11:32:00Z"/>
                <w:rFonts w:ascii="Times New Roman" w:hAnsi="Times New Roman"/>
                <w:noProof/>
              </w:rPr>
            </w:pPr>
            <w:del w:id="4513" w:author="Link Pieces" w:date="2015-08-26T11:32:00Z">
              <w:r w:rsidRPr="008F1DC0" w:rsidDel="00C637EE">
                <w:rPr>
                  <w:rFonts w:ascii="Times New Roman" w:hAnsi="Times New Roman"/>
                  <w:noProof/>
                </w:rPr>
                <w:delText>No</w:delText>
              </w:r>
            </w:del>
          </w:p>
        </w:tc>
      </w:tr>
      <w:tr w:rsidR="00F54492" w:rsidRPr="008F1DC0" w:rsidDel="00C637EE" w:rsidTr="00E73162">
        <w:trPr>
          <w:del w:id="4514" w:author="Link Pieces" w:date="2015-08-26T11:32:00Z"/>
        </w:trPr>
        <w:tc>
          <w:tcPr>
            <w:tcW w:w="570" w:type="dxa"/>
          </w:tcPr>
          <w:p w:rsidR="00F54492" w:rsidRPr="008F1DC0" w:rsidDel="00C637EE" w:rsidRDefault="00F54492" w:rsidP="00E73162">
            <w:pPr>
              <w:tabs>
                <w:tab w:val="left" w:pos="2160"/>
              </w:tabs>
              <w:spacing w:after="0"/>
              <w:rPr>
                <w:del w:id="4515" w:author="Link Pieces" w:date="2015-08-26T11:32:00Z"/>
                <w:rFonts w:ascii="Times New Roman" w:hAnsi="Times New Roman"/>
                <w:noProof/>
              </w:rPr>
            </w:pPr>
            <w:del w:id="4516"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4517" w:author="Link Pieces" w:date="2015-08-26T11:32:00Z"/>
                <w:rFonts w:ascii="Times New Roman" w:hAnsi="Times New Roman"/>
                <w:noProof/>
              </w:rPr>
            </w:pPr>
            <w:del w:id="4518" w:author="Link Pieces" w:date="2015-08-26T11:32:00Z">
              <w:r w:rsidRPr="008F1DC0" w:rsidDel="00C637EE">
                <w:rPr>
                  <w:rFonts w:ascii="Times New Roman" w:hAnsi="Times New Roman"/>
                  <w:noProof/>
                </w:rPr>
                <w:delText>Title</w:delText>
              </w:r>
            </w:del>
          </w:p>
        </w:tc>
        <w:tc>
          <w:tcPr>
            <w:tcW w:w="2036" w:type="dxa"/>
          </w:tcPr>
          <w:p w:rsidR="00F54492" w:rsidRPr="008F1DC0" w:rsidDel="00C637EE" w:rsidRDefault="00F54492" w:rsidP="00E73162">
            <w:pPr>
              <w:tabs>
                <w:tab w:val="left" w:pos="2160"/>
              </w:tabs>
              <w:spacing w:after="0"/>
              <w:rPr>
                <w:del w:id="4519" w:author="Link Pieces" w:date="2015-08-26T11:32:00Z"/>
                <w:rFonts w:ascii="Times New Roman" w:hAnsi="Times New Roman"/>
                <w:noProof/>
              </w:rPr>
            </w:pPr>
            <w:del w:id="4520" w:author="Link Pieces" w:date="2015-08-26T03:51:00Z">
              <w:r w:rsidRPr="008F1DC0" w:rsidDel="009B7864">
                <w:rPr>
                  <w:rFonts w:ascii="Times New Roman" w:hAnsi="Times New Roman"/>
                  <w:noProof/>
                </w:rPr>
                <w:delText>Varchar(20)</w:delText>
              </w:r>
            </w:del>
          </w:p>
        </w:tc>
        <w:tc>
          <w:tcPr>
            <w:tcW w:w="1148" w:type="dxa"/>
          </w:tcPr>
          <w:p w:rsidR="00F54492" w:rsidRPr="008F1DC0" w:rsidDel="00C637EE" w:rsidRDefault="00F54492" w:rsidP="00E73162">
            <w:pPr>
              <w:tabs>
                <w:tab w:val="left" w:pos="2160"/>
              </w:tabs>
              <w:spacing w:after="0"/>
              <w:rPr>
                <w:del w:id="4521"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522" w:author="Link Pieces" w:date="2015-08-26T11:32:00Z"/>
                <w:rFonts w:ascii="Times New Roman" w:hAnsi="Times New Roman"/>
                <w:noProof/>
              </w:rPr>
            </w:pPr>
            <w:del w:id="4523" w:author="Link Pieces" w:date="2015-08-26T11:32:00Z">
              <w:r w:rsidRPr="008F1DC0" w:rsidDel="00C637EE">
                <w:rPr>
                  <w:rFonts w:ascii="Times New Roman" w:hAnsi="Times New Roman"/>
                  <w:noProof/>
                </w:rPr>
                <w:delText>Name of store</w:delText>
              </w:r>
            </w:del>
          </w:p>
        </w:tc>
        <w:tc>
          <w:tcPr>
            <w:tcW w:w="657" w:type="dxa"/>
          </w:tcPr>
          <w:p w:rsidR="00F54492" w:rsidRPr="008F1DC0" w:rsidDel="00C637EE" w:rsidRDefault="00F54492" w:rsidP="00E73162">
            <w:pPr>
              <w:tabs>
                <w:tab w:val="left" w:pos="2160"/>
              </w:tabs>
              <w:spacing w:after="0"/>
              <w:rPr>
                <w:del w:id="4524" w:author="Link Pieces" w:date="2015-08-26T11:32:00Z"/>
                <w:rFonts w:ascii="Times New Roman" w:hAnsi="Times New Roman"/>
                <w:noProof/>
              </w:rPr>
            </w:pPr>
            <w:del w:id="4525" w:author="Link Pieces" w:date="2015-08-26T11:32:00Z">
              <w:r w:rsidRPr="008F1DC0" w:rsidDel="00C637EE">
                <w:rPr>
                  <w:rFonts w:ascii="Times New Roman" w:hAnsi="Times New Roman"/>
                  <w:noProof/>
                </w:rPr>
                <w:delText>No</w:delText>
              </w:r>
            </w:del>
          </w:p>
        </w:tc>
      </w:tr>
      <w:tr w:rsidR="00F54492" w:rsidRPr="008F1DC0" w:rsidDel="00C637EE" w:rsidTr="00E73162">
        <w:trPr>
          <w:del w:id="4526" w:author="Link Pieces" w:date="2015-08-26T11:32:00Z"/>
        </w:trPr>
        <w:tc>
          <w:tcPr>
            <w:tcW w:w="570" w:type="dxa"/>
          </w:tcPr>
          <w:p w:rsidR="00F54492" w:rsidRPr="008F1DC0" w:rsidDel="00C637EE" w:rsidRDefault="00F54492" w:rsidP="00E73162">
            <w:pPr>
              <w:tabs>
                <w:tab w:val="left" w:pos="2160"/>
              </w:tabs>
              <w:spacing w:after="0"/>
              <w:rPr>
                <w:del w:id="4527" w:author="Link Pieces" w:date="2015-08-26T11:32:00Z"/>
                <w:rFonts w:ascii="Times New Roman" w:hAnsi="Times New Roman"/>
                <w:noProof/>
              </w:rPr>
            </w:pPr>
            <w:del w:id="4528"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4529" w:author="Link Pieces" w:date="2015-08-26T11:32:00Z"/>
                <w:rFonts w:ascii="Times New Roman" w:hAnsi="Times New Roman"/>
                <w:noProof/>
              </w:rPr>
            </w:pPr>
            <w:del w:id="4530" w:author="Link Pieces" w:date="2015-08-26T11:32:00Z">
              <w:r w:rsidRPr="008F1DC0" w:rsidDel="00C637EE">
                <w:rPr>
                  <w:rFonts w:ascii="Times New Roman" w:hAnsi="Times New Roman"/>
                  <w:noProof/>
                </w:rPr>
                <w:delText>Representator_name</w:delText>
              </w:r>
            </w:del>
          </w:p>
        </w:tc>
        <w:tc>
          <w:tcPr>
            <w:tcW w:w="2036" w:type="dxa"/>
          </w:tcPr>
          <w:p w:rsidR="00F54492" w:rsidRPr="008F1DC0" w:rsidDel="00C637EE" w:rsidRDefault="00F54492" w:rsidP="00E73162">
            <w:pPr>
              <w:tabs>
                <w:tab w:val="left" w:pos="2160"/>
              </w:tabs>
              <w:spacing w:after="0"/>
              <w:rPr>
                <w:del w:id="4531" w:author="Link Pieces" w:date="2015-08-26T11:32:00Z"/>
                <w:rFonts w:ascii="Times New Roman" w:hAnsi="Times New Roman"/>
                <w:noProof/>
              </w:rPr>
            </w:pPr>
            <w:del w:id="4532" w:author="Link Pieces" w:date="2015-08-26T03:51:00Z">
              <w:r w:rsidRPr="008F1DC0" w:rsidDel="009B7864">
                <w:rPr>
                  <w:rFonts w:ascii="Times New Roman" w:hAnsi="Times New Roman"/>
                  <w:noProof/>
                </w:rPr>
                <w:delText>Varchar(20)</w:delText>
              </w:r>
            </w:del>
          </w:p>
        </w:tc>
        <w:tc>
          <w:tcPr>
            <w:tcW w:w="1148" w:type="dxa"/>
          </w:tcPr>
          <w:p w:rsidR="00F54492" w:rsidRPr="008F1DC0" w:rsidDel="00C637EE" w:rsidRDefault="00F54492" w:rsidP="00E73162">
            <w:pPr>
              <w:tabs>
                <w:tab w:val="left" w:pos="2160"/>
              </w:tabs>
              <w:spacing w:after="0"/>
              <w:rPr>
                <w:del w:id="4533"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534" w:author="Link Pieces" w:date="2015-08-26T11:32:00Z"/>
                <w:rFonts w:ascii="Times New Roman" w:hAnsi="Times New Roman"/>
                <w:noProof/>
              </w:rPr>
            </w:pPr>
            <w:del w:id="4535" w:author="Link Pieces" w:date="2015-08-26T11:32:00Z">
              <w:r w:rsidRPr="008F1DC0" w:rsidDel="00C637EE">
                <w:rPr>
                  <w:rFonts w:ascii="Times New Roman" w:hAnsi="Times New Roman"/>
                  <w:noProof/>
                </w:rPr>
                <w:delText>Name of people who representation for store</w:delText>
              </w:r>
            </w:del>
          </w:p>
        </w:tc>
        <w:tc>
          <w:tcPr>
            <w:tcW w:w="657" w:type="dxa"/>
          </w:tcPr>
          <w:p w:rsidR="00F54492" w:rsidRPr="008F1DC0" w:rsidDel="00C637EE" w:rsidRDefault="00F54492" w:rsidP="00E73162">
            <w:pPr>
              <w:tabs>
                <w:tab w:val="left" w:pos="2160"/>
              </w:tabs>
              <w:spacing w:after="0"/>
              <w:rPr>
                <w:del w:id="4536" w:author="Link Pieces" w:date="2015-08-26T11:32:00Z"/>
                <w:rFonts w:ascii="Times New Roman" w:hAnsi="Times New Roman"/>
                <w:noProof/>
              </w:rPr>
            </w:pPr>
            <w:del w:id="4537" w:author="Link Pieces" w:date="2015-08-26T11:32:00Z">
              <w:r w:rsidRPr="008F1DC0" w:rsidDel="00C637EE">
                <w:rPr>
                  <w:rFonts w:ascii="Times New Roman" w:hAnsi="Times New Roman"/>
                  <w:noProof/>
                </w:rPr>
                <w:delText>No</w:delText>
              </w:r>
            </w:del>
          </w:p>
        </w:tc>
      </w:tr>
      <w:tr w:rsidR="00F54492" w:rsidRPr="008F1DC0" w:rsidDel="00C637EE" w:rsidTr="00E73162">
        <w:trPr>
          <w:del w:id="4538" w:author="Link Pieces" w:date="2015-08-26T11:32:00Z"/>
        </w:trPr>
        <w:tc>
          <w:tcPr>
            <w:tcW w:w="570" w:type="dxa"/>
          </w:tcPr>
          <w:p w:rsidR="00F54492" w:rsidRPr="008F1DC0" w:rsidDel="00C637EE" w:rsidRDefault="00F54492" w:rsidP="00E73162">
            <w:pPr>
              <w:tabs>
                <w:tab w:val="left" w:pos="2160"/>
              </w:tabs>
              <w:spacing w:after="0"/>
              <w:rPr>
                <w:del w:id="4539" w:author="Link Pieces" w:date="2015-08-26T11:32:00Z"/>
                <w:rFonts w:ascii="Times New Roman" w:hAnsi="Times New Roman"/>
                <w:noProof/>
              </w:rPr>
            </w:pPr>
            <w:del w:id="4540"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4541" w:author="Link Pieces" w:date="2015-08-26T11:32:00Z"/>
                <w:rFonts w:ascii="Times New Roman" w:hAnsi="Times New Roman"/>
                <w:noProof/>
              </w:rPr>
            </w:pPr>
            <w:del w:id="4542" w:author="Link Pieces" w:date="2015-08-26T11:32:00Z">
              <w:r w:rsidRPr="008F1DC0" w:rsidDel="00C637EE">
                <w:rPr>
                  <w:rFonts w:ascii="Times New Roman" w:hAnsi="Times New Roman"/>
                  <w:noProof/>
                </w:rPr>
                <w:delText>Desc</w:delText>
              </w:r>
            </w:del>
          </w:p>
        </w:tc>
        <w:tc>
          <w:tcPr>
            <w:tcW w:w="2036" w:type="dxa"/>
          </w:tcPr>
          <w:p w:rsidR="00F54492" w:rsidRPr="008F1DC0" w:rsidDel="00C637EE" w:rsidRDefault="00F54492" w:rsidP="00E73162">
            <w:pPr>
              <w:tabs>
                <w:tab w:val="left" w:pos="2160"/>
              </w:tabs>
              <w:spacing w:after="0"/>
              <w:rPr>
                <w:del w:id="4543" w:author="Link Pieces" w:date="2015-08-26T11:32:00Z"/>
                <w:rFonts w:ascii="Times New Roman" w:hAnsi="Times New Roman"/>
                <w:noProof/>
              </w:rPr>
            </w:pPr>
            <w:del w:id="4544" w:author="Link Pieces" w:date="2015-08-26T03:51:00Z">
              <w:r w:rsidRPr="008F1DC0" w:rsidDel="009B7864">
                <w:rPr>
                  <w:rFonts w:ascii="Times New Roman" w:hAnsi="Times New Roman"/>
                  <w:noProof/>
                </w:rPr>
                <w:delText>Varchar(100)</w:delText>
              </w:r>
            </w:del>
          </w:p>
        </w:tc>
        <w:tc>
          <w:tcPr>
            <w:tcW w:w="1148" w:type="dxa"/>
          </w:tcPr>
          <w:p w:rsidR="00F54492" w:rsidRPr="008F1DC0" w:rsidDel="00C637EE" w:rsidRDefault="00F54492" w:rsidP="00E73162">
            <w:pPr>
              <w:tabs>
                <w:tab w:val="left" w:pos="2160"/>
              </w:tabs>
              <w:spacing w:after="0"/>
              <w:rPr>
                <w:del w:id="4545"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546" w:author="Link Pieces" w:date="2015-08-26T11:32:00Z"/>
                <w:rFonts w:ascii="Times New Roman" w:hAnsi="Times New Roman"/>
                <w:noProof/>
              </w:rPr>
            </w:pPr>
          </w:p>
        </w:tc>
        <w:tc>
          <w:tcPr>
            <w:tcW w:w="657" w:type="dxa"/>
          </w:tcPr>
          <w:p w:rsidR="00F54492" w:rsidRPr="008F1DC0" w:rsidDel="00C637EE" w:rsidRDefault="00F54492" w:rsidP="00E73162">
            <w:pPr>
              <w:tabs>
                <w:tab w:val="left" w:pos="2160"/>
              </w:tabs>
              <w:spacing w:after="0"/>
              <w:rPr>
                <w:del w:id="4547" w:author="Link Pieces" w:date="2015-08-26T11:32:00Z"/>
                <w:rFonts w:ascii="Times New Roman" w:hAnsi="Times New Roman"/>
                <w:noProof/>
              </w:rPr>
            </w:pPr>
            <w:del w:id="4548" w:author="Link Pieces" w:date="2015-08-26T11:32:00Z">
              <w:r w:rsidRPr="008F1DC0" w:rsidDel="00C637EE">
                <w:rPr>
                  <w:rFonts w:ascii="Times New Roman" w:hAnsi="Times New Roman"/>
                  <w:noProof/>
                </w:rPr>
                <w:delText>Yes</w:delText>
              </w:r>
            </w:del>
          </w:p>
        </w:tc>
      </w:tr>
      <w:tr w:rsidR="00F54492" w:rsidRPr="008F1DC0" w:rsidDel="00C637EE" w:rsidTr="00E73162">
        <w:trPr>
          <w:del w:id="4549" w:author="Link Pieces" w:date="2015-08-26T11:32:00Z"/>
        </w:trPr>
        <w:tc>
          <w:tcPr>
            <w:tcW w:w="570" w:type="dxa"/>
          </w:tcPr>
          <w:p w:rsidR="00F54492" w:rsidRPr="008F1DC0" w:rsidDel="00C637EE" w:rsidRDefault="00F54492" w:rsidP="00E73162">
            <w:pPr>
              <w:tabs>
                <w:tab w:val="left" w:pos="2160"/>
              </w:tabs>
              <w:spacing w:after="0"/>
              <w:rPr>
                <w:del w:id="4550" w:author="Link Pieces" w:date="2015-08-26T11:32:00Z"/>
                <w:rFonts w:ascii="Times New Roman" w:hAnsi="Times New Roman"/>
                <w:noProof/>
              </w:rPr>
            </w:pPr>
            <w:del w:id="4551"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4552" w:author="Link Pieces" w:date="2015-08-26T11:32:00Z"/>
                <w:rFonts w:ascii="Times New Roman" w:hAnsi="Times New Roman"/>
                <w:noProof/>
              </w:rPr>
            </w:pPr>
            <w:del w:id="4553" w:author="Link Pieces" w:date="2015-08-26T11:32:00Z">
              <w:r w:rsidRPr="008F1DC0" w:rsidDel="00C637EE">
                <w:rPr>
                  <w:rFonts w:ascii="Times New Roman" w:hAnsi="Times New Roman"/>
                  <w:noProof/>
                </w:rPr>
                <w:delText>Email</w:delText>
              </w:r>
            </w:del>
          </w:p>
        </w:tc>
        <w:tc>
          <w:tcPr>
            <w:tcW w:w="2036" w:type="dxa"/>
          </w:tcPr>
          <w:p w:rsidR="00F54492" w:rsidRPr="008F1DC0" w:rsidDel="00C637EE" w:rsidRDefault="00F54492" w:rsidP="00E73162">
            <w:pPr>
              <w:tabs>
                <w:tab w:val="left" w:pos="2160"/>
              </w:tabs>
              <w:spacing w:after="0"/>
              <w:rPr>
                <w:del w:id="4554" w:author="Link Pieces" w:date="2015-08-26T11:32:00Z"/>
                <w:rFonts w:ascii="Times New Roman" w:hAnsi="Times New Roman"/>
                <w:noProof/>
              </w:rPr>
            </w:pPr>
            <w:del w:id="4555" w:author="Link Pieces" w:date="2015-08-26T03:51:00Z">
              <w:r w:rsidRPr="008F1DC0" w:rsidDel="009B7864">
                <w:rPr>
                  <w:rFonts w:ascii="Times New Roman" w:hAnsi="Times New Roman"/>
                  <w:noProof/>
                </w:rPr>
                <w:delText>Varchar(50)</w:delText>
              </w:r>
            </w:del>
          </w:p>
        </w:tc>
        <w:tc>
          <w:tcPr>
            <w:tcW w:w="1148" w:type="dxa"/>
          </w:tcPr>
          <w:p w:rsidR="00F54492" w:rsidRPr="008F1DC0" w:rsidDel="00C637EE" w:rsidRDefault="00F54492" w:rsidP="00E73162">
            <w:pPr>
              <w:tabs>
                <w:tab w:val="left" w:pos="2160"/>
              </w:tabs>
              <w:spacing w:after="0"/>
              <w:rPr>
                <w:del w:id="4556"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557" w:author="Link Pieces" w:date="2015-08-26T11:32:00Z"/>
                <w:rFonts w:ascii="Times New Roman" w:hAnsi="Times New Roman"/>
                <w:noProof/>
              </w:rPr>
            </w:pPr>
            <w:del w:id="4558" w:author="Link Pieces" w:date="2015-08-26T11:32:00Z">
              <w:r w:rsidRPr="008F1DC0" w:rsidDel="00C637EE">
                <w:rPr>
                  <w:rFonts w:ascii="Times New Roman" w:hAnsi="Times New Roman"/>
                  <w:noProof/>
                </w:rPr>
                <w:delText>Email of stoer</w:delText>
              </w:r>
            </w:del>
          </w:p>
        </w:tc>
        <w:tc>
          <w:tcPr>
            <w:tcW w:w="657" w:type="dxa"/>
          </w:tcPr>
          <w:p w:rsidR="00F54492" w:rsidRPr="008F1DC0" w:rsidDel="00C637EE" w:rsidRDefault="00F54492" w:rsidP="00E73162">
            <w:pPr>
              <w:tabs>
                <w:tab w:val="left" w:pos="2160"/>
              </w:tabs>
              <w:spacing w:after="0"/>
              <w:rPr>
                <w:del w:id="4559" w:author="Link Pieces" w:date="2015-08-26T11:32:00Z"/>
                <w:rFonts w:ascii="Times New Roman" w:hAnsi="Times New Roman"/>
                <w:noProof/>
              </w:rPr>
            </w:pPr>
            <w:del w:id="4560" w:author="Link Pieces" w:date="2015-08-26T11:32:00Z">
              <w:r w:rsidRPr="008F1DC0" w:rsidDel="00C637EE">
                <w:rPr>
                  <w:rFonts w:ascii="Times New Roman" w:hAnsi="Times New Roman"/>
                  <w:noProof/>
                </w:rPr>
                <w:delText>No</w:delText>
              </w:r>
            </w:del>
          </w:p>
        </w:tc>
      </w:tr>
      <w:tr w:rsidR="00F54492" w:rsidRPr="008F1DC0" w:rsidDel="00C637EE" w:rsidTr="00E73162">
        <w:trPr>
          <w:del w:id="4561" w:author="Link Pieces" w:date="2015-08-26T11:32:00Z"/>
        </w:trPr>
        <w:tc>
          <w:tcPr>
            <w:tcW w:w="570" w:type="dxa"/>
          </w:tcPr>
          <w:p w:rsidR="00F54492" w:rsidRPr="008F1DC0" w:rsidDel="00C637EE" w:rsidRDefault="00F54492" w:rsidP="00E73162">
            <w:pPr>
              <w:tabs>
                <w:tab w:val="left" w:pos="2160"/>
              </w:tabs>
              <w:spacing w:after="0"/>
              <w:rPr>
                <w:del w:id="4562" w:author="Link Pieces" w:date="2015-08-26T11:32:00Z"/>
                <w:rFonts w:ascii="Times New Roman" w:hAnsi="Times New Roman"/>
                <w:noProof/>
              </w:rPr>
            </w:pPr>
            <w:del w:id="4563" w:author="Link Pieces" w:date="2015-08-26T11:32:00Z">
              <w:r w:rsidRPr="008F1DC0" w:rsidDel="00C637EE">
                <w:rPr>
                  <w:rFonts w:ascii="Times New Roman" w:hAnsi="Times New Roman"/>
                  <w:noProof/>
                </w:rPr>
                <w:delText>6</w:delText>
              </w:r>
            </w:del>
          </w:p>
        </w:tc>
        <w:tc>
          <w:tcPr>
            <w:tcW w:w="2070" w:type="dxa"/>
          </w:tcPr>
          <w:p w:rsidR="00F54492" w:rsidRPr="008F1DC0" w:rsidDel="00C637EE" w:rsidRDefault="00F54492" w:rsidP="00E73162">
            <w:pPr>
              <w:tabs>
                <w:tab w:val="left" w:pos="2160"/>
              </w:tabs>
              <w:spacing w:after="0"/>
              <w:rPr>
                <w:del w:id="4564" w:author="Link Pieces" w:date="2015-08-26T11:32:00Z"/>
                <w:rFonts w:ascii="Times New Roman" w:hAnsi="Times New Roman"/>
                <w:noProof/>
              </w:rPr>
            </w:pPr>
            <w:del w:id="4565" w:author="Link Pieces" w:date="2015-08-26T03:50:00Z">
              <w:r w:rsidRPr="008F1DC0" w:rsidDel="009B7864">
                <w:rPr>
                  <w:rFonts w:ascii="Times New Roman" w:hAnsi="Times New Roman"/>
                  <w:noProof/>
                </w:rPr>
                <w:delText>Mobile</w:delText>
              </w:r>
            </w:del>
          </w:p>
        </w:tc>
        <w:tc>
          <w:tcPr>
            <w:tcW w:w="2036" w:type="dxa"/>
          </w:tcPr>
          <w:p w:rsidR="00F54492" w:rsidRPr="008F1DC0" w:rsidDel="00C637EE" w:rsidRDefault="00F54492" w:rsidP="00E73162">
            <w:pPr>
              <w:tabs>
                <w:tab w:val="left" w:pos="2160"/>
              </w:tabs>
              <w:spacing w:after="0"/>
              <w:rPr>
                <w:del w:id="4566" w:author="Link Pieces" w:date="2015-08-26T11:32:00Z"/>
                <w:rFonts w:ascii="Times New Roman" w:hAnsi="Times New Roman"/>
                <w:noProof/>
              </w:rPr>
            </w:pPr>
            <w:del w:id="4567" w:author="Link Pieces" w:date="2015-08-26T03:51:00Z">
              <w:r w:rsidRPr="008F1DC0" w:rsidDel="009B7864">
                <w:rPr>
                  <w:rFonts w:ascii="Times New Roman" w:hAnsi="Times New Roman"/>
                  <w:noProof/>
                </w:rPr>
                <w:delText>Varchar(11)</w:delText>
              </w:r>
            </w:del>
          </w:p>
        </w:tc>
        <w:tc>
          <w:tcPr>
            <w:tcW w:w="1148" w:type="dxa"/>
          </w:tcPr>
          <w:p w:rsidR="00F54492" w:rsidRPr="008F1DC0" w:rsidDel="00C637EE" w:rsidRDefault="00F54492" w:rsidP="00E73162">
            <w:pPr>
              <w:tabs>
                <w:tab w:val="left" w:pos="2160"/>
              </w:tabs>
              <w:spacing w:after="0"/>
              <w:rPr>
                <w:del w:id="4568"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569" w:author="Link Pieces" w:date="2015-08-26T11:32:00Z"/>
                <w:rFonts w:ascii="Times New Roman" w:hAnsi="Times New Roman"/>
                <w:noProof/>
              </w:rPr>
            </w:pPr>
            <w:del w:id="4570" w:author="Link Pieces" w:date="2015-08-26T11:32:00Z">
              <w:r w:rsidRPr="008F1DC0" w:rsidDel="00C637EE">
                <w:rPr>
                  <w:rFonts w:ascii="Times New Roman" w:hAnsi="Times New Roman"/>
                  <w:noProof/>
                </w:rPr>
                <w:delText>Mobile phone number of store</w:delText>
              </w:r>
            </w:del>
          </w:p>
        </w:tc>
        <w:tc>
          <w:tcPr>
            <w:tcW w:w="657" w:type="dxa"/>
          </w:tcPr>
          <w:p w:rsidR="00F54492" w:rsidRPr="008F1DC0" w:rsidDel="00C637EE" w:rsidRDefault="00F54492" w:rsidP="00E73162">
            <w:pPr>
              <w:tabs>
                <w:tab w:val="left" w:pos="2160"/>
              </w:tabs>
              <w:spacing w:after="0"/>
              <w:rPr>
                <w:del w:id="4571" w:author="Link Pieces" w:date="2015-08-26T11:32:00Z"/>
                <w:rFonts w:ascii="Times New Roman" w:hAnsi="Times New Roman"/>
                <w:noProof/>
              </w:rPr>
            </w:pPr>
            <w:del w:id="4572" w:author="Link Pieces" w:date="2015-08-26T11:32:00Z">
              <w:r w:rsidRPr="008F1DC0" w:rsidDel="00C637EE">
                <w:rPr>
                  <w:rFonts w:ascii="Times New Roman" w:hAnsi="Times New Roman"/>
                  <w:noProof/>
                </w:rPr>
                <w:delText>No</w:delText>
              </w:r>
            </w:del>
          </w:p>
        </w:tc>
      </w:tr>
      <w:tr w:rsidR="009B7864" w:rsidRPr="008F1DC0" w:rsidDel="00C637EE" w:rsidTr="00E73162">
        <w:trPr>
          <w:del w:id="4573" w:author="Link Pieces" w:date="2015-08-26T11:32:00Z"/>
        </w:trPr>
        <w:tc>
          <w:tcPr>
            <w:tcW w:w="570" w:type="dxa"/>
          </w:tcPr>
          <w:p w:rsidR="009B7864" w:rsidRPr="008F1DC0" w:rsidDel="00C637EE" w:rsidRDefault="009B7864" w:rsidP="009B7864">
            <w:pPr>
              <w:tabs>
                <w:tab w:val="left" w:pos="2160"/>
              </w:tabs>
              <w:spacing w:after="0"/>
              <w:rPr>
                <w:del w:id="4574" w:author="Link Pieces" w:date="2015-08-26T11:32:00Z"/>
                <w:rFonts w:ascii="Times New Roman" w:hAnsi="Times New Roman"/>
                <w:noProof/>
              </w:rPr>
            </w:pPr>
            <w:del w:id="4575" w:author="Link Pieces" w:date="2015-08-26T11:32:00Z">
              <w:r w:rsidRPr="008F1DC0" w:rsidDel="00C637EE">
                <w:rPr>
                  <w:rFonts w:ascii="Times New Roman" w:hAnsi="Times New Roman"/>
                  <w:noProof/>
                </w:rPr>
                <w:delText>7</w:delText>
              </w:r>
            </w:del>
          </w:p>
        </w:tc>
        <w:tc>
          <w:tcPr>
            <w:tcW w:w="2070" w:type="dxa"/>
          </w:tcPr>
          <w:p w:rsidR="009B7864" w:rsidRPr="008F1DC0" w:rsidDel="00C637EE" w:rsidRDefault="009B7864" w:rsidP="009B7864">
            <w:pPr>
              <w:tabs>
                <w:tab w:val="left" w:pos="2160"/>
              </w:tabs>
              <w:spacing w:after="0"/>
              <w:rPr>
                <w:del w:id="4576" w:author="Link Pieces" w:date="2015-08-26T11:32:00Z"/>
                <w:rFonts w:ascii="Times New Roman" w:hAnsi="Times New Roman"/>
                <w:noProof/>
              </w:rPr>
            </w:pPr>
            <w:del w:id="4577" w:author="Link Pieces" w:date="2015-08-26T11:32:00Z">
              <w:r w:rsidRPr="008F1DC0" w:rsidDel="00C637EE">
                <w:rPr>
                  <w:rFonts w:ascii="Times New Roman" w:hAnsi="Times New Roman"/>
                  <w:noProof/>
                </w:rPr>
                <w:delText>City</w:delText>
              </w:r>
            </w:del>
          </w:p>
        </w:tc>
        <w:tc>
          <w:tcPr>
            <w:tcW w:w="2036" w:type="dxa"/>
          </w:tcPr>
          <w:p w:rsidR="009B7864" w:rsidRPr="008F1DC0" w:rsidDel="00C637EE" w:rsidRDefault="009B7864" w:rsidP="009B7864">
            <w:pPr>
              <w:tabs>
                <w:tab w:val="left" w:pos="2160"/>
              </w:tabs>
              <w:spacing w:after="0"/>
              <w:rPr>
                <w:del w:id="4578" w:author="Link Pieces" w:date="2015-08-26T11:32:00Z"/>
                <w:rFonts w:ascii="Times New Roman" w:hAnsi="Times New Roman"/>
                <w:noProof/>
              </w:rPr>
            </w:pPr>
            <w:del w:id="4579" w:author="Link Pieces" w:date="2015-08-26T03:51:00Z">
              <w:r w:rsidRPr="008F1DC0" w:rsidDel="00337123">
                <w:rPr>
                  <w:rFonts w:ascii="Times New Roman" w:hAnsi="Times New Roman"/>
                  <w:noProof/>
                </w:rPr>
                <w:delText>Varchar(20)</w:delText>
              </w:r>
            </w:del>
          </w:p>
        </w:tc>
        <w:tc>
          <w:tcPr>
            <w:tcW w:w="1148" w:type="dxa"/>
          </w:tcPr>
          <w:p w:rsidR="009B7864" w:rsidRPr="008F1DC0" w:rsidDel="00C637EE" w:rsidRDefault="009B7864" w:rsidP="009B7864">
            <w:pPr>
              <w:tabs>
                <w:tab w:val="left" w:pos="2160"/>
              </w:tabs>
              <w:spacing w:after="0"/>
              <w:rPr>
                <w:del w:id="4580"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581" w:author="Link Pieces" w:date="2015-08-26T11:32:00Z"/>
                <w:rFonts w:ascii="Times New Roman" w:hAnsi="Times New Roman"/>
                <w:noProof/>
              </w:rPr>
            </w:pPr>
            <w:del w:id="4582" w:author="Link Pieces" w:date="2015-08-26T03:52:00Z">
              <w:r w:rsidRPr="008F1DC0" w:rsidDel="009B7864">
                <w:rPr>
                  <w:rFonts w:ascii="Times New Roman" w:hAnsi="Times New Roman"/>
                  <w:noProof/>
                </w:rPr>
                <w:delText>Name city</w:delText>
              </w:r>
            </w:del>
            <w:del w:id="4583" w:author="Link Pieces" w:date="2015-08-26T11:32:00Z">
              <w:r w:rsidRPr="008F1DC0" w:rsidDel="00C637EE">
                <w:rPr>
                  <w:rFonts w:ascii="Times New Roman" w:hAnsi="Times New Roman"/>
                  <w:noProof/>
                </w:rPr>
                <w:delText xml:space="preserve"> of store</w:delText>
              </w:r>
            </w:del>
          </w:p>
        </w:tc>
        <w:tc>
          <w:tcPr>
            <w:tcW w:w="657" w:type="dxa"/>
          </w:tcPr>
          <w:p w:rsidR="009B7864" w:rsidRPr="008F1DC0" w:rsidDel="00C637EE" w:rsidRDefault="009B7864" w:rsidP="009B7864">
            <w:pPr>
              <w:spacing w:after="0"/>
              <w:rPr>
                <w:del w:id="4584" w:author="Link Pieces" w:date="2015-08-26T11:32:00Z"/>
                <w:rFonts w:ascii="Times New Roman" w:hAnsi="Times New Roman"/>
              </w:rPr>
            </w:pPr>
            <w:del w:id="4585" w:author="Link Pieces" w:date="2015-08-26T11:32:00Z">
              <w:r w:rsidRPr="008F1DC0" w:rsidDel="00C637EE">
                <w:rPr>
                  <w:rFonts w:ascii="Times New Roman" w:hAnsi="Times New Roman"/>
                  <w:noProof/>
                </w:rPr>
                <w:delText>No</w:delText>
              </w:r>
            </w:del>
          </w:p>
        </w:tc>
      </w:tr>
      <w:tr w:rsidR="009B7864" w:rsidRPr="008F1DC0" w:rsidDel="00C637EE" w:rsidTr="00E73162">
        <w:trPr>
          <w:del w:id="4586" w:author="Link Pieces" w:date="2015-08-26T11:32:00Z"/>
        </w:trPr>
        <w:tc>
          <w:tcPr>
            <w:tcW w:w="570" w:type="dxa"/>
          </w:tcPr>
          <w:p w:rsidR="009B7864" w:rsidRPr="008F1DC0" w:rsidDel="00C637EE" w:rsidRDefault="009B7864" w:rsidP="009B7864">
            <w:pPr>
              <w:tabs>
                <w:tab w:val="left" w:pos="2160"/>
              </w:tabs>
              <w:spacing w:after="0"/>
              <w:rPr>
                <w:del w:id="4587" w:author="Link Pieces" w:date="2015-08-26T11:32:00Z"/>
                <w:rFonts w:ascii="Times New Roman" w:hAnsi="Times New Roman"/>
                <w:noProof/>
              </w:rPr>
            </w:pPr>
            <w:del w:id="4588" w:author="Link Pieces" w:date="2015-08-26T11:32:00Z">
              <w:r w:rsidRPr="008F1DC0" w:rsidDel="00C637EE">
                <w:rPr>
                  <w:rFonts w:ascii="Times New Roman" w:hAnsi="Times New Roman"/>
                  <w:noProof/>
                </w:rPr>
                <w:delText>8</w:delText>
              </w:r>
            </w:del>
          </w:p>
        </w:tc>
        <w:tc>
          <w:tcPr>
            <w:tcW w:w="2070" w:type="dxa"/>
          </w:tcPr>
          <w:p w:rsidR="009B7864" w:rsidRPr="008F1DC0" w:rsidDel="00C637EE" w:rsidRDefault="009B7864" w:rsidP="009B7864">
            <w:pPr>
              <w:tabs>
                <w:tab w:val="left" w:pos="2160"/>
              </w:tabs>
              <w:spacing w:after="0"/>
              <w:rPr>
                <w:del w:id="4589" w:author="Link Pieces" w:date="2015-08-26T11:32:00Z"/>
                <w:rFonts w:ascii="Times New Roman" w:hAnsi="Times New Roman"/>
                <w:noProof/>
              </w:rPr>
            </w:pPr>
            <w:del w:id="4590" w:author="Link Pieces" w:date="2015-08-26T03:51:00Z">
              <w:r w:rsidRPr="008F1DC0" w:rsidDel="009B7864">
                <w:rPr>
                  <w:rFonts w:ascii="Times New Roman" w:hAnsi="Times New Roman"/>
                  <w:noProof/>
                </w:rPr>
                <w:delText>Country</w:delText>
              </w:r>
            </w:del>
          </w:p>
        </w:tc>
        <w:tc>
          <w:tcPr>
            <w:tcW w:w="2036" w:type="dxa"/>
          </w:tcPr>
          <w:p w:rsidR="009B7864" w:rsidRPr="008F1DC0" w:rsidDel="00C637EE" w:rsidRDefault="009B7864" w:rsidP="009B7864">
            <w:pPr>
              <w:tabs>
                <w:tab w:val="left" w:pos="2160"/>
              </w:tabs>
              <w:spacing w:after="0"/>
              <w:rPr>
                <w:del w:id="4591" w:author="Link Pieces" w:date="2015-08-26T11:32:00Z"/>
                <w:rFonts w:ascii="Times New Roman" w:hAnsi="Times New Roman"/>
                <w:noProof/>
              </w:rPr>
            </w:pPr>
            <w:del w:id="4592" w:author="Link Pieces" w:date="2015-08-26T03:51:00Z">
              <w:r w:rsidRPr="008F1DC0" w:rsidDel="00337123">
                <w:rPr>
                  <w:rFonts w:ascii="Times New Roman" w:hAnsi="Times New Roman"/>
                  <w:noProof/>
                </w:rPr>
                <w:delText>Varchar(20)</w:delText>
              </w:r>
            </w:del>
          </w:p>
        </w:tc>
        <w:tc>
          <w:tcPr>
            <w:tcW w:w="1148" w:type="dxa"/>
          </w:tcPr>
          <w:p w:rsidR="009B7864" w:rsidRPr="008F1DC0" w:rsidDel="00C637EE" w:rsidRDefault="009B7864" w:rsidP="009B7864">
            <w:pPr>
              <w:tabs>
                <w:tab w:val="left" w:pos="2160"/>
              </w:tabs>
              <w:spacing w:after="0"/>
              <w:rPr>
                <w:del w:id="4593"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594" w:author="Link Pieces" w:date="2015-08-26T11:32:00Z"/>
                <w:rFonts w:ascii="Times New Roman" w:hAnsi="Times New Roman"/>
                <w:noProof/>
              </w:rPr>
            </w:pPr>
            <w:del w:id="4595" w:author="Link Pieces" w:date="2015-08-26T11:32:00Z">
              <w:r w:rsidRPr="008F1DC0" w:rsidDel="00C637EE">
                <w:rPr>
                  <w:rFonts w:ascii="Times New Roman" w:hAnsi="Times New Roman"/>
                  <w:noProof/>
                </w:rPr>
                <w:delText>Name country of store</w:delText>
              </w:r>
            </w:del>
          </w:p>
        </w:tc>
        <w:tc>
          <w:tcPr>
            <w:tcW w:w="657" w:type="dxa"/>
          </w:tcPr>
          <w:p w:rsidR="009B7864" w:rsidRPr="008F1DC0" w:rsidDel="00C637EE" w:rsidRDefault="009B7864" w:rsidP="009B7864">
            <w:pPr>
              <w:spacing w:after="0"/>
              <w:rPr>
                <w:del w:id="4596" w:author="Link Pieces" w:date="2015-08-26T11:32:00Z"/>
                <w:rFonts w:ascii="Times New Roman" w:hAnsi="Times New Roman"/>
              </w:rPr>
            </w:pPr>
            <w:del w:id="4597" w:author="Link Pieces" w:date="2015-08-26T11:32:00Z">
              <w:r w:rsidRPr="008F1DC0" w:rsidDel="00C637EE">
                <w:rPr>
                  <w:rFonts w:ascii="Times New Roman" w:hAnsi="Times New Roman"/>
                  <w:noProof/>
                </w:rPr>
                <w:delText>No</w:delText>
              </w:r>
            </w:del>
          </w:p>
        </w:tc>
      </w:tr>
      <w:tr w:rsidR="009B7864" w:rsidRPr="008F1DC0" w:rsidDel="00C637EE" w:rsidTr="00E73162">
        <w:trPr>
          <w:del w:id="4598" w:author="Link Pieces" w:date="2015-08-26T11:32:00Z"/>
        </w:trPr>
        <w:tc>
          <w:tcPr>
            <w:tcW w:w="570" w:type="dxa"/>
          </w:tcPr>
          <w:p w:rsidR="009B7864" w:rsidRPr="008F1DC0" w:rsidDel="00C637EE" w:rsidRDefault="009B7864" w:rsidP="009B7864">
            <w:pPr>
              <w:tabs>
                <w:tab w:val="left" w:pos="2160"/>
              </w:tabs>
              <w:spacing w:after="0"/>
              <w:rPr>
                <w:del w:id="4599" w:author="Link Pieces" w:date="2015-08-26T11:32:00Z"/>
                <w:rFonts w:ascii="Times New Roman" w:hAnsi="Times New Roman"/>
                <w:noProof/>
              </w:rPr>
            </w:pPr>
            <w:del w:id="4600" w:author="Link Pieces" w:date="2015-08-26T11:32:00Z">
              <w:r w:rsidRPr="008F1DC0" w:rsidDel="00C637EE">
                <w:rPr>
                  <w:rFonts w:ascii="Times New Roman" w:hAnsi="Times New Roman"/>
                  <w:noProof/>
                </w:rPr>
                <w:delText>9</w:delText>
              </w:r>
            </w:del>
          </w:p>
        </w:tc>
        <w:tc>
          <w:tcPr>
            <w:tcW w:w="2070" w:type="dxa"/>
          </w:tcPr>
          <w:p w:rsidR="009B7864" w:rsidRPr="008F1DC0" w:rsidDel="00C637EE" w:rsidRDefault="009B7864" w:rsidP="009B7864">
            <w:pPr>
              <w:tabs>
                <w:tab w:val="left" w:pos="2160"/>
              </w:tabs>
              <w:spacing w:after="0"/>
              <w:rPr>
                <w:del w:id="4601" w:author="Link Pieces" w:date="2015-08-26T11:32:00Z"/>
                <w:rFonts w:ascii="Times New Roman" w:hAnsi="Times New Roman"/>
                <w:noProof/>
              </w:rPr>
            </w:pPr>
            <w:del w:id="4602" w:author="Link Pieces" w:date="2015-08-26T11:32:00Z">
              <w:r w:rsidRPr="008F1DC0" w:rsidDel="00C637EE">
                <w:rPr>
                  <w:rFonts w:ascii="Times New Roman" w:hAnsi="Times New Roman"/>
                  <w:noProof/>
                </w:rPr>
                <w:delText>Status</w:delText>
              </w:r>
            </w:del>
          </w:p>
        </w:tc>
        <w:tc>
          <w:tcPr>
            <w:tcW w:w="2036" w:type="dxa"/>
          </w:tcPr>
          <w:p w:rsidR="009B7864" w:rsidRPr="008F1DC0" w:rsidDel="00C637EE" w:rsidRDefault="009B7864" w:rsidP="009B7864">
            <w:pPr>
              <w:tabs>
                <w:tab w:val="left" w:pos="2160"/>
              </w:tabs>
              <w:spacing w:after="0"/>
              <w:rPr>
                <w:del w:id="4603" w:author="Link Pieces" w:date="2015-08-26T11:32:00Z"/>
                <w:rFonts w:ascii="Times New Roman" w:hAnsi="Times New Roman"/>
                <w:noProof/>
              </w:rPr>
            </w:pPr>
            <w:del w:id="4604" w:author="Link Pieces" w:date="2015-08-26T03:51:00Z">
              <w:r w:rsidRPr="008F1DC0" w:rsidDel="00337123">
                <w:rPr>
                  <w:rFonts w:ascii="Times New Roman" w:hAnsi="Times New Roman"/>
                  <w:noProof/>
                </w:rPr>
                <w:delText>Varchar(10)</w:delText>
              </w:r>
            </w:del>
          </w:p>
        </w:tc>
        <w:tc>
          <w:tcPr>
            <w:tcW w:w="1148" w:type="dxa"/>
          </w:tcPr>
          <w:p w:rsidR="009B7864" w:rsidRPr="008F1DC0" w:rsidDel="00C637EE" w:rsidRDefault="009B7864" w:rsidP="009B7864">
            <w:pPr>
              <w:tabs>
                <w:tab w:val="left" w:pos="2160"/>
              </w:tabs>
              <w:spacing w:after="0"/>
              <w:rPr>
                <w:del w:id="4605"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606" w:author="Link Pieces" w:date="2015-08-26T11:32:00Z"/>
                <w:rFonts w:ascii="Times New Roman" w:hAnsi="Times New Roman"/>
                <w:noProof/>
              </w:rPr>
            </w:pPr>
            <w:del w:id="4607" w:author="Link Pieces" w:date="2015-08-26T11:32:00Z">
              <w:r w:rsidRPr="008F1DC0" w:rsidDel="00C637EE">
                <w:rPr>
                  <w:rFonts w:ascii="Times New Roman" w:hAnsi="Times New Roman"/>
                  <w:noProof/>
                </w:rPr>
                <w:delText>Status of store</w:delText>
              </w:r>
            </w:del>
          </w:p>
        </w:tc>
        <w:tc>
          <w:tcPr>
            <w:tcW w:w="657" w:type="dxa"/>
          </w:tcPr>
          <w:p w:rsidR="009B7864" w:rsidRPr="008F1DC0" w:rsidDel="00C637EE" w:rsidRDefault="009B7864" w:rsidP="009B7864">
            <w:pPr>
              <w:spacing w:after="0"/>
              <w:rPr>
                <w:del w:id="4608" w:author="Link Pieces" w:date="2015-08-26T11:32:00Z"/>
                <w:rFonts w:ascii="Times New Roman" w:hAnsi="Times New Roman"/>
                <w:noProof/>
              </w:rPr>
            </w:pPr>
            <w:del w:id="4609" w:author="Link Pieces" w:date="2015-08-26T11:32:00Z">
              <w:r w:rsidRPr="008F1DC0" w:rsidDel="00C637EE">
                <w:rPr>
                  <w:rFonts w:ascii="Times New Roman" w:hAnsi="Times New Roman"/>
                  <w:noProof/>
                </w:rPr>
                <w:delText>No</w:delText>
              </w:r>
            </w:del>
          </w:p>
        </w:tc>
      </w:tr>
      <w:tr w:rsidR="009B7864" w:rsidRPr="008F1DC0" w:rsidDel="00C637EE" w:rsidTr="00E73162">
        <w:trPr>
          <w:del w:id="4610" w:author="Link Pieces" w:date="2015-08-26T11:32:00Z"/>
        </w:trPr>
        <w:tc>
          <w:tcPr>
            <w:tcW w:w="570" w:type="dxa"/>
          </w:tcPr>
          <w:p w:rsidR="009B7864" w:rsidRPr="008F1DC0" w:rsidDel="00C637EE" w:rsidRDefault="009B7864" w:rsidP="009B7864">
            <w:pPr>
              <w:tabs>
                <w:tab w:val="left" w:pos="2160"/>
              </w:tabs>
              <w:spacing w:after="0"/>
              <w:rPr>
                <w:del w:id="4611" w:author="Link Pieces" w:date="2015-08-26T11:32:00Z"/>
                <w:rFonts w:ascii="Times New Roman" w:hAnsi="Times New Roman"/>
                <w:noProof/>
              </w:rPr>
            </w:pPr>
            <w:del w:id="4612" w:author="Link Pieces" w:date="2015-08-26T11:32:00Z">
              <w:r w:rsidRPr="008F1DC0" w:rsidDel="00C637EE">
                <w:rPr>
                  <w:rFonts w:ascii="Times New Roman" w:hAnsi="Times New Roman"/>
                  <w:noProof/>
                </w:rPr>
                <w:delText>10</w:delText>
              </w:r>
            </w:del>
          </w:p>
        </w:tc>
        <w:tc>
          <w:tcPr>
            <w:tcW w:w="2070" w:type="dxa"/>
          </w:tcPr>
          <w:p w:rsidR="009B7864" w:rsidRPr="008F1DC0" w:rsidDel="00C637EE" w:rsidRDefault="009B7864" w:rsidP="009B7864">
            <w:pPr>
              <w:tabs>
                <w:tab w:val="left" w:pos="2160"/>
              </w:tabs>
              <w:spacing w:after="0"/>
              <w:rPr>
                <w:del w:id="4613" w:author="Link Pieces" w:date="2015-08-26T11:32:00Z"/>
                <w:rFonts w:ascii="Times New Roman" w:hAnsi="Times New Roman"/>
                <w:noProof/>
              </w:rPr>
            </w:pPr>
            <w:del w:id="4614" w:author="Link Pieces" w:date="2015-08-26T11:32:00Z">
              <w:r w:rsidRPr="008F1DC0" w:rsidDel="00C637EE">
                <w:rPr>
                  <w:rFonts w:ascii="Times New Roman" w:hAnsi="Times New Roman"/>
                  <w:noProof/>
                </w:rPr>
                <w:delText>Tax_code</w:delText>
              </w:r>
            </w:del>
          </w:p>
        </w:tc>
        <w:tc>
          <w:tcPr>
            <w:tcW w:w="2036" w:type="dxa"/>
          </w:tcPr>
          <w:p w:rsidR="009B7864" w:rsidRPr="008F1DC0" w:rsidDel="00C637EE" w:rsidRDefault="009B7864" w:rsidP="009B7864">
            <w:pPr>
              <w:tabs>
                <w:tab w:val="left" w:pos="2160"/>
              </w:tabs>
              <w:spacing w:after="0"/>
              <w:rPr>
                <w:del w:id="4615" w:author="Link Pieces" w:date="2015-08-26T11:32:00Z"/>
                <w:rFonts w:ascii="Times New Roman" w:hAnsi="Times New Roman"/>
                <w:noProof/>
              </w:rPr>
            </w:pPr>
            <w:del w:id="4616" w:author="Link Pieces" w:date="2015-08-26T03:51:00Z">
              <w:r w:rsidRPr="008F1DC0" w:rsidDel="00337123">
                <w:rPr>
                  <w:rFonts w:ascii="Times New Roman" w:hAnsi="Times New Roman"/>
                  <w:noProof/>
                </w:rPr>
                <w:delText>Varchar(10)</w:delText>
              </w:r>
            </w:del>
          </w:p>
        </w:tc>
        <w:tc>
          <w:tcPr>
            <w:tcW w:w="1148" w:type="dxa"/>
          </w:tcPr>
          <w:p w:rsidR="009B7864" w:rsidRPr="008F1DC0" w:rsidDel="00C637EE" w:rsidRDefault="009B7864" w:rsidP="009B7864">
            <w:pPr>
              <w:tabs>
                <w:tab w:val="left" w:pos="2160"/>
              </w:tabs>
              <w:spacing w:after="0"/>
              <w:rPr>
                <w:del w:id="4617"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618" w:author="Link Pieces" w:date="2015-08-26T11:32:00Z"/>
                <w:rFonts w:ascii="Times New Roman" w:hAnsi="Times New Roman"/>
                <w:noProof/>
              </w:rPr>
            </w:pPr>
            <w:del w:id="4619" w:author="Link Pieces" w:date="2015-08-26T11:32:00Z">
              <w:r w:rsidRPr="008F1DC0" w:rsidDel="00C637EE">
                <w:rPr>
                  <w:rFonts w:ascii="Times New Roman" w:hAnsi="Times New Roman"/>
                  <w:noProof/>
                </w:rPr>
                <w:delText>Tax code</w:delText>
              </w:r>
            </w:del>
          </w:p>
        </w:tc>
        <w:tc>
          <w:tcPr>
            <w:tcW w:w="657" w:type="dxa"/>
          </w:tcPr>
          <w:p w:rsidR="009B7864" w:rsidRPr="008F1DC0" w:rsidDel="00C637EE" w:rsidRDefault="009B7864" w:rsidP="009B7864">
            <w:pPr>
              <w:spacing w:after="0"/>
              <w:rPr>
                <w:del w:id="4620" w:author="Link Pieces" w:date="2015-08-26T11:32:00Z"/>
                <w:rFonts w:ascii="Times New Roman" w:hAnsi="Times New Roman"/>
                <w:noProof/>
              </w:rPr>
            </w:pPr>
            <w:del w:id="4621" w:author="Link Pieces" w:date="2015-08-26T10:07:00Z">
              <w:r w:rsidRPr="008F1DC0" w:rsidDel="006C1753">
                <w:rPr>
                  <w:rFonts w:ascii="Times New Roman" w:hAnsi="Times New Roman"/>
                  <w:noProof/>
                </w:rPr>
                <w:delText>No</w:delText>
              </w:r>
            </w:del>
          </w:p>
        </w:tc>
      </w:tr>
      <w:tr w:rsidR="009B7864" w:rsidRPr="008F1DC0" w:rsidDel="00C637EE" w:rsidTr="00E73162">
        <w:trPr>
          <w:del w:id="4622" w:author="Link Pieces" w:date="2015-08-26T11:32:00Z"/>
        </w:trPr>
        <w:tc>
          <w:tcPr>
            <w:tcW w:w="570" w:type="dxa"/>
          </w:tcPr>
          <w:p w:rsidR="009B7864" w:rsidRPr="008F1DC0" w:rsidDel="00C637EE" w:rsidRDefault="009B7864" w:rsidP="009B7864">
            <w:pPr>
              <w:tabs>
                <w:tab w:val="left" w:pos="2160"/>
              </w:tabs>
              <w:spacing w:after="0"/>
              <w:rPr>
                <w:del w:id="4623" w:author="Link Pieces" w:date="2015-08-26T11:32:00Z"/>
                <w:rFonts w:ascii="Times New Roman" w:hAnsi="Times New Roman"/>
                <w:noProof/>
              </w:rPr>
            </w:pPr>
            <w:del w:id="4624" w:author="Link Pieces" w:date="2015-08-26T11:32:00Z">
              <w:r w:rsidRPr="008F1DC0" w:rsidDel="00C637EE">
                <w:rPr>
                  <w:rFonts w:ascii="Times New Roman" w:hAnsi="Times New Roman"/>
                  <w:noProof/>
                </w:rPr>
                <w:delText>11</w:delText>
              </w:r>
            </w:del>
          </w:p>
        </w:tc>
        <w:tc>
          <w:tcPr>
            <w:tcW w:w="2070" w:type="dxa"/>
          </w:tcPr>
          <w:p w:rsidR="009B7864" w:rsidRPr="008F1DC0" w:rsidDel="00C637EE" w:rsidRDefault="009B7864" w:rsidP="009B7864">
            <w:pPr>
              <w:tabs>
                <w:tab w:val="left" w:pos="2160"/>
              </w:tabs>
              <w:spacing w:after="0"/>
              <w:rPr>
                <w:del w:id="4625" w:author="Link Pieces" w:date="2015-08-26T11:32:00Z"/>
                <w:rFonts w:ascii="Times New Roman" w:hAnsi="Times New Roman"/>
                <w:noProof/>
              </w:rPr>
            </w:pPr>
            <w:del w:id="4626" w:author="Link Pieces" w:date="2015-08-26T11:32:00Z">
              <w:r w:rsidRPr="008F1DC0" w:rsidDel="00C637EE">
                <w:rPr>
                  <w:rFonts w:ascii="Times New Roman" w:hAnsi="Times New Roman"/>
                  <w:noProof/>
                </w:rPr>
                <w:delText>Db_name</w:delText>
              </w:r>
            </w:del>
          </w:p>
        </w:tc>
        <w:tc>
          <w:tcPr>
            <w:tcW w:w="2036" w:type="dxa"/>
          </w:tcPr>
          <w:p w:rsidR="009B7864" w:rsidRPr="008F1DC0" w:rsidDel="00C637EE" w:rsidRDefault="009B7864" w:rsidP="009B7864">
            <w:pPr>
              <w:tabs>
                <w:tab w:val="left" w:pos="2160"/>
              </w:tabs>
              <w:spacing w:after="0"/>
              <w:rPr>
                <w:del w:id="4627" w:author="Link Pieces" w:date="2015-08-26T11:32:00Z"/>
                <w:rFonts w:ascii="Times New Roman" w:hAnsi="Times New Roman"/>
                <w:noProof/>
              </w:rPr>
            </w:pPr>
            <w:del w:id="4628" w:author="Link Pieces" w:date="2015-08-26T03:51:00Z">
              <w:r w:rsidRPr="008F1DC0" w:rsidDel="00337123">
                <w:rPr>
                  <w:rFonts w:ascii="Times New Roman" w:hAnsi="Times New Roman"/>
                  <w:noProof/>
                </w:rPr>
                <w:delText>Varchar(50)</w:delText>
              </w:r>
            </w:del>
          </w:p>
        </w:tc>
        <w:tc>
          <w:tcPr>
            <w:tcW w:w="1148" w:type="dxa"/>
          </w:tcPr>
          <w:p w:rsidR="009B7864" w:rsidRPr="008F1DC0" w:rsidDel="00C637EE" w:rsidRDefault="009B7864" w:rsidP="009B7864">
            <w:pPr>
              <w:tabs>
                <w:tab w:val="left" w:pos="2160"/>
              </w:tabs>
              <w:spacing w:after="0"/>
              <w:rPr>
                <w:del w:id="4629"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630" w:author="Link Pieces" w:date="2015-08-26T11:32:00Z"/>
                <w:rFonts w:ascii="Times New Roman" w:hAnsi="Times New Roman"/>
                <w:noProof/>
              </w:rPr>
            </w:pPr>
            <w:del w:id="4631" w:author="Link Pieces" w:date="2015-08-26T11:32:00Z">
              <w:r w:rsidRPr="008F1DC0" w:rsidDel="00C637EE">
                <w:rPr>
                  <w:rFonts w:ascii="Times New Roman" w:hAnsi="Times New Roman"/>
                  <w:noProof/>
                </w:rPr>
                <w:delText>Name of user</w:delText>
              </w:r>
            </w:del>
          </w:p>
        </w:tc>
        <w:tc>
          <w:tcPr>
            <w:tcW w:w="657" w:type="dxa"/>
          </w:tcPr>
          <w:p w:rsidR="009B7864" w:rsidRPr="008F1DC0" w:rsidDel="00C637EE" w:rsidRDefault="009B7864" w:rsidP="009B7864">
            <w:pPr>
              <w:spacing w:after="0"/>
              <w:rPr>
                <w:del w:id="4632" w:author="Link Pieces" w:date="2015-08-26T11:32:00Z"/>
                <w:rFonts w:ascii="Times New Roman" w:hAnsi="Times New Roman"/>
                <w:noProof/>
              </w:rPr>
            </w:pPr>
            <w:del w:id="4633" w:author="Link Pieces" w:date="2015-08-26T11:32:00Z">
              <w:r w:rsidRPr="008F1DC0" w:rsidDel="00C637EE">
                <w:rPr>
                  <w:rFonts w:ascii="Times New Roman" w:hAnsi="Times New Roman"/>
                  <w:noProof/>
                </w:rPr>
                <w:delText>No</w:delText>
              </w:r>
            </w:del>
          </w:p>
        </w:tc>
      </w:tr>
      <w:tr w:rsidR="009B7864" w:rsidRPr="008F1DC0" w:rsidDel="00C637EE" w:rsidTr="00E73162">
        <w:trPr>
          <w:del w:id="4634" w:author="Link Pieces" w:date="2015-08-26T11:32:00Z"/>
        </w:trPr>
        <w:tc>
          <w:tcPr>
            <w:tcW w:w="570" w:type="dxa"/>
          </w:tcPr>
          <w:p w:rsidR="009B7864" w:rsidRPr="008F1DC0" w:rsidDel="00C637EE" w:rsidRDefault="009B7864" w:rsidP="009B7864">
            <w:pPr>
              <w:tabs>
                <w:tab w:val="left" w:pos="2160"/>
              </w:tabs>
              <w:spacing w:after="0"/>
              <w:rPr>
                <w:del w:id="4635" w:author="Link Pieces" w:date="2015-08-26T11:32:00Z"/>
                <w:rFonts w:ascii="Times New Roman" w:hAnsi="Times New Roman"/>
                <w:noProof/>
              </w:rPr>
            </w:pPr>
            <w:del w:id="4636" w:author="Link Pieces" w:date="2015-08-26T11:32:00Z">
              <w:r w:rsidRPr="008F1DC0" w:rsidDel="00C637EE">
                <w:rPr>
                  <w:rFonts w:ascii="Times New Roman" w:hAnsi="Times New Roman"/>
                  <w:noProof/>
                </w:rPr>
                <w:delText>12</w:delText>
              </w:r>
            </w:del>
          </w:p>
        </w:tc>
        <w:tc>
          <w:tcPr>
            <w:tcW w:w="2070" w:type="dxa"/>
          </w:tcPr>
          <w:p w:rsidR="009B7864" w:rsidRPr="008F1DC0" w:rsidDel="00C637EE" w:rsidRDefault="009B7864" w:rsidP="009B7864">
            <w:pPr>
              <w:tabs>
                <w:tab w:val="left" w:pos="2160"/>
              </w:tabs>
              <w:spacing w:after="0"/>
              <w:rPr>
                <w:del w:id="4637" w:author="Link Pieces" w:date="2015-08-26T11:32:00Z"/>
                <w:rFonts w:ascii="Times New Roman" w:hAnsi="Times New Roman"/>
                <w:noProof/>
              </w:rPr>
            </w:pPr>
            <w:del w:id="4638" w:author="Link Pieces" w:date="2015-08-26T03:51:00Z">
              <w:r w:rsidRPr="008F1DC0" w:rsidDel="009B7864">
                <w:rPr>
                  <w:rFonts w:ascii="Times New Roman" w:hAnsi="Times New Roman"/>
                  <w:noProof/>
                </w:rPr>
                <w:delText>Package</w:delText>
              </w:r>
            </w:del>
          </w:p>
        </w:tc>
        <w:tc>
          <w:tcPr>
            <w:tcW w:w="2036" w:type="dxa"/>
          </w:tcPr>
          <w:p w:rsidR="009B7864" w:rsidRPr="008F1DC0" w:rsidDel="00C637EE" w:rsidRDefault="009B7864" w:rsidP="009B7864">
            <w:pPr>
              <w:tabs>
                <w:tab w:val="left" w:pos="2160"/>
              </w:tabs>
              <w:spacing w:after="0"/>
              <w:rPr>
                <w:del w:id="4639" w:author="Link Pieces" w:date="2015-08-26T11:32:00Z"/>
                <w:rFonts w:ascii="Times New Roman" w:hAnsi="Times New Roman"/>
                <w:noProof/>
              </w:rPr>
            </w:pPr>
            <w:del w:id="4640" w:author="Link Pieces" w:date="2015-08-26T03:51:00Z">
              <w:r w:rsidRPr="008F1DC0" w:rsidDel="00337123">
                <w:rPr>
                  <w:rFonts w:ascii="Times New Roman" w:hAnsi="Times New Roman"/>
                  <w:noProof/>
                </w:rPr>
                <w:delText>Varchar(20)</w:delText>
              </w:r>
            </w:del>
          </w:p>
        </w:tc>
        <w:tc>
          <w:tcPr>
            <w:tcW w:w="1148" w:type="dxa"/>
          </w:tcPr>
          <w:p w:rsidR="009B7864" w:rsidRPr="008F1DC0" w:rsidDel="00C637EE" w:rsidRDefault="009B7864" w:rsidP="009B7864">
            <w:pPr>
              <w:tabs>
                <w:tab w:val="left" w:pos="2160"/>
              </w:tabs>
              <w:spacing w:after="0"/>
              <w:rPr>
                <w:del w:id="4641"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642" w:author="Link Pieces" w:date="2015-08-26T11:32:00Z"/>
                <w:rFonts w:ascii="Times New Roman" w:hAnsi="Times New Roman"/>
                <w:noProof/>
              </w:rPr>
            </w:pPr>
            <w:del w:id="4643" w:author="Link Pieces" w:date="2015-08-26T03:52:00Z">
              <w:r w:rsidRPr="008F1DC0" w:rsidDel="009B7864">
                <w:rPr>
                  <w:rFonts w:ascii="Times New Roman" w:hAnsi="Times New Roman"/>
                  <w:noProof/>
                </w:rPr>
                <w:delText>Name of package version for store</w:delText>
              </w:r>
            </w:del>
          </w:p>
        </w:tc>
        <w:tc>
          <w:tcPr>
            <w:tcW w:w="657" w:type="dxa"/>
          </w:tcPr>
          <w:p w:rsidR="009B7864" w:rsidRPr="008F1DC0" w:rsidDel="00C637EE" w:rsidRDefault="009B7864" w:rsidP="009B7864">
            <w:pPr>
              <w:spacing w:after="0"/>
              <w:rPr>
                <w:del w:id="4644" w:author="Link Pieces" w:date="2015-08-26T11:32:00Z"/>
                <w:rFonts w:ascii="Times New Roman" w:hAnsi="Times New Roman"/>
                <w:noProof/>
              </w:rPr>
            </w:pPr>
            <w:del w:id="4645" w:author="Link Pieces" w:date="2015-08-26T11:32:00Z">
              <w:r w:rsidRPr="008F1DC0" w:rsidDel="00C637EE">
                <w:rPr>
                  <w:rFonts w:ascii="Times New Roman" w:hAnsi="Times New Roman"/>
                  <w:noProof/>
                </w:rPr>
                <w:delText>No</w:delText>
              </w:r>
            </w:del>
          </w:p>
        </w:tc>
      </w:tr>
      <w:tr w:rsidR="00F54492" w:rsidRPr="008F1DC0" w:rsidDel="009B7864" w:rsidTr="00E73162">
        <w:trPr>
          <w:del w:id="4646" w:author="Link Pieces" w:date="2015-08-26T03:51:00Z"/>
        </w:trPr>
        <w:tc>
          <w:tcPr>
            <w:tcW w:w="570" w:type="dxa"/>
          </w:tcPr>
          <w:p w:rsidR="00F54492" w:rsidRPr="008F1DC0" w:rsidDel="009B7864" w:rsidRDefault="00F54492" w:rsidP="00E73162">
            <w:pPr>
              <w:tabs>
                <w:tab w:val="left" w:pos="2160"/>
              </w:tabs>
              <w:spacing w:after="0"/>
              <w:rPr>
                <w:del w:id="4647" w:author="Link Pieces" w:date="2015-08-26T03:51:00Z"/>
                <w:rFonts w:ascii="Times New Roman" w:hAnsi="Times New Roman"/>
                <w:noProof/>
              </w:rPr>
            </w:pPr>
            <w:del w:id="4648" w:author="Link Pieces" w:date="2015-08-26T03:51:00Z">
              <w:r w:rsidRPr="008F1DC0" w:rsidDel="009B7864">
                <w:rPr>
                  <w:rFonts w:ascii="Times New Roman" w:hAnsi="Times New Roman"/>
                  <w:noProof/>
                </w:rPr>
                <w:delText>13</w:delText>
              </w:r>
            </w:del>
          </w:p>
        </w:tc>
        <w:tc>
          <w:tcPr>
            <w:tcW w:w="2070" w:type="dxa"/>
          </w:tcPr>
          <w:p w:rsidR="00F54492" w:rsidRPr="008F1DC0" w:rsidDel="009B7864" w:rsidRDefault="00F54492" w:rsidP="00E73162">
            <w:pPr>
              <w:tabs>
                <w:tab w:val="left" w:pos="2160"/>
              </w:tabs>
              <w:spacing w:after="0"/>
              <w:rPr>
                <w:del w:id="4649" w:author="Link Pieces" w:date="2015-08-26T03:51:00Z"/>
                <w:rFonts w:ascii="Times New Roman" w:hAnsi="Times New Roman"/>
                <w:noProof/>
              </w:rPr>
            </w:pPr>
            <w:del w:id="4650" w:author="Link Pieces" w:date="2015-08-26T03:51:00Z">
              <w:r w:rsidRPr="008F1DC0" w:rsidDel="009B7864">
                <w:rPr>
                  <w:rFonts w:ascii="Times New Roman" w:hAnsi="Times New Roman"/>
                  <w:noProof/>
                </w:rPr>
                <w:delText>Template</w:delText>
              </w:r>
            </w:del>
          </w:p>
        </w:tc>
        <w:tc>
          <w:tcPr>
            <w:tcW w:w="2036" w:type="dxa"/>
          </w:tcPr>
          <w:p w:rsidR="00F54492" w:rsidRPr="008F1DC0" w:rsidDel="009B7864" w:rsidRDefault="00F54492" w:rsidP="00E73162">
            <w:pPr>
              <w:tabs>
                <w:tab w:val="left" w:pos="2160"/>
              </w:tabs>
              <w:spacing w:after="0"/>
              <w:rPr>
                <w:del w:id="4651" w:author="Link Pieces" w:date="2015-08-26T03:51:00Z"/>
                <w:rFonts w:ascii="Times New Roman" w:hAnsi="Times New Roman"/>
                <w:noProof/>
              </w:rPr>
            </w:pPr>
            <w:del w:id="4652" w:author="Link Pieces" w:date="2015-08-26T03:51:00Z">
              <w:r w:rsidRPr="008F1DC0" w:rsidDel="009B7864">
                <w:rPr>
                  <w:rFonts w:ascii="Times New Roman" w:hAnsi="Times New Roman"/>
                  <w:noProof/>
                </w:rPr>
                <w:delText>Varchar(50)</w:delText>
              </w:r>
            </w:del>
          </w:p>
        </w:tc>
        <w:tc>
          <w:tcPr>
            <w:tcW w:w="1148" w:type="dxa"/>
          </w:tcPr>
          <w:p w:rsidR="00F54492" w:rsidRPr="008F1DC0" w:rsidDel="009B7864" w:rsidRDefault="00F54492" w:rsidP="00E73162">
            <w:pPr>
              <w:tabs>
                <w:tab w:val="left" w:pos="2160"/>
              </w:tabs>
              <w:spacing w:after="0"/>
              <w:rPr>
                <w:del w:id="4653" w:author="Link Pieces" w:date="2015-08-26T03:51:00Z"/>
                <w:rFonts w:ascii="Times New Roman" w:hAnsi="Times New Roman"/>
                <w:noProof/>
              </w:rPr>
            </w:pPr>
          </w:p>
        </w:tc>
        <w:tc>
          <w:tcPr>
            <w:tcW w:w="2879" w:type="dxa"/>
          </w:tcPr>
          <w:p w:rsidR="00F54492" w:rsidRPr="008F1DC0" w:rsidDel="009B7864" w:rsidRDefault="00F54492" w:rsidP="00E73162">
            <w:pPr>
              <w:tabs>
                <w:tab w:val="left" w:pos="2160"/>
              </w:tabs>
              <w:spacing w:after="0"/>
              <w:rPr>
                <w:del w:id="4654" w:author="Link Pieces" w:date="2015-08-26T03:51:00Z"/>
                <w:rFonts w:ascii="Times New Roman" w:hAnsi="Times New Roman"/>
                <w:noProof/>
              </w:rPr>
            </w:pPr>
            <w:del w:id="4655" w:author="Link Pieces" w:date="2015-08-26T03:51:00Z">
              <w:r w:rsidRPr="008F1DC0" w:rsidDel="009B7864">
                <w:rPr>
                  <w:rFonts w:ascii="Times New Roman" w:hAnsi="Times New Roman"/>
                  <w:noProof/>
                </w:rPr>
                <w:delText>Name template of store</w:delText>
              </w:r>
            </w:del>
          </w:p>
        </w:tc>
        <w:tc>
          <w:tcPr>
            <w:tcW w:w="657" w:type="dxa"/>
          </w:tcPr>
          <w:p w:rsidR="00F54492" w:rsidRPr="008F1DC0" w:rsidDel="009B7864" w:rsidRDefault="00F54492" w:rsidP="00E73162">
            <w:pPr>
              <w:spacing w:after="0"/>
              <w:rPr>
                <w:del w:id="4656" w:author="Link Pieces" w:date="2015-08-26T03:51:00Z"/>
                <w:rFonts w:ascii="Times New Roman" w:hAnsi="Times New Roman"/>
                <w:noProof/>
              </w:rPr>
            </w:pPr>
            <w:del w:id="4657" w:author="Link Pieces" w:date="2015-08-26T03:51:00Z">
              <w:r w:rsidRPr="008F1DC0" w:rsidDel="009B7864">
                <w:rPr>
                  <w:rFonts w:ascii="Times New Roman" w:hAnsi="Times New Roman"/>
                  <w:noProof/>
                </w:rPr>
                <w:delText>No</w:delText>
              </w:r>
            </w:del>
          </w:p>
        </w:tc>
      </w:tr>
      <w:tr w:rsidR="00F54492" w:rsidRPr="008F1DC0" w:rsidDel="00C637EE" w:rsidTr="00E73162">
        <w:trPr>
          <w:del w:id="4658" w:author="Link Pieces" w:date="2015-08-26T11:32:00Z"/>
        </w:trPr>
        <w:tc>
          <w:tcPr>
            <w:tcW w:w="570" w:type="dxa"/>
          </w:tcPr>
          <w:p w:rsidR="00F54492" w:rsidRPr="008F1DC0" w:rsidDel="00C637EE" w:rsidRDefault="00F54492" w:rsidP="00E73162">
            <w:pPr>
              <w:tabs>
                <w:tab w:val="left" w:pos="2160"/>
              </w:tabs>
              <w:spacing w:after="0"/>
              <w:rPr>
                <w:del w:id="4659" w:author="Link Pieces" w:date="2015-08-26T11:32:00Z"/>
                <w:rFonts w:ascii="Times New Roman" w:hAnsi="Times New Roman"/>
                <w:noProof/>
              </w:rPr>
            </w:pPr>
            <w:del w:id="4660" w:author="Link Pieces" w:date="2015-08-26T11:32:00Z">
              <w:r w:rsidRPr="008F1DC0" w:rsidDel="00C637EE">
                <w:rPr>
                  <w:rFonts w:ascii="Times New Roman" w:hAnsi="Times New Roman"/>
                  <w:noProof/>
                </w:rPr>
                <w:delText>1</w:delText>
              </w:r>
            </w:del>
            <w:del w:id="4661" w:author="Link Pieces" w:date="2015-08-26T10:05:00Z">
              <w:r w:rsidRPr="008F1DC0" w:rsidDel="006C1753">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4662" w:author="Link Pieces" w:date="2015-08-26T11:32:00Z"/>
                <w:rFonts w:ascii="Times New Roman" w:hAnsi="Times New Roman"/>
                <w:noProof/>
              </w:rPr>
            </w:pPr>
            <w:del w:id="4663" w:author="Link Pieces" w:date="2015-08-26T11:32:00Z">
              <w:r w:rsidRPr="008F1DC0" w:rsidDel="00C637EE">
                <w:rPr>
                  <w:rFonts w:ascii="Times New Roman" w:hAnsi="Times New Roman"/>
                  <w:noProof/>
                </w:rPr>
                <w:delText>Owner_id</w:delText>
              </w:r>
            </w:del>
          </w:p>
        </w:tc>
        <w:tc>
          <w:tcPr>
            <w:tcW w:w="2036" w:type="dxa"/>
          </w:tcPr>
          <w:p w:rsidR="00F54492" w:rsidRPr="008F1DC0" w:rsidDel="00C637EE" w:rsidRDefault="00F54492" w:rsidP="00E73162">
            <w:pPr>
              <w:tabs>
                <w:tab w:val="left" w:pos="2160"/>
              </w:tabs>
              <w:spacing w:after="0"/>
              <w:rPr>
                <w:del w:id="4664" w:author="Link Pieces" w:date="2015-08-26T11:32:00Z"/>
                <w:rFonts w:ascii="Times New Roman" w:hAnsi="Times New Roman"/>
                <w:noProof/>
              </w:rPr>
            </w:pPr>
            <w:del w:id="4665" w:author="Link Pieces" w:date="2015-08-26T11:32:00Z">
              <w:r w:rsidRPr="008F1DC0" w:rsidDel="00C637EE">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4666" w:author="Link Pieces" w:date="2015-08-26T11:32:00Z"/>
                <w:rFonts w:ascii="Times New Roman" w:hAnsi="Times New Roman"/>
                <w:noProof/>
              </w:rPr>
            </w:pPr>
            <w:del w:id="4667" w:author="Link Pieces" w:date="2015-08-26T11:32:00Z">
              <w:r w:rsidRPr="008F1DC0" w:rsidDel="00C637EE">
                <w:rPr>
                  <w:rFonts w:ascii="Times New Roman" w:hAnsi="Times New Roman"/>
                  <w:noProof/>
                </w:rPr>
                <w:delText>FK</w:delText>
              </w:r>
            </w:del>
          </w:p>
        </w:tc>
        <w:tc>
          <w:tcPr>
            <w:tcW w:w="2879" w:type="dxa"/>
          </w:tcPr>
          <w:p w:rsidR="00F54492" w:rsidRPr="008F1DC0" w:rsidDel="00C637EE" w:rsidRDefault="00F54492" w:rsidP="00E73162">
            <w:pPr>
              <w:tabs>
                <w:tab w:val="left" w:pos="2160"/>
              </w:tabs>
              <w:spacing w:after="0"/>
              <w:rPr>
                <w:del w:id="4668" w:author="Link Pieces" w:date="2015-08-26T11:32:00Z"/>
                <w:rFonts w:ascii="Times New Roman" w:hAnsi="Times New Roman"/>
                <w:noProof/>
              </w:rPr>
            </w:pPr>
            <w:del w:id="4669" w:author="Link Pieces" w:date="2015-08-26T11:32:00Z">
              <w:r w:rsidRPr="008F1DC0" w:rsidDel="00C637EE">
                <w:rPr>
                  <w:rFonts w:ascii="Times New Roman" w:hAnsi="Times New Roman"/>
                  <w:noProof/>
                </w:rPr>
                <w:delText>Id of user</w:delText>
              </w:r>
            </w:del>
          </w:p>
        </w:tc>
        <w:tc>
          <w:tcPr>
            <w:tcW w:w="657" w:type="dxa"/>
          </w:tcPr>
          <w:p w:rsidR="00F54492" w:rsidRPr="008F1DC0" w:rsidDel="00C637EE" w:rsidRDefault="00F54492" w:rsidP="00E73162">
            <w:pPr>
              <w:spacing w:after="0"/>
              <w:rPr>
                <w:del w:id="4670" w:author="Link Pieces" w:date="2015-08-26T11:32:00Z"/>
                <w:rFonts w:ascii="Times New Roman" w:hAnsi="Times New Roman"/>
                <w:noProof/>
              </w:rPr>
            </w:pPr>
          </w:p>
        </w:tc>
      </w:tr>
    </w:tbl>
    <w:p w:rsidR="00F54492" w:rsidRPr="008F1DC0" w:rsidDel="00C637EE" w:rsidRDefault="00F54492" w:rsidP="00F54492">
      <w:pPr>
        <w:rPr>
          <w:del w:id="4671" w:author="Link Pieces" w:date="2015-08-26T11:32: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F54492" w:rsidRPr="008F1DC0" w:rsidDel="00C637EE" w:rsidTr="00E73162">
        <w:trPr>
          <w:del w:id="4672" w:author="Link Pieces" w:date="2015-08-26T11:32:00Z"/>
        </w:trPr>
        <w:tc>
          <w:tcPr>
            <w:tcW w:w="9360" w:type="dxa"/>
            <w:gridSpan w:val="6"/>
          </w:tcPr>
          <w:p w:rsidR="00F54492" w:rsidRPr="008F1DC0" w:rsidDel="00C637EE" w:rsidRDefault="00F54492" w:rsidP="00E73162">
            <w:pPr>
              <w:tabs>
                <w:tab w:val="left" w:pos="2160"/>
              </w:tabs>
              <w:spacing w:after="0"/>
              <w:jc w:val="center"/>
              <w:rPr>
                <w:del w:id="4673" w:author="Link Pieces" w:date="2015-08-26T11:32:00Z"/>
                <w:rFonts w:ascii="Times New Roman" w:hAnsi="Times New Roman"/>
                <w:noProof/>
              </w:rPr>
            </w:pPr>
            <w:del w:id="4674" w:author="Link Pieces" w:date="2015-08-26T11:32:00Z">
              <w:r w:rsidRPr="008F1DC0" w:rsidDel="00C637EE">
                <w:rPr>
                  <w:rFonts w:ascii="Times New Roman" w:hAnsi="Times New Roman"/>
                  <w:b/>
                  <w:noProof/>
                </w:rPr>
                <w:delText>User</w:delText>
              </w:r>
              <w:r w:rsidRPr="008F1DC0" w:rsidDel="00C637EE">
                <w:rPr>
                  <w:rFonts w:ascii="Times New Roman" w:hAnsi="Times New Roman"/>
                  <w:noProof/>
                </w:rPr>
                <w:delText>: store username and password of user</w:delText>
              </w:r>
            </w:del>
          </w:p>
        </w:tc>
      </w:tr>
      <w:tr w:rsidR="00F54492" w:rsidRPr="008F1DC0" w:rsidDel="00C637EE" w:rsidTr="00E73162">
        <w:trPr>
          <w:del w:id="4675"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4676" w:author="Link Pieces" w:date="2015-08-26T11:32:00Z"/>
                <w:rFonts w:ascii="Times New Roman" w:hAnsi="Times New Roman"/>
                <w:b/>
                <w:noProof/>
              </w:rPr>
            </w:pPr>
            <w:del w:id="4677"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4678" w:author="Link Pieces" w:date="2015-08-26T11:32:00Z"/>
                <w:rFonts w:ascii="Times New Roman" w:hAnsi="Times New Roman"/>
                <w:b/>
                <w:noProof/>
              </w:rPr>
            </w:pPr>
            <w:del w:id="4679"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4680" w:author="Link Pieces" w:date="2015-08-26T11:32:00Z"/>
                <w:rFonts w:ascii="Times New Roman" w:hAnsi="Times New Roman"/>
                <w:b/>
                <w:noProof/>
              </w:rPr>
            </w:pPr>
            <w:del w:id="4681" w:author="Link Pieces" w:date="2015-08-26T11:32:00Z">
              <w:r w:rsidRPr="008F1DC0" w:rsidDel="00C637EE">
                <w:rPr>
                  <w:rFonts w:ascii="Times New Roman" w:hAnsi="Times New Roman"/>
                  <w:b/>
                  <w:noProof/>
                </w:rPr>
                <w:delText>Type</w:delText>
              </w:r>
            </w:del>
          </w:p>
        </w:tc>
        <w:tc>
          <w:tcPr>
            <w:tcW w:w="1148" w:type="dxa"/>
            <w:shd w:val="clear" w:color="auto" w:fill="D9D9D9" w:themeFill="background1" w:themeFillShade="D9"/>
          </w:tcPr>
          <w:p w:rsidR="00F54492" w:rsidRPr="008F1DC0" w:rsidDel="00C637EE" w:rsidRDefault="00F54492" w:rsidP="00E73162">
            <w:pPr>
              <w:tabs>
                <w:tab w:val="left" w:pos="2160"/>
              </w:tabs>
              <w:spacing w:after="0"/>
              <w:jc w:val="center"/>
              <w:rPr>
                <w:del w:id="4682" w:author="Link Pieces" w:date="2015-08-26T11:32:00Z"/>
                <w:rFonts w:ascii="Times New Roman" w:hAnsi="Times New Roman"/>
                <w:b/>
                <w:noProof/>
              </w:rPr>
            </w:pPr>
            <w:del w:id="4683" w:author="Link Pieces" w:date="2015-08-26T11:32:00Z">
              <w:r w:rsidRPr="008F1DC0" w:rsidDel="00C637EE">
                <w:rPr>
                  <w:rFonts w:ascii="Times New Roman" w:hAnsi="Times New Roman"/>
                  <w:b/>
                  <w:noProof/>
                </w:rPr>
                <w:delText>Key</w:delText>
              </w:r>
            </w:del>
          </w:p>
        </w:tc>
        <w:tc>
          <w:tcPr>
            <w:tcW w:w="2879" w:type="dxa"/>
            <w:shd w:val="clear" w:color="auto" w:fill="D9D9D9" w:themeFill="background1" w:themeFillShade="D9"/>
          </w:tcPr>
          <w:p w:rsidR="00F54492" w:rsidRPr="008F1DC0" w:rsidDel="00C637EE" w:rsidRDefault="00F54492" w:rsidP="00E73162">
            <w:pPr>
              <w:tabs>
                <w:tab w:val="left" w:pos="2160"/>
              </w:tabs>
              <w:spacing w:after="0"/>
              <w:jc w:val="center"/>
              <w:rPr>
                <w:del w:id="4684" w:author="Link Pieces" w:date="2015-08-26T11:32:00Z"/>
                <w:rFonts w:ascii="Times New Roman" w:hAnsi="Times New Roman"/>
                <w:b/>
                <w:noProof/>
              </w:rPr>
            </w:pPr>
            <w:del w:id="4685" w:author="Link Pieces" w:date="2015-08-26T11:32:00Z">
              <w:r w:rsidRPr="008F1DC0" w:rsidDel="00C637EE">
                <w:rPr>
                  <w:rFonts w:ascii="Times New Roman" w:hAnsi="Times New Roman"/>
                  <w:b/>
                  <w:noProof/>
                </w:rPr>
                <w:delText>Description</w:delText>
              </w:r>
            </w:del>
          </w:p>
        </w:tc>
        <w:tc>
          <w:tcPr>
            <w:tcW w:w="657" w:type="dxa"/>
            <w:shd w:val="clear" w:color="auto" w:fill="D9D9D9" w:themeFill="background1" w:themeFillShade="D9"/>
          </w:tcPr>
          <w:p w:rsidR="00F54492" w:rsidRPr="008F1DC0" w:rsidDel="00C637EE" w:rsidRDefault="00F54492" w:rsidP="00E73162">
            <w:pPr>
              <w:tabs>
                <w:tab w:val="left" w:pos="2160"/>
              </w:tabs>
              <w:spacing w:after="0"/>
              <w:jc w:val="center"/>
              <w:rPr>
                <w:del w:id="4686" w:author="Link Pieces" w:date="2015-08-26T11:32:00Z"/>
                <w:rFonts w:ascii="Times New Roman" w:hAnsi="Times New Roman"/>
                <w:b/>
                <w:noProof/>
              </w:rPr>
            </w:pPr>
            <w:del w:id="4687" w:author="Link Pieces" w:date="2015-08-26T11:32:00Z">
              <w:r w:rsidRPr="008F1DC0" w:rsidDel="00C637EE">
                <w:rPr>
                  <w:rFonts w:ascii="Times New Roman" w:hAnsi="Times New Roman"/>
                  <w:b/>
                  <w:noProof/>
                </w:rPr>
                <w:delText>Null</w:delText>
              </w:r>
            </w:del>
          </w:p>
        </w:tc>
      </w:tr>
      <w:tr w:rsidR="00F54492" w:rsidRPr="008F1DC0" w:rsidDel="00C637EE" w:rsidTr="00E73162">
        <w:trPr>
          <w:del w:id="4688" w:author="Link Pieces" w:date="2015-08-26T11:32:00Z"/>
        </w:trPr>
        <w:tc>
          <w:tcPr>
            <w:tcW w:w="570" w:type="dxa"/>
          </w:tcPr>
          <w:p w:rsidR="00F54492" w:rsidRPr="008F1DC0" w:rsidDel="00C637EE" w:rsidRDefault="00F54492" w:rsidP="00E73162">
            <w:pPr>
              <w:tabs>
                <w:tab w:val="left" w:pos="2160"/>
              </w:tabs>
              <w:spacing w:after="0"/>
              <w:rPr>
                <w:del w:id="4689" w:author="Link Pieces" w:date="2015-08-26T11:32:00Z"/>
                <w:rFonts w:ascii="Times New Roman" w:hAnsi="Times New Roman"/>
                <w:noProof/>
              </w:rPr>
            </w:pPr>
            <w:del w:id="4690"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4691" w:author="Link Pieces" w:date="2015-08-26T11:32:00Z"/>
                <w:rFonts w:ascii="Times New Roman" w:hAnsi="Times New Roman"/>
                <w:noProof/>
              </w:rPr>
            </w:pPr>
            <w:del w:id="4692"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4693" w:author="Link Pieces" w:date="2015-08-26T11:32:00Z"/>
                <w:rFonts w:ascii="Times New Roman" w:hAnsi="Times New Roman"/>
                <w:noProof/>
              </w:rPr>
            </w:pPr>
            <w:del w:id="4694" w:author="Link Pieces" w:date="2015-08-26T10:12:00Z">
              <w:r w:rsidRPr="008F1DC0" w:rsidDel="006C1753">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4695" w:author="Link Pieces" w:date="2015-08-26T11:32:00Z"/>
                <w:rFonts w:ascii="Times New Roman" w:hAnsi="Times New Roman"/>
                <w:noProof/>
              </w:rPr>
            </w:pPr>
            <w:del w:id="4696" w:author="Link Pieces" w:date="2015-08-26T11:32:00Z">
              <w:r w:rsidRPr="008F1DC0" w:rsidDel="00C637EE">
                <w:rPr>
                  <w:rFonts w:ascii="Times New Roman" w:hAnsi="Times New Roman"/>
                  <w:noProof/>
                </w:rPr>
                <w:delText>PK</w:delText>
              </w:r>
            </w:del>
          </w:p>
        </w:tc>
        <w:tc>
          <w:tcPr>
            <w:tcW w:w="2879" w:type="dxa"/>
          </w:tcPr>
          <w:p w:rsidR="00F54492" w:rsidRPr="008F1DC0" w:rsidDel="00C637EE" w:rsidRDefault="00F54492" w:rsidP="00E73162">
            <w:pPr>
              <w:tabs>
                <w:tab w:val="left" w:pos="2160"/>
              </w:tabs>
              <w:spacing w:after="0"/>
              <w:rPr>
                <w:del w:id="4697" w:author="Link Pieces" w:date="2015-08-26T11:32:00Z"/>
                <w:rFonts w:ascii="Times New Roman" w:hAnsi="Times New Roman"/>
                <w:noProof/>
              </w:rPr>
            </w:pPr>
            <w:del w:id="4698" w:author="Link Pieces" w:date="2015-08-26T10:12:00Z">
              <w:r w:rsidRPr="008F1DC0" w:rsidDel="006C1753">
                <w:rPr>
                  <w:rFonts w:ascii="Times New Roman" w:hAnsi="Times New Roman"/>
                  <w:noProof/>
                </w:rPr>
                <w:delText>Index, i</w:delText>
              </w:r>
            </w:del>
            <w:del w:id="4699" w:author="Link Pieces" w:date="2015-08-26T11:32:00Z">
              <w:r w:rsidRPr="008F1DC0" w:rsidDel="00C637EE">
                <w:rPr>
                  <w:rFonts w:ascii="Times New Roman" w:hAnsi="Times New Roman"/>
                  <w:noProof/>
                </w:rPr>
                <w:delText>d of user</w:delText>
              </w:r>
            </w:del>
          </w:p>
        </w:tc>
        <w:tc>
          <w:tcPr>
            <w:tcW w:w="657" w:type="dxa"/>
          </w:tcPr>
          <w:p w:rsidR="00F54492" w:rsidRPr="008F1DC0" w:rsidDel="00C637EE" w:rsidRDefault="00F54492" w:rsidP="00E73162">
            <w:pPr>
              <w:tabs>
                <w:tab w:val="left" w:pos="2160"/>
              </w:tabs>
              <w:spacing w:after="0"/>
              <w:rPr>
                <w:del w:id="4700" w:author="Link Pieces" w:date="2015-08-26T11:32:00Z"/>
                <w:rFonts w:ascii="Times New Roman" w:hAnsi="Times New Roman"/>
                <w:noProof/>
              </w:rPr>
            </w:pPr>
            <w:del w:id="4701" w:author="Link Pieces" w:date="2015-08-26T11:32:00Z">
              <w:r w:rsidRPr="008F1DC0" w:rsidDel="00C637EE">
                <w:rPr>
                  <w:rFonts w:ascii="Times New Roman" w:hAnsi="Times New Roman"/>
                  <w:noProof/>
                </w:rPr>
                <w:delText>No</w:delText>
              </w:r>
            </w:del>
          </w:p>
        </w:tc>
      </w:tr>
      <w:tr w:rsidR="00F54492" w:rsidRPr="008F1DC0" w:rsidDel="00C637EE" w:rsidTr="00E73162">
        <w:trPr>
          <w:del w:id="4702" w:author="Link Pieces" w:date="2015-08-26T11:32:00Z"/>
        </w:trPr>
        <w:tc>
          <w:tcPr>
            <w:tcW w:w="570" w:type="dxa"/>
          </w:tcPr>
          <w:p w:rsidR="00F54492" w:rsidRPr="008F1DC0" w:rsidDel="00C637EE" w:rsidRDefault="00F54492" w:rsidP="00E73162">
            <w:pPr>
              <w:tabs>
                <w:tab w:val="left" w:pos="2160"/>
              </w:tabs>
              <w:spacing w:after="0"/>
              <w:rPr>
                <w:del w:id="4703" w:author="Link Pieces" w:date="2015-08-26T11:32:00Z"/>
                <w:rFonts w:ascii="Times New Roman" w:hAnsi="Times New Roman"/>
                <w:noProof/>
              </w:rPr>
            </w:pPr>
            <w:del w:id="4704"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4705" w:author="Link Pieces" w:date="2015-08-26T11:32:00Z"/>
                <w:rFonts w:ascii="Times New Roman" w:hAnsi="Times New Roman"/>
                <w:noProof/>
              </w:rPr>
            </w:pPr>
            <w:del w:id="4706" w:author="Link Pieces" w:date="2015-08-26T11:32:00Z">
              <w:r w:rsidRPr="008F1DC0" w:rsidDel="00C637EE">
                <w:rPr>
                  <w:rFonts w:ascii="Times New Roman" w:hAnsi="Times New Roman"/>
                  <w:noProof/>
                </w:rPr>
                <w:delText>Username</w:delText>
              </w:r>
            </w:del>
          </w:p>
        </w:tc>
        <w:tc>
          <w:tcPr>
            <w:tcW w:w="2036" w:type="dxa"/>
          </w:tcPr>
          <w:p w:rsidR="00F54492" w:rsidRPr="008F1DC0" w:rsidDel="00C637EE" w:rsidRDefault="00F54492" w:rsidP="00E73162">
            <w:pPr>
              <w:tabs>
                <w:tab w:val="left" w:pos="2160"/>
              </w:tabs>
              <w:spacing w:after="0"/>
              <w:rPr>
                <w:del w:id="4707" w:author="Link Pieces" w:date="2015-08-26T11:32:00Z"/>
                <w:rFonts w:ascii="Times New Roman" w:hAnsi="Times New Roman"/>
                <w:noProof/>
              </w:rPr>
            </w:pPr>
            <w:del w:id="4708" w:author="Link Pieces" w:date="2015-08-26T03:55:00Z">
              <w:r w:rsidRPr="008F1DC0" w:rsidDel="009B7864">
                <w:rPr>
                  <w:rFonts w:ascii="Times New Roman" w:hAnsi="Times New Roman"/>
                  <w:noProof/>
                </w:rPr>
                <w:delText>Varchar(20)</w:delText>
              </w:r>
            </w:del>
          </w:p>
        </w:tc>
        <w:tc>
          <w:tcPr>
            <w:tcW w:w="1148" w:type="dxa"/>
          </w:tcPr>
          <w:p w:rsidR="00F54492" w:rsidRPr="008F1DC0" w:rsidDel="00C637EE" w:rsidRDefault="00F54492" w:rsidP="00E73162">
            <w:pPr>
              <w:tabs>
                <w:tab w:val="left" w:pos="2160"/>
              </w:tabs>
              <w:spacing w:after="0"/>
              <w:rPr>
                <w:del w:id="4709"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710" w:author="Link Pieces" w:date="2015-08-26T11:32:00Z"/>
                <w:rFonts w:ascii="Times New Roman" w:hAnsi="Times New Roman"/>
                <w:noProof/>
              </w:rPr>
            </w:pPr>
            <w:del w:id="4711" w:author="Link Pieces" w:date="2015-08-26T11:32:00Z">
              <w:r w:rsidRPr="008F1DC0" w:rsidDel="00C637EE">
                <w:rPr>
                  <w:rFonts w:ascii="Times New Roman" w:hAnsi="Times New Roman"/>
                  <w:noProof/>
                </w:rPr>
                <w:delText>Username of user</w:delText>
              </w:r>
            </w:del>
          </w:p>
        </w:tc>
        <w:tc>
          <w:tcPr>
            <w:tcW w:w="657" w:type="dxa"/>
          </w:tcPr>
          <w:p w:rsidR="00F54492" w:rsidRPr="008F1DC0" w:rsidDel="00C637EE" w:rsidRDefault="00F54492" w:rsidP="00E73162">
            <w:pPr>
              <w:tabs>
                <w:tab w:val="left" w:pos="2160"/>
              </w:tabs>
              <w:spacing w:after="0"/>
              <w:rPr>
                <w:del w:id="4712" w:author="Link Pieces" w:date="2015-08-26T11:32:00Z"/>
                <w:rFonts w:ascii="Times New Roman" w:hAnsi="Times New Roman"/>
                <w:noProof/>
              </w:rPr>
            </w:pPr>
            <w:del w:id="4713" w:author="Link Pieces" w:date="2015-08-26T11:32:00Z">
              <w:r w:rsidRPr="008F1DC0" w:rsidDel="00C637EE">
                <w:rPr>
                  <w:rFonts w:ascii="Times New Roman" w:hAnsi="Times New Roman"/>
                  <w:noProof/>
                </w:rPr>
                <w:delText>No</w:delText>
              </w:r>
            </w:del>
          </w:p>
        </w:tc>
      </w:tr>
      <w:tr w:rsidR="009B7864" w:rsidRPr="008F1DC0" w:rsidDel="00C637EE" w:rsidTr="00E73162">
        <w:trPr>
          <w:del w:id="4714" w:author="Link Pieces" w:date="2015-08-26T11:32:00Z"/>
        </w:trPr>
        <w:tc>
          <w:tcPr>
            <w:tcW w:w="570" w:type="dxa"/>
          </w:tcPr>
          <w:p w:rsidR="009B7864" w:rsidRPr="008F1DC0" w:rsidDel="00C637EE" w:rsidRDefault="009B7864" w:rsidP="009B7864">
            <w:pPr>
              <w:tabs>
                <w:tab w:val="left" w:pos="2160"/>
              </w:tabs>
              <w:spacing w:after="0"/>
              <w:rPr>
                <w:del w:id="4715" w:author="Link Pieces" w:date="2015-08-26T11:32:00Z"/>
                <w:rFonts w:ascii="Times New Roman" w:hAnsi="Times New Roman"/>
                <w:noProof/>
              </w:rPr>
            </w:pPr>
            <w:del w:id="4716" w:author="Link Pieces" w:date="2015-08-26T11:32:00Z">
              <w:r w:rsidRPr="008F1DC0" w:rsidDel="00C637EE">
                <w:rPr>
                  <w:rFonts w:ascii="Times New Roman" w:hAnsi="Times New Roman"/>
                  <w:noProof/>
                </w:rPr>
                <w:delText>3</w:delText>
              </w:r>
            </w:del>
          </w:p>
        </w:tc>
        <w:tc>
          <w:tcPr>
            <w:tcW w:w="2070" w:type="dxa"/>
          </w:tcPr>
          <w:p w:rsidR="009B7864" w:rsidRPr="008F1DC0" w:rsidDel="00C637EE" w:rsidRDefault="009B7864" w:rsidP="009B7864">
            <w:pPr>
              <w:tabs>
                <w:tab w:val="left" w:pos="2160"/>
              </w:tabs>
              <w:spacing w:after="0"/>
              <w:rPr>
                <w:del w:id="4717" w:author="Link Pieces" w:date="2015-08-26T11:32:00Z"/>
                <w:rFonts w:ascii="Times New Roman" w:hAnsi="Times New Roman"/>
                <w:noProof/>
              </w:rPr>
            </w:pPr>
            <w:del w:id="4718" w:author="Link Pieces" w:date="2015-08-26T11:32:00Z">
              <w:r w:rsidRPr="008F1DC0" w:rsidDel="00C637EE">
                <w:rPr>
                  <w:rFonts w:ascii="Times New Roman" w:hAnsi="Times New Roman"/>
                  <w:noProof/>
                </w:rPr>
                <w:delText>Password</w:delText>
              </w:r>
            </w:del>
          </w:p>
        </w:tc>
        <w:tc>
          <w:tcPr>
            <w:tcW w:w="2036" w:type="dxa"/>
          </w:tcPr>
          <w:p w:rsidR="009B7864" w:rsidRPr="008F1DC0" w:rsidDel="00C637EE" w:rsidRDefault="009B7864" w:rsidP="009B7864">
            <w:pPr>
              <w:tabs>
                <w:tab w:val="left" w:pos="2160"/>
              </w:tabs>
              <w:spacing w:after="0"/>
              <w:rPr>
                <w:del w:id="4719" w:author="Link Pieces" w:date="2015-08-26T11:32:00Z"/>
                <w:rFonts w:ascii="Times New Roman" w:hAnsi="Times New Roman"/>
                <w:noProof/>
              </w:rPr>
            </w:pPr>
            <w:del w:id="4720" w:author="Link Pieces" w:date="2015-08-26T03:55:00Z">
              <w:r w:rsidRPr="008F1DC0" w:rsidDel="00550E2D">
                <w:rPr>
                  <w:rFonts w:ascii="Times New Roman" w:hAnsi="Times New Roman"/>
                  <w:noProof/>
                </w:rPr>
                <w:delText>Varchar(20)</w:delText>
              </w:r>
            </w:del>
          </w:p>
        </w:tc>
        <w:tc>
          <w:tcPr>
            <w:tcW w:w="1148" w:type="dxa"/>
          </w:tcPr>
          <w:p w:rsidR="009B7864" w:rsidRPr="008F1DC0" w:rsidDel="00C637EE" w:rsidRDefault="009B7864" w:rsidP="009B7864">
            <w:pPr>
              <w:tabs>
                <w:tab w:val="left" w:pos="2160"/>
              </w:tabs>
              <w:spacing w:after="0"/>
              <w:rPr>
                <w:del w:id="4721"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722" w:author="Link Pieces" w:date="2015-08-26T11:32:00Z"/>
                <w:rFonts w:ascii="Times New Roman" w:hAnsi="Times New Roman"/>
                <w:noProof/>
              </w:rPr>
            </w:pPr>
            <w:del w:id="4723" w:author="Link Pieces" w:date="2015-08-26T11:32:00Z">
              <w:r w:rsidRPr="008F1DC0" w:rsidDel="00C637EE">
                <w:rPr>
                  <w:rFonts w:ascii="Times New Roman" w:hAnsi="Times New Roman"/>
                  <w:noProof/>
                </w:rPr>
                <w:delText>Password of user</w:delText>
              </w:r>
            </w:del>
          </w:p>
        </w:tc>
        <w:tc>
          <w:tcPr>
            <w:tcW w:w="657" w:type="dxa"/>
          </w:tcPr>
          <w:p w:rsidR="009B7864" w:rsidRPr="008F1DC0" w:rsidDel="00C637EE" w:rsidRDefault="009B7864" w:rsidP="009B7864">
            <w:pPr>
              <w:tabs>
                <w:tab w:val="left" w:pos="2160"/>
              </w:tabs>
              <w:spacing w:after="0"/>
              <w:rPr>
                <w:del w:id="4724" w:author="Link Pieces" w:date="2015-08-26T11:32:00Z"/>
                <w:rFonts w:ascii="Times New Roman" w:hAnsi="Times New Roman"/>
                <w:noProof/>
              </w:rPr>
            </w:pPr>
            <w:del w:id="4725" w:author="Link Pieces" w:date="2015-08-26T11:32:00Z">
              <w:r w:rsidRPr="008F1DC0" w:rsidDel="00C637EE">
                <w:rPr>
                  <w:rFonts w:ascii="Times New Roman" w:hAnsi="Times New Roman"/>
                  <w:noProof/>
                </w:rPr>
                <w:delText>No</w:delText>
              </w:r>
            </w:del>
          </w:p>
        </w:tc>
      </w:tr>
      <w:tr w:rsidR="009B7864" w:rsidRPr="008F1DC0" w:rsidDel="00C637EE" w:rsidTr="00E73162">
        <w:trPr>
          <w:del w:id="4726" w:author="Link Pieces" w:date="2015-08-26T11:32:00Z"/>
        </w:trPr>
        <w:tc>
          <w:tcPr>
            <w:tcW w:w="570" w:type="dxa"/>
          </w:tcPr>
          <w:p w:rsidR="009B7864" w:rsidRPr="008F1DC0" w:rsidDel="00C637EE" w:rsidRDefault="009B7864" w:rsidP="009B7864">
            <w:pPr>
              <w:tabs>
                <w:tab w:val="left" w:pos="2160"/>
              </w:tabs>
              <w:spacing w:after="0"/>
              <w:rPr>
                <w:del w:id="4727" w:author="Link Pieces" w:date="2015-08-26T11:32:00Z"/>
                <w:rFonts w:ascii="Times New Roman" w:hAnsi="Times New Roman"/>
                <w:noProof/>
              </w:rPr>
            </w:pPr>
          </w:p>
        </w:tc>
        <w:tc>
          <w:tcPr>
            <w:tcW w:w="2070" w:type="dxa"/>
          </w:tcPr>
          <w:p w:rsidR="009B7864" w:rsidRPr="008F1DC0" w:rsidDel="00C637EE" w:rsidRDefault="009B7864" w:rsidP="009B7864">
            <w:pPr>
              <w:tabs>
                <w:tab w:val="left" w:pos="2160"/>
              </w:tabs>
              <w:spacing w:after="0"/>
              <w:rPr>
                <w:del w:id="4728" w:author="Link Pieces" w:date="2015-08-26T11:32:00Z"/>
                <w:rFonts w:ascii="Times New Roman" w:hAnsi="Times New Roman"/>
                <w:noProof/>
              </w:rPr>
            </w:pPr>
            <w:del w:id="4729" w:author="Link Pieces" w:date="2015-08-26T11:32:00Z">
              <w:r w:rsidRPr="008F1DC0" w:rsidDel="00C637EE">
                <w:rPr>
                  <w:rFonts w:ascii="Times New Roman" w:hAnsi="Times New Roman"/>
                  <w:noProof/>
                </w:rPr>
                <w:delText>Last_name</w:delText>
              </w:r>
            </w:del>
          </w:p>
        </w:tc>
        <w:tc>
          <w:tcPr>
            <w:tcW w:w="2036" w:type="dxa"/>
          </w:tcPr>
          <w:p w:rsidR="009B7864" w:rsidRPr="008F1DC0" w:rsidDel="00C637EE" w:rsidRDefault="009B7864" w:rsidP="009B7864">
            <w:pPr>
              <w:tabs>
                <w:tab w:val="left" w:pos="2160"/>
              </w:tabs>
              <w:spacing w:after="0"/>
              <w:rPr>
                <w:del w:id="4730" w:author="Link Pieces" w:date="2015-08-26T11:32:00Z"/>
                <w:rFonts w:ascii="Times New Roman" w:hAnsi="Times New Roman"/>
                <w:noProof/>
              </w:rPr>
            </w:pPr>
            <w:del w:id="4731" w:author="Link Pieces" w:date="2015-08-26T03:55:00Z">
              <w:r w:rsidRPr="008F1DC0" w:rsidDel="00550E2D">
                <w:rPr>
                  <w:rFonts w:ascii="Times New Roman" w:hAnsi="Times New Roman"/>
                  <w:noProof/>
                </w:rPr>
                <w:delText>Varchar(50)</w:delText>
              </w:r>
            </w:del>
          </w:p>
        </w:tc>
        <w:tc>
          <w:tcPr>
            <w:tcW w:w="1148" w:type="dxa"/>
          </w:tcPr>
          <w:p w:rsidR="009B7864" w:rsidRPr="008F1DC0" w:rsidDel="00C637EE" w:rsidRDefault="009B7864" w:rsidP="009B7864">
            <w:pPr>
              <w:tabs>
                <w:tab w:val="left" w:pos="2160"/>
              </w:tabs>
              <w:spacing w:after="0"/>
              <w:rPr>
                <w:del w:id="4732"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733" w:author="Link Pieces" w:date="2015-08-26T11:32:00Z"/>
                <w:rFonts w:ascii="Times New Roman" w:hAnsi="Times New Roman"/>
                <w:noProof/>
              </w:rPr>
            </w:pPr>
            <w:del w:id="4734" w:author="Link Pieces" w:date="2015-08-26T11:32:00Z">
              <w:r w:rsidRPr="008F1DC0" w:rsidDel="00C637EE">
                <w:rPr>
                  <w:rFonts w:ascii="Times New Roman" w:hAnsi="Times New Roman"/>
                  <w:noProof/>
                </w:rPr>
                <w:delText>Last name of user</w:delText>
              </w:r>
            </w:del>
          </w:p>
        </w:tc>
        <w:tc>
          <w:tcPr>
            <w:tcW w:w="657" w:type="dxa"/>
          </w:tcPr>
          <w:p w:rsidR="009B7864" w:rsidRPr="008F1DC0" w:rsidDel="00C637EE" w:rsidRDefault="009B7864" w:rsidP="009B7864">
            <w:pPr>
              <w:tabs>
                <w:tab w:val="left" w:pos="2160"/>
              </w:tabs>
              <w:spacing w:after="0"/>
              <w:rPr>
                <w:del w:id="4735" w:author="Link Pieces" w:date="2015-08-26T11:32:00Z"/>
                <w:rFonts w:ascii="Times New Roman" w:hAnsi="Times New Roman"/>
                <w:noProof/>
              </w:rPr>
            </w:pPr>
            <w:del w:id="4736" w:author="Link Pieces" w:date="2015-08-26T10:03:00Z">
              <w:r w:rsidRPr="008F1DC0" w:rsidDel="006C1753">
                <w:rPr>
                  <w:rFonts w:ascii="Times New Roman" w:hAnsi="Times New Roman"/>
                  <w:noProof/>
                </w:rPr>
                <w:delText>No</w:delText>
              </w:r>
            </w:del>
          </w:p>
        </w:tc>
      </w:tr>
      <w:tr w:rsidR="009B7864" w:rsidRPr="008F1DC0" w:rsidDel="00C637EE" w:rsidTr="00E73162">
        <w:trPr>
          <w:del w:id="4737" w:author="Link Pieces" w:date="2015-08-26T11:32:00Z"/>
        </w:trPr>
        <w:tc>
          <w:tcPr>
            <w:tcW w:w="570" w:type="dxa"/>
          </w:tcPr>
          <w:p w:rsidR="009B7864" w:rsidRPr="008F1DC0" w:rsidDel="00C637EE" w:rsidRDefault="009B7864" w:rsidP="009B7864">
            <w:pPr>
              <w:tabs>
                <w:tab w:val="left" w:pos="2160"/>
              </w:tabs>
              <w:spacing w:after="0"/>
              <w:rPr>
                <w:del w:id="4738" w:author="Link Pieces" w:date="2015-08-26T11:32:00Z"/>
                <w:rFonts w:ascii="Times New Roman" w:hAnsi="Times New Roman"/>
                <w:noProof/>
              </w:rPr>
            </w:pPr>
          </w:p>
        </w:tc>
        <w:tc>
          <w:tcPr>
            <w:tcW w:w="2070" w:type="dxa"/>
          </w:tcPr>
          <w:p w:rsidR="009B7864" w:rsidRPr="008F1DC0" w:rsidDel="00C637EE" w:rsidRDefault="009B7864" w:rsidP="009B7864">
            <w:pPr>
              <w:tabs>
                <w:tab w:val="left" w:pos="2160"/>
              </w:tabs>
              <w:spacing w:after="0"/>
              <w:rPr>
                <w:del w:id="4739" w:author="Link Pieces" w:date="2015-08-26T11:32:00Z"/>
                <w:rFonts w:ascii="Times New Roman" w:hAnsi="Times New Roman"/>
                <w:noProof/>
              </w:rPr>
            </w:pPr>
            <w:del w:id="4740" w:author="Link Pieces" w:date="2015-08-26T11:32:00Z">
              <w:r w:rsidRPr="008F1DC0" w:rsidDel="00C637EE">
                <w:rPr>
                  <w:rFonts w:ascii="Times New Roman" w:hAnsi="Times New Roman"/>
                  <w:noProof/>
                </w:rPr>
                <w:delText>First_name</w:delText>
              </w:r>
            </w:del>
          </w:p>
        </w:tc>
        <w:tc>
          <w:tcPr>
            <w:tcW w:w="2036" w:type="dxa"/>
          </w:tcPr>
          <w:p w:rsidR="009B7864" w:rsidRPr="008F1DC0" w:rsidDel="00C637EE" w:rsidRDefault="009B7864" w:rsidP="009B7864">
            <w:pPr>
              <w:tabs>
                <w:tab w:val="left" w:pos="2160"/>
              </w:tabs>
              <w:spacing w:after="0"/>
              <w:rPr>
                <w:del w:id="4741" w:author="Link Pieces" w:date="2015-08-26T11:32:00Z"/>
                <w:rFonts w:ascii="Times New Roman" w:hAnsi="Times New Roman"/>
                <w:noProof/>
              </w:rPr>
            </w:pPr>
            <w:del w:id="4742" w:author="Link Pieces" w:date="2015-08-26T03:55:00Z">
              <w:r w:rsidRPr="008F1DC0" w:rsidDel="00550E2D">
                <w:rPr>
                  <w:rFonts w:ascii="Times New Roman" w:hAnsi="Times New Roman"/>
                  <w:noProof/>
                </w:rPr>
                <w:delText>Varchar(20)</w:delText>
              </w:r>
            </w:del>
          </w:p>
        </w:tc>
        <w:tc>
          <w:tcPr>
            <w:tcW w:w="1148" w:type="dxa"/>
          </w:tcPr>
          <w:p w:rsidR="009B7864" w:rsidRPr="008F1DC0" w:rsidDel="00C637EE" w:rsidRDefault="009B7864" w:rsidP="009B7864">
            <w:pPr>
              <w:tabs>
                <w:tab w:val="left" w:pos="2160"/>
              </w:tabs>
              <w:spacing w:after="0"/>
              <w:rPr>
                <w:del w:id="4743"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744" w:author="Link Pieces" w:date="2015-08-26T11:32:00Z"/>
                <w:rFonts w:ascii="Times New Roman" w:hAnsi="Times New Roman"/>
                <w:noProof/>
              </w:rPr>
            </w:pPr>
            <w:del w:id="4745" w:author="Link Pieces" w:date="2015-08-26T11:32:00Z">
              <w:r w:rsidRPr="008F1DC0" w:rsidDel="00C637EE">
                <w:rPr>
                  <w:rFonts w:ascii="Times New Roman" w:hAnsi="Times New Roman"/>
                  <w:noProof/>
                </w:rPr>
                <w:delText>First name of user</w:delText>
              </w:r>
            </w:del>
          </w:p>
        </w:tc>
        <w:tc>
          <w:tcPr>
            <w:tcW w:w="657" w:type="dxa"/>
          </w:tcPr>
          <w:p w:rsidR="009B7864" w:rsidRPr="008F1DC0" w:rsidDel="00C637EE" w:rsidRDefault="009B7864" w:rsidP="009B7864">
            <w:pPr>
              <w:tabs>
                <w:tab w:val="left" w:pos="2160"/>
              </w:tabs>
              <w:spacing w:after="0"/>
              <w:rPr>
                <w:del w:id="4746" w:author="Link Pieces" w:date="2015-08-26T11:32:00Z"/>
                <w:rFonts w:ascii="Times New Roman" w:hAnsi="Times New Roman"/>
                <w:noProof/>
              </w:rPr>
            </w:pPr>
            <w:del w:id="4747" w:author="Link Pieces" w:date="2015-08-26T10:03:00Z">
              <w:r w:rsidRPr="008F1DC0" w:rsidDel="006C1753">
                <w:rPr>
                  <w:rFonts w:ascii="Times New Roman" w:hAnsi="Times New Roman"/>
                  <w:noProof/>
                </w:rPr>
                <w:delText>No</w:delText>
              </w:r>
            </w:del>
          </w:p>
        </w:tc>
      </w:tr>
      <w:tr w:rsidR="009B7864" w:rsidRPr="008F1DC0" w:rsidDel="00C637EE" w:rsidTr="00E73162">
        <w:trPr>
          <w:del w:id="4748" w:author="Link Pieces" w:date="2015-08-26T11:32:00Z"/>
        </w:trPr>
        <w:tc>
          <w:tcPr>
            <w:tcW w:w="570" w:type="dxa"/>
          </w:tcPr>
          <w:p w:rsidR="009B7864" w:rsidRPr="008F1DC0" w:rsidDel="00C637EE" w:rsidRDefault="009B7864" w:rsidP="009B7864">
            <w:pPr>
              <w:tabs>
                <w:tab w:val="left" w:pos="2160"/>
              </w:tabs>
              <w:spacing w:after="0"/>
              <w:rPr>
                <w:del w:id="4749" w:author="Link Pieces" w:date="2015-08-26T11:32:00Z"/>
                <w:rFonts w:ascii="Times New Roman" w:hAnsi="Times New Roman"/>
                <w:noProof/>
              </w:rPr>
            </w:pPr>
          </w:p>
        </w:tc>
        <w:tc>
          <w:tcPr>
            <w:tcW w:w="2070" w:type="dxa"/>
          </w:tcPr>
          <w:p w:rsidR="009B7864" w:rsidRPr="008F1DC0" w:rsidDel="00C637EE" w:rsidRDefault="009B7864" w:rsidP="009B7864">
            <w:pPr>
              <w:tabs>
                <w:tab w:val="left" w:pos="2160"/>
              </w:tabs>
              <w:spacing w:after="0"/>
              <w:rPr>
                <w:del w:id="4750" w:author="Link Pieces" w:date="2015-08-26T11:32:00Z"/>
                <w:rFonts w:ascii="Times New Roman" w:hAnsi="Times New Roman"/>
                <w:noProof/>
              </w:rPr>
            </w:pPr>
            <w:del w:id="4751" w:author="Link Pieces" w:date="2015-08-26T11:32:00Z">
              <w:r w:rsidRPr="008F1DC0" w:rsidDel="00C637EE">
                <w:rPr>
                  <w:rFonts w:ascii="Times New Roman" w:hAnsi="Times New Roman"/>
                  <w:noProof/>
                </w:rPr>
                <w:delText>Gender</w:delText>
              </w:r>
            </w:del>
          </w:p>
        </w:tc>
        <w:tc>
          <w:tcPr>
            <w:tcW w:w="2036" w:type="dxa"/>
          </w:tcPr>
          <w:p w:rsidR="009B7864" w:rsidRPr="008F1DC0" w:rsidDel="00C637EE" w:rsidRDefault="009B7864" w:rsidP="009B7864">
            <w:pPr>
              <w:tabs>
                <w:tab w:val="left" w:pos="2160"/>
              </w:tabs>
              <w:spacing w:after="0"/>
              <w:rPr>
                <w:del w:id="4752" w:author="Link Pieces" w:date="2015-08-26T11:32:00Z"/>
                <w:rFonts w:ascii="Times New Roman" w:hAnsi="Times New Roman"/>
                <w:noProof/>
              </w:rPr>
            </w:pPr>
            <w:del w:id="4753" w:author="Link Pieces" w:date="2015-08-26T03:55:00Z">
              <w:r w:rsidRPr="008F1DC0" w:rsidDel="00550E2D">
                <w:rPr>
                  <w:rFonts w:ascii="Times New Roman" w:hAnsi="Times New Roman"/>
                  <w:noProof/>
                </w:rPr>
                <w:delText>Varchar(10)</w:delText>
              </w:r>
            </w:del>
          </w:p>
        </w:tc>
        <w:tc>
          <w:tcPr>
            <w:tcW w:w="1148" w:type="dxa"/>
          </w:tcPr>
          <w:p w:rsidR="009B7864" w:rsidRPr="008F1DC0" w:rsidDel="00C637EE" w:rsidRDefault="009B7864" w:rsidP="009B7864">
            <w:pPr>
              <w:tabs>
                <w:tab w:val="left" w:pos="2160"/>
              </w:tabs>
              <w:spacing w:after="0"/>
              <w:rPr>
                <w:del w:id="4754"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755" w:author="Link Pieces" w:date="2015-08-26T11:32:00Z"/>
                <w:rFonts w:ascii="Times New Roman" w:hAnsi="Times New Roman"/>
                <w:noProof/>
              </w:rPr>
            </w:pPr>
            <w:del w:id="4756" w:author="Link Pieces" w:date="2015-08-26T11:32:00Z">
              <w:r w:rsidRPr="008F1DC0" w:rsidDel="00C637EE">
                <w:rPr>
                  <w:rFonts w:ascii="Times New Roman" w:hAnsi="Times New Roman"/>
                  <w:noProof/>
                </w:rPr>
                <w:delText>Gender of user</w:delText>
              </w:r>
            </w:del>
          </w:p>
        </w:tc>
        <w:tc>
          <w:tcPr>
            <w:tcW w:w="657" w:type="dxa"/>
          </w:tcPr>
          <w:p w:rsidR="009B7864" w:rsidRPr="008F1DC0" w:rsidDel="00C637EE" w:rsidRDefault="009B7864" w:rsidP="009B7864">
            <w:pPr>
              <w:tabs>
                <w:tab w:val="left" w:pos="2160"/>
              </w:tabs>
              <w:spacing w:after="0"/>
              <w:rPr>
                <w:del w:id="4757" w:author="Link Pieces" w:date="2015-08-26T11:32:00Z"/>
                <w:rFonts w:ascii="Times New Roman" w:hAnsi="Times New Roman"/>
                <w:noProof/>
              </w:rPr>
            </w:pPr>
            <w:del w:id="4758" w:author="Link Pieces" w:date="2015-08-26T10:04:00Z">
              <w:r w:rsidRPr="008F1DC0" w:rsidDel="006C1753">
                <w:rPr>
                  <w:rFonts w:ascii="Times New Roman" w:hAnsi="Times New Roman"/>
                  <w:noProof/>
                </w:rPr>
                <w:delText>No</w:delText>
              </w:r>
            </w:del>
          </w:p>
        </w:tc>
      </w:tr>
      <w:tr w:rsidR="009B7864" w:rsidRPr="008F1DC0" w:rsidDel="00C637EE" w:rsidTr="00E73162">
        <w:trPr>
          <w:del w:id="4759" w:author="Link Pieces" w:date="2015-08-26T11:32:00Z"/>
        </w:trPr>
        <w:tc>
          <w:tcPr>
            <w:tcW w:w="570" w:type="dxa"/>
          </w:tcPr>
          <w:p w:rsidR="009B7864" w:rsidRPr="008F1DC0" w:rsidDel="00C637EE" w:rsidRDefault="009B7864" w:rsidP="009B7864">
            <w:pPr>
              <w:tabs>
                <w:tab w:val="left" w:pos="2160"/>
              </w:tabs>
              <w:spacing w:after="0"/>
              <w:rPr>
                <w:del w:id="4760" w:author="Link Pieces" w:date="2015-08-26T11:32:00Z"/>
                <w:rFonts w:ascii="Times New Roman" w:hAnsi="Times New Roman"/>
                <w:noProof/>
              </w:rPr>
            </w:pPr>
          </w:p>
        </w:tc>
        <w:tc>
          <w:tcPr>
            <w:tcW w:w="2070" w:type="dxa"/>
          </w:tcPr>
          <w:p w:rsidR="009B7864" w:rsidRPr="008F1DC0" w:rsidDel="00C637EE" w:rsidRDefault="009B7864" w:rsidP="009B7864">
            <w:pPr>
              <w:tabs>
                <w:tab w:val="left" w:pos="2160"/>
              </w:tabs>
              <w:spacing w:after="0"/>
              <w:rPr>
                <w:del w:id="4761" w:author="Link Pieces" w:date="2015-08-26T11:32:00Z"/>
                <w:rFonts w:ascii="Times New Roman" w:hAnsi="Times New Roman"/>
                <w:noProof/>
              </w:rPr>
            </w:pPr>
            <w:del w:id="4762" w:author="Link Pieces" w:date="2015-08-26T11:32:00Z">
              <w:r w:rsidRPr="008F1DC0" w:rsidDel="00C637EE">
                <w:rPr>
                  <w:rFonts w:ascii="Times New Roman" w:hAnsi="Times New Roman"/>
                  <w:noProof/>
                </w:rPr>
                <w:delText>Phone</w:delText>
              </w:r>
            </w:del>
          </w:p>
        </w:tc>
        <w:tc>
          <w:tcPr>
            <w:tcW w:w="2036" w:type="dxa"/>
          </w:tcPr>
          <w:p w:rsidR="009B7864" w:rsidRPr="008F1DC0" w:rsidDel="00C637EE" w:rsidRDefault="009B7864" w:rsidP="009B7864">
            <w:pPr>
              <w:tabs>
                <w:tab w:val="left" w:pos="2160"/>
              </w:tabs>
              <w:spacing w:after="0"/>
              <w:rPr>
                <w:del w:id="4763" w:author="Link Pieces" w:date="2015-08-26T11:32:00Z"/>
                <w:rFonts w:ascii="Times New Roman" w:hAnsi="Times New Roman"/>
                <w:noProof/>
              </w:rPr>
            </w:pPr>
            <w:del w:id="4764" w:author="Link Pieces" w:date="2015-08-26T03:55:00Z">
              <w:r w:rsidRPr="008F1DC0" w:rsidDel="00550E2D">
                <w:rPr>
                  <w:rFonts w:ascii="Times New Roman" w:hAnsi="Times New Roman"/>
                  <w:noProof/>
                </w:rPr>
                <w:delText>Varchar(11)</w:delText>
              </w:r>
            </w:del>
          </w:p>
        </w:tc>
        <w:tc>
          <w:tcPr>
            <w:tcW w:w="1148" w:type="dxa"/>
          </w:tcPr>
          <w:p w:rsidR="009B7864" w:rsidRPr="008F1DC0" w:rsidDel="00C637EE" w:rsidRDefault="009B7864" w:rsidP="009B7864">
            <w:pPr>
              <w:tabs>
                <w:tab w:val="left" w:pos="2160"/>
              </w:tabs>
              <w:spacing w:after="0"/>
              <w:rPr>
                <w:del w:id="4765"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766" w:author="Link Pieces" w:date="2015-08-26T11:32:00Z"/>
                <w:rFonts w:ascii="Times New Roman" w:hAnsi="Times New Roman"/>
                <w:noProof/>
              </w:rPr>
            </w:pPr>
            <w:del w:id="4767" w:author="Link Pieces" w:date="2015-08-26T11:32:00Z">
              <w:r w:rsidRPr="008F1DC0" w:rsidDel="00C637EE">
                <w:rPr>
                  <w:rFonts w:ascii="Times New Roman" w:hAnsi="Times New Roman"/>
                  <w:noProof/>
                </w:rPr>
                <w:delText>Phone number of user</w:delText>
              </w:r>
            </w:del>
          </w:p>
        </w:tc>
        <w:tc>
          <w:tcPr>
            <w:tcW w:w="657" w:type="dxa"/>
          </w:tcPr>
          <w:p w:rsidR="009B7864" w:rsidRPr="008F1DC0" w:rsidDel="00C637EE" w:rsidRDefault="009B7864" w:rsidP="009B7864">
            <w:pPr>
              <w:tabs>
                <w:tab w:val="left" w:pos="2160"/>
              </w:tabs>
              <w:spacing w:after="0"/>
              <w:rPr>
                <w:del w:id="4768" w:author="Link Pieces" w:date="2015-08-26T11:32:00Z"/>
                <w:rFonts w:ascii="Times New Roman" w:hAnsi="Times New Roman"/>
                <w:noProof/>
              </w:rPr>
            </w:pPr>
            <w:del w:id="4769" w:author="Link Pieces" w:date="2015-08-26T10:04:00Z">
              <w:r w:rsidRPr="008F1DC0" w:rsidDel="006C1753">
                <w:rPr>
                  <w:rFonts w:ascii="Times New Roman" w:hAnsi="Times New Roman"/>
                  <w:noProof/>
                </w:rPr>
                <w:delText>No</w:delText>
              </w:r>
            </w:del>
          </w:p>
        </w:tc>
      </w:tr>
      <w:tr w:rsidR="009B7864" w:rsidRPr="008F1DC0" w:rsidDel="00C637EE" w:rsidTr="00E73162">
        <w:trPr>
          <w:del w:id="4770" w:author="Link Pieces" w:date="2015-08-26T11:32:00Z"/>
        </w:trPr>
        <w:tc>
          <w:tcPr>
            <w:tcW w:w="570" w:type="dxa"/>
          </w:tcPr>
          <w:p w:rsidR="009B7864" w:rsidRPr="008F1DC0" w:rsidDel="00C637EE" w:rsidRDefault="009B7864" w:rsidP="009B7864">
            <w:pPr>
              <w:tabs>
                <w:tab w:val="left" w:pos="2160"/>
              </w:tabs>
              <w:spacing w:after="0"/>
              <w:rPr>
                <w:del w:id="4771" w:author="Link Pieces" w:date="2015-08-26T11:32:00Z"/>
                <w:rFonts w:ascii="Times New Roman" w:hAnsi="Times New Roman"/>
                <w:noProof/>
              </w:rPr>
            </w:pPr>
          </w:p>
        </w:tc>
        <w:tc>
          <w:tcPr>
            <w:tcW w:w="2070" w:type="dxa"/>
          </w:tcPr>
          <w:p w:rsidR="009B7864" w:rsidRPr="008F1DC0" w:rsidDel="00C637EE" w:rsidRDefault="009B7864" w:rsidP="009B7864">
            <w:pPr>
              <w:tabs>
                <w:tab w:val="left" w:pos="2160"/>
              </w:tabs>
              <w:spacing w:after="0"/>
              <w:rPr>
                <w:del w:id="4772" w:author="Link Pieces" w:date="2015-08-26T11:32:00Z"/>
                <w:rFonts w:ascii="Times New Roman" w:hAnsi="Times New Roman"/>
                <w:noProof/>
              </w:rPr>
            </w:pPr>
            <w:del w:id="4773" w:author="Link Pieces" w:date="2015-08-26T11:32:00Z">
              <w:r w:rsidRPr="008F1DC0" w:rsidDel="00C637EE">
                <w:rPr>
                  <w:rFonts w:ascii="Times New Roman" w:hAnsi="Times New Roman"/>
                  <w:noProof/>
                </w:rPr>
                <w:delText>Address</w:delText>
              </w:r>
            </w:del>
          </w:p>
        </w:tc>
        <w:tc>
          <w:tcPr>
            <w:tcW w:w="2036" w:type="dxa"/>
          </w:tcPr>
          <w:p w:rsidR="009B7864" w:rsidRPr="008F1DC0" w:rsidDel="00C637EE" w:rsidRDefault="009B7864" w:rsidP="009B7864">
            <w:pPr>
              <w:tabs>
                <w:tab w:val="left" w:pos="2160"/>
              </w:tabs>
              <w:spacing w:after="0"/>
              <w:rPr>
                <w:del w:id="4774" w:author="Link Pieces" w:date="2015-08-26T11:32:00Z"/>
                <w:rFonts w:ascii="Times New Roman" w:hAnsi="Times New Roman"/>
                <w:noProof/>
              </w:rPr>
            </w:pPr>
            <w:del w:id="4775" w:author="Link Pieces" w:date="2015-08-26T03:55:00Z">
              <w:r w:rsidRPr="008F1DC0" w:rsidDel="00550E2D">
                <w:rPr>
                  <w:rFonts w:ascii="Times New Roman" w:hAnsi="Times New Roman"/>
                  <w:noProof/>
                </w:rPr>
                <w:delText>Varchar(100)</w:delText>
              </w:r>
            </w:del>
          </w:p>
        </w:tc>
        <w:tc>
          <w:tcPr>
            <w:tcW w:w="1148" w:type="dxa"/>
          </w:tcPr>
          <w:p w:rsidR="009B7864" w:rsidRPr="008F1DC0" w:rsidDel="00C637EE" w:rsidRDefault="009B7864" w:rsidP="009B7864">
            <w:pPr>
              <w:tabs>
                <w:tab w:val="left" w:pos="2160"/>
              </w:tabs>
              <w:spacing w:after="0"/>
              <w:rPr>
                <w:del w:id="4776" w:author="Link Pieces" w:date="2015-08-26T11:32:00Z"/>
                <w:rFonts w:ascii="Times New Roman" w:hAnsi="Times New Roman"/>
                <w:noProof/>
              </w:rPr>
            </w:pPr>
          </w:p>
        </w:tc>
        <w:tc>
          <w:tcPr>
            <w:tcW w:w="2879" w:type="dxa"/>
          </w:tcPr>
          <w:p w:rsidR="009B7864" w:rsidRPr="008F1DC0" w:rsidDel="00C637EE" w:rsidRDefault="009B7864" w:rsidP="009B7864">
            <w:pPr>
              <w:tabs>
                <w:tab w:val="left" w:pos="2160"/>
              </w:tabs>
              <w:spacing w:after="0"/>
              <w:rPr>
                <w:del w:id="4777" w:author="Link Pieces" w:date="2015-08-26T11:32:00Z"/>
                <w:rFonts w:ascii="Times New Roman" w:hAnsi="Times New Roman"/>
                <w:noProof/>
              </w:rPr>
            </w:pPr>
            <w:del w:id="4778" w:author="Link Pieces" w:date="2015-08-26T11:32:00Z">
              <w:r w:rsidRPr="008F1DC0" w:rsidDel="00C637EE">
                <w:rPr>
                  <w:rFonts w:ascii="Times New Roman" w:hAnsi="Times New Roman"/>
                  <w:noProof/>
                </w:rPr>
                <w:delText>Address of user</w:delText>
              </w:r>
            </w:del>
          </w:p>
        </w:tc>
        <w:tc>
          <w:tcPr>
            <w:tcW w:w="657" w:type="dxa"/>
          </w:tcPr>
          <w:p w:rsidR="009B7864" w:rsidRPr="008F1DC0" w:rsidDel="00C637EE" w:rsidRDefault="009B7864" w:rsidP="009B7864">
            <w:pPr>
              <w:tabs>
                <w:tab w:val="left" w:pos="2160"/>
              </w:tabs>
              <w:spacing w:after="0"/>
              <w:rPr>
                <w:del w:id="4779" w:author="Link Pieces" w:date="2015-08-26T11:32:00Z"/>
                <w:rFonts w:ascii="Times New Roman" w:hAnsi="Times New Roman"/>
                <w:noProof/>
              </w:rPr>
            </w:pPr>
            <w:del w:id="4780" w:author="Link Pieces" w:date="2015-08-26T10:02:00Z">
              <w:r w:rsidRPr="008F1DC0" w:rsidDel="006C1753">
                <w:rPr>
                  <w:rFonts w:ascii="Times New Roman" w:hAnsi="Times New Roman"/>
                  <w:noProof/>
                </w:rPr>
                <w:delText>No</w:delText>
              </w:r>
            </w:del>
          </w:p>
        </w:tc>
      </w:tr>
      <w:tr w:rsidR="006C1753" w:rsidRPr="008F1DC0" w:rsidDel="00C637EE" w:rsidTr="00E73162">
        <w:trPr>
          <w:del w:id="4781" w:author="Link Pieces" w:date="2015-08-26T11:32:00Z"/>
        </w:trPr>
        <w:tc>
          <w:tcPr>
            <w:tcW w:w="570" w:type="dxa"/>
          </w:tcPr>
          <w:p w:rsidR="00F54492" w:rsidRPr="008F1DC0" w:rsidDel="00C637EE" w:rsidRDefault="00F54492" w:rsidP="00E73162">
            <w:pPr>
              <w:tabs>
                <w:tab w:val="left" w:pos="2160"/>
              </w:tabs>
              <w:spacing w:after="0"/>
              <w:rPr>
                <w:del w:id="4782" w:author="Link Pieces" w:date="2015-08-26T11:32:00Z"/>
                <w:rFonts w:ascii="Times New Roman" w:hAnsi="Times New Roman"/>
                <w:noProof/>
                <w:rPrChange w:id="4783" w:author="Link Pieces" w:date="2015-08-26T13:21:00Z">
                  <w:rPr>
                    <w:del w:id="4784" w:author="Link Pieces" w:date="2015-08-26T11:32:00Z"/>
                    <w:rFonts w:ascii="Times New Roman" w:hAnsi="Times New Roman"/>
                    <w:noProof/>
                    <w:color w:val="FF0000"/>
                  </w:rPr>
                </w:rPrChange>
              </w:rPr>
            </w:pPr>
          </w:p>
        </w:tc>
        <w:tc>
          <w:tcPr>
            <w:tcW w:w="2070" w:type="dxa"/>
          </w:tcPr>
          <w:p w:rsidR="00F54492" w:rsidRPr="008F1DC0" w:rsidDel="00C637EE" w:rsidRDefault="00F54492" w:rsidP="00E73162">
            <w:pPr>
              <w:tabs>
                <w:tab w:val="left" w:pos="2160"/>
              </w:tabs>
              <w:spacing w:after="0"/>
              <w:rPr>
                <w:del w:id="4785" w:author="Link Pieces" w:date="2015-08-26T11:32:00Z"/>
                <w:rFonts w:ascii="Times New Roman" w:hAnsi="Times New Roman"/>
                <w:noProof/>
                <w:rPrChange w:id="4786" w:author="Link Pieces" w:date="2015-08-26T13:21:00Z">
                  <w:rPr>
                    <w:del w:id="4787" w:author="Link Pieces" w:date="2015-08-26T11:32:00Z"/>
                    <w:rFonts w:ascii="Times New Roman" w:hAnsi="Times New Roman"/>
                    <w:noProof/>
                    <w:color w:val="FF0000"/>
                  </w:rPr>
                </w:rPrChange>
              </w:rPr>
            </w:pPr>
            <w:del w:id="4788" w:author="Link Pieces" w:date="2015-08-26T11:32:00Z">
              <w:r w:rsidRPr="008F1DC0" w:rsidDel="00C637EE">
                <w:rPr>
                  <w:rFonts w:ascii="Times New Roman" w:hAnsi="Times New Roman"/>
                  <w:noProof/>
                  <w:rPrChange w:id="4789" w:author="Link Pieces" w:date="2015-08-26T13:21:00Z">
                    <w:rPr>
                      <w:rFonts w:ascii="Times New Roman" w:hAnsi="Times New Roman"/>
                      <w:noProof/>
                      <w:color w:val="FF0000"/>
                    </w:rPr>
                  </w:rPrChange>
                </w:rPr>
                <w:delText>Role</w:delText>
              </w:r>
            </w:del>
          </w:p>
        </w:tc>
        <w:tc>
          <w:tcPr>
            <w:tcW w:w="2036" w:type="dxa"/>
          </w:tcPr>
          <w:p w:rsidR="00F54492" w:rsidRPr="008F1DC0" w:rsidDel="00C637EE" w:rsidRDefault="00F54492">
            <w:pPr>
              <w:tabs>
                <w:tab w:val="left" w:pos="1060"/>
              </w:tabs>
              <w:spacing w:after="0"/>
              <w:rPr>
                <w:del w:id="4790" w:author="Link Pieces" w:date="2015-08-26T11:32:00Z"/>
                <w:rFonts w:ascii="Times New Roman" w:hAnsi="Times New Roman"/>
                <w:noProof/>
                <w:rPrChange w:id="4791" w:author="Link Pieces" w:date="2015-08-26T13:21:00Z">
                  <w:rPr>
                    <w:del w:id="4792" w:author="Link Pieces" w:date="2015-08-26T11:32:00Z"/>
                    <w:rFonts w:ascii="Times New Roman" w:hAnsi="Times New Roman"/>
                    <w:noProof/>
                    <w:color w:val="FF0000"/>
                  </w:rPr>
                </w:rPrChange>
              </w:rPr>
              <w:pPrChange w:id="4793" w:author="Link Pieces" w:date="2015-08-26T10:07:00Z">
                <w:pPr>
                  <w:tabs>
                    <w:tab w:val="left" w:pos="2160"/>
                  </w:tabs>
                  <w:spacing w:after="0"/>
                </w:pPr>
              </w:pPrChange>
            </w:pPr>
          </w:p>
        </w:tc>
        <w:tc>
          <w:tcPr>
            <w:tcW w:w="1148" w:type="dxa"/>
          </w:tcPr>
          <w:p w:rsidR="00F54492" w:rsidRPr="008F1DC0" w:rsidDel="00C637EE" w:rsidRDefault="00F54492" w:rsidP="00E73162">
            <w:pPr>
              <w:tabs>
                <w:tab w:val="left" w:pos="2160"/>
              </w:tabs>
              <w:spacing w:after="0"/>
              <w:rPr>
                <w:del w:id="4794" w:author="Link Pieces" w:date="2015-08-26T11:32:00Z"/>
                <w:rFonts w:ascii="Times New Roman" w:hAnsi="Times New Roman"/>
                <w:noProof/>
                <w:rPrChange w:id="4795" w:author="Link Pieces" w:date="2015-08-26T13:21:00Z">
                  <w:rPr>
                    <w:del w:id="4796" w:author="Link Pieces" w:date="2015-08-26T11:32:00Z"/>
                    <w:rFonts w:ascii="Times New Roman" w:hAnsi="Times New Roman"/>
                    <w:noProof/>
                    <w:color w:val="FF0000"/>
                  </w:rPr>
                </w:rPrChange>
              </w:rPr>
            </w:pPr>
          </w:p>
        </w:tc>
        <w:tc>
          <w:tcPr>
            <w:tcW w:w="2879" w:type="dxa"/>
          </w:tcPr>
          <w:p w:rsidR="00F54492" w:rsidRPr="008F1DC0" w:rsidDel="00C637EE" w:rsidRDefault="00F54492" w:rsidP="00E73162">
            <w:pPr>
              <w:tabs>
                <w:tab w:val="left" w:pos="2160"/>
              </w:tabs>
              <w:spacing w:after="0"/>
              <w:rPr>
                <w:del w:id="4797" w:author="Link Pieces" w:date="2015-08-26T11:32:00Z"/>
                <w:rFonts w:ascii="Times New Roman" w:hAnsi="Times New Roman"/>
                <w:noProof/>
                <w:rPrChange w:id="4798" w:author="Link Pieces" w:date="2015-08-26T13:21:00Z">
                  <w:rPr>
                    <w:del w:id="4799" w:author="Link Pieces" w:date="2015-08-26T11:32:00Z"/>
                    <w:rFonts w:ascii="Times New Roman" w:hAnsi="Times New Roman"/>
                    <w:noProof/>
                    <w:color w:val="FF0000"/>
                  </w:rPr>
                </w:rPrChange>
              </w:rPr>
            </w:pPr>
          </w:p>
        </w:tc>
        <w:tc>
          <w:tcPr>
            <w:tcW w:w="657" w:type="dxa"/>
          </w:tcPr>
          <w:p w:rsidR="00F54492" w:rsidRPr="008F1DC0" w:rsidDel="00C637EE" w:rsidRDefault="00F54492" w:rsidP="00E73162">
            <w:pPr>
              <w:tabs>
                <w:tab w:val="left" w:pos="2160"/>
              </w:tabs>
              <w:spacing w:after="0"/>
              <w:rPr>
                <w:del w:id="4800" w:author="Link Pieces" w:date="2015-08-26T11:32:00Z"/>
                <w:rFonts w:ascii="Times New Roman" w:hAnsi="Times New Roman"/>
                <w:noProof/>
                <w:rPrChange w:id="4801" w:author="Link Pieces" w:date="2015-08-26T13:21:00Z">
                  <w:rPr>
                    <w:del w:id="4802" w:author="Link Pieces" w:date="2015-08-26T11:32:00Z"/>
                    <w:rFonts w:ascii="Times New Roman" w:hAnsi="Times New Roman"/>
                    <w:noProof/>
                    <w:color w:val="FF0000"/>
                  </w:rPr>
                </w:rPrChange>
              </w:rPr>
            </w:pPr>
            <w:del w:id="4803" w:author="Link Pieces" w:date="2015-08-26T11:32:00Z">
              <w:r w:rsidRPr="008F1DC0" w:rsidDel="00C637EE">
                <w:rPr>
                  <w:rFonts w:ascii="Times New Roman" w:hAnsi="Times New Roman"/>
                  <w:noProof/>
                </w:rPr>
                <w:delText>No</w:delText>
              </w:r>
            </w:del>
          </w:p>
        </w:tc>
      </w:tr>
      <w:tr w:rsidR="00F54492" w:rsidRPr="008F1DC0" w:rsidDel="00C637EE" w:rsidTr="00E73162">
        <w:trPr>
          <w:del w:id="4804" w:author="Link Pieces" w:date="2015-08-26T11:32:00Z"/>
        </w:trPr>
        <w:tc>
          <w:tcPr>
            <w:tcW w:w="570" w:type="dxa"/>
          </w:tcPr>
          <w:p w:rsidR="00F54492" w:rsidRPr="008F1DC0" w:rsidDel="00C637EE" w:rsidRDefault="00F54492" w:rsidP="00E73162">
            <w:pPr>
              <w:tabs>
                <w:tab w:val="left" w:pos="2160"/>
              </w:tabs>
              <w:spacing w:after="0"/>
              <w:rPr>
                <w:del w:id="4805" w:author="Link Pieces" w:date="2015-08-26T11:32:00Z"/>
                <w:rFonts w:ascii="Times New Roman" w:hAnsi="Times New Roman"/>
                <w:noProof/>
              </w:rPr>
            </w:pPr>
          </w:p>
        </w:tc>
        <w:tc>
          <w:tcPr>
            <w:tcW w:w="2070" w:type="dxa"/>
          </w:tcPr>
          <w:p w:rsidR="00F54492" w:rsidRPr="008F1DC0" w:rsidDel="00C637EE" w:rsidRDefault="00F54492" w:rsidP="00E73162">
            <w:pPr>
              <w:tabs>
                <w:tab w:val="left" w:pos="2160"/>
              </w:tabs>
              <w:spacing w:after="0"/>
              <w:rPr>
                <w:del w:id="4806" w:author="Link Pieces" w:date="2015-08-26T11:32:00Z"/>
                <w:rFonts w:ascii="Times New Roman" w:hAnsi="Times New Roman"/>
                <w:noProof/>
              </w:rPr>
            </w:pPr>
            <w:del w:id="4807" w:author="Link Pieces" w:date="2015-08-26T11:32:00Z">
              <w:r w:rsidRPr="008F1DC0" w:rsidDel="00C637EE">
                <w:rPr>
                  <w:rFonts w:ascii="Times New Roman" w:hAnsi="Times New Roman"/>
                  <w:noProof/>
                </w:rPr>
                <w:delText>Store_id</w:delText>
              </w:r>
            </w:del>
          </w:p>
        </w:tc>
        <w:tc>
          <w:tcPr>
            <w:tcW w:w="2036" w:type="dxa"/>
          </w:tcPr>
          <w:p w:rsidR="00F54492" w:rsidRPr="008F1DC0" w:rsidDel="00C637EE" w:rsidRDefault="00F54492" w:rsidP="00E73162">
            <w:pPr>
              <w:tabs>
                <w:tab w:val="left" w:pos="2160"/>
              </w:tabs>
              <w:spacing w:after="0"/>
              <w:rPr>
                <w:del w:id="4808" w:author="Link Pieces" w:date="2015-08-26T11:32:00Z"/>
                <w:rFonts w:ascii="Times New Roman" w:hAnsi="Times New Roman"/>
                <w:noProof/>
              </w:rPr>
            </w:pPr>
            <w:del w:id="4809" w:author="Link Pieces" w:date="2015-08-26T10:12:00Z">
              <w:r w:rsidRPr="008F1DC0" w:rsidDel="006C1753">
                <w:rPr>
                  <w:rFonts w:ascii="Times New Roman" w:hAnsi="Times New Roman"/>
                  <w:noProof/>
                </w:rPr>
                <w:delText>Inte</w:delText>
              </w:r>
            </w:del>
            <w:del w:id="4810" w:author="Link Pieces" w:date="2015-08-26T10:00:00Z">
              <w:r w:rsidRPr="008F1DC0" w:rsidDel="006C1753">
                <w:rPr>
                  <w:rFonts w:ascii="Times New Roman" w:hAnsi="Times New Roman"/>
                  <w:noProof/>
                </w:rPr>
                <w:delText>r</w:delText>
              </w:r>
            </w:del>
            <w:del w:id="4811" w:author="Link Pieces" w:date="2015-08-26T10:12:00Z">
              <w:r w:rsidRPr="008F1DC0" w:rsidDel="006C1753">
                <w:rPr>
                  <w:rFonts w:ascii="Times New Roman" w:hAnsi="Times New Roman"/>
                  <w:noProof/>
                </w:rPr>
                <w:delText>ger</w:delText>
              </w:r>
            </w:del>
          </w:p>
        </w:tc>
        <w:tc>
          <w:tcPr>
            <w:tcW w:w="1148" w:type="dxa"/>
          </w:tcPr>
          <w:p w:rsidR="00F54492" w:rsidRPr="008F1DC0" w:rsidDel="00C637EE" w:rsidRDefault="00F54492" w:rsidP="00E73162">
            <w:pPr>
              <w:tabs>
                <w:tab w:val="left" w:pos="2160"/>
              </w:tabs>
              <w:spacing w:after="0"/>
              <w:rPr>
                <w:del w:id="4812"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4813" w:author="Link Pieces" w:date="2015-08-26T11:32:00Z"/>
                <w:rFonts w:ascii="Times New Roman" w:hAnsi="Times New Roman"/>
                <w:noProof/>
              </w:rPr>
            </w:pPr>
            <w:del w:id="4814" w:author="Link Pieces" w:date="2015-08-26T11:32:00Z">
              <w:r w:rsidRPr="008F1DC0" w:rsidDel="00C637EE">
                <w:rPr>
                  <w:rFonts w:ascii="Times New Roman" w:hAnsi="Times New Roman"/>
                  <w:noProof/>
                </w:rPr>
                <w:delText>Id of store user owner</w:delText>
              </w:r>
            </w:del>
          </w:p>
        </w:tc>
        <w:tc>
          <w:tcPr>
            <w:tcW w:w="657" w:type="dxa"/>
          </w:tcPr>
          <w:p w:rsidR="00F54492" w:rsidRPr="008F1DC0" w:rsidDel="00C637EE" w:rsidRDefault="00F54492" w:rsidP="00E73162">
            <w:pPr>
              <w:tabs>
                <w:tab w:val="left" w:pos="2160"/>
              </w:tabs>
              <w:spacing w:after="0"/>
              <w:rPr>
                <w:del w:id="4815" w:author="Link Pieces" w:date="2015-08-26T11:32:00Z"/>
                <w:rFonts w:ascii="Times New Roman" w:hAnsi="Times New Roman"/>
                <w:noProof/>
              </w:rPr>
            </w:pPr>
            <w:del w:id="4816"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4817"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4818" w:author="Link Pieces" w:date="2015-08-26T11:32:00Z"/>
        </w:trPr>
        <w:tc>
          <w:tcPr>
            <w:tcW w:w="9360" w:type="dxa"/>
            <w:gridSpan w:val="6"/>
          </w:tcPr>
          <w:p w:rsidR="00F54492" w:rsidRPr="008F1DC0" w:rsidDel="00C637EE" w:rsidRDefault="00F54492">
            <w:pPr>
              <w:tabs>
                <w:tab w:val="left" w:pos="2160"/>
              </w:tabs>
              <w:spacing w:after="0"/>
              <w:jc w:val="center"/>
              <w:rPr>
                <w:del w:id="4819" w:author="Link Pieces" w:date="2015-08-26T11:32:00Z"/>
                <w:rFonts w:ascii="Times New Roman" w:hAnsi="Times New Roman"/>
                <w:noProof/>
              </w:rPr>
            </w:pPr>
            <w:del w:id="4820" w:author="Link Pieces" w:date="2015-08-26T03:54:00Z">
              <w:r w:rsidRPr="008F1DC0" w:rsidDel="009B7864">
                <w:rPr>
                  <w:rFonts w:ascii="Times New Roman" w:hAnsi="Times New Roman"/>
                  <w:b/>
                  <w:noProof/>
                </w:rPr>
                <w:delText>Domain</w:delText>
              </w:r>
            </w:del>
            <w:del w:id="4821" w:author="Link Pieces" w:date="2015-08-26T11:32:00Z">
              <w:r w:rsidRPr="008F1DC0" w:rsidDel="00C637EE">
                <w:rPr>
                  <w:rFonts w:ascii="Times New Roman" w:hAnsi="Times New Roman"/>
                  <w:noProof/>
                </w:rPr>
                <w:delText xml:space="preserve">: </w:delText>
              </w:r>
            </w:del>
            <w:del w:id="4822" w:author="Link Pieces" w:date="2015-08-26T03:55:00Z">
              <w:r w:rsidRPr="008F1DC0" w:rsidDel="009B7864">
                <w:rPr>
                  <w:rFonts w:ascii="Times New Roman" w:hAnsi="Times New Roman"/>
                  <w:noProof/>
                </w:rPr>
                <w:delText>store name domain of store</w:delText>
              </w:r>
            </w:del>
          </w:p>
        </w:tc>
      </w:tr>
      <w:tr w:rsidR="00F54492" w:rsidRPr="008F1DC0" w:rsidDel="00C637EE" w:rsidTr="00E73162">
        <w:trPr>
          <w:del w:id="4823"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4824" w:author="Link Pieces" w:date="2015-08-26T11:32:00Z"/>
                <w:rFonts w:ascii="Times New Roman" w:hAnsi="Times New Roman"/>
                <w:b/>
                <w:noProof/>
              </w:rPr>
            </w:pPr>
            <w:del w:id="4825"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4826" w:author="Link Pieces" w:date="2015-08-26T11:32:00Z"/>
                <w:rFonts w:ascii="Times New Roman" w:hAnsi="Times New Roman"/>
                <w:b/>
                <w:noProof/>
              </w:rPr>
            </w:pPr>
            <w:del w:id="4827"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4828" w:author="Link Pieces" w:date="2015-08-26T11:32:00Z"/>
                <w:rFonts w:ascii="Times New Roman" w:hAnsi="Times New Roman"/>
                <w:b/>
                <w:noProof/>
              </w:rPr>
            </w:pPr>
            <w:del w:id="4829"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4830" w:author="Link Pieces" w:date="2015-08-26T11:32:00Z"/>
                <w:rFonts w:ascii="Times New Roman" w:hAnsi="Times New Roman"/>
                <w:b/>
                <w:noProof/>
              </w:rPr>
            </w:pPr>
            <w:del w:id="4831"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4832" w:author="Link Pieces" w:date="2015-08-26T11:32:00Z"/>
                <w:rFonts w:ascii="Times New Roman" w:hAnsi="Times New Roman"/>
                <w:b/>
                <w:noProof/>
              </w:rPr>
            </w:pPr>
            <w:del w:id="4833"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4834" w:author="Link Pieces" w:date="2015-08-26T11:32:00Z"/>
                <w:rFonts w:ascii="Times New Roman" w:hAnsi="Times New Roman"/>
                <w:b/>
                <w:noProof/>
              </w:rPr>
            </w:pPr>
            <w:del w:id="4835" w:author="Link Pieces" w:date="2015-08-26T11:32:00Z">
              <w:r w:rsidRPr="008F1DC0" w:rsidDel="00C637EE">
                <w:rPr>
                  <w:rFonts w:ascii="Times New Roman" w:hAnsi="Times New Roman"/>
                  <w:b/>
                  <w:noProof/>
                </w:rPr>
                <w:delText>Null</w:delText>
              </w:r>
            </w:del>
          </w:p>
        </w:tc>
      </w:tr>
      <w:tr w:rsidR="00F54492" w:rsidRPr="008F1DC0" w:rsidDel="00C637EE" w:rsidTr="00E73162">
        <w:trPr>
          <w:del w:id="4836" w:author="Link Pieces" w:date="2015-08-26T11:32:00Z"/>
        </w:trPr>
        <w:tc>
          <w:tcPr>
            <w:tcW w:w="570" w:type="dxa"/>
          </w:tcPr>
          <w:p w:rsidR="00F54492" w:rsidRPr="008F1DC0" w:rsidDel="00C637EE" w:rsidRDefault="00F54492" w:rsidP="00E73162">
            <w:pPr>
              <w:tabs>
                <w:tab w:val="left" w:pos="2160"/>
              </w:tabs>
              <w:spacing w:after="0"/>
              <w:rPr>
                <w:del w:id="4837" w:author="Link Pieces" w:date="2015-08-26T11:32:00Z"/>
                <w:rFonts w:ascii="Times New Roman" w:hAnsi="Times New Roman"/>
                <w:noProof/>
              </w:rPr>
            </w:pPr>
            <w:del w:id="4838"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4839" w:author="Link Pieces" w:date="2015-08-26T11:32:00Z"/>
                <w:rFonts w:ascii="Times New Roman" w:hAnsi="Times New Roman"/>
                <w:noProof/>
              </w:rPr>
            </w:pPr>
            <w:del w:id="4840"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4841" w:author="Link Pieces" w:date="2015-08-26T11:32:00Z"/>
                <w:rFonts w:ascii="Times New Roman" w:hAnsi="Times New Roman"/>
                <w:noProof/>
              </w:rPr>
            </w:pPr>
            <w:del w:id="4842" w:author="Link Pieces" w:date="2015-08-26T10:12: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4843" w:author="Link Pieces" w:date="2015-08-26T11:32:00Z"/>
                <w:rFonts w:ascii="Times New Roman" w:hAnsi="Times New Roman"/>
                <w:noProof/>
              </w:rPr>
            </w:pPr>
            <w:del w:id="4844"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4845" w:author="Link Pieces" w:date="2015-08-26T11:32:00Z"/>
                <w:rFonts w:ascii="Times New Roman" w:hAnsi="Times New Roman"/>
                <w:noProof/>
              </w:rPr>
            </w:pPr>
            <w:del w:id="4846" w:author="Link Pieces" w:date="2015-08-26T10:13:00Z">
              <w:r w:rsidRPr="008F1DC0" w:rsidDel="006C1753">
                <w:rPr>
                  <w:rFonts w:ascii="Times New Roman" w:hAnsi="Times New Roman"/>
                  <w:noProof/>
                </w:rPr>
                <w:delText>Index,</w:delText>
              </w:r>
            </w:del>
            <w:del w:id="4847" w:author="Link Pieces" w:date="2015-08-26T11:32:00Z">
              <w:r w:rsidRPr="008F1DC0" w:rsidDel="00C637EE">
                <w:rPr>
                  <w:rFonts w:ascii="Times New Roman" w:hAnsi="Times New Roman"/>
                  <w:noProof/>
                </w:rPr>
                <w:delText>Id of domain</w:delText>
              </w:r>
            </w:del>
          </w:p>
        </w:tc>
        <w:tc>
          <w:tcPr>
            <w:tcW w:w="713" w:type="dxa"/>
          </w:tcPr>
          <w:p w:rsidR="00F54492" w:rsidRPr="008F1DC0" w:rsidDel="00C637EE" w:rsidRDefault="00F54492" w:rsidP="00E73162">
            <w:pPr>
              <w:tabs>
                <w:tab w:val="left" w:pos="2160"/>
              </w:tabs>
              <w:spacing w:after="0"/>
              <w:rPr>
                <w:del w:id="4848" w:author="Link Pieces" w:date="2015-08-26T11:32:00Z"/>
                <w:rFonts w:ascii="Times New Roman" w:hAnsi="Times New Roman"/>
                <w:noProof/>
              </w:rPr>
            </w:pPr>
            <w:del w:id="4849" w:author="Link Pieces" w:date="2015-08-26T11:32:00Z">
              <w:r w:rsidRPr="008F1DC0" w:rsidDel="00C637EE">
                <w:rPr>
                  <w:rFonts w:ascii="Times New Roman" w:hAnsi="Times New Roman"/>
                  <w:noProof/>
                </w:rPr>
                <w:delText>No</w:delText>
              </w:r>
            </w:del>
          </w:p>
        </w:tc>
      </w:tr>
      <w:tr w:rsidR="00F54492" w:rsidRPr="008F1DC0" w:rsidDel="00C637EE" w:rsidTr="00E73162">
        <w:trPr>
          <w:del w:id="4850" w:author="Link Pieces" w:date="2015-08-26T11:32:00Z"/>
        </w:trPr>
        <w:tc>
          <w:tcPr>
            <w:tcW w:w="570" w:type="dxa"/>
          </w:tcPr>
          <w:p w:rsidR="00F54492" w:rsidRPr="008F1DC0" w:rsidDel="00C637EE" w:rsidRDefault="00F54492" w:rsidP="00E73162">
            <w:pPr>
              <w:tabs>
                <w:tab w:val="left" w:pos="2160"/>
              </w:tabs>
              <w:spacing w:after="0"/>
              <w:rPr>
                <w:del w:id="4851" w:author="Link Pieces" w:date="2015-08-26T11:32:00Z"/>
                <w:rFonts w:ascii="Times New Roman" w:hAnsi="Times New Roman"/>
                <w:noProof/>
              </w:rPr>
            </w:pPr>
            <w:del w:id="4852"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4853" w:author="Link Pieces" w:date="2015-08-26T11:32:00Z"/>
                <w:rFonts w:ascii="Times New Roman" w:hAnsi="Times New Roman"/>
                <w:noProof/>
              </w:rPr>
            </w:pPr>
            <w:del w:id="4854" w:author="Link Pieces" w:date="2015-08-26T11:32:00Z">
              <w:r w:rsidRPr="008F1DC0" w:rsidDel="00C637EE">
                <w:rPr>
                  <w:rFonts w:ascii="Times New Roman" w:hAnsi="Times New Roman"/>
                  <w:noProof/>
                </w:rPr>
                <w:delText>Store_id</w:delText>
              </w:r>
            </w:del>
          </w:p>
        </w:tc>
        <w:tc>
          <w:tcPr>
            <w:tcW w:w="2036" w:type="dxa"/>
          </w:tcPr>
          <w:p w:rsidR="00F54492" w:rsidRPr="008F1DC0" w:rsidDel="00C637EE" w:rsidRDefault="00F54492" w:rsidP="00E73162">
            <w:pPr>
              <w:tabs>
                <w:tab w:val="left" w:pos="2160"/>
              </w:tabs>
              <w:spacing w:after="0"/>
              <w:rPr>
                <w:del w:id="4855" w:author="Link Pieces" w:date="2015-08-26T11:32:00Z"/>
                <w:rFonts w:ascii="Times New Roman" w:hAnsi="Times New Roman"/>
                <w:noProof/>
              </w:rPr>
            </w:pPr>
            <w:del w:id="4856" w:author="Link Pieces" w:date="2015-08-26T10:12: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4857"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4858" w:author="Link Pieces" w:date="2015-08-26T11:32:00Z"/>
                <w:rFonts w:ascii="Times New Roman" w:hAnsi="Times New Roman"/>
                <w:noProof/>
              </w:rPr>
            </w:pPr>
            <w:del w:id="4859" w:author="Link Pieces" w:date="2015-08-26T11:32:00Z">
              <w:r w:rsidRPr="008F1DC0" w:rsidDel="00C637EE">
                <w:rPr>
                  <w:rFonts w:ascii="Times New Roman" w:hAnsi="Times New Roman"/>
                  <w:noProof/>
                </w:rPr>
                <w:delText>Id of store</w:delText>
              </w:r>
            </w:del>
          </w:p>
        </w:tc>
        <w:tc>
          <w:tcPr>
            <w:tcW w:w="713" w:type="dxa"/>
          </w:tcPr>
          <w:p w:rsidR="00F54492" w:rsidRPr="008F1DC0" w:rsidDel="00C637EE" w:rsidRDefault="00F54492" w:rsidP="00E73162">
            <w:pPr>
              <w:tabs>
                <w:tab w:val="left" w:pos="2160"/>
              </w:tabs>
              <w:spacing w:after="0"/>
              <w:rPr>
                <w:del w:id="4860" w:author="Link Pieces" w:date="2015-08-26T11:32:00Z"/>
                <w:rFonts w:ascii="Times New Roman" w:hAnsi="Times New Roman"/>
                <w:noProof/>
              </w:rPr>
            </w:pPr>
            <w:del w:id="4861" w:author="Link Pieces" w:date="2015-08-26T11:32:00Z">
              <w:r w:rsidRPr="008F1DC0" w:rsidDel="00C637EE">
                <w:rPr>
                  <w:rFonts w:ascii="Times New Roman" w:hAnsi="Times New Roman"/>
                  <w:noProof/>
                </w:rPr>
                <w:delText>No</w:delText>
              </w:r>
            </w:del>
          </w:p>
        </w:tc>
      </w:tr>
      <w:tr w:rsidR="009B7864" w:rsidRPr="008F1DC0" w:rsidDel="00C637EE" w:rsidTr="00E73162">
        <w:trPr>
          <w:del w:id="4862" w:author="Link Pieces" w:date="2015-08-26T11:32:00Z"/>
        </w:trPr>
        <w:tc>
          <w:tcPr>
            <w:tcW w:w="570" w:type="dxa"/>
          </w:tcPr>
          <w:p w:rsidR="00F54492" w:rsidRPr="008F1DC0" w:rsidDel="00C637EE" w:rsidRDefault="00F54492" w:rsidP="00E73162">
            <w:pPr>
              <w:tabs>
                <w:tab w:val="left" w:pos="2160"/>
              </w:tabs>
              <w:spacing w:after="0"/>
              <w:rPr>
                <w:del w:id="4863" w:author="Link Pieces" w:date="2015-08-26T11:32:00Z"/>
                <w:rFonts w:ascii="Times New Roman" w:hAnsi="Times New Roman"/>
                <w:noProof/>
                <w:color w:val="FF0000"/>
                <w:rPrChange w:id="4864" w:author="Link Pieces" w:date="2015-08-26T13:21:00Z">
                  <w:rPr>
                    <w:del w:id="4865" w:author="Link Pieces" w:date="2015-08-26T11:32:00Z"/>
                    <w:rFonts w:ascii="Times New Roman" w:hAnsi="Times New Roman"/>
                    <w:noProof/>
                  </w:rPr>
                </w:rPrChange>
              </w:rPr>
            </w:pPr>
            <w:del w:id="4866" w:author="Link Pieces" w:date="2015-08-26T11:32:00Z">
              <w:r w:rsidRPr="008F1DC0" w:rsidDel="00C637EE">
                <w:rPr>
                  <w:rFonts w:ascii="Times New Roman" w:hAnsi="Times New Roman"/>
                  <w:noProof/>
                  <w:color w:val="FF0000"/>
                  <w:rPrChange w:id="4867" w:author="Link Pieces" w:date="2015-08-26T13:21:00Z">
                    <w:rPr>
                      <w:rFonts w:ascii="Times New Roman" w:hAnsi="Times New Roman"/>
                      <w:noProof/>
                    </w:rPr>
                  </w:rPrChange>
                </w:rPr>
                <w:delText>3</w:delText>
              </w:r>
            </w:del>
          </w:p>
        </w:tc>
        <w:tc>
          <w:tcPr>
            <w:tcW w:w="2070" w:type="dxa"/>
          </w:tcPr>
          <w:p w:rsidR="00F54492" w:rsidRPr="008F1DC0" w:rsidDel="00C637EE" w:rsidRDefault="00F54492" w:rsidP="00E73162">
            <w:pPr>
              <w:tabs>
                <w:tab w:val="left" w:pos="2160"/>
              </w:tabs>
              <w:spacing w:after="0"/>
              <w:rPr>
                <w:del w:id="4868" w:author="Link Pieces" w:date="2015-08-26T11:32:00Z"/>
                <w:rFonts w:ascii="Times New Roman" w:hAnsi="Times New Roman"/>
                <w:noProof/>
                <w:color w:val="FF0000"/>
                <w:rPrChange w:id="4869" w:author="Link Pieces" w:date="2015-08-26T13:21:00Z">
                  <w:rPr>
                    <w:del w:id="4870" w:author="Link Pieces" w:date="2015-08-26T11:32:00Z"/>
                    <w:rFonts w:ascii="Times New Roman" w:hAnsi="Times New Roman"/>
                    <w:noProof/>
                  </w:rPr>
                </w:rPrChange>
              </w:rPr>
            </w:pPr>
            <w:del w:id="4871" w:author="Link Pieces" w:date="2015-08-26T03:55:00Z">
              <w:r w:rsidRPr="008F1DC0" w:rsidDel="009B7864">
                <w:rPr>
                  <w:rFonts w:ascii="Times New Roman" w:hAnsi="Times New Roman"/>
                  <w:noProof/>
                  <w:color w:val="FF0000"/>
                  <w:rPrChange w:id="4872" w:author="Link Pieces" w:date="2015-08-26T13:21:00Z">
                    <w:rPr>
                      <w:rFonts w:ascii="Times New Roman" w:hAnsi="Times New Roman"/>
                      <w:noProof/>
                    </w:rPr>
                  </w:rPrChange>
                </w:rPr>
                <w:delText>Domain</w:delText>
              </w:r>
            </w:del>
          </w:p>
        </w:tc>
        <w:tc>
          <w:tcPr>
            <w:tcW w:w="2036" w:type="dxa"/>
          </w:tcPr>
          <w:p w:rsidR="00F54492" w:rsidRPr="008F1DC0" w:rsidDel="00C637EE" w:rsidRDefault="00F54492" w:rsidP="00E73162">
            <w:pPr>
              <w:tabs>
                <w:tab w:val="left" w:pos="2160"/>
              </w:tabs>
              <w:spacing w:after="0"/>
              <w:rPr>
                <w:del w:id="4873" w:author="Link Pieces" w:date="2015-08-26T11:32:00Z"/>
                <w:rFonts w:ascii="Times New Roman" w:hAnsi="Times New Roman"/>
                <w:noProof/>
                <w:color w:val="FF0000"/>
                <w:rPrChange w:id="4874" w:author="Link Pieces" w:date="2015-08-26T13:21:00Z">
                  <w:rPr>
                    <w:del w:id="4875" w:author="Link Pieces" w:date="2015-08-26T11:32:00Z"/>
                    <w:rFonts w:ascii="Times New Roman" w:hAnsi="Times New Roman"/>
                    <w:noProof/>
                  </w:rPr>
                </w:rPrChange>
              </w:rPr>
            </w:pPr>
            <w:del w:id="4876" w:author="Link Pieces" w:date="2015-08-26T03:55:00Z">
              <w:r w:rsidRPr="008F1DC0" w:rsidDel="009B7864">
                <w:rPr>
                  <w:rFonts w:ascii="Times New Roman" w:hAnsi="Times New Roman"/>
                  <w:noProof/>
                  <w:color w:val="FF0000"/>
                  <w:rPrChange w:id="4877" w:author="Link Pieces" w:date="2015-08-26T13:21:00Z">
                    <w:rPr>
                      <w:rFonts w:ascii="Times New Roman" w:hAnsi="Times New Roman"/>
                      <w:noProof/>
                    </w:rPr>
                  </w:rPrChange>
                </w:rPr>
                <w:delText>Varchar(50)</w:delText>
              </w:r>
            </w:del>
          </w:p>
        </w:tc>
        <w:tc>
          <w:tcPr>
            <w:tcW w:w="994" w:type="dxa"/>
          </w:tcPr>
          <w:p w:rsidR="00F54492" w:rsidRPr="008F1DC0" w:rsidDel="00C637EE" w:rsidRDefault="00F54492" w:rsidP="00E73162">
            <w:pPr>
              <w:tabs>
                <w:tab w:val="left" w:pos="2160"/>
              </w:tabs>
              <w:spacing w:after="0"/>
              <w:rPr>
                <w:del w:id="4878" w:author="Link Pieces" w:date="2015-08-26T11:32:00Z"/>
                <w:rFonts w:ascii="Times New Roman" w:hAnsi="Times New Roman"/>
                <w:noProof/>
                <w:color w:val="FF0000"/>
                <w:rPrChange w:id="4879" w:author="Link Pieces" w:date="2015-08-26T13:21:00Z">
                  <w:rPr>
                    <w:del w:id="4880" w:author="Link Pieces" w:date="2015-08-26T11:32:00Z"/>
                    <w:rFonts w:ascii="Times New Roman" w:hAnsi="Times New Roman"/>
                    <w:noProof/>
                  </w:rPr>
                </w:rPrChange>
              </w:rPr>
            </w:pPr>
          </w:p>
        </w:tc>
        <w:tc>
          <w:tcPr>
            <w:tcW w:w="2977" w:type="dxa"/>
          </w:tcPr>
          <w:p w:rsidR="00F54492" w:rsidRPr="008F1DC0" w:rsidDel="00C637EE" w:rsidRDefault="00F54492" w:rsidP="00E73162">
            <w:pPr>
              <w:tabs>
                <w:tab w:val="left" w:pos="2160"/>
              </w:tabs>
              <w:spacing w:after="0"/>
              <w:rPr>
                <w:del w:id="4881" w:author="Link Pieces" w:date="2015-08-26T11:32:00Z"/>
                <w:rFonts w:ascii="Times New Roman" w:hAnsi="Times New Roman"/>
                <w:noProof/>
                <w:color w:val="FF0000"/>
                <w:rPrChange w:id="4882" w:author="Link Pieces" w:date="2015-08-26T13:21:00Z">
                  <w:rPr>
                    <w:del w:id="4883" w:author="Link Pieces" w:date="2015-08-26T11:32:00Z"/>
                    <w:rFonts w:ascii="Times New Roman" w:hAnsi="Times New Roman"/>
                    <w:noProof/>
                  </w:rPr>
                </w:rPrChange>
              </w:rPr>
            </w:pPr>
            <w:del w:id="4884" w:author="Link Pieces" w:date="2015-08-26T03:55:00Z">
              <w:r w:rsidRPr="008F1DC0" w:rsidDel="009B7864">
                <w:rPr>
                  <w:rFonts w:ascii="Times New Roman" w:hAnsi="Times New Roman"/>
                  <w:noProof/>
                  <w:color w:val="FF0000"/>
                  <w:rPrChange w:id="4885" w:author="Link Pieces" w:date="2015-08-26T13:21:00Z">
                    <w:rPr>
                      <w:rFonts w:ascii="Times New Roman" w:hAnsi="Times New Roman"/>
                      <w:noProof/>
                    </w:rPr>
                  </w:rPrChange>
                </w:rPr>
                <w:delText>Name of domain</w:delText>
              </w:r>
            </w:del>
          </w:p>
        </w:tc>
        <w:tc>
          <w:tcPr>
            <w:tcW w:w="713" w:type="dxa"/>
          </w:tcPr>
          <w:p w:rsidR="00F54492" w:rsidRPr="008F1DC0" w:rsidDel="00C637EE" w:rsidRDefault="00F54492" w:rsidP="00E73162">
            <w:pPr>
              <w:tabs>
                <w:tab w:val="left" w:pos="2160"/>
              </w:tabs>
              <w:spacing w:after="0"/>
              <w:rPr>
                <w:del w:id="4886" w:author="Link Pieces" w:date="2015-08-26T11:32:00Z"/>
                <w:rFonts w:ascii="Times New Roman" w:hAnsi="Times New Roman"/>
                <w:noProof/>
                <w:color w:val="FF0000"/>
                <w:rPrChange w:id="4887" w:author="Link Pieces" w:date="2015-08-26T13:21:00Z">
                  <w:rPr>
                    <w:del w:id="4888" w:author="Link Pieces" w:date="2015-08-26T11:32:00Z"/>
                    <w:rFonts w:ascii="Times New Roman" w:hAnsi="Times New Roman"/>
                    <w:noProof/>
                  </w:rPr>
                </w:rPrChange>
              </w:rPr>
            </w:pPr>
            <w:del w:id="4889" w:author="Link Pieces" w:date="2015-08-26T11:32:00Z">
              <w:r w:rsidRPr="008F1DC0" w:rsidDel="00C637EE">
                <w:rPr>
                  <w:rFonts w:ascii="Times New Roman" w:hAnsi="Times New Roman"/>
                  <w:noProof/>
                  <w:color w:val="FF0000"/>
                  <w:rPrChange w:id="4890" w:author="Link Pieces" w:date="2015-08-26T13:21:00Z">
                    <w:rPr>
                      <w:rFonts w:ascii="Times New Roman" w:hAnsi="Times New Roman"/>
                      <w:noProof/>
                    </w:rPr>
                  </w:rPrChange>
                </w:rPr>
                <w:delText>No</w:delText>
              </w:r>
            </w:del>
          </w:p>
        </w:tc>
      </w:tr>
    </w:tbl>
    <w:p w:rsidR="00F54492" w:rsidRPr="008F1DC0" w:rsidDel="009B7864" w:rsidRDefault="00F54492" w:rsidP="00F54492">
      <w:pPr>
        <w:rPr>
          <w:del w:id="4891" w:author="Link Pieces" w:date="2015-08-26T03:54: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9B7864" w:rsidTr="00E73162">
        <w:trPr>
          <w:del w:id="4892" w:author="Link Pieces" w:date="2015-08-26T03:54:00Z"/>
        </w:trPr>
        <w:tc>
          <w:tcPr>
            <w:tcW w:w="9360" w:type="dxa"/>
            <w:gridSpan w:val="6"/>
          </w:tcPr>
          <w:p w:rsidR="00F54492" w:rsidRPr="008F1DC0" w:rsidDel="009B7864" w:rsidRDefault="00F54492" w:rsidP="00E73162">
            <w:pPr>
              <w:tabs>
                <w:tab w:val="left" w:pos="2160"/>
              </w:tabs>
              <w:spacing w:after="0"/>
              <w:jc w:val="center"/>
              <w:rPr>
                <w:del w:id="4893" w:author="Link Pieces" w:date="2015-08-26T03:54:00Z"/>
                <w:rFonts w:ascii="Times New Roman" w:hAnsi="Times New Roman"/>
                <w:noProof/>
              </w:rPr>
            </w:pPr>
            <w:del w:id="4894" w:author="Link Pieces" w:date="2015-08-26T03:54:00Z">
              <w:r w:rsidRPr="008F1DC0" w:rsidDel="009B7864">
                <w:rPr>
                  <w:rFonts w:ascii="Times New Roman" w:hAnsi="Times New Roman"/>
                  <w:b/>
                  <w:noProof/>
                </w:rPr>
                <w:delText>Addresses</w:delText>
              </w:r>
              <w:r w:rsidRPr="008F1DC0" w:rsidDel="009B7864">
                <w:rPr>
                  <w:rFonts w:ascii="Times New Roman" w:hAnsi="Times New Roman"/>
                  <w:noProof/>
                </w:rPr>
                <w:delText>: Address of store</w:delText>
              </w:r>
            </w:del>
          </w:p>
        </w:tc>
      </w:tr>
      <w:tr w:rsidR="00F54492" w:rsidRPr="008F1DC0" w:rsidDel="009B7864" w:rsidTr="00E73162">
        <w:trPr>
          <w:del w:id="4895" w:author="Link Pieces" w:date="2015-08-26T03:54:00Z"/>
        </w:trPr>
        <w:tc>
          <w:tcPr>
            <w:tcW w:w="570" w:type="dxa"/>
            <w:shd w:val="clear" w:color="auto" w:fill="D9D9D9" w:themeFill="background1" w:themeFillShade="D9"/>
          </w:tcPr>
          <w:p w:rsidR="00F54492" w:rsidRPr="008F1DC0" w:rsidDel="009B7864" w:rsidRDefault="00F54492" w:rsidP="00E73162">
            <w:pPr>
              <w:tabs>
                <w:tab w:val="left" w:pos="2160"/>
              </w:tabs>
              <w:spacing w:after="0"/>
              <w:jc w:val="center"/>
              <w:rPr>
                <w:del w:id="4896" w:author="Link Pieces" w:date="2015-08-26T03:54:00Z"/>
                <w:rFonts w:ascii="Times New Roman" w:hAnsi="Times New Roman"/>
                <w:b/>
                <w:noProof/>
              </w:rPr>
            </w:pPr>
            <w:del w:id="4897" w:author="Link Pieces" w:date="2015-08-26T03:54:00Z">
              <w:r w:rsidRPr="008F1DC0" w:rsidDel="009B7864">
                <w:rPr>
                  <w:rFonts w:ascii="Times New Roman" w:hAnsi="Times New Roman"/>
                  <w:b/>
                  <w:noProof/>
                </w:rPr>
                <w:delText>No.</w:delText>
              </w:r>
            </w:del>
          </w:p>
        </w:tc>
        <w:tc>
          <w:tcPr>
            <w:tcW w:w="2070" w:type="dxa"/>
            <w:shd w:val="clear" w:color="auto" w:fill="D9D9D9" w:themeFill="background1" w:themeFillShade="D9"/>
          </w:tcPr>
          <w:p w:rsidR="00F54492" w:rsidRPr="008F1DC0" w:rsidDel="009B7864" w:rsidRDefault="00F54492" w:rsidP="00E73162">
            <w:pPr>
              <w:tabs>
                <w:tab w:val="left" w:pos="2160"/>
              </w:tabs>
              <w:spacing w:after="0"/>
              <w:jc w:val="center"/>
              <w:rPr>
                <w:del w:id="4898" w:author="Link Pieces" w:date="2015-08-26T03:54:00Z"/>
                <w:rFonts w:ascii="Times New Roman" w:hAnsi="Times New Roman"/>
                <w:b/>
                <w:noProof/>
              </w:rPr>
            </w:pPr>
            <w:del w:id="4899" w:author="Link Pieces" w:date="2015-08-26T03:54:00Z">
              <w:r w:rsidRPr="008F1DC0" w:rsidDel="009B7864">
                <w:rPr>
                  <w:rFonts w:ascii="Times New Roman" w:hAnsi="Times New Roman"/>
                  <w:b/>
                  <w:noProof/>
                </w:rPr>
                <w:delText>Field</w:delText>
              </w:r>
            </w:del>
          </w:p>
        </w:tc>
        <w:tc>
          <w:tcPr>
            <w:tcW w:w="2036" w:type="dxa"/>
            <w:shd w:val="clear" w:color="auto" w:fill="D9D9D9" w:themeFill="background1" w:themeFillShade="D9"/>
          </w:tcPr>
          <w:p w:rsidR="00F54492" w:rsidRPr="008F1DC0" w:rsidDel="009B7864" w:rsidRDefault="00F54492" w:rsidP="00E73162">
            <w:pPr>
              <w:tabs>
                <w:tab w:val="left" w:pos="2160"/>
              </w:tabs>
              <w:spacing w:after="0"/>
              <w:jc w:val="center"/>
              <w:rPr>
                <w:del w:id="4900" w:author="Link Pieces" w:date="2015-08-26T03:54:00Z"/>
                <w:rFonts w:ascii="Times New Roman" w:hAnsi="Times New Roman"/>
                <w:b/>
                <w:noProof/>
              </w:rPr>
            </w:pPr>
            <w:del w:id="4901" w:author="Link Pieces" w:date="2015-08-26T03:54:00Z">
              <w:r w:rsidRPr="008F1DC0" w:rsidDel="009B7864">
                <w:rPr>
                  <w:rFonts w:ascii="Times New Roman" w:hAnsi="Times New Roman"/>
                  <w:b/>
                  <w:noProof/>
                </w:rPr>
                <w:delText>Type</w:delText>
              </w:r>
            </w:del>
          </w:p>
        </w:tc>
        <w:tc>
          <w:tcPr>
            <w:tcW w:w="994" w:type="dxa"/>
            <w:shd w:val="clear" w:color="auto" w:fill="D9D9D9" w:themeFill="background1" w:themeFillShade="D9"/>
          </w:tcPr>
          <w:p w:rsidR="00F54492" w:rsidRPr="008F1DC0" w:rsidDel="009B7864" w:rsidRDefault="00F54492" w:rsidP="00E73162">
            <w:pPr>
              <w:tabs>
                <w:tab w:val="left" w:pos="2160"/>
              </w:tabs>
              <w:spacing w:after="0"/>
              <w:jc w:val="center"/>
              <w:rPr>
                <w:del w:id="4902" w:author="Link Pieces" w:date="2015-08-26T03:54:00Z"/>
                <w:rFonts w:ascii="Times New Roman" w:hAnsi="Times New Roman"/>
                <w:b/>
                <w:noProof/>
              </w:rPr>
            </w:pPr>
            <w:del w:id="4903" w:author="Link Pieces" w:date="2015-08-26T03:54:00Z">
              <w:r w:rsidRPr="008F1DC0" w:rsidDel="009B7864">
                <w:rPr>
                  <w:rFonts w:ascii="Times New Roman" w:hAnsi="Times New Roman"/>
                  <w:b/>
                  <w:noProof/>
                </w:rPr>
                <w:delText>Key</w:delText>
              </w:r>
            </w:del>
          </w:p>
        </w:tc>
        <w:tc>
          <w:tcPr>
            <w:tcW w:w="2977" w:type="dxa"/>
            <w:shd w:val="clear" w:color="auto" w:fill="D9D9D9" w:themeFill="background1" w:themeFillShade="D9"/>
          </w:tcPr>
          <w:p w:rsidR="00F54492" w:rsidRPr="008F1DC0" w:rsidDel="009B7864" w:rsidRDefault="00F54492" w:rsidP="00E73162">
            <w:pPr>
              <w:tabs>
                <w:tab w:val="left" w:pos="2160"/>
              </w:tabs>
              <w:spacing w:after="0"/>
              <w:jc w:val="center"/>
              <w:rPr>
                <w:del w:id="4904" w:author="Link Pieces" w:date="2015-08-26T03:54:00Z"/>
                <w:rFonts w:ascii="Times New Roman" w:hAnsi="Times New Roman"/>
                <w:b/>
                <w:noProof/>
              </w:rPr>
            </w:pPr>
            <w:del w:id="4905" w:author="Link Pieces" w:date="2015-08-26T03:54:00Z">
              <w:r w:rsidRPr="008F1DC0" w:rsidDel="009B7864">
                <w:rPr>
                  <w:rFonts w:ascii="Times New Roman" w:hAnsi="Times New Roman"/>
                  <w:b/>
                  <w:noProof/>
                </w:rPr>
                <w:delText>Description</w:delText>
              </w:r>
            </w:del>
          </w:p>
        </w:tc>
        <w:tc>
          <w:tcPr>
            <w:tcW w:w="713" w:type="dxa"/>
            <w:shd w:val="clear" w:color="auto" w:fill="D9D9D9" w:themeFill="background1" w:themeFillShade="D9"/>
          </w:tcPr>
          <w:p w:rsidR="00F54492" w:rsidRPr="008F1DC0" w:rsidDel="009B7864" w:rsidRDefault="00F54492" w:rsidP="00E73162">
            <w:pPr>
              <w:tabs>
                <w:tab w:val="left" w:pos="2160"/>
              </w:tabs>
              <w:spacing w:after="0"/>
              <w:jc w:val="center"/>
              <w:rPr>
                <w:del w:id="4906" w:author="Link Pieces" w:date="2015-08-26T03:54:00Z"/>
                <w:rFonts w:ascii="Times New Roman" w:hAnsi="Times New Roman"/>
                <w:b/>
                <w:noProof/>
              </w:rPr>
            </w:pPr>
            <w:del w:id="4907" w:author="Link Pieces" w:date="2015-08-26T03:54:00Z">
              <w:r w:rsidRPr="008F1DC0" w:rsidDel="009B7864">
                <w:rPr>
                  <w:rFonts w:ascii="Times New Roman" w:hAnsi="Times New Roman"/>
                  <w:b/>
                  <w:noProof/>
                </w:rPr>
                <w:delText>Null</w:delText>
              </w:r>
            </w:del>
          </w:p>
        </w:tc>
      </w:tr>
      <w:tr w:rsidR="00F54492" w:rsidRPr="008F1DC0" w:rsidDel="009B7864" w:rsidTr="00E73162">
        <w:trPr>
          <w:del w:id="4908" w:author="Link Pieces" w:date="2015-08-26T03:54:00Z"/>
        </w:trPr>
        <w:tc>
          <w:tcPr>
            <w:tcW w:w="570" w:type="dxa"/>
          </w:tcPr>
          <w:p w:rsidR="00F54492" w:rsidRPr="008F1DC0" w:rsidDel="009B7864" w:rsidRDefault="00F54492" w:rsidP="00E73162">
            <w:pPr>
              <w:tabs>
                <w:tab w:val="left" w:pos="2160"/>
              </w:tabs>
              <w:spacing w:after="0"/>
              <w:rPr>
                <w:del w:id="4909" w:author="Link Pieces" w:date="2015-08-26T03:54:00Z"/>
                <w:rFonts w:ascii="Times New Roman" w:hAnsi="Times New Roman"/>
                <w:noProof/>
              </w:rPr>
            </w:pPr>
            <w:del w:id="4910" w:author="Link Pieces" w:date="2015-08-26T03:54:00Z">
              <w:r w:rsidRPr="008F1DC0" w:rsidDel="009B7864">
                <w:rPr>
                  <w:rFonts w:ascii="Times New Roman" w:hAnsi="Times New Roman"/>
                  <w:noProof/>
                </w:rPr>
                <w:delText>1</w:delText>
              </w:r>
            </w:del>
          </w:p>
        </w:tc>
        <w:tc>
          <w:tcPr>
            <w:tcW w:w="2070" w:type="dxa"/>
          </w:tcPr>
          <w:p w:rsidR="00F54492" w:rsidRPr="008F1DC0" w:rsidDel="009B7864" w:rsidRDefault="00F54492" w:rsidP="00E73162">
            <w:pPr>
              <w:tabs>
                <w:tab w:val="left" w:pos="2160"/>
              </w:tabs>
              <w:spacing w:after="0"/>
              <w:rPr>
                <w:del w:id="4911" w:author="Link Pieces" w:date="2015-08-26T03:54:00Z"/>
                <w:rFonts w:ascii="Times New Roman" w:hAnsi="Times New Roman"/>
                <w:noProof/>
              </w:rPr>
            </w:pPr>
            <w:del w:id="4912" w:author="Link Pieces" w:date="2015-08-26T03:54:00Z">
              <w:r w:rsidRPr="008F1DC0" w:rsidDel="009B7864">
                <w:rPr>
                  <w:rFonts w:ascii="Times New Roman" w:hAnsi="Times New Roman"/>
                  <w:noProof/>
                </w:rPr>
                <w:delText>ID</w:delText>
              </w:r>
            </w:del>
          </w:p>
        </w:tc>
        <w:tc>
          <w:tcPr>
            <w:tcW w:w="2036" w:type="dxa"/>
          </w:tcPr>
          <w:p w:rsidR="00F54492" w:rsidRPr="008F1DC0" w:rsidDel="009B7864" w:rsidRDefault="00F54492" w:rsidP="00E73162">
            <w:pPr>
              <w:tabs>
                <w:tab w:val="left" w:pos="2160"/>
              </w:tabs>
              <w:spacing w:after="0"/>
              <w:rPr>
                <w:del w:id="4913" w:author="Link Pieces" w:date="2015-08-26T03:54:00Z"/>
                <w:rFonts w:ascii="Times New Roman" w:hAnsi="Times New Roman"/>
                <w:noProof/>
              </w:rPr>
            </w:pPr>
            <w:del w:id="4914"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4915" w:author="Link Pieces" w:date="2015-08-26T03:54:00Z"/>
                <w:rFonts w:ascii="Times New Roman" w:hAnsi="Times New Roman"/>
                <w:noProof/>
              </w:rPr>
            </w:pPr>
            <w:del w:id="4916" w:author="Link Pieces" w:date="2015-08-26T03:54:00Z">
              <w:r w:rsidRPr="008F1DC0" w:rsidDel="009B7864">
                <w:rPr>
                  <w:rFonts w:ascii="Times New Roman" w:hAnsi="Times New Roman"/>
                  <w:noProof/>
                </w:rPr>
                <w:delText>PK</w:delText>
              </w:r>
            </w:del>
          </w:p>
        </w:tc>
        <w:tc>
          <w:tcPr>
            <w:tcW w:w="2977" w:type="dxa"/>
          </w:tcPr>
          <w:p w:rsidR="00F54492" w:rsidRPr="008F1DC0" w:rsidDel="009B7864" w:rsidRDefault="00F54492" w:rsidP="00E73162">
            <w:pPr>
              <w:tabs>
                <w:tab w:val="left" w:pos="2160"/>
              </w:tabs>
              <w:spacing w:after="0"/>
              <w:rPr>
                <w:del w:id="4917" w:author="Link Pieces" w:date="2015-08-26T03:54:00Z"/>
                <w:rFonts w:ascii="Times New Roman" w:hAnsi="Times New Roman"/>
                <w:noProof/>
              </w:rPr>
            </w:pPr>
            <w:del w:id="4918" w:author="Link Pieces" w:date="2015-08-26T03:54:00Z">
              <w:r w:rsidRPr="008F1DC0" w:rsidDel="009B7864">
                <w:rPr>
                  <w:rFonts w:ascii="Times New Roman" w:hAnsi="Times New Roman"/>
                  <w:noProof/>
                </w:rPr>
                <w:delText>Index, id of address</w:delText>
              </w:r>
            </w:del>
          </w:p>
        </w:tc>
        <w:tc>
          <w:tcPr>
            <w:tcW w:w="713" w:type="dxa"/>
          </w:tcPr>
          <w:p w:rsidR="00F54492" w:rsidRPr="008F1DC0" w:rsidDel="009B7864" w:rsidRDefault="00F54492" w:rsidP="00E73162">
            <w:pPr>
              <w:tabs>
                <w:tab w:val="left" w:pos="2160"/>
              </w:tabs>
              <w:spacing w:after="0"/>
              <w:rPr>
                <w:del w:id="4919" w:author="Link Pieces" w:date="2015-08-26T03:54:00Z"/>
                <w:rFonts w:ascii="Times New Roman" w:hAnsi="Times New Roman"/>
                <w:noProof/>
              </w:rPr>
            </w:pPr>
            <w:del w:id="4920" w:author="Link Pieces" w:date="2015-08-26T03:54:00Z">
              <w:r w:rsidRPr="008F1DC0" w:rsidDel="009B7864">
                <w:rPr>
                  <w:rFonts w:ascii="Times New Roman" w:hAnsi="Times New Roman"/>
                  <w:noProof/>
                </w:rPr>
                <w:delText>No</w:delText>
              </w:r>
            </w:del>
          </w:p>
        </w:tc>
      </w:tr>
      <w:tr w:rsidR="00F54492" w:rsidRPr="008F1DC0" w:rsidDel="009B7864" w:rsidTr="00E73162">
        <w:trPr>
          <w:del w:id="4921" w:author="Link Pieces" w:date="2015-08-26T03:54:00Z"/>
        </w:trPr>
        <w:tc>
          <w:tcPr>
            <w:tcW w:w="570" w:type="dxa"/>
          </w:tcPr>
          <w:p w:rsidR="00F54492" w:rsidRPr="008F1DC0" w:rsidDel="009B7864" w:rsidRDefault="00F54492" w:rsidP="00E73162">
            <w:pPr>
              <w:tabs>
                <w:tab w:val="left" w:pos="2160"/>
              </w:tabs>
              <w:spacing w:after="0"/>
              <w:rPr>
                <w:del w:id="4922" w:author="Link Pieces" w:date="2015-08-26T03:54:00Z"/>
                <w:rFonts w:ascii="Times New Roman" w:hAnsi="Times New Roman"/>
                <w:noProof/>
              </w:rPr>
            </w:pPr>
            <w:del w:id="4923" w:author="Link Pieces" w:date="2015-08-26T03:54:00Z">
              <w:r w:rsidRPr="008F1DC0" w:rsidDel="009B7864">
                <w:rPr>
                  <w:rFonts w:ascii="Times New Roman" w:hAnsi="Times New Roman"/>
                  <w:noProof/>
                </w:rPr>
                <w:delText>2</w:delText>
              </w:r>
            </w:del>
          </w:p>
        </w:tc>
        <w:tc>
          <w:tcPr>
            <w:tcW w:w="2070" w:type="dxa"/>
          </w:tcPr>
          <w:p w:rsidR="00F54492" w:rsidRPr="008F1DC0" w:rsidDel="009B7864" w:rsidRDefault="00F54492" w:rsidP="00E73162">
            <w:pPr>
              <w:tabs>
                <w:tab w:val="left" w:pos="2160"/>
              </w:tabs>
              <w:spacing w:after="0"/>
              <w:rPr>
                <w:del w:id="4924" w:author="Link Pieces" w:date="2015-08-26T03:54:00Z"/>
                <w:rFonts w:ascii="Times New Roman" w:hAnsi="Times New Roman"/>
                <w:noProof/>
              </w:rPr>
            </w:pPr>
            <w:del w:id="4925" w:author="Link Pieces" w:date="2015-08-26T03:54:00Z">
              <w:r w:rsidRPr="008F1DC0" w:rsidDel="009B7864">
                <w:rPr>
                  <w:rFonts w:ascii="Times New Roman" w:hAnsi="Times New Roman"/>
                  <w:noProof/>
                </w:rPr>
                <w:delText>Address</w:delText>
              </w:r>
            </w:del>
          </w:p>
        </w:tc>
        <w:tc>
          <w:tcPr>
            <w:tcW w:w="2036" w:type="dxa"/>
          </w:tcPr>
          <w:p w:rsidR="00F54492" w:rsidRPr="008F1DC0" w:rsidDel="009B7864" w:rsidRDefault="00F54492" w:rsidP="00E73162">
            <w:pPr>
              <w:tabs>
                <w:tab w:val="left" w:pos="2160"/>
              </w:tabs>
              <w:spacing w:after="0"/>
              <w:rPr>
                <w:del w:id="4926" w:author="Link Pieces" w:date="2015-08-26T03:54:00Z"/>
                <w:rFonts w:ascii="Times New Roman" w:hAnsi="Times New Roman"/>
                <w:noProof/>
              </w:rPr>
            </w:pPr>
            <w:del w:id="4927" w:author="Link Pieces" w:date="2015-08-26T03:54:00Z">
              <w:r w:rsidRPr="008F1DC0" w:rsidDel="009B7864">
                <w:rPr>
                  <w:rFonts w:ascii="Times New Roman" w:hAnsi="Times New Roman"/>
                  <w:noProof/>
                </w:rPr>
                <w:delText>Varchar(50)</w:delText>
              </w:r>
            </w:del>
          </w:p>
        </w:tc>
        <w:tc>
          <w:tcPr>
            <w:tcW w:w="994" w:type="dxa"/>
          </w:tcPr>
          <w:p w:rsidR="00F54492" w:rsidRPr="008F1DC0" w:rsidDel="009B7864" w:rsidRDefault="00F54492" w:rsidP="00E73162">
            <w:pPr>
              <w:tabs>
                <w:tab w:val="left" w:pos="2160"/>
              </w:tabs>
              <w:spacing w:after="0"/>
              <w:rPr>
                <w:del w:id="4928" w:author="Link Pieces" w:date="2015-08-26T03:54:00Z"/>
                <w:rFonts w:ascii="Times New Roman" w:hAnsi="Times New Roman"/>
                <w:noProof/>
              </w:rPr>
            </w:pPr>
          </w:p>
        </w:tc>
        <w:tc>
          <w:tcPr>
            <w:tcW w:w="2977" w:type="dxa"/>
          </w:tcPr>
          <w:p w:rsidR="00F54492" w:rsidRPr="008F1DC0" w:rsidDel="009B7864" w:rsidRDefault="00F54492" w:rsidP="00E73162">
            <w:pPr>
              <w:tabs>
                <w:tab w:val="left" w:pos="2160"/>
              </w:tabs>
              <w:spacing w:after="0"/>
              <w:rPr>
                <w:del w:id="4929" w:author="Link Pieces" w:date="2015-08-26T03:54:00Z"/>
                <w:rFonts w:ascii="Times New Roman" w:hAnsi="Times New Roman"/>
                <w:noProof/>
              </w:rPr>
            </w:pPr>
            <w:del w:id="4930" w:author="Link Pieces" w:date="2015-08-26T03:54:00Z">
              <w:r w:rsidRPr="008F1DC0" w:rsidDel="009B7864">
                <w:rPr>
                  <w:rFonts w:ascii="Times New Roman" w:hAnsi="Times New Roman"/>
                  <w:noProof/>
                </w:rPr>
                <w:delText>Address of store</w:delText>
              </w:r>
            </w:del>
          </w:p>
        </w:tc>
        <w:tc>
          <w:tcPr>
            <w:tcW w:w="713" w:type="dxa"/>
          </w:tcPr>
          <w:p w:rsidR="00F54492" w:rsidRPr="008F1DC0" w:rsidDel="009B7864" w:rsidRDefault="00F54492" w:rsidP="00E73162">
            <w:pPr>
              <w:tabs>
                <w:tab w:val="left" w:pos="2160"/>
              </w:tabs>
              <w:spacing w:after="0"/>
              <w:rPr>
                <w:del w:id="4931" w:author="Link Pieces" w:date="2015-08-26T03:54:00Z"/>
                <w:rFonts w:ascii="Times New Roman" w:hAnsi="Times New Roman"/>
                <w:noProof/>
              </w:rPr>
            </w:pPr>
            <w:del w:id="4932" w:author="Link Pieces" w:date="2015-08-26T03:54:00Z">
              <w:r w:rsidRPr="008F1DC0" w:rsidDel="009B7864">
                <w:rPr>
                  <w:rFonts w:ascii="Times New Roman" w:hAnsi="Times New Roman"/>
                  <w:noProof/>
                </w:rPr>
                <w:delText>No</w:delText>
              </w:r>
            </w:del>
          </w:p>
        </w:tc>
      </w:tr>
      <w:tr w:rsidR="00F54492" w:rsidRPr="008F1DC0" w:rsidDel="009B7864" w:rsidTr="00E73162">
        <w:trPr>
          <w:del w:id="4933" w:author="Link Pieces" w:date="2015-08-26T03:54:00Z"/>
        </w:trPr>
        <w:tc>
          <w:tcPr>
            <w:tcW w:w="570" w:type="dxa"/>
          </w:tcPr>
          <w:p w:rsidR="00F54492" w:rsidRPr="008F1DC0" w:rsidDel="009B7864" w:rsidRDefault="00F54492" w:rsidP="00E73162">
            <w:pPr>
              <w:tabs>
                <w:tab w:val="left" w:pos="2160"/>
              </w:tabs>
              <w:spacing w:after="0"/>
              <w:rPr>
                <w:del w:id="4934" w:author="Link Pieces" w:date="2015-08-26T03:54:00Z"/>
                <w:rFonts w:ascii="Times New Roman" w:hAnsi="Times New Roman"/>
                <w:noProof/>
              </w:rPr>
            </w:pPr>
            <w:del w:id="4935" w:author="Link Pieces" w:date="2015-08-26T03:54:00Z">
              <w:r w:rsidRPr="008F1DC0" w:rsidDel="009B7864">
                <w:rPr>
                  <w:rFonts w:ascii="Times New Roman" w:hAnsi="Times New Roman"/>
                  <w:noProof/>
                </w:rPr>
                <w:delText>3</w:delText>
              </w:r>
            </w:del>
          </w:p>
        </w:tc>
        <w:tc>
          <w:tcPr>
            <w:tcW w:w="2070" w:type="dxa"/>
          </w:tcPr>
          <w:p w:rsidR="00F54492" w:rsidRPr="008F1DC0" w:rsidDel="009B7864" w:rsidRDefault="00F54492" w:rsidP="00E73162">
            <w:pPr>
              <w:tabs>
                <w:tab w:val="left" w:pos="2160"/>
              </w:tabs>
              <w:spacing w:after="0"/>
              <w:rPr>
                <w:del w:id="4936" w:author="Link Pieces" w:date="2015-08-26T03:54:00Z"/>
                <w:rFonts w:ascii="Times New Roman" w:hAnsi="Times New Roman"/>
                <w:noProof/>
              </w:rPr>
            </w:pPr>
            <w:del w:id="4937" w:author="Link Pieces" w:date="2015-08-26T03:54:00Z">
              <w:r w:rsidRPr="008F1DC0" w:rsidDel="009B7864">
                <w:rPr>
                  <w:rFonts w:ascii="Times New Roman" w:hAnsi="Times New Roman"/>
                  <w:noProof/>
                </w:rPr>
                <w:delText>Store_id</w:delText>
              </w:r>
            </w:del>
          </w:p>
        </w:tc>
        <w:tc>
          <w:tcPr>
            <w:tcW w:w="2036" w:type="dxa"/>
          </w:tcPr>
          <w:p w:rsidR="00F54492" w:rsidRPr="008F1DC0" w:rsidDel="009B7864" w:rsidRDefault="00F54492" w:rsidP="00E73162">
            <w:pPr>
              <w:tabs>
                <w:tab w:val="left" w:pos="2160"/>
              </w:tabs>
              <w:spacing w:after="0"/>
              <w:rPr>
                <w:del w:id="4938" w:author="Link Pieces" w:date="2015-08-26T03:54:00Z"/>
                <w:rFonts w:ascii="Times New Roman" w:hAnsi="Times New Roman"/>
                <w:noProof/>
              </w:rPr>
            </w:pPr>
            <w:del w:id="4939"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4940" w:author="Link Pieces" w:date="2015-08-26T03:54:00Z"/>
                <w:rFonts w:ascii="Times New Roman" w:hAnsi="Times New Roman"/>
                <w:noProof/>
              </w:rPr>
            </w:pPr>
            <w:del w:id="4941" w:author="Link Pieces" w:date="2015-08-26T03:54:00Z">
              <w:r w:rsidRPr="008F1DC0" w:rsidDel="009B7864">
                <w:rPr>
                  <w:rFonts w:ascii="Times New Roman" w:hAnsi="Times New Roman"/>
                  <w:noProof/>
                </w:rPr>
                <w:delText>FK</w:delText>
              </w:r>
            </w:del>
          </w:p>
        </w:tc>
        <w:tc>
          <w:tcPr>
            <w:tcW w:w="2977" w:type="dxa"/>
          </w:tcPr>
          <w:p w:rsidR="00F54492" w:rsidRPr="008F1DC0" w:rsidDel="009B7864" w:rsidRDefault="00F54492" w:rsidP="00E73162">
            <w:pPr>
              <w:tabs>
                <w:tab w:val="left" w:pos="2160"/>
              </w:tabs>
              <w:spacing w:after="0"/>
              <w:rPr>
                <w:del w:id="4942" w:author="Link Pieces" w:date="2015-08-26T03:54:00Z"/>
                <w:rFonts w:ascii="Times New Roman" w:hAnsi="Times New Roman"/>
                <w:noProof/>
              </w:rPr>
            </w:pPr>
            <w:del w:id="4943" w:author="Link Pieces" w:date="2015-08-26T03:54:00Z">
              <w:r w:rsidRPr="008F1DC0" w:rsidDel="009B7864">
                <w:rPr>
                  <w:rFonts w:ascii="Times New Roman" w:hAnsi="Times New Roman"/>
                  <w:noProof/>
                </w:rPr>
                <w:delText>Id of store</w:delText>
              </w:r>
            </w:del>
          </w:p>
        </w:tc>
        <w:tc>
          <w:tcPr>
            <w:tcW w:w="713" w:type="dxa"/>
          </w:tcPr>
          <w:p w:rsidR="00F54492" w:rsidRPr="008F1DC0" w:rsidDel="009B7864" w:rsidRDefault="00F54492" w:rsidP="00E73162">
            <w:pPr>
              <w:tabs>
                <w:tab w:val="left" w:pos="2160"/>
              </w:tabs>
              <w:spacing w:after="0"/>
              <w:rPr>
                <w:del w:id="4944" w:author="Link Pieces" w:date="2015-08-26T03:54:00Z"/>
                <w:rFonts w:ascii="Times New Roman" w:hAnsi="Times New Roman"/>
                <w:noProof/>
              </w:rPr>
            </w:pPr>
            <w:del w:id="4945" w:author="Link Pieces" w:date="2015-08-26T03:54:00Z">
              <w:r w:rsidRPr="008F1DC0" w:rsidDel="009B7864">
                <w:rPr>
                  <w:rFonts w:ascii="Times New Roman" w:hAnsi="Times New Roman"/>
                  <w:noProof/>
                </w:rPr>
                <w:delText>No</w:delText>
              </w:r>
            </w:del>
          </w:p>
        </w:tc>
      </w:tr>
    </w:tbl>
    <w:p w:rsidR="00F54492" w:rsidRPr="008F1DC0" w:rsidDel="009B7864" w:rsidRDefault="00F54492" w:rsidP="00F54492">
      <w:pPr>
        <w:rPr>
          <w:del w:id="4946" w:author="Link Pieces" w:date="2015-08-26T03:54: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9B7864" w:rsidTr="00E73162">
        <w:trPr>
          <w:del w:id="4947" w:author="Link Pieces" w:date="2015-08-26T03:54:00Z"/>
        </w:trPr>
        <w:tc>
          <w:tcPr>
            <w:tcW w:w="9360" w:type="dxa"/>
            <w:gridSpan w:val="6"/>
          </w:tcPr>
          <w:p w:rsidR="00F54492" w:rsidRPr="008F1DC0" w:rsidDel="009B7864" w:rsidRDefault="00F54492" w:rsidP="00E73162">
            <w:pPr>
              <w:tabs>
                <w:tab w:val="left" w:pos="2160"/>
              </w:tabs>
              <w:spacing w:after="0"/>
              <w:jc w:val="center"/>
              <w:rPr>
                <w:del w:id="4948" w:author="Link Pieces" w:date="2015-08-26T03:54:00Z"/>
                <w:rFonts w:ascii="Times New Roman" w:hAnsi="Times New Roman"/>
                <w:noProof/>
              </w:rPr>
            </w:pPr>
            <w:del w:id="4949" w:author="Link Pieces" w:date="2015-08-26T03:54:00Z">
              <w:r w:rsidRPr="008F1DC0" w:rsidDel="009B7864">
                <w:rPr>
                  <w:rFonts w:ascii="Times New Roman" w:hAnsi="Times New Roman"/>
                  <w:b/>
                  <w:noProof/>
                </w:rPr>
                <w:delText>Package</w:delText>
              </w:r>
              <w:r w:rsidRPr="008F1DC0" w:rsidDel="009B7864">
                <w:rPr>
                  <w:rFonts w:ascii="Times New Roman" w:hAnsi="Times New Roman"/>
                  <w:noProof/>
                </w:rPr>
                <w:delText>: store main information of package for user</w:delText>
              </w:r>
            </w:del>
          </w:p>
        </w:tc>
      </w:tr>
      <w:tr w:rsidR="00F54492" w:rsidRPr="008F1DC0" w:rsidDel="009B7864" w:rsidTr="00E73162">
        <w:trPr>
          <w:del w:id="4950" w:author="Link Pieces" w:date="2015-08-26T03:54:00Z"/>
        </w:trPr>
        <w:tc>
          <w:tcPr>
            <w:tcW w:w="570" w:type="dxa"/>
            <w:shd w:val="clear" w:color="auto" w:fill="D9D9D9" w:themeFill="background1" w:themeFillShade="D9"/>
          </w:tcPr>
          <w:p w:rsidR="00F54492" w:rsidRPr="008F1DC0" w:rsidDel="009B7864" w:rsidRDefault="00F54492" w:rsidP="00E73162">
            <w:pPr>
              <w:tabs>
                <w:tab w:val="left" w:pos="2160"/>
              </w:tabs>
              <w:spacing w:after="0"/>
              <w:jc w:val="center"/>
              <w:rPr>
                <w:del w:id="4951" w:author="Link Pieces" w:date="2015-08-26T03:54:00Z"/>
                <w:rFonts w:ascii="Times New Roman" w:hAnsi="Times New Roman"/>
                <w:b/>
                <w:noProof/>
              </w:rPr>
            </w:pPr>
            <w:del w:id="4952" w:author="Link Pieces" w:date="2015-08-26T03:54:00Z">
              <w:r w:rsidRPr="008F1DC0" w:rsidDel="009B7864">
                <w:rPr>
                  <w:rFonts w:ascii="Times New Roman" w:hAnsi="Times New Roman"/>
                  <w:b/>
                  <w:noProof/>
                </w:rPr>
                <w:delText>No.</w:delText>
              </w:r>
            </w:del>
          </w:p>
        </w:tc>
        <w:tc>
          <w:tcPr>
            <w:tcW w:w="2070" w:type="dxa"/>
            <w:shd w:val="clear" w:color="auto" w:fill="D9D9D9" w:themeFill="background1" w:themeFillShade="D9"/>
          </w:tcPr>
          <w:p w:rsidR="00F54492" w:rsidRPr="008F1DC0" w:rsidDel="009B7864" w:rsidRDefault="00F54492" w:rsidP="00E73162">
            <w:pPr>
              <w:tabs>
                <w:tab w:val="left" w:pos="2160"/>
              </w:tabs>
              <w:spacing w:after="0"/>
              <w:jc w:val="center"/>
              <w:rPr>
                <w:del w:id="4953" w:author="Link Pieces" w:date="2015-08-26T03:54:00Z"/>
                <w:rFonts w:ascii="Times New Roman" w:hAnsi="Times New Roman"/>
                <w:b/>
                <w:noProof/>
              </w:rPr>
            </w:pPr>
            <w:del w:id="4954" w:author="Link Pieces" w:date="2015-08-26T03:54:00Z">
              <w:r w:rsidRPr="008F1DC0" w:rsidDel="009B7864">
                <w:rPr>
                  <w:rFonts w:ascii="Times New Roman" w:hAnsi="Times New Roman"/>
                  <w:b/>
                  <w:noProof/>
                </w:rPr>
                <w:delText>Field</w:delText>
              </w:r>
            </w:del>
          </w:p>
        </w:tc>
        <w:tc>
          <w:tcPr>
            <w:tcW w:w="2036" w:type="dxa"/>
            <w:shd w:val="clear" w:color="auto" w:fill="D9D9D9" w:themeFill="background1" w:themeFillShade="D9"/>
          </w:tcPr>
          <w:p w:rsidR="00F54492" w:rsidRPr="008F1DC0" w:rsidDel="009B7864" w:rsidRDefault="00F54492" w:rsidP="00E73162">
            <w:pPr>
              <w:tabs>
                <w:tab w:val="left" w:pos="2160"/>
              </w:tabs>
              <w:spacing w:after="0"/>
              <w:jc w:val="center"/>
              <w:rPr>
                <w:del w:id="4955" w:author="Link Pieces" w:date="2015-08-26T03:54:00Z"/>
                <w:rFonts w:ascii="Times New Roman" w:hAnsi="Times New Roman"/>
                <w:b/>
                <w:noProof/>
              </w:rPr>
            </w:pPr>
            <w:del w:id="4956" w:author="Link Pieces" w:date="2015-08-26T03:54:00Z">
              <w:r w:rsidRPr="008F1DC0" w:rsidDel="009B7864">
                <w:rPr>
                  <w:rFonts w:ascii="Times New Roman" w:hAnsi="Times New Roman"/>
                  <w:b/>
                  <w:noProof/>
                </w:rPr>
                <w:delText>Type</w:delText>
              </w:r>
            </w:del>
          </w:p>
        </w:tc>
        <w:tc>
          <w:tcPr>
            <w:tcW w:w="994" w:type="dxa"/>
            <w:shd w:val="clear" w:color="auto" w:fill="D9D9D9" w:themeFill="background1" w:themeFillShade="D9"/>
          </w:tcPr>
          <w:p w:rsidR="00F54492" w:rsidRPr="008F1DC0" w:rsidDel="009B7864" w:rsidRDefault="00F54492" w:rsidP="00E73162">
            <w:pPr>
              <w:tabs>
                <w:tab w:val="left" w:pos="2160"/>
              </w:tabs>
              <w:spacing w:after="0"/>
              <w:jc w:val="center"/>
              <w:rPr>
                <w:del w:id="4957" w:author="Link Pieces" w:date="2015-08-26T03:54:00Z"/>
                <w:rFonts w:ascii="Times New Roman" w:hAnsi="Times New Roman"/>
                <w:b/>
                <w:noProof/>
              </w:rPr>
            </w:pPr>
            <w:del w:id="4958" w:author="Link Pieces" w:date="2015-08-26T03:54:00Z">
              <w:r w:rsidRPr="008F1DC0" w:rsidDel="009B7864">
                <w:rPr>
                  <w:rFonts w:ascii="Times New Roman" w:hAnsi="Times New Roman"/>
                  <w:b/>
                  <w:noProof/>
                </w:rPr>
                <w:delText>Key</w:delText>
              </w:r>
            </w:del>
          </w:p>
        </w:tc>
        <w:tc>
          <w:tcPr>
            <w:tcW w:w="2977" w:type="dxa"/>
            <w:shd w:val="clear" w:color="auto" w:fill="D9D9D9" w:themeFill="background1" w:themeFillShade="D9"/>
          </w:tcPr>
          <w:p w:rsidR="00F54492" w:rsidRPr="008F1DC0" w:rsidDel="009B7864" w:rsidRDefault="00F54492" w:rsidP="00E73162">
            <w:pPr>
              <w:tabs>
                <w:tab w:val="left" w:pos="2160"/>
              </w:tabs>
              <w:spacing w:after="0"/>
              <w:jc w:val="center"/>
              <w:rPr>
                <w:del w:id="4959" w:author="Link Pieces" w:date="2015-08-26T03:54:00Z"/>
                <w:rFonts w:ascii="Times New Roman" w:hAnsi="Times New Roman"/>
                <w:b/>
                <w:noProof/>
              </w:rPr>
            </w:pPr>
            <w:del w:id="4960" w:author="Link Pieces" w:date="2015-08-26T03:54:00Z">
              <w:r w:rsidRPr="008F1DC0" w:rsidDel="009B7864">
                <w:rPr>
                  <w:rFonts w:ascii="Times New Roman" w:hAnsi="Times New Roman"/>
                  <w:b/>
                  <w:noProof/>
                </w:rPr>
                <w:delText>Description</w:delText>
              </w:r>
            </w:del>
          </w:p>
        </w:tc>
        <w:tc>
          <w:tcPr>
            <w:tcW w:w="713" w:type="dxa"/>
            <w:shd w:val="clear" w:color="auto" w:fill="D9D9D9" w:themeFill="background1" w:themeFillShade="D9"/>
          </w:tcPr>
          <w:p w:rsidR="00F54492" w:rsidRPr="008F1DC0" w:rsidDel="009B7864" w:rsidRDefault="00F54492" w:rsidP="00E73162">
            <w:pPr>
              <w:tabs>
                <w:tab w:val="left" w:pos="2160"/>
              </w:tabs>
              <w:spacing w:after="0"/>
              <w:jc w:val="center"/>
              <w:rPr>
                <w:del w:id="4961" w:author="Link Pieces" w:date="2015-08-26T03:54:00Z"/>
                <w:rFonts w:ascii="Times New Roman" w:hAnsi="Times New Roman"/>
                <w:b/>
                <w:noProof/>
              </w:rPr>
            </w:pPr>
            <w:del w:id="4962" w:author="Link Pieces" w:date="2015-08-26T03:54:00Z">
              <w:r w:rsidRPr="008F1DC0" w:rsidDel="009B7864">
                <w:rPr>
                  <w:rFonts w:ascii="Times New Roman" w:hAnsi="Times New Roman"/>
                  <w:b/>
                  <w:noProof/>
                </w:rPr>
                <w:delText>Null</w:delText>
              </w:r>
            </w:del>
          </w:p>
        </w:tc>
      </w:tr>
      <w:tr w:rsidR="00F54492" w:rsidRPr="008F1DC0" w:rsidDel="009B7864" w:rsidTr="00E73162">
        <w:trPr>
          <w:del w:id="4963" w:author="Link Pieces" w:date="2015-08-26T03:54:00Z"/>
        </w:trPr>
        <w:tc>
          <w:tcPr>
            <w:tcW w:w="570" w:type="dxa"/>
          </w:tcPr>
          <w:p w:rsidR="00F54492" w:rsidRPr="008F1DC0" w:rsidDel="009B7864" w:rsidRDefault="00F54492" w:rsidP="00E73162">
            <w:pPr>
              <w:tabs>
                <w:tab w:val="left" w:pos="2160"/>
              </w:tabs>
              <w:spacing w:after="0"/>
              <w:rPr>
                <w:del w:id="4964" w:author="Link Pieces" w:date="2015-08-26T03:54:00Z"/>
                <w:rFonts w:ascii="Times New Roman" w:hAnsi="Times New Roman"/>
                <w:noProof/>
              </w:rPr>
            </w:pPr>
            <w:del w:id="4965" w:author="Link Pieces" w:date="2015-08-26T03:54:00Z">
              <w:r w:rsidRPr="008F1DC0" w:rsidDel="009B7864">
                <w:rPr>
                  <w:rFonts w:ascii="Times New Roman" w:hAnsi="Times New Roman"/>
                  <w:noProof/>
                </w:rPr>
                <w:delText>1</w:delText>
              </w:r>
            </w:del>
          </w:p>
        </w:tc>
        <w:tc>
          <w:tcPr>
            <w:tcW w:w="2070" w:type="dxa"/>
          </w:tcPr>
          <w:p w:rsidR="00F54492" w:rsidRPr="008F1DC0" w:rsidDel="009B7864" w:rsidRDefault="00F54492" w:rsidP="00E73162">
            <w:pPr>
              <w:tabs>
                <w:tab w:val="left" w:pos="2160"/>
              </w:tabs>
              <w:spacing w:after="0"/>
              <w:rPr>
                <w:del w:id="4966" w:author="Link Pieces" w:date="2015-08-26T03:54:00Z"/>
                <w:rFonts w:ascii="Times New Roman" w:hAnsi="Times New Roman"/>
                <w:noProof/>
              </w:rPr>
            </w:pPr>
            <w:del w:id="4967" w:author="Link Pieces" w:date="2015-08-26T03:54:00Z">
              <w:r w:rsidRPr="008F1DC0" w:rsidDel="009B7864">
                <w:rPr>
                  <w:rFonts w:ascii="Times New Roman" w:hAnsi="Times New Roman"/>
                  <w:noProof/>
                </w:rPr>
                <w:delText>ID</w:delText>
              </w:r>
            </w:del>
          </w:p>
        </w:tc>
        <w:tc>
          <w:tcPr>
            <w:tcW w:w="2036" w:type="dxa"/>
          </w:tcPr>
          <w:p w:rsidR="00F54492" w:rsidRPr="008F1DC0" w:rsidDel="009B7864" w:rsidRDefault="00F54492" w:rsidP="00E73162">
            <w:pPr>
              <w:tabs>
                <w:tab w:val="left" w:pos="2160"/>
              </w:tabs>
              <w:spacing w:after="0"/>
              <w:rPr>
                <w:del w:id="4968" w:author="Link Pieces" w:date="2015-08-26T03:54:00Z"/>
                <w:rFonts w:ascii="Times New Roman" w:hAnsi="Times New Roman"/>
                <w:noProof/>
              </w:rPr>
            </w:pPr>
            <w:del w:id="4969"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4970" w:author="Link Pieces" w:date="2015-08-26T03:54:00Z"/>
                <w:rFonts w:ascii="Times New Roman" w:hAnsi="Times New Roman"/>
                <w:noProof/>
              </w:rPr>
            </w:pPr>
            <w:del w:id="4971" w:author="Link Pieces" w:date="2015-08-26T03:54:00Z">
              <w:r w:rsidRPr="008F1DC0" w:rsidDel="009B7864">
                <w:rPr>
                  <w:rFonts w:ascii="Times New Roman" w:hAnsi="Times New Roman"/>
                  <w:noProof/>
                </w:rPr>
                <w:delText>PK</w:delText>
              </w:r>
            </w:del>
          </w:p>
        </w:tc>
        <w:tc>
          <w:tcPr>
            <w:tcW w:w="2977" w:type="dxa"/>
          </w:tcPr>
          <w:p w:rsidR="00F54492" w:rsidRPr="008F1DC0" w:rsidDel="009B7864" w:rsidRDefault="00F54492" w:rsidP="00E73162">
            <w:pPr>
              <w:tabs>
                <w:tab w:val="left" w:pos="2160"/>
              </w:tabs>
              <w:spacing w:after="0"/>
              <w:rPr>
                <w:del w:id="4972" w:author="Link Pieces" w:date="2015-08-26T03:54:00Z"/>
                <w:rFonts w:ascii="Times New Roman" w:hAnsi="Times New Roman"/>
                <w:noProof/>
              </w:rPr>
            </w:pPr>
            <w:del w:id="4973" w:author="Link Pieces" w:date="2015-08-26T03:54:00Z">
              <w:r w:rsidRPr="008F1DC0" w:rsidDel="009B7864">
                <w:rPr>
                  <w:rFonts w:ascii="Times New Roman" w:hAnsi="Times New Roman"/>
                  <w:noProof/>
                </w:rPr>
                <w:delText>Index,Id of package</w:delText>
              </w:r>
            </w:del>
          </w:p>
        </w:tc>
        <w:tc>
          <w:tcPr>
            <w:tcW w:w="713" w:type="dxa"/>
          </w:tcPr>
          <w:p w:rsidR="00F54492" w:rsidRPr="008F1DC0" w:rsidDel="009B7864" w:rsidRDefault="00F54492" w:rsidP="00E73162">
            <w:pPr>
              <w:tabs>
                <w:tab w:val="left" w:pos="2160"/>
              </w:tabs>
              <w:spacing w:after="0"/>
              <w:rPr>
                <w:del w:id="4974" w:author="Link Pieces" w:date="2015-08-26T03:54:00Z"/>
                <w:rFonts w:ascii="Times New Roman" w:hAnsi="Times New Roman"/>
                <w:noProof/>
              </w:rPr>
            </w:pPr>
            <w:del w:id="4975" w:author="Link Pieces" w:date="2015-08-26T03:54:00Z">
              <w:r w:rsidRPr="008F1DC0" w:rsidDel="009B7864">
                <w:rPr>
                  <w:rFonts w:ascii="Times New Roman" w:hAnsi="Times New Roman"/>
                  <w:noProof/>
                </w:rPr>
                <w:delText>No</w:delText>
              </w:r>
            </w:del>
          </w:p>
        </w:tc>
      </w:tr>
      <w:tr w:rsidR="00F54492" w:rsidRPr="008F1DC0" w:rsidDel="009B7864" w:rsidTr="00E73162">
        <w:trPr>
          <w:del w:id="4976" w:author="Link Pieces" w:date="2015-08-26T03:54:00Z"/>
        </w:trPr>
        <w:tc>
          <w:tcPr>
            <w:tcW w:w="570" w:type="dxa"/>
          </w:tcPr>
          <w:p w:rsidR="00F54492" w:rsidRPr="008F1DC0" w:rsidDel="009B7864" w:rsidRDefault="00F54492" w:rsidP="00E73162">
            <w:pPr>
              <w:tabs>
                <w:tab w:val="left" w:pos="2160"/>
              </w:tabs>
              <w:spacing w:after="0"/>
              <w:rPr>
                <w:del w:id="4977" w:author="Link Pieces" w:date="2015-08-26T03:54:00Z"/>
                <w:rFonts w:ascii="Times New Roman" w:hAnsi="Times New Roman"/>
                <w:noProof/>
              </w:rPr>
            </w:pPr>
            <w:del w:id="4978" w:author="Link Pieces" w:date="2015-08-26T03:54:00Z">
              <w:r w:rsidRPr="008F1DC0" w:rsidDel="009B7864">
                <w:rPr>
                  <w:rFonts w:ascii="Times New Roman" w:hAnsi="Times New Roman"/>
                  <w:noProof/>
                </w:rPr>
                <w:delText>2</w:delText>
              </w:r>
            </w:del>
          </w:p>
        </w:tc>
        <w:tc>
          <w:tcPr>
            <w:tcW w:w="2070" w:type="dxa"/>
          </w:tcPr>
          <w:p w:rsidR="00F54492" w:rsidRPr="008F1DC0" w:rsidDel="009B7864" w:rsidRDefault="00F54492" w:rsidP="00E73162">
            <w:pPr>
              <w:tabs>
                <w:tab w:val="left" w:pos="2160"/>
              </w:tabs>
              <w:spacing w:after="0"/>
              <w:rPr>
                <w:del w:id="4979" w:author="Link Pieces" w:date="2015-08-26T03:54:00Z"/>
                <w:rFonts w:ascii="Times New Roman" w:hAnsi="Times New Roman"/>
                <w:noProof/>
              </w:rPr>
            </w:pPr>
            <w:del w:id="4980" w:author="Link Pieces" w:date="2015-08-26T03:54:00Z">
              <w:r w:rsidRPr="008F1DC0" w:rsidDel="009B7864">
                <w:rPr>
                  <w:rFonts w:ascii="Times New Roman" w:hAnsi="Times New Roman"/>
                  <w:noProof/>
                </w:rPr>
                <w:delText>Price</w:delText>
              </w:r>
            </w:del>
          </w:p>
        </w:tc>
        <w:tc>
          <w:tcPr>
            <w:tcW w:w="2036" w:type="dxa"/>
          </w:tcPr>
          <w:p w:rsidR="00F54492" w:rsidRPr="008F1DC0" w:rsidDel="009B7864" w:rsidRDefault="00F54492" w:rsidP="00E73162">
            <w:pPr>
              <w:tabs>
                <w:tab w:val="left" w:pos="2160"/>
              </w:tabs>
              <w:spacing w:after="0"/>
              <w:rPr>
                <w:del w:id="4981" w:author="Link Pieces" w:date="2015-08-26T03:54:00Z"/>
                <w:rFonts w:ascii="Times New Roman" w:hAnsi="Times New Roman"/>
                <w:noProof/>
              </w:rPr>
            </w:pPr>
            <w:del w:id="4982" w:author="Link Pieces" w:date="2015-08-26T03:54:00Z">
              <w:r w:rsidRPr="008F1DC0" w:rsidDel="009B7864">
                <w:rPr>
                  <w:rFonts w:ascii="Times New Roman" w:hAnsi="Times New Roman"/>
                  <w:noProof/>
                </w:rPr>
                <w:delText>Float</w:delText>
              </w:r>
            </w:del>
          </w:p>
        </w:tc>
        <w:tc>
          <w:tcPr>
            <w:tcW w:w="994" w:type="dxa"/>
          </w:tcPr>
          <w:p w:rsidR="00F54492" w:rsidRPr="008F1DC0" w:rsidDel="009B7864" w:rsidRDefault="00F54492" w:rsidP="00E73162">
            <w:pPr>
              <w:tabs>
                <w:tab w:val="left" w:pos="2160"/>
              </w:tabs>
              <w:spacing w:after="0"/>
              <w:rPr>
                <w:del w:id="4983" w:author="Link Pieces" w:date="2015-08-26T03:54:00Z"/>
                <w:rFonts w:ascii="Times New Roman" w:hAnsi="Times New Roman"/>
                <w:noProof/>
              </w:rPr>
            </w:pPr>
          </w:p>
        </w:tc>
        <w:tc>
          <w:tcPr>
            <w:tcW w:w="2977" w:type="dxa"/>
          </w:tcPr>
          <w:p w:rsidR="00F54492" w:rsidRPr="008F1DC0" w:rsidDel="009B7864" w:rsidRDefault="00F54492" w:rsidP="00E73162">
            <w:pPr>
              <w:tabs>
                <w:tab w:val="left" w:pos="2160"/>
              </w:tabs>
              <w:spacing w:after="0"/>
              <w:rPr>
                <w:del w:id="4984" w:author="Link Pieces" w:date="2015-08-26T03:54:00Z"/>
                <w:rFonts w:ascii="Times New Roman" w:hAnsi="Times New Roman"/>
                <w:noProof/>
              </w:rPr>
            </w:pPr>
            <w:del w:id="4985" w:author="Link Pieces" w:date="2015-08-26T03:54:00Z">
              <w:r w:rsidRPr="008F1DC0" w:rsidDel="009B7864">
                <w:rPr>
                  <w:rFonts w:ascii="Times New Roman" w:hAnsi="Times New Roman"/>
                  <w:noProof/>
                </w:rPr>
                <w:delText>Price of package</w:delText>
              </w:r>
            </w:del>
          </w:p>
        </w:tc>
        <w:tc>
          <w:tcPr>
            <w:tcW w:w="713" w:type="dxa"/>
          </w:tcPr>
          <w:p w:rsidR="00F54492" w:rsidRPr="008F1DC0" w:rsidDel="009B7864" w:rsidRDefault="00F54492" w:rsidP="00E73162">
            <w:pPr>
              <w:tabs>
                <w:tab w:val="left" w:pos="2160"/>
              </w:tabs>
              <w:spacing w:after="0"/>
              <w:rPr>
                <w:del w:id="4986" w:author="Link Pieces" w:date="2015-08-26T03:54:00Z"/>
                <w:rFonts w:ascii="Times New Roman" w:hAnsi="Times New Roman"/>
                <w:noProof/>
              </w:rPr>
            </w:pPr>
            <w:del w:id="4987" w:author="Link Pieces" w:date="2015-08-26T03:54:00Z">
              <w:r w:rsidRPr="008F1DC0" w:rsidDel="009B7864">
                <w:rPr>
                  <w:rFonts w:ascii="Times New Roman" w:hAnsi="Times New Roman"/>
                  <w:noProof/>
                </w:rPr>
                <w:delText>No</w:delText>
              </w:r>
            </w:del>
          </w:p>
        </w:tc>
      </w:tr>
      <w:tr w:rsidR="00F54492" w:rsidRPr="008F1DC0" w:rsidDel="009B7864" w:rsidTr="00E73162">
        <w:trPr>
          <w:del w:id="4988" w:author="Link Pieces" w:date="2015-08-26T03:54:00Z"/>
        </w:trPr>
        <w:tc>
          <w:tcPr>
            <w:tcW w:w="570" w:type="dxa"/>
          </w:tcPr>
          <w:p w:rsidR="00F54492" w:rsidRPr="008F1DC0" w:rsidDel="009B7864" w:rsidRDefault="00F54492" w:rsidP="00E73162">
            <w:pPr>
              <w:tabs>
                <w:tab w:val="left" w:pos="2160"/>
              </w:tabs>
              <w:spacing w:after="0"/>
              <w:rPr>
                <w:del w:id="4989" w:author="Link Pieces" w:date="2015-08-26T03:54:00Z"/>
                <w:rFonts w:ascii="Times New Roman" w:hAnsi="Times New Roman"/>
                <w:noProof/>
              </w:rPr>
            </w:pPr>
            <w:del w:id="4990" w:author="Link Pieces" w:date="2015-08-26T03:54:00Z">
              <w:r w:rsidRPr="008F1DC0" w:rsidDel="009B7864">
                <w:rPr>
                  <w:rFonts w:ascii="Times New Roman" w:hAnsi="Times New Roman"/>
                  <w:noProof/>
                </w:rPr>
                <w:delText>3</w:delText>
              </w:r>
            </w:del>
          </w:p>
        </w:tc>
        <w:tc>
          <w:tcPr>
            <w:tcW w:w="2070" w:type="dxa"/>
          </w:tcPr>
          <w:p w:rsidR="00F54492" w:rsidRPr="008F1DC0" w:rsidDel="009B7864" w:rsidRDefault="00F54492" w:rsidP="00E73162">
            <w:pPr>
              <w:tabs>
                <w:tab w:val="left" w:pos="2160"/>
              </w:tabs>
              <w:spacing w:after="0"/>
              <w:rPr>
                <w:del w:id="4991" w:author="Link Pieces" w:date="2015-08-26T03:54:00Z"/>
                <w:rFonts w:ascii="Times New Roman" w:hAnsi="Times New Roman"/>
                <w:noProof/>
              </w:rPr>
            </w:pPr>
            <w:del w:id="4992" w:author="Link Pieces" w:date="2015-08-26T03:54:00Z">
              <w:r w:rsidRPr="008F1DC0" w:rsidDel="009B7864">
                <w:rPr>
                  <w:rFonts w:ascii="Times New Roman" w:hAnsi="Times New Roman"/>
                  <w:noProof/>
                </w:rPr>
                <w:delText>Title</w:delText>
              </w:r>
            </w:del>
          </w:p>
        </w:tc>
        <w:tc>
          <w:tcPr>
            <w:tcW w:w="2036" w:type="dxa"/>
          </w:tcPr>
          <w:p w:rsidR="00F54492" w:rsidRPr="008F1DC0" w:rsidDel="009B7864" w:rsidRDefault="00F54492" w:rsidP="00E73162">
            <w:pPr>
              <w:tabs>
                <w:tab w:val="left" w:pos="2160"/>
              </w:tabs>
              <w:spacing w:after="0"/>
              <w:rPr>
                <w:del w:id="4993" w:author="Link Pieces" w:date="2015-08-26T03:54:00Z"/>
                <w:rFonts w:ascii="Times New Roman" w:hAnsi="Times New Roman"/>
                <w:noProof/>
              </w:rPr>
            </w:pPr>
            <w:del w:id="4994" w:author="Link Pieces" w:date="2015-08-26T03:54:00Z">
              <w:r w:rsidRPr="008F1DC0" w:rsidDel="009B7864">
                <w:rPr>
                  <w:rFonts w:ascii="Times New Roman" w:hAnsi="Times New Roman"/>
                  <w:noProof/>
                </w:rPr>
                <w:delText>Varchar(20)</w:delText>
              </w:r>
            </w:del>
          </w:p>
        </w:tc>
        <w:tc>
          <w:tcPr>
            <w:tcW w:w="994" w:type="dxa"/>
          </w:tcPr>
          <w:p w:rsidR="00F54492" w:rsidRPr="008F1DC0" w:rsidDel="009B7864" w:rsidRDefault="00F54492" w:rsidP="00E73162">
            <w:pPr>
              <w:tabs>
                <w:tab w:val="left" w:pos="2160"/>
              </w:tabs>
              <w:spacing w:after="0"/>
              <w:rPr>
                <w:del w:id="4995" w:author="Link Pieces" w:date="2015-08-26T03:54:00Z"/>
                <w:rFonts w:ascii="Times New Roman" w:hAnsi="Times New Roman"/>
                <w:noProof/>
              </w:rPr>
            </w:pPr>
          </w:p>
        </w:tc>
        <w:tc>
          <w:tcPr>
            <w:tcW w:w="2977" w:type="dxa"/>
          </w:tcPr>
          <w:p w:rsidR="00F54492" w:rsidRPr="008F1DC0" w:rsidDel="009B7864" w:rsidRDefault="00F54492" w:rsidP="00E73162">
            <w:pPr>
              <w:tabs>
                <w:tab w:val="left" w:pos="2160"/>
              </w:tabs>
              <w:spacing w:after="0"/>
              <w:rPr>
                <w:del w:id="4996" w:author="Link Pieces" w:date="2015-08-26T03:54:00Z"/>
                <w:rFonts w:ascii="Times New Roman" w:hAnsi="Times New Roman"/>
                <w:noProof/>
              </w:rPr>
            </w:pPr>
            <w:del w:id="4997" w:author="Link Pieces" w:date="2015-08-26T03:54:00Z">
              <w:r w:rsidRPr="008F1DC0" w:rsidDel="009B7864">
                <w:rPr>
                  <w:rFonts w:ascii="Times New Roman" w:hAnsi="Times New Roman"/>
                  <w:noProof/>
                </w:rPr>
                <w:delText>Name of package</w:delText>
              </w:r>
            </w:del>
          </w:p>
        </w:tc>
        <w:tc>
          <w:tcPr>
            <w:tcW w:w="713" w:type="dxa"/>
          </w:tcPr>
          <w:p w:rsidR="00F54492" w:rsidRPr="008F1DC0" w:rsidDel="009B7864" w:rsidRDefault="00F54492" w:rsidP="00E73162">
            <w:pPr>
              <w:tabs>
                <w:tab w:val="left" w:pos="2160"/>
              </w:tabs>
              <w:spacing w:after="0"/>
              <w:rPr>
                <w:del w:id="4998" w:author="Link Pieces" w:date="2015-08-26T03:54:00Z"/>
                <w:rFonts w:ascii="Times New Roman" w:hAnsi="Times New Roman"/>
                <w:noProof/>
              </w:rPr>
            </w:pPr>
            <w:del w:id="4999" w:author="Link Pieces" w:date="2015-08-26T03:54:00Z">
              <w:r w:rsidRPr="008F1DC0" w:rsidDel="009B7864">
                <w:rPr>
                  <w:rFonts w:ascii="Times New Roman" w:hAnsi="Times New Roman"/>
                  <w:noProof/>
                </w:rPr>
                <w:delText>No</w:delText>
              </w:r>
            </w:del>
          </w:p>
        </w:tc>
      </w:tr>
      <w:tr w:rsidR="00F54492" w:rsidRPr="008F1DC0" w:rsidDel="009B7864" w:rsidTr="00E73162">
        <w:trPr>
          <w:del w:id="5000" w:author="Link Pieces" w:date="2015-08-26T03:54:00Z"/>
        </w:trPr>
        <w:tc>
          <w:tcPr>
            <w:tcW w:w="570" w:type="dxa"/>
          </w:tcPr>
          <w:p w:rsidR="00F54492" w:rsidRPr="008F1DC0" w:rsidDel="009B7864" w:rsidRDefault="00F54492" w:rsidP="00E73162">
            <w:pPr>
              <w:tabs>
                <w:tab w:val="left" w:pos="2160"/>
              </w:tabs>
              <w:spacing w:after="0"/>
              <w:rPr>
                <w:del w:id="5001" w:author="Link Pieces" w:date="2015-08-26T03:54:00Z"/>
                <w:rFonts w:ascii="Times New Roman" w:hAnsi="Times New Roman"/>
                <w:noProof/>
                <w:color w:val="FF0000"/>
              </w:rPr>
            </w:pPr>
            <w:del w:id="5002" w:author="Link Pieces" w:date="2015-08-26T03:54:00Z">
              <w:r w:rsidRPr="008F1DC0" w:rsidDel="009B7864">
                <w:rPr>
                  <w:rFonts w:ascii="Times New Roman" w:hAnsi="Times New Roman"/>
                  <w:noProof/>
                  <w:color w:val="FF0000"/>
                </w:rPr>
                <w:delText>4</w:delText>
              </w:r>
            </w:del>
          </w:p>
        </w:tc>
        <w:tc>
          <w:tcPr>
            <w:tcW w:w="2070" w:type="dxa"/>
          </w:tcPr>
          <w:p w:rsidR="00F54492" w:rsidRPr="008F1DC0" w:rsidDel="009B7864" w:rsidRDefault="00F54492" w:rsidP="00E73162">
            <w:pPr>
              <w:tabs>
                <w:tab w:val="left" w:pos="2160"/>
              </w:tabs>
              <w:spacing w:after="0"/>
              <w:rPr>
                <w:del w:id="5003" w:author="Link Pieces" w:date="2015-08-26T03:54:00Z"/>
                <w:rFonts w:ascii="Times New Roman" w:hAnsi="Times New Roman"/>
                <w:noProof/>
                <w:color w:val="FF0000"/>
              </w:rPr>
            </w:pPr>
            <w:del w:id="5004" w:author="Link Pieces" w:date="2015-08-26T03:54:00Z">
              <w:r w:rsidRPr="008F1DC0" w:rsidDel="009B7864">
                <w:rPr>
                  <w:rFonts w:ascii="Times New Roman" w:hAnsi="Times New Roman"/>
                  <w:noProof/>
                  <w:color w:val="FF0000"/>
                </w:rPr>
                <w:delText>Desc</w:delText>
              </w:r>
            </w:del>
          </w:p>
        </w:tc>
        <w:tc>
          <w:tcPr>
            <w:tcW w:w="2036" w:type="dxa"/>
          </w:tcPr>
          <w:p w:rsidR="00F54492" w:rsidRPr="008F1DC0" w:rsidDel="009B7864" w:rsidRDefault="00F54492" w:rsidP="00E73162">
            <w:pPr>
              <w:tabs>
                <w:tab w:val="left" w:pos="2160"/>
              </w:tabs>
              <w:spacing w:after="0"/>
              <w:rPr>
                <w:del w:id="5005" w:author="Link Pieces" w:date="2015-08-26T03:54:00Z"/>
                <w:rFonts w:ascii="Times New Roman" w:hAnsi="Times New Roman"/>
                <w:noProof/>
                <w:color w:val="FF0000"/>
              </w:rPr>
            </w:pPr>
            <w:del w:id="5006" w:author="Link Pieces" w:date="2015-08-26T03:54:00Z">
              <w:r w:rsidRPr="008F1DC0" w:rsidDel="009B7864">
                <w:rPr>
                  <w:rFonts w:ascii="Times New Roman" w:hAnsi="Times New Roman"/>
                  <w:noProof/>
                  <w:color w:val="FF0000"/>
                </w:rPr>
                <w:delText>Varchar(200)</w:delText>
              </w:r>
            </w:del>
          </w:p>
        </w:tc>
        <w:tc>
          <w:tcPr>
            <w:tcW w:w="994" w:type="dxa"/>
          </w:tcPr>
          <w:p w:rsidR="00F54492" w:rsidRPr="008F1DC0" w:rsidDel="009B7864" w:rsidRDefault="00F54492" w:rsidP="00E73162">
            <w:pPr>
              <w:tabs>
                <w:tab w:val="left" w:pos="2160"/>
              </w:tabs>
              <w:spacing w:after="0"/>
              <w:rPr>
                <w:del w:id="5007"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008" w:author="Link Pieces" w:date="2015-08-26T03:54:00Z"/>
                <w:rFonts w:ascii="Times New Roman" w:hAnsi="Times New Roman"/>
                <w:noProof/>
                <w:color w:val="FF0000"/>
              </w:rPr>
            </w:pPr>
          </w:p>
        </w:tc>
        <w:tc>
          <w:tcPr>
            <w:tcW w:w="713" w:type="dxa"/>
          </w:tcPr>
          <w:p w:rsidR="00F54492" w:rsidRPr="008F1DC0" w:rsidDel="009B7864" w:rsidRDefault="00F54492" w:rsidP="00E73162">
            <w:pPr>
              <w:tabs>
                <w:tab w:val="left" w:pos="2160"/>
              </w:tabs>
              <w:spacing w:after="0"/>
              <w:rPr>
                <w:del w:id="5009" w:author="Link Pieces" w:date="2015-08-26T03:54:00Z"/>
                <w:rFonts w:ascii="Times New Roman" w:hAnsi="Times New Roman"/>
                <w:noProof/>
                <w:color w:val="FF0000"/>
              </w:rPr>
            </w:pPr>
          </w:p>
        </w:tc>
      </w:tr>
    </w:tbl>
    <w:p w:rsidR="00F54492" w:rsidRPr="008F1DC0" w:rsidDel="009B7864" w:rsidRDefault="00F54492" w:rsidP="00F54492">
      <w:pPr>
        <w:rPr>
          <w:del w:id="5010" w:author="Link Pieces" w:date="2015-08-26T03:54: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9B7864" w:rsidTr="00E73162">
        <w:trPr>
          <w:del w:id="5011" w:author="Link Pieces" w:date="2015-08-26T03:54:00Z"/>
        </w:trPr>
        <w:tc>
          <w:tcPr>
            <w:tcW w:w="9360" w:type="dxa"/>
            <w:gridSpan w:val="6"/>
          </w:tcPr>
          <w:p w:rsidR="00F54492" w:rsidRPr="008F1DC0" w:rsidDel="009B7864" w:rsidRDefault="00F54492" w:rsidP="00E73162">
            <w:pPr>
              <w:tabs>
                <w:tab w:val="left" w:pos="2160"/>
              </w:tabs>
              <w:spacing w:after="0"/>
              <w:jc w:val="center"/>
              <w:rPr>
                <w:del w:id="5012" w:author="Link Pieces" w:date="2015-08-26T03:54:00Z"/>
                <w:rFonts w:ascii="Times New Roman" w:hAnsi="Times New Roman"/>
                <w:noProof/>
              </w:rPr>
            </w:pPr>
            <w:del w:id="5013" w:author="Link Pieces" w:date="2015-08-26T03:54:00Z">
              <w:r w:rsidRPr="008F1DC0" w:rsidDel="009B7864">
                <w:rPr>
                  <w:rFonts w:ascii="Times New Roman" w:hAnsi="Times New Roman"/>
                  <w:b/>
                  <w:noProof/>
                </w:rPr>
                <w:delText>Store_Payment</w:delText>
              </w:r>
              <w:r w:rsidRPr="008F1DC0" w:rsidDel="009B7864">
                <w:rPr>
                  <w:rFonts w:ascii="Times New Roman" w:hAnsi="Times New Roman"/>
                  <w:noProof/>
                </w:rPr>
                <w:delText>: store information way user choose for payment</w:delText>
              </w:r>
            </w:del>
          </w:p>
        </w:tc>
      </w:tr>
      <w:tr w:rsidR="00F54492" w:rsidRPr="008F1DC0" w:rsidDel="009B7864" w:rsidTr="00E73162">
        <w:trPr>
          <w:del w:id="5014" w:author="Link Pieces" w:date="2015-08-26T03:54:00Z"/>
        </w:trPr>
        <w:tc>
          <w:tcPr>
            <w:tcW w:w="570" w:type="dxa"/>
            <w:shd w:val="clear" w:color="auto" w:fill="D9D9D9" w:themeFill="background1" w:themeFillShade="D9"/>
          </w:tcPr>
          <w:p w:rsidR="00F54492" w:rsidRPr="008F1DC0" w:rsidDel="009B7864" w:rsidRDefault="00F54492" w:rsidP="00E73162">
            <w:pPr>
              <w:tabs>
                <w:tab w:val="left" w:pos="2160"/>
              </w:tabs>
              <w:spacing w:after="0"/>
              <w:jc w:val="center"/>
              <w:rPr>
                <w:del w:id="5015" w:author="Link Pieces" w:date="2015-08-26T03:54:00Z"/>
                <w:rFonts w:ascii="Times New Roman" w:hAnsi="Times New Roman"/>
                <w:b/>
                <w:noProof/>
              </w:rPr>
            </w:pPr>
            <w:del w:id="5016" w:author="Link Pieces" w:date="2015-08-26T03:54:00Z">
              <w:r w:rsidRPr="008F1DC0" w:rsidDel="009B7864">
                <w:rPr>
                  <w:rFonts w:ascii="Times New Roman" w:hAnsi="Times New Roman"/>
                  <w:b/>
                  <w:noProof/>
                </w:rPr>
                <w:delText>No.</w:delText>
              </w:r>
            </w:del>
          </w:p>
        </w:tc>
        <w:tc>
          <w:tcPr>
            <w:tcW w:w="2070" w:type="dxa"/>
            <w:shd w:val="clear" w:color="auto" w:fill="D9D9D9" w:themeFill="background1" w:themeFillShade="D9"/>
          </w:tcPr>
          <w:p w:rsidR="00F54492" w:rsidRPr="008F1DC0" w:rsidDel="009B7864" w:rsidRDefault="00F54492" w:rsidP="00E73162">
            <w:pPr>
              <w:tabs>
                <w:tab w:val="left" w:pos="2160"/>
              </w:tabs>
              <w:spacing w:after="0"/>
              <w:jc w:val="center"/>
              <w:rPr>
                <w:del w:id="5017" w:author="Link Pieces" w:date="2015-08-26T03:54:00Z"/>
                <w:rFonts w:ascii="Times New Roman" w:hAnsi="Times New Roman"/>
                <w:b/>
                <w:noProof/>
              </w:rPr>
            </w:pPr>
            <w:del w:id="5018" w:author="Link Pieces" w:date="2015-08-26T03:54:00Z">
              <w:r w:rsidRPr="008F1DC0" w:rsidDel="009B7864">
                <w:rPr>
                  <w:rFonts w:ascii="Times New Roman" w:hAnsi="Times New Roman"/>
                  <w:b/>
                  <w:noProof/>
                </w:rPr>
                <w:delText>Field</w:delText>
              </w:r>
            </w:del>
          </w:p>
        </w:tc>
        <w:tc>
          <w:tcPr>
            <w:tcW w:w="2036" w:type="dxa"/>
            <w:shd w:val="clear" w:color="auto" w:fill="D9D9D9" w:themeFill="background1" w:themeFillShade="D9"/>
          </w:tcPr>
          <w:p w:rsidR="00F54492" w:rsidRPr="008F1DC0" w:rsidDel="009B7864" w:rsidRDefault="00F54492" w:rsidP="00E73162">
            <w:pPr>
              <w:tabs>
                <w:tab w:val="left" w:pos="2160"/>
              </w:tabs>
              <w:spacing w:after="0"/>
              <w:jc w:val="center"/>
              <w:rPr>
                <w:del w:id="5019" w:author="Link Pieces" w:date="2015-08-26T03:54:00Z"/>
                <w:rFonts w:ascii="Times New Roman" w:hAnsi="Times New Roman"/>
                <w:b/>
                <w:noProof/>
              </w:rPr>
            </w:pPr>
            <w:del w:id="5020" w:author="Link Pieces" w:date="2015-08-26T03:54:00Z">
              <w:r w:rsidRPr="008F1DC0" w:rsidDel="009B7864">
                <w:rPr>
                  <w:rFonts w:ascii="Times New Roman" w:hAnsi="Times New Roman"/>
                  <w:b/>
                  <w:noProof/>
                </w:rPr>
                <w:delText>Type</w:delText>
              </w:r>
            </w:del>
          </w:p>
        </w:tc>
        <w:tc>
          <w:tcPr>
            <w:tcW w:w="994" w:type="dxa"/>
            <w:shd w:val="clear" w:color="auto" w:fill="D9D9D9" w:themeFill="background1" w:themeFillShade="D9"/>
          </w:tcPr>
          <w:p w:rsidR="00F54492" w:rsidRPr="008F1DC0" w:rsidDel="009B7864" w:rsidRDefault="00F54492" w:rsidP="00E73162">
            <w:pPr>
              <w:tabs>
                <w:tab w:val="left" w:pos="2160"/>
              </w:tabs>
              <w:spacing w:after="0"/>
              <w:jc w:val="center"/>
              <w:rPr>
                <w:del w:id="5021" w:author="Link Pieces" w:date="2015-08-26T03:54:00Z"/>
                <w:rFonts w:ascii="Times New Roman" w:hAnsi="Times New Roman"/>
                <w:b/>
                <w:noProof/>
              </w:rPr>
            </w:pPr>
            <w:del w:id="5022" w:author="Link Pieces" w:date="2015-08-26T03:54:00Z">
              <w:r w:rsidRPr="008F1DC0" w:rsidDel="009B7864">
                <w:rPr>
                  <w:rFonts w:ascii="Times New Roman" w:hAnsi="Times New Roman"/>
                  <w:b/>
                  <w:noProof/>
                </w:rPr>
                <w:delText>Key</w:delText>
              </w:r>
            </w:del>
          </w:p>
        </w:tc>
        <w:tc>
          <w:tcPr>
            <w:tcW w:w="2977" w:type="dxa"/>
            <w:shd w:val="clear" w:color="auto" w:fill="D9D9D9" w:themeFill="background1" w:themeFillShade="D9"/>
          </w:tcPr>
          <w:p w:rsidR="00F54492" w:rsidRPr="008F1DC0" w:rsidDel="009B7864" w:rsidRDefault="00F54492" w:rsidP="00E73162">
            <w:pPr>
              <w:tabs>
                <w:tab w:val="left" w:pos="2160"/>
              </w:tabs>
              <w:spacing w:after="0"/>
              <w:jc w:val="center"/>
              <w:rPr>
                <w:del w:id="5023" w:author="Link Pieces" w:date="2015-08-26T03:54:00Z"/>
                <w:rFonts w:ascii="Times New Roman" w:hAnsi="Times New Roman"/>
                <w:b/>
                <w:noProof/>
              </w:rPr>
            </w:pPr>
            <w:del w:id="5024" w:author="Link Pieces" w:date="2015-08-26T03:54:00Z">
              <w:r w:rsidRPr="008F1DC0" w:rsidDel="009B7864">
                <w:rPr>
                  <w:rFonts w:ascii="Times New Roman" w:hAnsi="Times New Roman"/>
                  <w:b/>
                  <w:noProof/>
                </w:rPr>
                <w:delText>Description</w:delText>
              </w:r>
            </w:del>
          </w:p>
        </w:tc>
        <w:tc>
          <w:tcPr>
            <w:tcW w:w="713" w:type="dxa"/>
            <w:shd w:val="clear" w:color="auto" w:fill="D9D9D9" w:themeFill="background1" w:themeFillShade="D9"/>
          </w:tcPr>
          <w:p w:rsidR="00F54492" w:rsidRPr="008F1DC0" w:rsidDel="009B7864" w:rsidRDefault="00F54492" w:rsidP="00E73162">
            <w:pPr>
              <w:tabs>
                <w:tab w:val="left" w:pos="2160"/>
              </w:tabs>
              <w:spacing w:after="0"/>
              <w:jc w:val="center"/>
              <w:rPr>
                <w:del w:id="5025" w:author="Link Pieces" w:date="2015-08-26T03:54:00Z"/>
                <w:rFonts w:ascii="Times New Roman" w:hAnsi="Times New Roman"/>
                <w:b/>
                <w:noProof/>
              </w:rPr>
            </w:pPr>
            <w:del w:id="5026" w:author="Link Pieces" w:date="2015-08-26T03:54:00Z">
              <w:r w:rsidRPr="008F1DC0" w:rsidDel="009B7864">
                <w:rPr>
                  <w:rFonts w:ascii="Times New Roman" w:hAnsi="Times New Roman"/>
                  <w:b/>
                  <w:noProof/>
                </w:rPr>
                <w:delText>Null</w:delText>
              </w:r>
            </w:del>
          </w:p>
        </w:tc>
      </w:tr>
      <w:tr w:rsidR="00F54492" w:rsidRPr="008F1DC0" w:rsidDel="009B7864" w:rsidTr="00E73162">
        <w:trPr>
          <w:del w:id="5027" w:author="Link Pieces" w:date="2015-08-26T03:54:00Z"/>
        </w:trPr>
        <w:tc>
          <w:tcPr>
            <w:tcW w:w="570" w:type="dxa"/>
          </w:tcPr>
          <w:p w:rsidR="00F54492" w:rsidRPr="008F1DC0" w:rsidDel="009B7864" w:rsidRDefault="00F54492" w:rsidP="00E73162">
            <w:pPr>
              <w:tabs>
                <w:tab w:val="left" w:pos="2160"/>
              </w:tabs>
              <w:spacing w:after="0"/>
              <w:rPr>
                <w:del w:id="5028" w:author="Link Pieces" w:date="2015-08-26T03:54:00Z"/>
                <w:rFonts w:ascii="Times New Roman" w:hAnsi="Times New Roman"/>
                <w:noProof/>
              </w:rPr>
            </w:pPr>
            <w:del w:id="5029" w:author="Link Pieces" w:date="2015-08-26T03:54:00Z">
              <w:r w:rsidRPr="008F1DC0" w:rsidDel="009B7864">
                <w:rPr>
                  <w:rFonts w:ascii="Times New Roman" w:hAnsi="Times New Roman"/>
                  <w:noProof/>
                </w:rPr>
                <w:delText>1</w:delText>
              </w:r>
            </w:del>
          </w:p>
        </w:tc>
        <w:tc>
          <w:tcPr>
            <w:tcW w:w="2070" w:type="dxa"/>
          </w:tcPr>
          <w:p w:rsidR="00F54492" w:rsidRPr="008F1DC0" w:rsidDel="009B7864" w:rsidRDefault="00F54492" w:rsidP="00E73162">
            <w:pPr>
              <w:tabs>
                <w:tab w:val="left" w:pos="2160"/>
              </w:tabs>
              <w:spacing w:after="0"/>
              <w:rPr>
                <w:del w:id="5030" w:author="Link Pieces" w:date="2015-08-26T03:54:00Z"/>
                <w:rFonts w:ascii="Times New Roman" w:hAnsi="Times New Roman"/>
                <w:noProof/>
              </w:rPr>
            </w:pPr>
            <w:del w:id="5031" w:author="Link Pieces" w:date="2015-08-26T03:54:00Z">
              <w:r w:rsidRPr="008F1DC0" w:rsidDel="009B7864">
                <w:rPr>
                  <w:rFonts w:ascii="Times New Roman" w:hAnsi="Times New Roman"/>
                  <w:noProof/>
                </w:rPr>
                <w:delText>ID</w:delText>
              </w:r>
            </w:del>
          </w:p>
        </w:tc>
        <w:tc>
          <w:tcPr>
            <w:tcW w:w="2036" w:type="dxa"/>
          </w:tcPr>
          <w:p w:rsidR="00F54492" w:rsidRPr="008F1DC0" w:rsidDel="009B7864" w:rsidRDefault="00F54492" w:rsidP="00E73162">
            <w:pPr>
              <w:tabs>
                <w:tab w:val="left" w:pos="2160"/>
              </w:tabs>
              <w:spacing w:after="0"/>
              <w:rPr>
                <w:del w:id="5032" w:author="Link Pieces" w:date="2015-08-26T03:54:00Z"/>
                <w:rFonts w:ascii="Times New Roman" w:hAnsi="Times New Roman"/>
                <w:noProof/>
              </w:rPr>
            </w:pPr>
            <w:del w:id="5033"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034" w:author="Link Pieces" w:date="2015-08-26T03:54:00Z"/>
                <w:rFonts w:ascii="Times New Roman" w:hAnsi="Times New Roman"/>
                <w:noProof/>
              </w:rPr>
            </w:pPr>
            <w:del w:id="5035" w:author="Link Pieces" w:date="2015-08-26T03:54:00Z">
              <w:r w:rsidRPr="008F1DC0" w:rsidDel="009B7864">
                <w:rPr>
                  <w:rFonts w:ascii="Times New Roman" w:hAnsi="Times New Roman"/>
                  <w:noProof/>
                </w:rPr>
                <w:delText>PK</w:delText>
              </w:r>
            </w:del>
          </w:p>
        </w:tc>
        <w:tc>
          <w:tcPr>
            <w:tcW w:w="2977" w:type="dxa"/>
          </w:tcPr>
          <w:p w:rsidR="00F54492" w:rsidRPr="008F1DC0" w:rsidDel="009B7864" w:rsidRDefault="00F54492" w:rsidP="00E73162">
            <w:pPr>
              <w:tabs>
                <w:tab w:val="left" w:pos="2160"/>
              </w:tabs>
              <w:spacing w:after="0"/>
              <w:rPr>
                <w:del w:id="5036" w:author="Link Pieces" w:date="2015-08-26T03:54:00Z"/>
                <w:rFonts w:ascii="Times New Roman" w:hAnsi="Times New Roman"/>
                <w:noProof/>
              </w:rPr>
            </w:pPr>
            <w:del w:id="5037" w:author="Link Pieces" w:date="2015-08-26T03:54:00Z">
              <w:r w:rsidRPr="008F1DC0" w:rsidDel="009B7864">
                <w:rPr>
                  <w:rFonts w:ascii="Times New Roman" w:hAnsi="Times New Roman"/>
                  <w:noProof/>
                </w:rPr>
                <w:delText>Index,Id of store payment</w:delText>
              </w:r>
            </w:del>
          </w:p>
        </w:tc>
        <w:tc>
          <w:tcPr>
            <w:tcW w:w="713" w:type="dxa"/>
          </w:tcPr>
          <w:p w:rsidR="00F54492" w:rsidRPr="008F1DC0" w:rsidDel="009B7864" w:rsidRDefault="00F54492" w:rsidP="00E73162">
            <w:pPr>
              <w:tabs>
                <w:tab w:val="left" w:pos="2160"/>
              </w:tabs>
              <w:spacing w:after="0"/>
              <w:rPr>
                <w:del w:id="5038" w:author="Link Pieces" w:date="2015-08-26T03:54:00Z"/>
                <w:rFonts w:ascii="Times New Roman" w:hAnsi="Times New Roman"/>
                <w:noProof/>
              </w:rPr>
            </w:pPr>
            <w:del w:id="5039" w:author="Link Pieces" w:date="2015-08-26T03:54:00Z">
              <w:r w:rsidRPr="008F1DC0" w:rsidDel="009B7864">
                <w:rPr>
                  <w:rFonts w:ascii="Times New Roman" w:hAnsi="Times New Roman"/>
                  <w:noProof/>
                </w:rPr>
                <w:delText>No</w:delText>
              </w:r>
            </w:del>
          </w:p>
        </w:tc>
      </w:tr>
      <w:tr w:rsidR="00F54492" w:rsidRPr="008F1DC0" w:rsidDel="009B7864" w:rsidTr="00E73162">
        <w:trPr>
          <w:del w:id="5040" w:author="Link Pieces" w:date="2015-08-26T03:54:00Z"/>
        </w:trPr>
        <w:tc>
          <w:tcPr>
            <w:tcW w:w="570" w:type="dxa"/>
          </w:tcPr>
          <w:p w:rsidR="00F54492" w:rsidRPr="008F1DC0" w:rsidDel="009B7864" w:rsidRDefault="00F54492" w:rsidP="00E73162">
            <w:pPr>
              <w:tabs>
                <w:tab w:val="left" w:pos="2160"/>
              </w:tabs>
              <w:spacing w:after="0"/>
              <w:rPr>
                <w:del w:id="5041" w:author="Link Pieces" w:date="2015-08-26T03:54:00Z"/>
                <w:rFonts w:ascii="Times New Roman" w:hAnsi="Times New Roman"/>
                <w:noProof/>
                <w:color w:val="FF0000"/>
              </w:rPr>
            </w:pPr>
            <w:del w:id="5042" w:author="Link Pieces" w:date="2015-08-26T03:54:00Z">
              <w:r w:rsidRPr="008F1DC0" w:rsidDel="009B7864">
                <w:rPr>
                  <w:rFonts w:ascii="Times New Roman" w:hAnsi="Times New Roman"/>
                  <w:noProof/>
                  <w:color w:val="FF0000"/>
                </w:rPr>
                <w:delText>2</w:delText>
              </w:r>
            </w:del>
          </w:p>
        </w:tc>
        <w:tc>
          <w:tcPr>
            <w:tcW w:w="2070" w:type="dxa"/>
          </w:tcPr>
          <w:p w:rsidR="00F54492" w:rsidRPr="008F1DC0" w:rsidDel="009B7864" w:rsidRDefault="00F54492" w:rsidP="00E73162">
            <w:pPr>
              <w:tabs>
                <w:tab w:val="left" w:pos="2160"/>
              </w:tabs>
              <w:spacing w:after="0"/>
              <w:rPr>
                <w:del w:id="5043" w:author="Link Pieces" w:date="2015-08-26T03:54:00Z"/>
                <w:rFonts w:ascii="Times New Roman" w:hAnsi="Times New Roman"/>
                <w:noProof/>
                <w:color w:val="FF0000"/>
              </w:rPr>
            </w:pPr>
            <w:del w:id="5044" w:author="Link Pieces" w:date="2015-08-26T03:54:00Z">
              <w:r w:rsidRPr="008F1DC0" w:rsidDel="009B7864">
                <w:rPr>
                  <w:rFonts w:ascii="Times New Roman" w:hAnsi="Times New Roman"/>
                  <w:noProof/>
                  <w:color w:val="FF0000"/>
                </w:rPr>
                <w:delText>Date</w:delText>
              </w:r>
            </w:del>
          </w:p>
        </w:tc>
        <w:tc>
          <w:tcPr>
            <w:tcW w:w="2036" w:type="dxa"/>
          </w:tcPr>
          <w:p w:rsidR="00F54492" w:rsidRPr="008F1DC0" w:rsidDel="009B7864" w:rsidRDefault="00F54492" w:rsidP="00E73162">
            <w:pPr>
              <w:tabs>
                <w:tab w:val="left" w:pos="2160"/>
              </w:tabs>
              <w:spacing w:after="0"/>
              <w:rPr>
                <w:del w:id="5045" w:author="Link Pieces" w:date="2015-08-26T03:54:00Z"/>
                <w:rFonts w:ascii="Times New Roman" w:hAnsi="Times New Roman"/>
                <w:noProof/>
                <w:color w:val="FF0000"/>
              </w:rPr>
            </w:pPr>
            <w:del w:id="5046" w:author="Link Pieces" w:date="2015-08-26T03:54:00Z">
              <w:r w:rsidRPr="008F1DC0" w:rsidDel="009B7864">
                <w:rPr>
                  <w:rFonts w:ascii="Times New Roman" w:hAnsi="Times New Roman"/>
                  <w:noProof/>
                  <w:color w:val="FF0000"/>
                </w:rPr>
                <w:delText>Date</w:delText>
              </w:r>
            </w:del>
          </w:p>
        </w:tc>
        <w:tc>
          <w:tcPr>
            <w:tcW w:w="994" w:type="dxa"/>
          </w:tcPr>
          <w:p w:rsidR="00F54492" w:rsidRPr="008F1DC0" w:rsidDel="009B7864" w:rsidRDefault="00F54492" w:rsidP="00E73162">
            <w:pPr>
              <w:tabs>
                <w:tab w:val="left" w:pos="2160"/>
              </w:tabs>
              <w:spacing w:after="0"/>
              <w:rPr>
                <w:del w:id="5047"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048" w:author="Link Pieces" w:date="2015-08-26T03:54:00Z"/>
                <w:rFonts w:ascii="Times New Roman" w:hAnsi="Times New Roman"/>
                <w:noProof/>
                <w:color w:val="FF0000"/>
              </w:rPr>
            </w:pPr>
          </w:p>
        </w:tc>
        <w:tc>
          <w:tcPr>
            <w:tcW w:w="713" w:type="dxa"/>
          </w:tcPr>
          <w:p w:rsidR="00F54492" w:rsidRPr="008F1DC0" w:rsidDel="009B7864" w:rsidRDefault="00F54492" w:rsidP="00E73162">
            <w:pPr>
              <w:tabs>
                <w:tab w:val="left" w:pos="2160"/>
              </w:tabs>
              <w:spacing w:after="0"/>
              <w:rPr>
                <w:del w:id="5049" w:author="Link Pieces" w:date="2015-08-26T03:54:00Z"/>
                <w:rFonts w:ascii="Times New Roman" w:hAnsi="Times New Roman"/>
                <w:noProof/>
                <w:color w:val="FF0000"/>
              </w:rPr>
            </w:pPr>
          </w:p>
        </w:tc>
      </w:tr>
      <w:tr w:rsidR="00F54492" w:rsidRPr="008F1DC0" w:rsidDel="009B7864" w:rsidTr="00E73162">
        <w:trPr>
          <w:del w:id="5050" w:author="Link Pieces" w:date="2015-08-26T03:54:00Z"/>
        </w:trPr>
        <w:tc>
          <w:tcPr>
            <w:tcW w:w="570" w:type="dxa"/>
          </w:tcPr>
          <w:p w:rsidR="00F54492" w:rsidRPr="008F1DC0" w:rsidDel="009B7864" w:rsidRDefault="00F54492" w:rsidP="00E73162">
            <w:pPr>
              <w:tabs>
                <w:tab w:val="left" w:pos="2160"/>
              </w:tabs>
              <w:spacing w:after="0"/>
              <w:rPr>
                <w:del w:id="5051" w:author="Link Pieces" w:date="2015-08-26T03:54:00Z"/>
                <w:rFonts w:ascii="Times New Roman" w:hAnsi="Times New Roman"/>
                <w:noProof/>
                <w:color w:val="FF0000"/>
              </w:rPr>
            </w:pPr>
            <w:del w:id="5052" w:author="Link Pieces" w:date="2015-08-26T03:54:00Z">
              <w:r w:rsidRPr="008F1DC0" w:rsidDel="009B7864">
                <w:rPr>
                  <w:rFonts w:ascii="Times New Roman" w:hAnsi="Times New Roman"/>
                  <w:noProof/>
                  <w:color w:val="FF0000"/>
                </w:rPr>
                <w:delText>3</w:delText>
              </w:r>
            </w:del>
          </w:p>
        </w:tc>
        <w:tc>
          <w:tcPr>
            <w:tcW w:w="2070" w:type="dxa"/>
          </w:tcPr>
          <w:p w:rsidR="00F54492" w:rsidRPr="008F1DC0" w:rsidDel="009B7864" w:rsidRDefault="00F54492" w:rsidP="00E73162">
            <w:pPr>
              <w:tabs>
                <w:tab w:val="left" w:pos="2160"/>
              </w:tabs>
              <w:spacing w:after="0"/>
              <w:rPr>
                <w:del w:id="5053" w:author="Link Pieces" w:date="2015-08-26T03:54:00Z"/>
                <w:rFonts w:ascii="Times New Roman" w:hAnsi="Times New Roman"/>
                <w:noProof/>
                <w:color w:val="FF0000"/>
              </w:rPr>
            </w:pPr>
            <w:del w:id="5054" w:author="Link Pieces" w:date="2015-08-26T03:54:00Z">
              <w:r w:rsidRPr="008F1DC0" w:rsidDel="009B7864">
                <w:rPr>
                  <w:rFonts w:ascii="Times New Roman" w:hAnsi="Times New Roman"/>
                  <w:noProof/>
                  <w:color w:val="FF0000"/>
                </w:rPr>
                <w:delText>Start_date</w:delText>
              </w:r>
            </w:del>
          </w:p>
        </w:tc>
        <w:tc>
          <w:tcPr>
            <w:tcW w:w="2036" w:type="dxa"/>
          </w:tcPr>
          <w:p w:rsidR="00F54492" w:rsidRPr="008F1DC0" w:rsidDel="009B7864" w:rsidRDefault="00F54492" w:rsidP="00E73162">
            <w:pPr>
              <w:tabs>
                <w:tab w:val="left" w:pos="2160"/>
              </w:tabs>
              <w:spacing w:after="0"/>
              <w:rPr>
                <w:del w:id="5055" w:author="Link Pieces" w:date="2015-08-26T03:54:00Z"/>
                <w:rFonts w:ascii="Times New Roman" w:hAnsi="Times New Roman"/>
                <w:noProof/>
                <w:color w:val="FF0000"/>
              </w:rPr>
            </w:pPr>
            <w:del w:id="5056" w:author="Link Pieces" w:date="2015-08-26T03:54:00Z">
              <w:r w:rsidRPr="008F1DC0" w:rsidDel="009B7864">
                <w:rPr>
                  <w:rFonts w:ascii="Times New Roman" w:hAnsi="Times New Roman"/>
                  <w:noProof/>
                  <w:color w:val="FF0000"/>
                </w:rPr>
                <w:delText>Date</w:delText>
              </w:r>
            </w:del>
          </w:p>
        </w:tc>
        <w:tc>
          <w:tcPr>
            <w:tcW w:w="994" w:type="dxa"/>
          </w:tcPr>
          <w:p w:rsidR="00F54492" w:rsidRPr="008F1DC0" w:rsidDel="009B7864" w:rsidRDefault="00F54492" w:rsidP="00E73162">
            <w:pPr>
              <w:tabs>
                <w:tab w:val="left" w:pos="2160"/>
              </w:tabs>
              <w:spacing w:after="0"/>
              <w:rPr>
                <w:del w:id="5057"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058" w:author="Link Pieces" w:date="2015-08-26T03:54:00Z"/>
                <w:rFonts w:ascii="Times New Roman" w:hAnsi="Times New Roman"/>
                <w:noProof/>
                <w:color w:val="FF0000"/>
              </w:rPr>
            </w:pPr>
          </w:p>
        </w:tc>
        <w:tc>
          <w:tcPr>
            <w:tcW w:w="713" w:type="dxa"/>
          </w:tcPr>
          <w:p w:rsidR="00F54492" w:rsidRPr="008F1DC0" w:rsidDel="009B7864" w:rsidRDefault="00F54492" w:rsidP="00E73162">
            <w:pPr>
              <w:tabs>
                <w:tab w:val="left" w:pos="2160"/>
              </w:tabs>
              <w:spacing w:after="0"/>
              <w:rPr>
                <w:del w:id="5059" w:author="Link Pieces" w:date="2015-08-26T03:54:00Z"/>
                <w:rFonts w:ascii="Times New Roman" w:hAnsi="Times New Roman"/>
                <w:noProof/>
                <w:color w:val="FF0000"/>
              </w:rPr>
            </w:pPr>
          </w:p>
        </w:tc>
      </w:tr>
      <w:tr w:rsidR="00F54492" w:rsidRPr="008F1DC0" w:rsidDel="009B7864" w:rsidTr="00E73162">
        <w:trPr>
          <w:del w:id="5060" w:author="Link Pieces" w:date="2015-08-26T03:54:00Z"/>
        </w:trPr>
        <w:tc>
          <w:tcPr>
            <w:tcW w:w="570" w:type="dxa"/>
          </w:tcPr>
          <w:p w:rsidR="00F54492" w:rsidRPr="008F1DC0" w:rsidDel="009B7864" w:rsidRDefault="00F54492" w:rsidP="00E73162">
            <w:pPr>
              <w:tabs>
                <w:tab w:val="left" w:pos="2160"/>
              </w:tabs>
              <w:spacing w:after="0"/>
              <w:rPr>
                <w:del w:id="5061" w:author="Link Pieces" w:date="2015-08-26T03:54:00Z"/>
                <w:rFonts w:ascii="Times New Roman" w:hAnsi="Times New Roman"/>
                <w:noProof/>
                <w:color w:val="FF0000"/>
              </w:rPr>
            </w:pPr>
            <w:del w:id="5062" w:author="Link Pieces" w:date="2015-08-26T03:54:00Z">
              <w:r w:rsidRPr="008F1DC0" w:rsidDel="009B7864">
                <w:rPr>
                  <w:rFonts w:ascii="Times New Roman" w:hAnsi="Times New Roman"/>
                  <w:noProof/>
                  <w:color w:val="FF0000"/>
                </w:rPr>
                <w:delText>4</w:delText>
              </w:r>
            </w:del>
          </w:p>
        </w:tc>
        <w:tc>
          <w:tcPr>
            <w:tcW w:w="2070" w:type="dxa"/>
          </w:tcPr>
          <w:p w:rsidR="00F54492" w:rsidRPr="008F1DC0" w:rsidDel="009B7864" w:rsidRDefault="00F54492" w:rsidP="00E73162">
            <w:pPr>
              <w:tabs>
                <w:tab w:val="left" w:pos="2160"/>
              </w:tabs>
              <w:spacing w:after="0"/>
              <w:rPr>
                <w:del w:id="5063" w:author="Link Pieces" w:date="2015-08-26T03:54:00Z"/>
                <w:rFonts w:ascii="Times New Roman" w:hAnsi="Times New Roman"/>
                <w:noProof/>
                <w:color w:val="FF0000"/>
              </w:rPr>
            </w:pPr>
            <w:del w:id="5064" w:author="Link Pieces" w:date="2015-08-26T03:54:00Z">
              <w:r w:rsidRPr="008F1DC0" w:rsidDel="009B7864">
                <w:rPr>
                  <w:rFonts w:ascii="Times New Roman" w:hAnsi="Times New Roman"/>
                  <w:noProof/>
                  <w:color w:val="FF0000"/>
                </w:rPr>
                <w:delText>Expire_date</w:delText>
              </w:r>
            </w:del>
          </w:p>
        </w:tc>
        <w:tc>
          <w:tcPr>
            <w:tcW w:w="2036" w:type="dxa"/>
          </w:tcPr>
          <w:p w:rsidR="00F54492" w:rsidRPr="008F1DC0" w:rsidDel="009B7864" w:rsidRDefault="00F54492" w:rsidP="00E73162">
            <w:pPr>
              <w:tabs>
                <w:tab w:val="left" w:pos="2160"/>
              </w:tabs>
              <w:spacing w:after="0"/>
              <w:rPr>
                <w:del w:id="5065" w:author="Link Pieces" w:date="2015-08-26T03:54:00Z"/>
                <w:rFonts w:ascii="Times New Roman" w:hAnsi="Times New Roman"/>
                <w:noProof/>
                <w:color w:val="FF0000"/>
              </w:rPr>
            </w:pPr>
            <w:del w:id="5066" w:author="Link Pieces" w:date="2015-08-26T03:54:00Z">
              <w:r w:rsidRPr="008F1DC0" w:rsidDel="009B7864">
                <w:rPr>
                  <w:rFonts w:ascii="Times New Roman" w:hAnsi="Times New Roman"/>
                  <w:noProof/>
                  <w:color w:val="FF0000"/>
                </w:rPr>
                <w:delText>Date</w:delText>
              </w:r>
            </w:del>
          </w:p>
        </w:tc>
        <w:tc>
          <w:tcPr>
            <w:tcW w:w="994" w:type="dxa"/>
          </w:tcPr>
          <w:p w:rsidR="00F54492" w:rsidRPr="008F1DC0" w:rsidDel="009B7864" w:rsidRDefault="00F54492" w:rsidP="00E73162">
            <w:pPr>
              <w:tabs>
                <w:tab w:val="left" w:pos="2160"/>
              </w:tabs>
              <w:spacing w:after="0"/>
              <w:rPr>
                <w:del w:id="5067"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068" w:author="Link Pieces" w:date="2015-08-26T03:54:00Z"/>
                <w:rFonts w:ascii="Times New Roman" w:hAnsi="Times New Roman"/>
                <w:noProof/>
                <w:color w:val="FF0000"/>
              </w:rPr>
            </w:pPr>
          </w:p>
        </w:tc>
        <w:tc>
          <w:tcPr>
            <w:tcW w:w="713" w:type="dxa"/>
          </w:tcPr>
          <w:p w:rsidR="00F54492" w:rsidRPr="008F1DC0" w:rsidDel="009B7864" w:rsidRDefault="00F54492" w:rsidP="00E73162">
            <w:pPr>
              <w:tabs>
                <w:tab w:val="left" w:pos="2160"/>
              </w:tabs>
              <w:spacing w:after="0"/>
              <w:rPr>
                <w:del w:id="5069" w:author="Link Pieces" w:date="2015-08-26T03:54:00Z"/>
                <w:rFonts w:ascii="Times New Roman" w:hAnsi="Times New Roman"/>
                <w:noProof/>
                <w:color w:val="FF0000"/>
              </w:rPr>
            </w:pPr>
          </w:p>
        </w:tc>
      </w:tr>
      <w:tr w:rsidR="00F54492" w:rsidRPr="008F1DC0" w:rsidDel="009B7864" w:rsidTr="00E73162">
        <w:trPr>
          <w:del w:id="5070" w:author="Link Pieces" w:date="2015-08-26T03:54:00Z"/>
        </w:trPr>
        <w:tc>
          <w:tcPr>
            <w:tcW w:w="570" w:type="dxa"/>
          </w:tcPr>
          <w:p w:rsidR="00F54492" w:rsidRPr="008F1DC0" w:rsidDel="009B7864" w:rsidRDefault="00F54492" w:rsidP="00E73162">
            <w:pPr>
              <w:tabs>
                <w:tab w:val="left" w:pos="2160"/>
              </w:tabs>
              <w:spacing w:after="0"/>
              <w:rPr>
                <w:del w:id="5071" w:author="Link Pieces" w:date="2015-08-26T03:54:00Z"/>
                <w:rFonts w:ascii="Times New Roman" w:hAnsi="Times New Roman"/>
                <w:noProof/>
              </w:rPr>
            </w:pPr>
            <w:del w:id="5072" w:author="Link Pieces" w:date="2015-08-26T03:54:00Z">
              <w:r w:rsidRPr="008F1DC0" w:rsidDel="009B7864">
                <w:rPr>
                  <w:rFonts w:ascii="Times New Roman" w:hAnsi="Times New Roman"/>
                  <w:noProof/>
                </w:rPr>
                <w:delText>5</w:delText>
              </w:r>
            </w:del>
          </w:p>
        </w:tc>
        <w:tc>
          <w:tcPr>
            <w:tcW w:w="2070" w:type="dxa"/>
          </w:tcPr>
          <w:p w:rsidR="00F54492" w:rsidRPr="008F1DC0" w:rsidDel="009B7864" w:rsidRDefault="00F54492" w:rsidP="00E73162">
            <w:pPr>
              <w:tabs>
                <w:tab w:val="left" w:pos="2160"/>
              </w:tabs>
              <w:spacing w:after="0"/>
              <w:rPr>
                <w:del w:id="5073" w:author="Link Pieces" w:date="2015-08-26T03:54:00Z"/>
                <w:rFonts w:ascii="Times New Roman" w:hAnsi="Times New Roman"/>
                <w:noProof/>
              </w:rPr>
            </w:pPr>
            <w:del w:id="5074" w:author="Link Pieces" w:date="2015-08-26T03:54:00Z">
              <w:r w:rsidRPr="008F1DC0" w:rsidDel="009B7864">
                <w:rPr>
                  <w:rFonts w:ascii="Times New Roman" w:hAnsi="Times New Roman"/>
                  <w:noProof/>
                </w:rPr>
                <w:delText>Package_id</w:delText>
              </w:r>
            </w:del>
          </w:p>
        </w:tc>
        <w:tc>
          <w:tcPr>
            <w:tcW w:w="2036" w:type="dxa"/>
          </w:tcPr>
          <w:p w:rsidR="00F54492" w:rsidRPr="008F1DC0" w:rsidDel="009B7864" w:rsidRDefault="00F54492" w:rsidP="00E73162">
            <w:pPr>
              <w:tabs>
                <w:tab w:val="left" w:pos="2160"/>
              </w:tabs>
              <w:spacing w:after="0"/>
              <w:rPr>
                <w:del w:id="5075" w:author="Link Pieces" w:date="2015-08-26T03:54:00Z"/>
                <w:rFonts w:ascii="Times New Roman" w:hAnsi="Times New Roman"/>
                <w:noProof/>
              </w:rPr>
            </w:pPr>
            <w:del w:id="5076"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077" w:author="Link Pieces" w:date="2015-08-26T03:54:00Z"/>
                <w:rFonts w:ascii="Times New Roman" w:hAnsi="Times New Roman"/>
                <w:noProof/>
              </w:rPr>
            </w:pPr>
            <w:del w:id="5078" w:author="Link Pieces" w:date="2015-08-26T03:54:00Z">
              <w:r w:rsidRPr="008F1DC0" w:rsidDel="009B7864">
                <w:rPr>
                  <w:rFonts w:ascii="Times New Roman" w:hAnsi="Times New Roman"/>
                  <w:noProof/>
                </w:rPr>
                <w:delText>FK</w:delText>
              </w:r>
            </w:del>
          </w:p>
        </w:tc>
        <w:tc>
          <w:tcPr>
            <w:tcW w:w="2977" w:type="dxa"/>
          </w:tcPr>
          <w:p w:rsidR="00F54492" w:rsidRPr="008F1DC0" w:rsidDel="009B7864" w:rsidRDefault="00F54492" w:rsidP="00E73162">
            <w:pPr>
              <w:tabs>
                <w:tab w:val="left" w:pos="2160"/>
              </w:tabs>
              <w:spacing w:after="0"/>
              <w:rPr>
                <w:del w:id="5079" w:author="Link Pieces" w:date="2015-08-26T03:54:00Z"/>
                <w:rFonts w:ascii="Times New Roman" w:hAnsi="Times New Roman"/>
                <w:noProof/>
              </w:rPr>
            </w:pPr>
            <w:del w:id="5080" w:author="Link Pieces" w:date="2015-08-26T03:54:00Z">
              <w:r w:rsidRPr="008F1DC0" w:rsidDel="009B7864">
                <w:rPr>
                  <w:rFonts w:ascii="Times New Roman" w:hAnsi="Times New Roman"/>
                  <w:noProof/>
                </w:rPr>
                <w:delText>Id of package</w:delText>
              </w:r>
            </w:del>
          </w:p>
        </w:tc>
        <w:tc>
          <w:tcPr>
            <w:tcW w:w="713" w:type="dxa"/>
          </w:tcPr>
          <w:p w:rsidR="00F54492" w:rsidRPr="008F1DC0" w:rsidDel="009B7864" w:rsidRDefault="00F54492" w:rsidP="00E73162">
            <w:pPr>
              <w:tabs>
                <w:tab w:val="left" w:pos="2160"/>
              </w:tabs>
              <w:spacing w:after="0"/>
              <w:rPr>
                <w:del w:id="5081" w:author="Link Pieces" w:date="2015-08-26T03:54:00Z"/>
                <w:rFonts w:ascii="Times New Roman" w:hAnsi="Times New Roman"/>
                <w:noProof/>
              </w:rPr>
            </w:pPr>
            <w:del w:id="5082" w:author="Link Pieces" w:date="2015-08-26T03:54:00Z">
              <w:r w:rsidRPr="008F1DC0" w:rsidDel="009B7864">
                <w:rPr>
                  <w:rFonts w:ascii="Times New Roman" w:hAnsi="Times New Roman"/>
                  <w:noProof/>
                </w:rPr>
                <w:delText>No</w:delText>
              </w:r>
            </w:del>
          </w:p>
        </w:tc>
      </w:tr>
      <w:tr w:rsidR="00F54492" w:rsidRPr="008F1DC0" w:rsidDel="009B7864" w:rsidTr="00E73162">
        <w:trPr>
          <w:del w:id="5083" w:author="Link Pieces" w:date="2015-08-26T03:54:00Z"/>
        </w:trPr>
        <w:tc>
          <w:tcPr>
            <w:tcW w:w="570" w:type="dxa"/>
          </w:tcPr>
          <w:p w:rsidR="00F54492" w:rsidRPr="008F1DC0" w:rsidDel="009B7864" w:rsidRDefault="00F54492" w:rsidP="00E73162">
            <w:pPr>
              <w:tabs>
                <w:tab w:val="left" w:pos="2160"/>
              </w:tabs>
              <w:spacing w:after="0"/>
              <w:rPr>
                <w:del w:id="5084" w:author="Link Pieces" w:date="2015-08-26T03:54:00Z"/>
                <w:rFonts w:ascii="Times New Roman" w:hAnsi="Times New Roman"/>
                <w:noProof/>
              </w:rPr>
            </w:pPr>
            <w:del w:id="5085" w:author="Link Pieces" w:date="2015-08-26T03:54:00Z">
              <w:r w:rsidRPr="008F1DC0" w:rsidDel="009B7864">
                <w:rPr>
                  <w:rFonts w:ascii="Times New Roman" w:hAnsi="Times New Roman"/>
                  <w:noProof/>
                </w:rPr>
                <w:delText>6</w:delText>
              </w:r>
            </w:del>
          </w:p>
        </w:tc>
        <w:tc>
          <w:tcPr>
            <w:tcW w:w="2070" w:type="dxa"/>
          </w:tcPr>
          <w:p w:rsidR="00F54492" w:rsidRPr="008F1DC0" w:rsidDel="009B7864" w:rsidRDefault="00F54492" w:rsidP="00E73162">
            <w:pPr>
              <w:tabs>
                <w:tab w:val="left" w:pos="2160"/>
              </w:tabs>
              <w:spacing w:after="0"/>
              <w:rPr>
                <w:del w:id="5086" w:author="Link Pieces" w:date="2015-08-26T03:54:00Z"/>
                <w:rFonts w:ascii="Times New Roman" w:hAnsi="Times New Roman"/>
                <w:noProof/>
              </w:rPr>
            </w:pPr>
            <w:del w:id="5087" w:author="Link Pieces" w:date="2015-08-26T03:54:00Z">
              <w:r w:rsidRPr="008F1DC0" w:rsidDel="009B7864">
                <w:rPr>
                  <w:rFonts w:ascii="Times New Roman" w:hAnsi="Times New Roman"/>
                  <w:noProof/>
                </w:rPr>
                <w:delText>Store_id</w:delText>
              </w:r>
            </w:del>
          </w:p>
        </w:tc>
        <w:tc>
          <w:tcPr>
            <w:tcW w:w="2036" w:type="dxa"/>
          </w:tcPr>
          <w:p w:rsidR="00F54492" w:rsidRPr="008F1DC0" w:rsidDel="009B7864" w:rsidRDefault="00F54492" w:rsidP="00E73162">
            <w:pPr>
              <w:tabs>
                <w:tab w:val="left" w:pos="2160"/>
              </w:tabs>
              <w:spacing w:after="0"/>
              <w:rPr>
                <w:del w:id="5088" w:author="Link Pieces" w:date="2015-08-26T03:54:00Z"/>
                <w:rFonts w:ascii="Times New Roman" w:hAnsi="Times New Roman"/>
                <w:noProof/>
              </w:rPr>
            </w:pPr>
            <w:del w:id="5089"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090" w:author="Link Pieces" w:date="2015-08-26T03:54:00Z"/>
                <w:rFonts w:ascii="Times New Roman" w:hAnsi="Times New Roman"/>
                <w:noProof/>
              </w:rPr>
            </w:pPr>
            <w:del w:id="5091" w:author="Link Pieces" w:date="2015-08-26T03:54:00Z">
              <w:r w:rsidRPr="008F1DC0" w:rsidDel="009B7864">
                <w:rPr>
                  <w:rFonts w:ascii="Times New Roman" w:hAnsi="Times New Roman"/>
                  <w:noProof/>
                </w:rPr>
                <w:delText>FK</w:delText>
              </w:r>
            </w:del>
          </w:p>
        </w:tc>
        <w:tc>
          <w:tcPr>
            <w:tcW w:w="2977" w:type="dxa"/>
          </w:tcPr>
          <w:p w:rsidR="00F54492" w:rsidRPr="008F1DC0" w:rsidDel="009B7864" w:rsidRDefault="00F54492" w:rsidP="00E73162">
            <w:pPr>
              <w:tabs>
                <w:tab w:val="left" w:pos="2160"/>
              </w:tabs>
              <w:spacing w:after="0"/>
              <w:rPr>
                <w:del w:id="5092" w:author="Link Pieces" w:date="2015-08-26T03:54:00Z"/>
                <w:rFonts w:ascii="Times New Roman" w:hAnsi="Times New Roman"/>
                <w:noProof/>
              </w:rPr>
            </w:pPr>
            <w:del w:id="5093" w:author="Link Pieces" w:date="2015-08-26T03:54:00Z">
              <w:r w:rsidRPr="008F1DC0" w:rsidDel="009B7864">
                <w:rPr>
                  <w:rFonts w:ascii="Times New Roman" w:hAnsi="Times New Roman"/>
                  <w:noProof/>
                </w:rPr>
                <w:delText>Id of store</w:delText>
              </w:r>
            </w:del>
          </w:p>
        </w:tc>
        <w:tc>
          <w:tcPr>
            <w:tcW w:w="713" w:type="dxa"/>
          </w:tcPr>
          <w:p w:rsidR="00F54492" w:rsidRPr="008F1DC0" w:rsidDel="009B7864" w:rsidRDefault="00F54492" w:rsidP="00E73162">
            <w:pPr>
              <w:tabs>
                <w:tab w:val="left" w:pos="2160"/>
              </w:tabs>
              <w:spacing w:after="0"/>
              <w:rPr>
                <w:del w:id="5094" w:author="Link Pieces" w:date="2015-08-26T03:54:00Z"/>
                <w:rFonts w:ascii="Times New Roman" w:hAnsi="Times New Roman"/>
                <w:noProof/>
              </w:rPr>
            </w:pPr>
            <w:del w:id="5095" w:author="Link Pieces" w:date="2015-08-26T03:54:00Z">
              <w:r w:rsidRPr="008F1DC0" w:rsidDel="009B7864">
                <w:rPr>
                  <w:rFonts w:ascii="Times New Roman" w:hAnsi="Times New Roman"/>
                  <w:noProof/>
                </w:rPr>
                <w:delText>No</w:delText>
              </w:r>
            </w:del>
          </w:p>
        </w:tc>
      </w:tr>
    </w:tbl>
    <w:p w:rsidR="00F54492" w:rsidRPr="008F1DC0" w:rsidDel="009B7864" w:rsidRDefault="00F54492" w:rsidP="00F54492">
      <w:pPr>
        <w:rPr>
          <w:del w:id="5096" w:author="Link Pieces" w:date="2015-08-26T03:54: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9B7864" w:rsidTr="00E73162">
        <w:trPr>
          <w:del w:id="5097" w:author="Link Pieces" w:date="2015-08-26T03:54:00Z"/>
        </w:trPr>
        <w:tc>
          <w:tcPr>
            <w:tcW w:w="9360" w:type="dxa"/>
            <w:gridSpan w:val="6"/>
          </w:tcPr>
          <w:p w:rsidR="00F54492" w:rsidRPr="008F1DC0" w:rsidDel="009B7864" w:rsidRDefault="00F54492" w:rsidP="00E73162">
            <w:pPr>
              <w:tabs>
                <w:tab w:val="left" w:pos="2160"/>
              </w:tabs>
              <w:spacing w:after="0"/>
              <w:jc w:val="center"/>
              <w:rPr>
                <w:del w:id="5098" w:author="Link Pieces" w:date="2015-08-26T03:54:00Z"/>
                <w:rFonts w:ascii="Times New Roman" w:hAnsi="Times New Roman"/>
                <w:noProof/>
              </w:rPr>
            </w:pPr>
            <w:del w:id="5099" w:author="Link Pieces" w:date="2015-08-26T03:54:00Z">
              <w:r w:rsidRPr="008F1DC0" w:rsidDel="009B7864">
                <w:rPr>
                  <w:rFonts w:ascii="Times New Roman" w:hAnsi="Times New Roman"/>
                  <w:b/>
                  <w:noProof/>
                </w:rPr>
                <w:delText>Store_Features</w:delText>
              </w:r>
              <w:r w:rsidRPr="008F1DC0" w:rsidDel="009B7864">
                <w:rPr>
                  <w:rFonts w:ascii="Times New Roman" w:hAnsi="Times New Roman"/>
                  <w:noProof/>
                </w:rPr>
                <w:delText>: store information of function user choose</w:delText>
              </w:r>
            </w:del>
          </w:p>
        </w:tc>
      </w:tr>
      <w:tr w:rsidR="00F54492" w:rsidRPr="008F1DC0" w:rsidDel="009B7864" w:rsidTr="00E73162">
        <w:trPr>
          <w:del w:id="5100" w:author="Link Pieces" w:date="2015-08-26T03:54:00Z"/>
        </w:trPr>
        <w:tc>
          <w:tcPr>
            <w:tcW w:w="570" w:type="dxa"/>
            <w:shd w:val="clear" w:color="auto" w:fill="D9D9D9" w:themeFill="background1" w:themeFillShade="D9"/>
          </w:tcPr>
          <w:p w:rsidR="00F54492" w:rsidRPr="008F1DC0" w:rsidDel="009B7864" w:rsidRDefault="00F54492" w:rsidP="00E73162">
            <w:pPr>
              <w:tabs>
                <w:tab w:val="left" w:pos="2160"/>
              </w:tabs>
              <w:spacing w:after="0"/>
              <w:jc w:val="center"/>
              <w:rPr>
                <w:del w:id="5101" w:author="Link Pieces" w:date="2015-08-26T03:54:00Z"/>
                <w:rFonts w:ascii="Times New Roman" w:hAnsi="Times New Roman"/>
                <w:b/>
                <w:noProof/>
              </w:rPr>
            </w:pPr>
            <w:del w:id="5102" w:author="Link Pieces" w:date="2015-08-26T03:54:00Z">
              <w:r w:rsidRPr="008F1DC0" w:rsidDel="009B7864">
                <w:rPr>
                  <w:rFonts w:ascii="Times New Roman" w:hAnsi="Times New Roman"/>
                  <w:b/>
                  <w:noProof/>
                </w:rPr>
                <w:delText>No.</w:delText>
              </w:r>
            </w:del>
          </w:p>
        </w:tc>
        <w:tc>
          <w:tcPr>
            <w:tcW w:w="2070" w:type="dxa"/>
            <w:shd w:val="clear" w:color="auto" w:fill="D9D9D9" w:themeFill="background1" w:themeFillShade="D9"/>
          </w:tcPr>
          <w:p w:rsidR="00F54492" w:rsidRPr="008F1DC0" w:rsidDel="009B7864" w:rsidRDefault="00F54492" w:rsidP="00E73162">
            <w:pPr>
              <w:tabs>
                <w:tab w:val="left" w:pos="2160"/>
              </w:tabs>
              <w:spacing w:after="0"/>
              <w:jc w:val="center"/>
              <w:rPr>
                <w:del w:id="5103" w:author="Link Pieces" w:date="2015-08-26T03:54:00Z"/>
                <w:rFonts w:ascii="Times New Roman" w:hAnsi="Times New Roman"/>
                <w:b/>
                <w:noProof/>
              </w:rPr>
            </w:pPr>
            <w:del w:id="5104" w:author="Link Pieces" w:date="2015-08-26T03:54:00Z">
              <w:r w:rsidRPr="008F1DC0" w:rsidDel="009B7864">
                <w:rPr>
                  <w:rFonts w:ascii="Times New Roman" w:hAnsi="Times New Roman"/>
                  <w:b/>
                  <w:noProof/>
                </w:rPr>
                <w:delText>Field</w:delText>
              </w:r>
            </w:del>
          </w:p>
        </w:tc>
        <w:tc>
          <w:tcPr>
            <w:tcW w:w="2036" w:type="dxa"/>
            <w:shd w:val="clear" w:color="auto" w:fill="D9D9D9" w:themeFill="background1" w:themeFillShade="D9"/>
          </w:tcPr>
          <w:p w:rsidR="00F54492" w:rsidRPr="008F1DC0" w:rsidDel="009B7864" w:rsidRDefault="00F54492" w:rsidP="00E73162">
            <w:pPr>
              <w:tabs>
                <w:tab w:val="left" w:pos="2160"/>
              </w:tabs>
              <w:spacing w:after="0"/>
              <w:jc w:val="center"/>
              <w:rPr>
                <w:del w:id="5105" w:author="Link Pieces" w:date="2015-08-26T03:54:00Z"/>
                <w:rFonts w:ascii="Times New Roman" w:hAnsi="Times New Roman"/>
                <w:b/>
                <w:noProof/>
              </w:rPr>
            </w:pPr>
            <w:del w:id="5106" w:author="Link Pieces" w:date="2015-08-26T03:54:00Z">
              <w:r w:rsidRPr="008F1DC0" w:rsidDel="009B7864">
                <w:rPr>
                  <w:rFonts w:ascii="Times New Roman" w:hAnsi="Times New Roman"/>
                  <w:b/>
                  <w:noProof/>
                </w:rPr>
                <w:delText>Type</w:delText>
              </w:r>
            </w:del>
          </w:p>
        </w:tc>
        <w:tc>
          <w:tcPr>
            <w:tcW w:w="994" w:type="dxa"/>
            <w:shd w:val="clear" w:color="auto" w:fill="D9D9D9" w:themeFill="background1" w:themeFillShade="D9"/>
          </w:tcPr>
          <w:p w:rsidR="00F54492" w:rsidRPr="008F1DC0" w:rsidDel="009B7864" w:rsidRDefault="00F54492" w:rsidP="00E73162">
            <w:pPr>
              <w:tabs>
                <w:tab w:val="left" w:pos="2160"/>
              </w:tabs>
              <w:spacing w:after="0"/>
              <w:jc w:val="center"/>
              <w:rPr>
                <w:del w:id="5107" w:author="Link Pieces" w:date="2015-08-26T03:54:00Z"/>
                <w:rFonts w:ascii="Times New Roman" w:hAnsi="Times New Roman"/>
                <w:b/>
                <w:noProof/>
              </w:rPr>
            </w:pPr>
            <w:del w:id="5108" w:author="Link Pieces" w:date="2015-08-26T03:54:00Z">
              <w:r w:rsidRPr="008F1DC0" w:rsidDel="009B7864">
                <w:rPr>
                  <w:rFonts w:ascii="Times New Roman" w:hAnsi="Times New Roman"/>
                  <w:b/>
                  <w:noProof/>
                </w:rPr>
                <w:delText>Key</w:delText>
              </w:r>
            </w:del>
          </w:p>
        </w:tc>
        <w:tc>
          <w:tcPr>
            <w:tcW w:w="2977" w:type="dxa"/>
            <w:shd w:val="clear" w:color="auto" w:fill="D9D9D9" w:themeFill="background1" w:themeFillShade="D9"/>
          </w:tcPr>
          <w:p w:rsidR="00F54492" w:rsidRPr="008F1DC0" w:rsidDel="009B7864" w:rsidRDefault="00F54492" w:rsidP="00E73162">
            <w:pPr>
              <w:tabs>
                <w:tab w:val="left" w:pos="2160"/>
              </w:tabs>
              <w:spacing w:after="0"/>
              <w:jc w:val="center"/>
              <w:rPr>
                <w:del w:id="5109" w:author="Link Pieces" w:date="2015-08-26T03:54:00Z"/>
                <w:rFonts w:ascii="Times New Roman" w:hAnsi="Times New Roman"/>
                <w:b/>
                <w:noProof/>
              </w:rPr>
            </w:pPr>
            <w:del w:id="5110" w:author="Link Pieces" w:date="2015-08-26T03:54:00Z">
              <w:r w:rsidRPr="008F1DC0" w:rsidDel="009B7864">
                <w:rPr>
                  <w:rFonts w:ascii="Times New Roman" w:hAnsi="Times New Roman"/>
                  <w:b/>
                  <w:noProof/>
                </w:rPr>
                <w:delText>Description</w:delText>
              </w:r>
            </w:del>
          </w:p>
        </w:tc>
        <w:tc>
          <w:tcPr>
            <w:tcW w:w="713" w:type="dxa"/>
            <w:shd w:val="clear" w:color="auto" w:fill="D9D9D9" w:themeFill="background1" w:themeFillShade="D9"/>
          </w:tcPr>
          <w:p w:rsidR="00F54492" w:rsidRPr="008F1DC0" w:rsidDel="009B7864" w:rsidRDefault="00F54492" w:rsidP="00E73162">
            <w:pPr>
              <w:tabs>
                <w:tab w:val="left" w:pos="2160"/>
              </w:tabs>
              <w:spacing w:after="0"/>
              <w:jc w:val="center"/>
              <w:rPr>
                <w:del w:id="5111" w:author="Link Pieces" w:date="2015-08-26T03:54:00Z"/>
                <w:rFonts w:ascii="Times New Roman" w:hAnsi="Times New Roman"/>
                <w:b/>
                <w:noProof/>
              </w:rPr>
            </w:pPr>
            <w:del w:id="5112" w:author="Link Pieces" w:date="2015-08-26T03:54:00Z">
              <w:r w:rsidRPr="008F1DC0" w:rsidDel="009B7864">
                <w:rPr>
                  <w:rFonts w:ascii="Times New Roman" w:hAnsi="Times New Roman"/>
                  <w:b/>
                  <w:noProof/>
                </w:rPr>
                <w:delText>Null</w:delText>
              </w:r>
            </w:del>
          </w:p>
        </w:tc>
      </w:tr>
      <w:tr w:rsidR="00F54492" w:rsidRPr="008F1DC0" w:rsidDel="009B7864" w:rsidTr="00E73162">
        <w:trPr>
          <w:del w:id="5113" w:author="Link Pieces" w:date="2015-08-26T03:54:00Z"/>
        </w:trPr>
        <w:tc>
          <w:tcPr>
            <w:tcW w:w="570" w:type="dxa"/>
          </w:tcPr>
          <w:p w:rsidR="00F54492" w:rsidRPr="008F1DC0" w:rsidDel="009B7864" w:rsidRDefault="00F54492" w:rsidP="00E73162">
            <w:pPr>
              <w:tabs>
                <w:tab w:val="left" w:pos="2160"/>
              </w:tabs>
              <w:spacing w:after="0"/>
              <w:rPr>
                <w:del w:id="5114" w:author="Link Pieces" w:date="2015-08-26T03:54:00Z"/>
                <w:rFonts w:ascii="Times New Roman" w:hAnsi="Times New Roman"/>
                <w:noProof/>
              </w:rPr>
            </w:pPr>
            <w:del w:id="5115" w:author="Link Pieces" w:date="2015-08-26T03:54:00Z">
              <w:r w:rsidRPr="008F1DC0" w:rsidDel="009B7864">
                <w:rPr>
                  <w:rFonts w:ascii="Times New Roman" w:hAnsi="Times New Roman"/>
                  <w:noProof/>
                </w:rPr>
                <w:delText>1</w:delText>
              </w:r>
            </w:del>
          </w:p>
        </w:tc>
        <w:tc>
          <w:tcPr>
            <w:tcW w:w="2070" w:type="dxa"/>
          </w:tcPr>
          <w:p w:rsidR="00F54492" w:rsidRPr="008F1DC0" w:rsidDel="009B7864" w:rsidRDefault="00F54492" w:rsidP="00E73162">
            <w:pPr>
              <w:tabs>
                <w:tab w:val="left" w:pos="2160"/>
              </w:tabs>
              <w:spacing w:after="0"/>
              <w:rPr>
                <w:del w:id="5116" w:author="Link Pieces" w:date="2015-08-26T03:54:00Z"/>
                <w:rFonts w:ascii="Times New Roman" w:hAnsi="Times New Roman"/>
                <w:noProof/>
              </w:rPr>
            </w:pPr>
            <w:del w:id="5117" w:author="Link Pieces" w:date="2015-08-26T03:54:00Z">
              <w:r w:rsidRPr="008F1DC0" w:rsidDel="009B7864">
                <w:rPr>
                  <w:rFonts w:ascii="Times New Roman" w:hAnsi="Times New Roman"/>
                  <w:noProof/>
                </w:rPr>
                <w:delText>Store_id</w:delText>
              </w:r>
            </w:del>
          </w:p>
        </w:tc>
        <w:tc>
          <w:tcPr>
            <w:tcW w:w="2036" w:type="dxa"/>
          </w:tcPr>
          <w:p w:rsidR="00F54492" w:rsidRPr="008F1DC0" w:rsidDel="009B7864" w:rsidRDefault="00F54492" w:rsidP="00E73162">
            <w:pPr>
              <w:tabs>
                <w:tab w:val="left" w:pos="2160"/>
              </w:tabs>
              <w:spacing w:after="0"/>
              <w:rPr>
                <w:del w:id="5118" w:author="Link Pieces" w:date="2015-08-26T03:54:00Z"/>
                <w:rFonts w:ascii="Times New Roman" w:hAnsi="Times New Roman"/>
                <w:noProof/>
              </w:rPr>
            </w:pPr>
            <w:del w:id="5119"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120" w:author="Link Pieces" w:date="2015-08-26T03:54:00Z"/>
                <w:rFonts w:ascii="Times New Roman" w:hAnsi="Times New Roman"/>
                <w:noProof/>
              </w:rPr>
            </w:pPr>
            <w:del w:id="5121" w:author="Link Pieces" w:date="2015-08-26T03:54:00Z">
              <w:r w:rsidRPr="008F1DC0" w:rsidDel="009B7864">
                <w:rPr>
                  <w:rFonts w:ascii="Times New Roman" w:hAnsi="Times New Roman"/>
                  <w:noProof/>
                </w:rPr>
                <w:delText>FK</w:delText>
              </w:r>
            </w:del>
          </w:p>
        </w:tc>
        <w:tc>
          <w:tcPr>
            <w:tcW w:w="2977" w:type="dxa"/>
          </w:tcPr>
          <w:p w:rsidR="00F54492" w:rsidRPr="008F1DC0" w:rsidDel="009B7864" w:rsidRDefault="00F54492" w:rsidP="00E73162">
            <w:pPr>
              <w:tabs>
                <w:tab w:val="left" w:pos="2160"/>
              </w:tabs>
              <w:spacing w:after="0"/>
              <w:rPr>
                <w:del w:id="5122" w:author="Link Pieces" w:date="2015-08-26T03:54:00Z"/>
                <w:rFonts w:ascii="Times New Roman" w:hAnsi="Times New Roman"/>
                <w:noProof/>
              </w:rPr>
            </w:pPr>
            <w:del w:id="5123" w:author="Link Pieces" w:date="2015-08-26T03:54:00Z">
              <w:r w:rsidRPr="008F1DC0" w:rsidDel="009B7864">
                <w:rPr>
                  <w:rFonts w:ascii="Times New Roman" w:hAnsi="Times New Roman"/>
                  <w:noProof/>
                </w:rPr>
                <w:delText xml:space="preserve">Id of store </w:delText>
              </w:r>
            </w:del>
          </w:p>
        </w:tc>
        <w:tc>
          <w:tcPr>
            <w:tcW w:w="713" w:type="dxa"/>
          </w:tcPr>
          <w:p w:rsidR="00F54492" w:rsidRPr="008F1DC0" w:rsidDel="009B7864" w:rsidRDefault="00F54492" w:rsidP="00E73162">
            <w:pPr>
              <w:tabs>
                <w:tab w:val="left" w:pos="2160"/>
              </w:tabs>
              <w:spacing w:after="0"/>
              <w:rPr>
                <w:del w:id="5124" w:author="Link Pieces" w:date="2015-08-26T03:54:00Z"/>
                <w:rFonts w:ascii="Times New Roman" w:hAnsi="Times New Roman"/>
                <w:noProof/>
              </w:rPr>
            </w:pPr>
            <w:del w:id="5125" w:author="Link Pieces" w:date="2015-08-26T03:54:00Z">
              <w:r w:rsidRPr="008F1DC0" w:rsidDel="009B7864">
                <w:rPr>
                  <w:rFonts w:ascii="Times New Roman" w:hAnsi="Times New Roman"/>
                  <w:noProof/>
                </w:rPr>
                <w:delText>No</w:delText>
              </w:r>
            </w:del>
          </w:p>
        </w:tc>
      </w:tr>
      <w:tr w:rsidR="00F54492" w:rsidRPr="008F1DC0" w:rsidDel="009B7864" w:rsidTr="00E73162">
        <w:trPr>
          <w:del w:id="5126" w:author="Link Pieces" w:date="2015-08-26T03:54:00Z"/>
        </w:trPr>
        <w:tc>
          <w:tcPr>
            <w:tcW w:w="570" w:type="dxa"/>
          </w:tcPr>
          <w:p w:rsidR="00F54492" w:rsidRPr="008F1DC0" w:rsidDel="009B7864" w:rsidRDefault="00F54492" w:rsidP="00E73162">
            <w:pPr>
              <w:tabs>
                <w:tab w:val="left" w:pos="2160"/>
              </w:tabs>
              <w:spacing w:after="0"/>
              <w:rPr>
                <w:del w:id="5127" w:author="Link Pieces" w:date="2015-08-26T03:54:00Z"/>
                <w:rFonts w:ascii="Times New Roman" w:hAnsi="Times New Roman"/>
                <w:noProof/>
              </w:rPr>
            </w:pPr>
            <w:del w:id="5128" w:author="Link Pieces" w:date="2015-08-26T03:54:00Z">
              <w:r w:rsidRPr="008F1DC0" w:rsidDel="009B7864">
                <w:rPr>
                  <w:rFonts w:ascii="Times New Roman" w:hAnsi="Times New Roman"/>
                  <w:noProof/>
                </w:rPr>
                <w:delText>2</w:delText>
              </w:r>
            </w:del>
          </w:p>
        </w:tc>
        <w:tc>
          <w:tcPr>
            <w:tcW w:w="2070" w:type="dxa"/>
          </w:tcPr>
          <w:p w:rsidR="00F54492" w:rsidRPr="008F1DC0" w:rsidDel="009B7864" w:rsidRDefault="00F54492" w:rsidP="00E73162">
            <w:pPr>
              <w:tabs>
                <w:tab w:val="left" w:pos="2160"/>
              </w:tabs>
              <w:spacing w:after="0"/>
              <w:rPr>
                <w:del w:id="5129" w:author="Link Pieces" w:date="2015-08-26T03:54:00Z"/>
                <w:rFonts w:ascii="Times New Roman" w:hAnsi="Times New Roman"/>
                <w:noProof/>
              </w:rPr>
            </w:pPr>
            <w:del w:id="5130" w:author="Link Pieces" w:date="2015-08-26T03:54:00Z">
              <w:r w:rsidRPr="008F1DC0" w:rsidDel="009B7864">
                <w:rPr>
                  <w:rFonts w:ascii="Times New Roman" w:hAnsi="Times New Roman"/>
                  <w:noProof/>
                </w:rPr>
                <w:delText>Fuction_id</w:delText>
              </w:r>
            </w:del>
          </w:p>
        </w:tc>
        <w:tc>
          <w:tcPr>
            <w:tcW w:w="2036" w:type="dxa"/>
          </w:tcPr>
          <w:p w:rsidR="00F54492" w:rsidRPr="008F1DC0" w:rsidDel="009B7864" w:rsidRDefault="00F54492" w:rsidP="00E73162">
            <w:pPr>
              <w:tabs>
                <w:tab w:val="left" w:pos="2160"/>
              </w:tabs>
              <w:spacing w:after="0"/>
              <w:rPr>
                <w:del w:id="5131" w:author="Link Pieces" w:date="2015-08-26T03:54:00Z"/>
                <w:rFonts w:ascii="Times New Roman" w:hAnsi="Times New Roman"/>
                <w:noProof/>
              </w:rPr>
            </w:pPr>
            <w:del w:id="5132"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133" w:author="Link Pieces" w:date="2015-08-26T03:54:00Z"/>
                <w:rFonts w:ascii="Times New Roman" w:hAnsi="Times New Roman"/>
                <w:noProof/>
              </w:rPr>
            </w:pPr>
            <w:del w:id="5134" w:author="Link Pieces" w:date="2015-08-26T03:54:00Z">
              <w:r w:rsidRPr="008F1DC0" w:rsidDel="009B7864">
                <w:rPr>
                  <w:rFonts w:ascii="Times New Roman" w:hAnsi="Times New Roman"/>
                  <w:noProof/>
                </w:rPr>
                <w:delText>FK</w:delText>
              </w:r>
            </w:del>
          </w:p>
        </w:tc>
        <w:tc>
          <w:tcPr>
            <w:tcW w:w="2977" w:type="dxa"/>
          </w:tcPr>
          <w:p w:rsidR="00F54492" w:rsidRPr="008F1DC0" w:rsidDel="009B7864" w:rsidRDefault="00F54492" w:rsidP="00E73162">
            <w:pPr>
              <w:tabs>
                <w:tab w:val="left" w:pos="2160"/>
              </w:tabs>
              <w:spacing w:after="0"/>
              <w:rPr>
                <w:del w:id="5135" w:author="Link Pieces" w:date="2015-08-26T03:54:00Z"/>
                <w:rFonts w:ascii="Times New Roman" w:hAnsi="Times New Roman"/>
                <w:noProof/>
              </w:rPr>
            </w:pPr>
            <w:del w:id="5136" w:author="Link Pieces" w:date="2015-08-26T03:54:00Z">
              <w:r w:rsidRPr="008F1DC0" w:rsidDel="009B7864">
                <w:rPr>
                  <w:rFonts w:ascii="Times New Roman" w:hAnsi="Times New Roman"/>
                  <w:noProof/>
                </w:rPr>
                <w:delText>Id of features</w:delText>
              </w:r>
            </w:del>
          </w:p>
        </w:tc>
        <w:tc>
          <w:tcPr>
            <w:tcW w:w="713" w:type="dxa"/>
          </w:tcPr>
          <w:p w:rsidR="00F54492" w:rsidRPr="008F1DC0" w:rsidDel="009B7864" w:rsidRDefault="00F54492" w:rsidP="00E73162">
            <w:pPr>
              <w:tabs>
                <w:tab w:val="left" w:pos="2160"/>
              </w:tabs>
              <w:spacing w:after="0"/>
              <w:rPr>
                <w:del w:id="5137" w:author="Link Pieces" w:date="2015-08-26T03:54:00Z"/>
                <w:rFonts w:ascii="Times New Roman" w:hAnsi="Times New Roman"/>
                <w:noProof/>
              </w:rPr>
            </w:pPr>
            <w:del w:id="5138" w:author="Link Pieces" w:date="2015-08-26T03:54:00Z">
              <w:r w:rsidRPr="008F1DC0" w:rsidDel="009B7864">
                <w:rPr>
                  <w:rFonts w:ascii="Times New Roman" w:hAnsi="Times New Roman"/>
                  <w:noProof/>
                </w:rPr>
                <w:delText>No</w:delText>
              </w:r>
            </w:del>
          </w:p>
        </w:tc>
      </w:tr>
      <w:tr w:rsidR="00F54492" w:rsidRPr="008F1DC0" w:rsidDel="009B7864" w:rsidTr="00E73162">
        <w:trPr>
          <w:del w:id="5139" w:author="Link Pieces" w:date="2015-08-26T03:54:00Z"/>
        </w:trPr>
        <w:tc>
          <w:tcPr>
            <w:tcW w:w="570" w:type="dxa"/>
          </w:tcPr>
          <w:p w:rsidR="00F54492" w:rsidRPr="008F1DC0" w:rsidDel="009B7864" w:rsidRDefault="00F54492" w:rsidP="00E73162">
            <w:pPr>
              <w:tabs>
                <w:tab w:val="left" w:pos="2160"/>
              </w:tabs>
              <w:spacing w:after="0"/>
              <w:rPr>
                <w:del w:id="5140" w:author="Link Pieces" w:date="2015-08-26T03:54:00Z"/>
                <w:rFonts w:ascii="Times New Roman" w:hAnsi="Times New Roman"/>
                <w:noProof/>
                <w:color w:val="FF0000"/>
              </w:rPr>
            </w:pPr>
            <w:del w:id="5141" w:author="Link Pieces" w:date="2015-08-26T03:54:00Z">
              <w:r w:rsidRPr="008F1DC0" w:rsidDel="009B7864">
                <w:rPr>
                  <w:rFonts w:ascii="Times New Roman" w:hAnsi="Times New Roman"/>
                  <w:noProof/>
                  <w:color w:val="FF0000"/>
                </w:rPr>
                <w:delText>3</w:delText>
              </w:r>
            </w:del>
          </w:p>
        </w:tc>
        <w:tc>
          <w:tcPr>
            <w:tcW w:w="2070" w:type="dxa"/>
          </w:tcPr>
          <w:p w:rsidR="00F54492" w:rsidRPr="008F1DC0" w:rsidDel="009B7864" w:rsidRDefault="00F54492" w:rsidP="00E73162">
            <w:pPr>
              <w:tabs>
                <w:tab w:val="left" w:pos="2160"/>
              </w:tabs>
              <w:spacing w:after="0"/>
              <w:rPr>
                <w:del w:id="5142" w:author="Link Pieces" w:date="2015-08-26T03:54:00Z"/>
                <w:rFonts w:ascii="Times New Roman" w:hAnsi="Times New Roman"/>
                <w:noProof/>
                <w:color w:val="FF0000"/>
              </w:rPr>
            </w:pPr>
            <w:del w:id="5143" w:author="Link Pieces" w:date="2015-08-26T03:54:00Z">
              <w:r w:rsidRPr="008F1DC0" w:rsidDel="009B7864">
                <w:rPr>
                  <w:rFonts w:ascii="Times New Roman" w:hAnsi="Times New Roman"/>
                  <w:noProof/>
                  <w:color w:val="FF0000"/>
                </w:rPr>
                <w:delText>Status</w:delText>
              </w:r>
            </w:del>
          </w:p>
        </w:tc>
        <w:tc>
          <w:tcPr>
            <w:tcW w:w="2036" w:type="dxa"/>
          </w:tcPr>
          <w:p w:rsidR="00F54492" w:rsidRPr="008F1DC0" w:rsidDel="009B7864" w:rsidRDefault="00F54492" w:rsidP="00E73162">
            <w:pPr>
              <w:tabs>
                <w:tab w:val="left" w:pos="2160"/>
              </w:tabs>
              <w:spacing w:after="0"/>
              <w:rPr>
                <w:del w:id="5144" w:author="Link Pieces" w:date="2015-08-26T03:54:00Z"/>
                <w:rFonts w:ascii="Times New Roman" w:hAnsi="Times New Roman"/>
                <w:noProof/>
                <w:color w:val="FF0000"/>
              </w:rPr>
            </w:pPr>
            <w:del w:id="5145" w:author="Link Pieces" w:date="2015-08-26T03:54:00Z">
              <w:r w:rsidRPr="008F1DC0" w:rsidDel="009B7864">
                <w:rPr>
                  <w:rFonts w:ascii="Times New Roman" w:hAnsi="Times New Roman"/>
                  <w:noProof/>
                  <w:color w:val="FF0000"/>
                </w:rPr>
                <w:delText>Varchar(20)</w:delText>
              </w:r>
            </w:del>
          </w:p>
        </w:tc>
        <w:tc>
          <w:tcPr>
            <w:tcW w:w="994" w:type="dxa"/>
          </w:tcPr>
          <w:p w:rsidR="00F54492" w:rsidRPr="008F1DC0" w:rsidDel="009B7864" w:rsidRDefault="00F54492" w:rsidP="00E73162">
            <w:pPr>
              <w:tabs>
                <w:tab w:val="left" w:pos="2160"/>
              </w:tabs>
              <w:spacing w:after="0"/>
              <w:rPr>
                <w:del w:id="5146"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147" w:author="Link Pieces" w:date="2015-08-26T03:54:00Z"/>
                <w:rFonts w:ascii="Times New Roman" w:hAnsi="Times New Roman"/>
                <w:noProof/>
                <w:color w:val="FF0000"/>
              </w:rPr>
            </w:pPr>
            <w:del w:id="5148" w:author="Link Pieces" w:date="2015-08-26T03:54:00Z">
              <w:r w:rsidRPr="008F1DC0" w:rsidDel="009B7864">
                <w:rPr>
                  <w:rFonts w:ascii="Times New Roman" w:hAnsi="Times New Roman"/>
                  <w:noProof/>
                  <w:color w:val="FF0000"/>
                </w:rPr>
                <w:delText>Status of features</w:delText>
              </w:r>
            </w:del>
          </w:p>
        </w:tc>
        <w:tc>
          <w:tcPr>
            <w:tcW w:w="713" w:type="dxa"/>
          </w:tcPr>
          <w:p w:rsidR="00F54492" w:rsidRPr="008F1DC0" w:rsidDel="009B7864" w:rsidRDefault="00F54492" w:rsidP="00E73162">
            <w:pPr>
              <w:tabs>
                <w:tab w:val="left" w:pos="2160"/>
              </w:tabs>
              <w:spacing w:after="0"/>
              <w:rPr>
                <w:del w:id="5149" w:author="Link Pieces" w:date="2015-08-26T03:54:00Z"/>
                <w:rFonts w:ascii="Times New Roman" w:hAnsi="Times New Roman"/>
                <w:noProof/>
                <w:color w:val="FF0000"/>
              </w:rPr>
            </w:pPr>
            <w:del w:id="5150" w:author="Link Pieces" w:date="2015-08-26T03:54:00Z">
              <w:r w:rsidRPr="008F1DC0" w:rsidDel="009B7864">
                <w:rPr>
                  <w:rFonts w:ascii="Times New Roman" w:hAnsi="Times New Roman"/>
                  <w:noProof/>
                  <w:color w:val="FF0000"/>
                </w:rPr>
                <w:delText>No</w:delText>
              </w:r>
            </w:del>
          </w:p>
        </w:tc>
      </w:tr>
    </w:tbl>
    <w:p w:rsidR="00F54492" w:rsidRPr="008F1DC0" w:rsidDel="009B7864" w:rsidRDefault="00F54492" w:rsidP="00F54492">
      <w:pPr>
        <w:rPr>
          <w:del w:id="5151" w:author="Link Pieces" w:date="2015-08-26T03:54: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9B7864" w:rsidTr="00E73162">
        <w:trPr>
          <w:del w:id="5152" w:author="Link Pieces" w:date="2015-08-26T03:54:00Z"/>
        </w:trPr>
        <w:tc>
          <w:tcPr>
            <w:tcW w:w="9360" w:type="dxa"/>
            <w:gridSpan w:val="6"/>
          </w:tcPr>
          <w:p w:rsidR="00F54492" w:rsidRPr="008F1DC0" w:rsidDel="009B7864" w:rsidRDefault="00F54492" w:rsidP="00E73162">
            <w:pPr>
              <w:tabs>
                <w:tab w:val="left" w:pos="2160"/>
              </w:tabs>
              <w:spacing w:after="0"/>
              <w:jc w:val="center"/>
              <w:rPr>
                <w:del w:id="5153" w:author="Link Pieces" w:date="2015-08-26T03:54:00Z"/>
                <w:rFonts w:ascii="Times New Roman" w:hAnsi="Times New Roman"/>
                <w:noProof/>
              </w:rPr>
            </w:pPr>
            <w:del w:id="5154" w:author="Link Pieces" w:date="2015-08-26T03:54:00Z">
              <w:r w:rsidRPr="008F1DC0" w:rsidDel="009B7864">
                <w:rPr>
                  <w:rFonts w:ascii="Times New Roman" w:hAnsi="Times New Roman"/>
                  <w:b/>
                  <w:noProof/>
                </w:rPr>
                <w:delText>Features</w:delText>
              </w:r>
              <w:r w:rsidRPr="008F1DC0" w:rsidDel="009B7864">
                <w:rPr>
                  <w:rFonts w:ascii="Times New Roman" w:hAnsi="Times New Roman"/>
                  <w:noProof/>
                </w:rPr>
                <w:delText>: store data about Features</w:delText>
              </w:r>
            </w:del>
          </w:p>
        </w:tc>
      </w:tr>
      <w:tr w:rsidR="00F54492" w:rsidRPr="008F1DC0" w:rsidDel="009B7864" w:rsidTr="00E73162">
        <w:trPr>
          <w:del w:id="5155" w:author="Link Pieces" w:date="2015-08-26T03:54:00Z"/>
        </w:trPr>
        <w:tc>
          <w:tcPr>
            <w:tcW w:w="570" w:type="dxa"/>
            <w:shd w:val="clear" w:color="auto" w:fill="D9D9D9" w:themeFill="background1" w:themeFillShade="D9"/>
          </w:tcPr>
          <w:p w:rsidR="00F54492" w:rsidRPr="008F1DC0" w:rsidDel="009B7864" w:rsidRDefault="00F54492" w:rsidP="00E73162">
            <w:pPr>
              <w:tabs>
                <w:tab w:val="left" w:pos="2160"/>
              </w:tabs>
              <w:spacing w:after="0"/>
              <w:jc w:val="center"/>
              <w:rPr>
                <w:del w:id="5156" w:author="Link Pieces" w:date="2015-08-26T03:54:00Z"/>
                <w:rFonts w:ascii="Times New Roman" w:hAnsi="Times New Roman"/>
                <w:b/>
                <w:noProof/>
              </w:rPr>
            </w:pPr>
            <w:del w:id="5157" w:author="Link Pieces" w:date="2015-08-26T03:54:00Z">
              <w:r w:rsidRPr="008F1DC0" w:rsidDel="009B7864">
                <w:rPr>
                  <w:rFonts w:ascii="Times New Roman" w:hAnsi="Times New Roman"/>
                  <w:b/>
                  <w:noProof/>
                </w:rPr>
                <w:delText>No.</w:delText>
              </w:r>
            </w:del>
          </w:p>
        </w:tc>
        <w:tc>
          <w:tcPr>
            <w:tcW w:w="2070" w:type="dxa"/>
            <w:shd w:val="clear" w:color="auto" w:fill="D9D9D9" w:themeFill="background1" w:themeFillShade="D9"/>
          </w:tcPr>
          <w:p w:rsidR="00F54492" w:rsidRPr="008F1DC0" w:rsidDel="009B7864" w:rsidRDefault="00F54492" w:rsidP="00E73162">
            <w:pPr>
              <w:tabs>
                <w:tab w:val="left" w:pos="2160"/>
              </w:tabs>
              <w:spacing w:after="0"/>
              <w:jc w:val="center"/>
              <w:rPr>
                <w:del w:id="5158" w:author="Link Pieces" w:date="2015-08-26T03:54:00Z"/>
                <w:rFonts w:ascii="Times New Roman" w:hAnsi="Times New Roman"/>
                <w:b/>
                <w:noProof/>
              </w:rPr>
            </w:pPr>
            <w:del w:id="5159" w:author="Link Pieces" w:date="2015-08-26T03:54:00Z">
              <w:r w:rsidRPr="008F1DC0" w:rsidDel="009B7864">
                <w:rPr>
                  <w:rFonts w:ascii="Times New Roman" w:hAnsi="Times New Roman"/>
                  <w:b/>
                  <w:noProof/>
                </w:rPr>
                <w:delText>Field</w:delText>
              </w:r>
            </w:del>
          </w:p>
        </w:tc>
        <w:tc>
          <w:tcPr>
            <w:tcW w:w="2036" w:type="dxa"/>
            <w:shd w:val="clear" w:color="auto" w:fill="D9D9D9" w:themeFill="background1" w:themeFillShade="D9"/>
          </w:tcPr>
          <w:p w:rsidR="00F54492" w:rsidRPr="008F1DC0" w:rsidDel="009B7864" w:rsidRDefault="00F54492" w:rsidP="00E73162">
            <w:pPr>
              <w:tabs>
                <w:tab w:val="left" w:pos="2160"/>
              </w:tabs>
              <w:spacing w:after="0"/>
              <w:jc w:val="center"/>
              <w:rPr>
                <w:del w:id="5160" w:author="Link Pieces" w:date="2015-08-26T03:54:00Z"/>
                <w:rFonts w:ascii="Times New Roman" w:hAnsi="Times New Roman"/>
                <w:b/>
                <w:noProof/>
              </w:rPr>
            </w:pPr>
            <w:del w:id="5161" w:author="Link Pieces" w:date="2015-08-26T03:54:00Z">
              <w:r w:rsidRPr="008F1DC0" w:rsidDel="009B7864">
                <w:rPr>
                  <w:rFonts w:ascii="Times New Roman" w:hAnsi="Times New Roman"/>
                  <w:b/>
                  <w:noProof/>
                </w:rPr>
                <w:delText>Type</w:delText>
              </w:r>
            </w:del>
          </w:p>
        </w:tc>
        <w:tc>
          <w:tcPr>
            <w:tcW w:w="994" w:type="dxa"/>
            <w:shd w:val="clear" w:color="auto" w:fill="D9D9D9" w:themeFill="background1" w:themeFillShade="D9"/>
          </w:tcPr>
          <w:p w:rsidR="00F54492" w:rsidRPr="008F1DC0" w:rsidDel="009B7864" w:rsidRDefault="00F54492" w:rsidP="00E73162">
            <w:pPr>
              <w:tabs>
                <w:tab w:val="left" w:pos="2160"/>
              </w:tabs>
              <w:spacing w:after="0"/>
              <w:jc w:val="center"/>
              <w:rPr>
                <w:del w:id="5162" w:author="Link Pieces" w:date="2015-08-26T03:54:00Z"/>
                <w:rFonts w:ascii="Times New Roman" w:hAnsi="Times New Roman"/>
                <w:b/>
                <w:noProof/>
              </w:rPr>
            </w:pPr>
            <w:del w:id="5163" w:author="Link Pieces" w:date="2015-08-26T03:54:00Z">
              <w:r w:rsidRPr="008F1DC0" w:rsidDel="009B7864">
                <w:rPr>
                  <w:rFonts w:ascii="Times New Roman" w:hAnsi="Times New Roman"/>
                  <w:b/>
                  <w:noProof/>
                </w:rPr>
                <w:delText>Key</w:delText>
              </w:r>
            </w:del>
          </w:p>
        </w:tc>
        <w:tc>
          <w:tcPr>
            <w:tcW w:w="2977" w:type="dxa"/>
            <w:shd w:val="clear" w:color="auto" w:fill="D9D9D9" w:themeFill="background1" w:themeFillShade="D9"/>
          </w:tcPr>
          <w:p w:rsidR="00F54492" w:rsidRPr="008F1DC0" w:rsidDel="009B7864" w:rsidRDefault="00F54492" w:rsidP="00E73162">
            <w:pPr>
              <w:tabs>
                <w:tab w:val="left" w:pos="2160"/>
              </w:tabs>
              <w:spacing w:after="0"/>
              <w:jc w:val="center"/>
              <w:rPr>
                <w:del w:id="5164" w:author="Link Pieces" w:date="2015-08-26T03:54:00Z"/>
                <w:rFonts w:ascii="Times New Roman" w:hAnsi="Times New Roman"/>
                <w:b/>
                <w:noProof/>
              </w:rPr>
            </w:pPr>
            <w:del w:id="5165" w:author="Link Pieces" w:date="2015-08-26T03:54:00Z">
              <w:r w:rsidRPr="008F1DC0" w:rsidDel="009B7864">
                <w:rPr>
                  <w:rFonts w:ascii="Times New Roman" w:hAnsi="Times New Roman"/>
                  <w:b/>
                  <w:noProof/>
                </w:rPr>
                <w:delText>Description</w:delText>
              </w:r>
            </w:del>
          </w:p>
        </w:tc>
        <w:tc>
          <w:tcPr>
            <w:tcW w:w="713" w:type="dxa"/>
            <w:shd w:val="clear" w:color="auto" w:fill="D9D9D9" w:themeFill="background1" w:themeFillShade="D9"/>
          </w:tcPr>
          <w:p w:rsidR="00F54492" w:rsidRPr="008F1DC0" w:rsidDel="009B7864" w:rsidRDefault="00F54492" w:rsidP="00E73162">
            <w:pPr>
              <w:tabs>
                <w:tab w:val="left" w:pos="2160"/>
              </w:tabs>
              <w:spacing w:after="0"/>
              <w:jc w:val="center"/>
              <w:rPr>
                <w:del w:id="5166" w:author="Link Pieces" w:date="2015-08-26T03:54:00Z"/>
                <w:rFonts w:ascii="Times New Roman" w:hAnsi="Times New Roman"/>
                <w:b/>
                <w:noProof/>
              </w:rPr>
            </w:pPr>
            <w:del w:id="5167" w:author="Link Pieces" w:date="2015-08-26T03:54:00Z">
              <w:r w:rsidRPr="008F1DC0" w:rsidDel="009B7864">
                <w:rPr>
                  <w:rFonts w:ascii="Times New Roman" w:hAnsi="Times New Roman"/>
                  <w:b/>
                  <w:noProof/>
                </w:rPr>
                <w:delText>Null</w:delText>
              </w:r>
            </w:del>
          </w:p>
        </w:tc>
      </w:tr>
      <w:tr w:rsidR="00F54492" w:rsidRPr="008F1DC0" w:rsidDel="009B7864" w:rsidTr="00E73162">
        <w:trPr>
          <w:del w:id="5168" w:author="Link Pieces" w:date="2015-08-26T03:54:00Z"/>
        </w:trPr>
        <w:tc>
          <w:tcPr>
            <w:tcW w:w="570" w:type="dxa"/>
          </w:tcPr>
          <w:p w:rsidR="00F54492" w:rsidRPr="008F1DC0" w:rsidDel="009B7864" w:rsidRDefault="00F54492" w:rsidP="00E73162">
            <w:pPr>
              <w:tabs>
                <w:tab w:val="left" w:pos="2160"/>
              </w:tabs>
              <w:spacing w:after="0"/>
              <w:rPr>
                <w:del w:id="5169" w:author="Link Pieces" w:date="2015-08-26T03:54:00Z"/>
                <w:rFonts w:ascii="Times New Roman" w:hAnsi="Times New Roman"/>
                <w:noProof/>
              </w:rPr>
            </w:pPr>
            <w:del w:id="5170" w:author="Link Pieces" w:date="2015-08-26T03:54:00Z">
              <w:r w:rsidRPr="008F1DC0" w:rsidDel="009B7864">
                <w:rPr>
                  <w:rFonts w:ascii="Times New Roman" w:hAnsi="Times New Roman"/>
                  <w:noProof/>
                </w:rPr>
                <w:delText>1</w:delText>
              </w:r>
            </w:del>
          </w:p>
        </w:tc>
        <w:tc>
          <w:tcPr>
            <w:tcW w:w="2070" w:type="dxa"/>
          </w:tcPr>
          <w:p w:rsidR="00F54492" w:rsidRPr="008F1DC0" w:rsidDel="009B7864" w:rsidRDefault="00F54492" w:rsidP="00E73162">
            <w:pPr>
              <w:tabs>
                <w:tab w:val="left" w:pos="2160"/>
              </w:tabs>
              <w:spacing w:after="0"/>
              <w:rPr>
                <w:del w:id="5171" w:author="Link Pieces" w:date="2015-08-26T03:54:00Z"/>
                <w:rFonts w:ascii="Times New Roman" w:hAnsi="Times New Roman"/>
                <w:noProof/>
              </w:rPr>
            </w:pPr>
            <w:del w:id="5172" w:author="Link Pieces" w:date="2015-08-26T03:54:00Z">
              <w:r w:rsidRPr="008F1DC0" w:rsidDel="009B7864">
                <w:rPr>
                  <w:rFonts w:ascii="Times New Roman" w:hAnsi="Times New Roman"/>
                  <w:noProof/>
                </w:rPr>
                <w:delText>ID</w:delText>
              </w:r>
            </w:del>
          </w:p>
        </w:tc>
        <w:tc>
          <w:tcPr>
            <w:tcW w:w="2036" w:type="dxa"/>
          </w:tcPr>
          <w:p w:rsidR="00F54492" w:rsidRPr="008F1DC0" w:rsidDel="009B7864" w:rsidRDefault="00F54492" w:rsidP="00E73162">
            <w:pPr>
              <w:tabs>
                <w:tab w:val="left" w:pos="2160"/>
              </w:tabs>
              <w:spacing w:after="0"/>
              <w:rPr>
                <w:del w:id="5173" w:author="Link Pieces" w:date="2015-08-26T03:54:00Z"/>
                <w:rFonts w:ascii="Times New Roman" w:hAnsi="Times New Roman"/>
                <w:noProof/>
              </w:rPr>
            </w:pPr>
            <w:del w:id="5174" w:author="Link Pieces" w:date="2015-08-26T03:54: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175" w:author="Link Pieces" w:date="2015-08-26T03:54:00Z"/>
                <w:rFonts w:ascii="Times New Roman" w:hAnsi="Times New Roman"/>
                <w:noProof/>
              </w:rPr>
            </w:pPr>
            <w:del w:id="5176" w:author="Link Pieces" w:date="2015-08-26T03:54:00Z">
              <w:r w:rsidRPr="008F1DC0" w:rsidDel="009B7864">
                <w:rPr>
                  <w:rFonts w:ascii="Times New Roman" w:hAnsi="Times New Roman"/>
                  <w:noProof/>
                </w:rPr>
                <w:delText>PK</w:delText>
              </w:r>
            </w:del>
          </w:p>
        </w:tc>
        <w:tc>
          <w:tcPr>
            <w:tcW w:w="2977" w:type="dxa"/>
          </w:tcPr>
          <w:p w:rsidR="00F54492" w:rsidRPr="008F1DC0" w:rsidDel="009B7864" w:rsidRDefault="00F54492" w:rsidP="00E73162">
            <w:pPr>
              <w:tabs>
                <w:tab w:val="left" w:pos="2160"/>
              </w:tabs>
              <w:spacing w:after="0"/>
              <w:rPr>
                <w:del w:id="5177" w:author="Link Pieces" w:date="2015-08-26T03:54:00Z"/>
                <w:rFonts w:ascii="Times New Roman" w:hAnsi="Times New Roman"/>
                <w:noProof/>
              </w:rPr>
            </w:pPr>
            <w:del w:id="5178" w:author="Link Pieces" w:date="2015-08-26T03:54:00Z">
              <w:r w:rsidRPr="008F1DC0" w:rsidDel="009B7864">
                <w:rPr>
                  <w:rFonts w:ascii="Times New Roman" w:hAnsi="Times New Roman"/>
                  <w:noProof/>
                </w:rPr>
                <w:delText>Index,Id of feature</w:delText>
              </w:r>
            </w:del>
          </w:p>
        </w:tc>
        <w:tc>
          <w:tcPr>
            <w:tcW w:w="713" w:type="dxa"/>
          </w:tcPr>
          <w:p w:rsidR="00F54492" w:rsidRPr="008F1DC0" w:rsidDel="009B7864" w:rsidRDefault="00F54492" w:rsidP="00E73162">
            <w:pPr>
              <w:tabs>
                <w:tab w:val="left" w:pos="2160"/>
              </w:tabs>
              <w:spacing w:after="0"/>
              <w:rPr>
                <w:del w:id="5179" w:author="Link Pieces" w:date="2015-08-26T03:54:00Z"/>
                <w:rFonts w:ascii="Times New Roman" w:hAnsi="Times New Roman"/>
                <w:noProof/>
              </w:rPr>
            </w:pPr>
            <w:del w:id="5180" w:author="Link Pieces" w:date="2015-08-26T03:54:00Z">
              <w:r w:rsidRPr="008F1DC0" w:rsidDel="009B7864">
                <w:rPr>
                  <w:rFonts w:ascii="Times New Roman" w:hAnsi="Times New Roman"/>
                  <w:noProof/>
                </w:rPr>
                <w:delText>No</w:delText>
              </w:r>
            </w:del>
          </w:p>
        </w:tc>
      </w:tr>
      <w:tr w:rsidR="00F54492" w:rsidRPr="008F1DC0" w:rsidDel="009B7864" w:rsidTr="00E73162">
        <w:trPr>
          <w:del w:id="5181" w:author="Link Pieces" w:date="2015-08-26T03:54:00Z"/>
        </w:trPr>
        <w:tc>
          <w:tcPr>
            <w:tcW w:w="570" w:type="dxa"/>
          </w:tcPr>
          <w:p w:rsidR="00F54492" w:rsidRPr="008F1DC0" w:rsidDel="009B7864" w:rsidRDefault="00F54492" w:rsidP="00E73162">
            <w:pPr>
              <w:tabs>
                <w:tab w:val="left" w:pos="2160"/>
              </w:tabs>
              <w:spacing w:after="0"/>
              <w:rPr>
                <w:del w:id="5182" w:author="Link Pieces" w:date="2015-08-26T03:54:00Z"/>
                <w:rFonts w:ascii="Times New Roman" w:hAnsi="Times New Roman"/>
                <w:noProof/>
              </w:rPr>
            </w:pPr>
            <w:del w:id="5183" w:author="Link Pieces" w:date="2015-08-26T03:54:00Z">
              <w:r w:rsidRPr="008F1DC0" w:rsidDel="009B7864">
                <w:rPr>
                  <w:rFonts w:ascii="Times New Roman" w:hAnsi="Times New Roman"/>
                  <w:noProof/>
                </w:rPr>
                <w:delText>2</w:delText>
              </w:r>
            </w:del>
          </w:p>
        </w:tc>
        <w:tc>
          <w:tcPr>
            <w:tcW w:w="2070" w:type="dxa"/>
          </w:tcPr>
          <w:p w:rsidR="00F54492" w:rsidRPr="008F1DC0" w:rsidDel="009B7864" w:rsidRDefault="00F54492" w:rsidP="00E73162">
            <w:pPr>
              <w:tabs>
                <w:tab w:val="left" w:pos="2160"/>
              </w:tabs>
              <w:spacing w:after="0"/>
              <w:rPr>
                <w:del w:id="5184" w:author="Link Pieces" w:date="2015-08-26T03:54:00Z"/>
                <w:rFonts w:ascii="Times New Roman" w:hAnsi="Times New Roman"/>
                <w:noProof/>
              </w:rPr>
            </w:pPr>
            <w:del w:id="5185" w:author="Link Pieces" w:date="2015-08-26T03:54:00Z">
              <w:r w:rsidRPr="008F1DC0" w:rsidDel="009B7864">
                <w:rPr>
                  <w:rFonts w:ascii="Times New Roman" w:hAnsi="Times New Roman"/>
                  <w:noProof/>
                </w:rPr>
                <w:delText>Title</w:delText>
              </w:r>
            </w:del>
          </w:p>
        </w:tc>
        <w:tc>
          <w:tcPr>
            <w:tcW w:w="2036" w:type="dxa"/>
          </w:tcPr>
          <w:p w:rsidR="00F54492" w:rsidRPr="008F1DC0" w:rsidDel="009B7864" w:rsidRDefault="00F54492" w:rsidP="00E73162">
            <w:pPr>
              <w:tabs>
                <w:tab w:val="left" w:pos="2160"/>
              </w:tabs>
              <w:spacing w:after="0"/>
              <w:rPr>
                <w:del w:id="5186" w:author="Link Pieces" w:date="2015-08-26T03:54:00Z"/>
                <w:rFonts w:ascii="Times New Roman" w:hAnsi="Times New Roman"/>
                <w:noProof/>
              </w:rPr>
            </w:pPr>
            <w:del w:id="5187" w:author="Link Pieces" w:date="2015-08-26T03:54:00Z">
              <w:r w:rsidRPr="008F1DC0" w:rsidDel="009B7864">
                <w:rPr>
                  <w:rFonts w:ascii="Times New Roman" w:hAnsi="Times New Roman"/>
                  <w:noProof/>
                </w:rPr>
                <w:delText>Varchar(20)</w:delText>
              </w:r>
            </w:del>
          </w:p>
        </w:tc>
        <w:tc>
          <w:tcPr>
            <w:tcW w:w="994" w:type="dxa"/>
          </w:tcPr>
          <w:p w:rsidR="00F54492" w:rsidRPr="008F1DC0" w:rsidDel="009B7864" w:rsidRDefault="00F54492" w:rsidP="00E73162">
            <w:pPr>
              <w:tabs>
                <w:tab w:val="left" w:pos="2160"/>
              </w:tabs>
              <w:spacing w:after="0"/>
              <w:rPr>
                <w:del w:id="5188" w:author="Link Pieces" w:date="2015-08-26T03:54:00Z"/>
                <w:rFonts w:ascii="Times New Roman" w:hAnsi="Times New Roman"/>
                <w:noProof/>
              </w:rPr>
            </w:pPr>
          </w:p>
        </w:tc>
        <w:tc>
          <w:tcPr>
            <w:tcW w:w="2977" w:type="dxa"/>
          </w:tcPr>
          <w:p w:rsidR="00F54492" w:rsidRPr="008F1DC0" w:rsidDel="009B7864" w:rsidRDefault="00F54492" w:rsidP="00E73162">
            <w:pPr>
              <w:tabs>
                <w:tab w:val="left" w:pos="2160"/>
              </w:tabs>
              <w:spacing w:after="0"/>
              <w:rPr>
                <w:del w:id="5189" w:author="Link Pieces" w:date="2015-08-26T03:54:00Z"/>
                <w:rFonts w:ascii="Times New Roman" w:hAnsi="Times New Roman"/>
                <w:noProof/>
              </w:rPr>
            </w:pPr>
            <w:del w:id="5190" w:author="Link Pieces" w:date="2015-08-26T03:54:00Z">
              <w:r w:rsidRPr="008F1DC0" w:rsidDel="009B7864">
                <w:rPr>
                  <w:rFonts w:ascii="Times New Roman" w:hAnsi="Times New Roman"/>
                  <w:noProof/>
                </w:rPr>
                <w:delText>Name of feature</w:delText>
              </w:r>
            </w:del>
          </w:p>
        </w:tc>
        <w:tc>
          <w:tcPr>
            <w:tcW w:w="713" w:type="dxa"/>
          </w:tcPr>
          <w:p w:rsidR="00F54492" w:rsidRPr="008F1DC0" w:rsidDel="009B7864" w:rsidRDefault="00F54492" w:rsidP="00E73162">
            <w:pPr>
              <w:tabs>
                <w:tab w:val="left" w:pos="2160"/>
              </w:tabs>
              <w:spacing w:after="0"/>
              <w:rPr>
                <w:del w:id="5191" w:author="Link Pieces" w:date="2015-08-26T03:54:00Z"/>
                <w:rFonts w:ascii="Times New Roman" w:hAnsi="Times New Roman"/>
                <w:noProof/>
              </w:rPr>
            </w:pPr>
            <w:del w:id="5192" w:author="Link Pieces" w:date="2015-08-26T03:54:00Z">
              <w:r w:rsidRPr="008F1DC0" w:rsidDel="009B7864">
                <w:rPr>
                  <w:rFonts w:ascii="Times New Roman" w:hAnsi="Times New Roman"/>
                  <w:noProof/>
                </w:rPr>
                <w:delText>No</w:delText>
              </w:r>
            </w:del>
          </w:p>
        </w:tc>
      </w:tr>
      <w:tr w:rsidR="00F54492" w:rsidRPr="008F1DC0" w:rsidDel="009B7864" w:rsidTr="00E73162">
        <w:trPr>
          <w:del w:id="5193" w:author="Link Pieces" w:date="2015-08-26T03:54:00Z"/>
        </w:trPr>
        <w:tc>
          <w:tcPr>
            <w:tcW w:w="570" w:type="dxa"/>
          </w:tcPr>
          <w:p w:rsidR="00F54492" w:rsidRPr="008F1DC0" w:rsidDel="009B7864" w:rsidRDefault="00F54492" w:rsidP="00E73162">
            <w:pPr>
              <w:tabs>
                <w:tab w:val="left" w:pos="2160"/>
              </w:tabs>
              <w:spacing w:after="0"/>
              <w:rPr>
                <w:del w:id="5194" w:author="Link Pieces" w:date="2015-08-26T03:54:00Z"/>
                <w:rFonts w:ascii="Times New Roman" w:hAnsi="Times New Roman"/>
                <w:noProof/>
                <w:color w:val="FF0000"/>
              </w:rPr>
            </w:pPr>
            <w:del w:id="5195" w:author="Link Pieces" w:date="2015-08-26T03:54:00Z">
              <w:r w:rsidRPr="008F1DC0" w:rsidDel="009B7864">
                <w:rPr>
                  <w:rFonts w:ascii="Times New Roman" w:hAnsi="Times New Roman"/>
                  <w:noProof/>
                  <w:color w:val="FF0000"/>
                </w:rPr>
                <w:delText>3</w:delText>
              </w:r>
            </w:del>
          </w:p>
        </w:tc>
        <w:tc>
          <w:tcPr>
            <w:tcW w:w="2070" w:type="dxa"/>
          </w:tcPr>
          <w:p w:rsidR="00F54492" w:rsidRPr="008F1DC0" w:rsidDel="009B7864" w:rsidRDefault="00F54492" w:rsidP="00E73162">
            <w:pPr>
              <w:tabs>
                <w:tab w:val="left" w:pos="2160"/>
              </w:tabs>
              <w:spacing w:after="0"/>
              <w:rPr>
                <w:del w:id="5196" w:author="Link Pieces" w:date="2015-08-26T03:54:00Z"/>
                <w:rFonts w:ascii="Times New Roman" w:hAnsi="Times New Roman"/>
                <w:noProof/>
                <w:color w:val="FF0000"/>
              </w:rPr>
            </w:pPr>
            <w:del w:id="5197" w:author="Link Pieces" w:date="2015-08-26T03:54:00Z">
              <w:r w:rsidRPr="008F1DC0" w:rsidDel="009B7864">
                <w:rPr>
                  <w:rFonts w:ascii="Times New Roman" w:hAnsi="Times New Roman"/>
                  <w:noProof/>
                  <w:color w:val="FF0000"/>
                </w:rPr>
                <w:delText>Version</w:delText>
              </w:r>
            </w:del>
          </w:p>
        </w:tc>
        <w:tc>
          <w:tcPr>
            <w:tcW w:w="2036" w:type="dxa"/>
          </w:tcPr>
          <w:p w:rsidR="00F54492" w:rsidRPr="008F1DC0" w:rsidDel="009B7864" w:rsidRDefault="00F54492" w:rsidP="00E73162">
            <w:pPr>
              <w:tabs>
                <w:tab w:val="left" w:pos="2160"/>
              </w:tabs>
              <w:spacing w:after="0"/>
              <w:rPr>
                <w:del w:id="5198" w:author="Link Pieces" w:date="2015-08-26T03:54:00Z"/>
                <w:rFonts w:ascii="Times New Roman" w:hAnsi="Times New Roman"/>
                <w:noProof/>
                <w:color w:val="FF0000"/>
              </w:rPr>
            </w:pPr>
            <w:del w:id="5199" w:author="Link Pieces" w:date="2015-08-26T03:54:00Z">
              <w:r w:rsidRPr="008F1DC0" w:rsidDel="009B7864">
                <w:rPr>
                  <w:rFonts w:ascii="Times New Roman" w:hAnsi="Times New Roman"/>
                  <w:noProof/>
                  <w:color w:val="FF0000"/>
                </w:rPr>
                <w:delText>Varchar(20)</w:delText>
              </w:r>
            </w:del>
          </w:p>
        </w:tc>
        <w:tc>
          <w:tcPr>
            <w:tcW w:w="994" w:type="dxa"/>
          </w:tcPr>
          <w:p w:rsidR="00F54492" w:rsidRPr="008F1DC0" w:rsidDel="009B7864" w:rsidRDefault="00F54492" w:rsidP="00E73162">
            <w:pPr>
              <w:tabs>
                <w:tab w:val="left" w:pos="2160"/>
              </w:tabs>
              <w:spacing w:after="0"/>
              <w:rPr>
                <w:del w:id="5200"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201" w:author="Link Pieces" w:date="2015-08-26T03:54:00Z"/>
                <w:rFonts w:ascii="Times New Roman" w:hAnsi="Times New Roman"/>
                <w:noProof/>
                <w:color w:val="FF0000"/>
              </w:rPr>
            </w:pPr>
            <w:del w:id="5202" w:author="Link Pieces" w:date="2015-08-26T03:54:00Z">
              <w:r w:rsidRPr="008F1DC0" w:rsidDel="009B7864">
                <w:rPr>
                  <w:rFonts w:ascii="Times New Roman" w:hAnsi="Times New Roman"/>
                  <w:noProof/>
                  <w:color w:val="FF0000"/>
                </w:rPr>
                <w:delText>Version of feature</w:delText>
              </w:r>
            </w:del>
          </w:p>
        </w:tc>
        <w:tc>
          <w:tcPr>
            <w:tcW w:w="713" w:type="dxa"/>
          </w:tcPr>
          <w:p w:rsidR="00F54492" w:rsidRPr="008F1DC0" w:rsidDel="009B7864" w:rsidRDefault="00F54492" w:rsidP="00E73162">
            <w:pPr>
              <w:tabs>
                <w:tab w:val="left" w:pos="2160"/>
              </w:tabs>
              <w:spacing w:after="0"/>
              <w:rPr>
                <w:del w:id="5203" w:author="Link Pieces" w:date="2015-08-26T03:54:00Z"/>
                <w:rFonts w:ascii="Times New Roman" w:hAnsi="Times New Roman"/>
                <w:noProof/>
                <w:color w:val="FF0000"/>
              </w:rPr>
            </w:pPr>
            <w:del w:id="5204" w:author="Link Pieces" w:date="2015-08-26T03:54:00Z">
              <w:r w:rsidRPr="008F1DC0" w:rsidDel="009B7864">
                <w:rPr>
                  <w:rFonts w:ascii="Times New Roman" w:hAnsi="Times New Roman"/>
                  <w:noProof/>
                  <w:color w:val="FF0000"/>
                </w:rPr>
                <w:delText>No</w:delText>
              </w:r>
            </w:del>
          </w:p>
        </w:tc>
      </w:tr>
      <w:tr w:rsidR="00F54492" w:rsidRPr="008F1DC0" w:rsidDel="009B7864" w:rsidTr="00E73162">
        <w:trPr>
          <w:del w:id="5205" w:author="Link Pieces" w:date="2015-08-26T03:54:00Z"/>
        </w:trPr>
        <w:tc>
          <w:tcPr>
            <w:tcW w:w="570" w:type="dxa"/>
          </w:tcPr>
          <w:p w:rsidR="00F54492" w:rsidRPr="008F1DC0" w:rsidDel="009B7864" w:rsidRDefault="00F54492" w:rsidP="00E73162">
            <w:pPr>
              <w:tabs>
                <w:tab w:val="left" w:pos="2160"/>
              </w:tabs>
              <w:spacing w:after="0"/>
              <w:rPr>
                <w:del w:id="5206" w:author="Link Pieces" w:date="2015-08-26T03:54:00Z"/>
                <w:rFonts w:ascii="Times New Roman" w:hAnsi="Times New Roman"/>
                <w:noProof/>
                <w:color w:val="FF0000"/>
              </w:rPr>
            </w:pPr>
            <w:del w:id="5207" w:author="Link Pieces" w:date="2015-08-26T03:54:00Z">
              <w:r w:rsidRPr="008F1DC0" w:rsidDel="009B7864">
                <w:rPr>
                  <w:rFonts w:ascii="Times New Roman" w:hAnsi="Times New Roman"/>
                  <w:noProof/>
                  <w:color w:val="FF0000"/>
                </w:rPr>
                <w:delText>4</w:delText>
              </w:r>
            </w:del>
          </w:p>
        </w:tc>
        <w:tc>
          <w:tcPr>
            <w:tcW w:w="2070" w:type="dxa"/>
          </w:tcPr>
          <w:p w:rsidR="00F54492" w:rsidRPr="008F1DC0" w:rsidDel="009B7864" w:rsidRDefault="00F54492" w:rsidP="00E73162">
            <w:pPr>
              <w:tabs>
                <w:tab w:val="left" w:pos="2160"/>
              </w:tabs>
              <w:spacing w:after="0"/>
              <w:rPr>
                <w:del w:id="5208" w:author="Link Pieces" w:date="2015-08-26T03:54:00Z"/>
                <w:rFonts w:ascii="Times New Roman" w:hAnsi="Times New Roman"/>
                <w:noProof/>
                <w:color w:val="FF0000"/>
              </w:rPr>
            </w:pPr>
            <w:del w:id="5209" w:author="Link Pieces" w:date="2015-08-26T03:54:00Z">
              <w:r w:rsidRPr="008F1DC0" w:rsidDel="009B7864">
                <w:rPr>
                  <w:rFonts w:ascii="Times New Roman" w:hAnsi="Times New Roman"/>
                  <w:noProof/>
                  <w:color w:val="FF0000"/>
                </w:rPr>
                <w:delText>File</w:delText>
              </w:r>
            </w:del>
          </w:p>
        </w:tc>
        <w:tc>
          <w:tcPr>
            <w:tcW w:w="2036" w:type="dxa"/>
          </w:tcPr>
          <w:p w:rsidR="00F54492" w:rsidRPr="008F1DC0" w:rsidDel="009B7864" w:rsidRDefault="00F54492" w:rsidP="00E73162">
            <w:pPr>
              <w:tabs>
                <w:tab w:val="left" w:pos="2160"/>
              </w:tabs>
              <w:spacing w:after="0"/>
              <w:rPr>
                <w:del w:id="5210" w:author="Link Pieces" w:date="2015-08-26T03:54:00Z"/>
                <w:rFonts w:ascii="Times New Roman" w:hAnsi="Times New Roman"/>
                <w:noProof/>
                <w:color w:val="FF0000"/>
              </w:rPr>
            </w:pPr>
          </w:p>
        </w:tc>
        <w:tc>
          <w:tcPr>
            <w:tcW w:w="994" w:type="dxa"/>
          </w:tcPr>
          <w:p w:rsidR="00F54492" w:rsidRPr="008F1DC0" w:rsidDel="009B7864" w:rsidRDefault="00F54492" w:rsidP="00E73162">
            <w:pPr>
              <w:tabs>
                <w:tab w:val="left" w:pos="2160"/>
              </w:tabs>
              <w:spacing w:after="0"/>
              <w:rPr>
                <w:del w:id="5211" w:author="Link Pieces" w:date="2015-08-26T03:54:00Z"/>
                <w:rFonts w:ascii="Times New Roman" w:hAnsi="Times New Roman"/>
                <w:noProof/>
                <w:color w:val="FF0000"/>
              </w:rPr>
            </w:pPr>
          </w:p>
        </w:tc>
        <w:tc>
          <w:tcPr>
            <w:tcW w:w="2977" w:type="dxa"/>
          </w:tcPr>
          <w:p w:rsidR="00F54492" w:rsidRPr="008F1DC0" w:rsidDel="009B7864" w:rsidRDefault="00F54492" w:rsidP="00E73162">
            <w:pPr>
              <w:tabs>
                <w:tab w:val="left" w:pos="2160"/>
              </w:tabs>
              <w:spacing w:after="0"/>
              <w:rPr>
                <w:del w:id="5212" w:author="Link Pieces" w:date="2015-08-26T03:54:00Z"/>
                <w:rFonts w:ascii="Times New Roman" w:hAnsi="Times New Roman"/>
                <w:noProof/>
                <w:color w:val="FF0000"/>
              </w:rPr>
            </w:pPr>
          </w:p>
        </w:tc>
        <w:tc>
          <w:tcPr>
            <w:tcW w:w="713" w:type="dxa"/>
          </w:tcPr>
          <w:p w:rsidR="00F54492" w:rsidRPr="008F1DC0" w:rsidDel="009B7864" w:rsidRDefault="00F54492" w:rsidP="00E73162">
            <w:pPr>
              <w:tabs>
                <w:tab w:val="left" w:pos="2160"/>
              </w:tabs>
              <w:spacing w:after="0"/>
              <w:rPr>
                <w:del w:id="5213" w:author="Link Pieces" w:date="2015-08-26T03:54:00Z"/>
                <w:rFonts w:ascii="Times New Roman" w:hAnsi="Times New Roman"/>
                <w:noProof/>
                <w:color w:val="FF0000"/>
              </w:rPr>
            </w:pPr>
          </w:p>
        </w:tc>
      </w:tr>
    </w:tbl>
    <w:p w:rsidR="00F54492" w:rsidRPr="008F1DC0" w:rsidDel="009B7864" w:rsidRDefault="00F54492" w:rsidP="00F54492">
      <w:pPr>
        <w:spacing w:after="160" w:line="259" w:lineRule="auto"/>
        <w:rPr>
          <w:del w:id="5214" w:author="Link Pieces" w:date="2015-08-26T03:54:00Z"/>
          <w:rFonts w:ascii="Times New Roman" w:eastAsiaTheme="majorEastAsia" w:hAnsi="Times New Roman"/>
          <w:b/>
          <w:bCs/>
          <w:color w:val="000000" w:themeColor="text1"/>
          <w:sz w:val="22"/>
          <w:szCs w:val="22"/>
        </w:rPr>
      </w:pPr>
      <w:del w:id="5215" w:author="Link Pieces" w:date="2015-08-26T03:54:00Z">
        <w:r w:rsidRPr="008F1DC0" w:rsidDel="009B7864">
          <w:rPr>
            <w:rFonts w:ascii="Times New Roman" w:hAnsi="Times New Roman"/>
            <w:sz w:val="22"/>
            <w:szCs w:val="22"/>
          </w:rPr>
          <w:br w:type="page"/>
        </w:r>
      </w:del>
    </w:p>
    <w:p w:rsidR="00F54492" w:rsidRPr="008F1DC0" w:rsidDel="00C637EE" w:rsidRDefault="00F54492" w:rsidP="00A5614C">
      <w:pPr>
        <w:pStyle w:val="Heading3"/>
        <w:numPr>
          <w:ilvl w:val="0"/>
          <w:numId w:val="0"/>
        </w:numPr>
        <w:rPr>
          <w:del w:id="5216" w:author="Link Pieces" w:date="2015-08-26T11:32:00Z"/>
          <w:rFonts w:ascii="Times New Roman" w:hAnsi="Times New Roman"/>
          <w:sz w:val="22"/>
          <w:szCs w:val="22"/>
        </w:rPr>
      </w:pPr>
      <w:bookmarkStart w:id="5217" w:name="_Toc423129200"/>
      <w:bookmarkStart w:id="5218" w:name="_Toc427627696"/>
      <w:del w:id="5219" w:author="Link Pieces" w:date="2015-08-26T11:32:00Z">
        <w:r w:rsidRPr="008F1DC0" w:rsidDel="00C637EE">
          <w:rPr>
            <w:rFonts w:ascii="Times New Roman" w:hAnsi="Times New Roman"/>
            <w:b w:val="0"/>
            <w:sz w:val="22"/>
            <w:szCs w:val="22"/>
          </w:rPr>
          <w:delText>4.</w:delText>
        </w:r>
        <w:r w:rsidR="00937732" w:rsidRPr="008F1DC0" w:rsidDel="00C637EE">
          <w:rPr>
            <w:rFonts w:ascii="Times New Roman" w:hAnsi="Times New Roman"/>
            <w:b w:val="0"/>
            <w:sz w:val="22"/>
            <w:szCs w:val="22"/>
          </w:rPr>
          <w:delText>5</w:delText>
        </w:r>
        <w:r w:rsidRPr="008F1DC0" w:rsidDel="00C637EE">
          <w:rPr>
            <w:rFonts w:ascii="Times New Roman" w:hAnsi="Times New Roman"/>
            <w:b w:val="0"/>
            <w:sz w:val="22"/>
            <w:szCs w:val="22"/>
          </w:rPr>
          <w:delText>.2 Store</w:delText>
        </w:r>
        <w:bookmarkEnd w:id="5217"/>
        <w:bookmarkEnd w:id="5218"/>
      </w:del>
    </w:p>
    <w:p w:rsidR="00F54492" w:rsidRPr="008F1DC0" w:rsidDel="00C637EE" w:rsidRDefault="00F54492" w:rsidP="00F54492">
      <w:pPr>
        <w:pStyle w:val="Heading4"/>
        <w:rPr>
          <w:del w:id="5220" w:author="Link Pieces" w:date="2015-08-26T11:32:00Z"/>
          <w:rFonts w:ascii="Times New Roman" w:hAnsi="Times New Roman" w:cs="Times New Roman"/>
          <w:sz w:val="22"/>
          <w:szCs w:val="22"/>
        </w:rPr>
      </w:pPr>
      <w:del w:id="5221" w:author="Link Pieces" w:date="2015-08-26T11:32:00Z">
        <w:r w:rsidRPr="008F1DC0" w:rsidDel="00C637EE">
          <w:rPr>
            <w:rFonts w:ascii="Times New Roman" w:hAnsi="Times New Roman"/>
            <w:i w:val="0"/>
            <w:iCs w:val="0"/>
            <w:sz w:val="22"/>
            <w:szCs w:val="22"/>
          </w:rPr>
          <w:delText>4.</w:delText>
        </w:r>
        <w:r w:rsidR="00937732" w:rsidRPr="008F1DC0" w:rsidDel="00C637EE">
          <w:rPr>
            <w:rFonts w:ascii="Times New Roman" w:hAnsi="Times New Roman"/>
            <w:i w:val="0"/>
            <w:iCs w:val="0"/>
            <w:sz w:val="22"/>
            <w:szCs w:val="22"/>
          </w:rPr>
          <w:delText>5</w:delText>
        </w:r>
        <w:r w:rsidRPr="008F1DC0" w:rsidDel="00C637EE">
          <w:rPr>
            <w:rFonts w:ascii="Times New Roman" w:hAnsi="Times New Roman"/>
            <w:i w:val="0"/>
            <w:iCs w:val="0"/>
            <w:sz w:val="22"/>
            <w:szCs w:val="22"/>
          </w:rPr>
          <w:delText>.2.1 Table diagram</w:delText>
        </w:r>
      </w:del>
    </w:p>
    <w:p w:rsidR="00F54492" w:rsidRPr="008F1DC0" w:rsidDel="00C637EE" w:rsidRDefault="00F54492" w:rsidP="00F54492">
      <w:pPr>
        <w:rPr>
          <w:del w:id="5222" w:author="Link Pieces" w:date="2015-08-26T11:32:00Z"/>
          <w:rFonts w:ascii="Times New Roman" w:hAnsi="Times New Roman"/>
          <w:sz w:val="22"/>
          <w:szCs w:val="22"/>
        </w:rPr>
      </w:pPr>
    </w:p>
    <w:p w:rsidR="00F54492" w:rsidRPr="008F1DC0" w:rsidDel="00C637EE" w:rsidRDefault="00F54492" w:rsidP="00F54492">
      <w:pPr>
        <w:rPr>
          <w:del w:id="5223" w:author="Link Pieces" w:date="2015-08-26T11:32:00Z"/>
          <w:rFonts w:ascii="Times New Roman" w:hAnsi="Times New Roman"/>
          <w:sz w:val="22"/>
          <w:szCs w:val="22"/>
        </w:rPr>
      </w:pPr>
      <w:del w:id="5224" w:author="Link Pieces" w:date="2015-08-26T11:32:00Z">
        <w:r w:rsidRPr="008F1DC0" w:rsidDel="00C637EE">
          <w:rPr>
            <w:rFonts w:ascii="Times New Roman" w:hAnsi="Times New Roman"/>
            <w:noProof/>
            <w:sz w:val="22"/>
            <w:szCs w:val="22"/>
            <w:lang w:val="en-US" w:eastAsia="ja-JP"/>
            <w:rPrChange w:id="5225" w:author="Link Pieces" w:date="2015-08-26T13:21:00Z">
              <w:rPr>
                <w:noProof/>
                <w:lang w:val="en-US" w:eastAsia="ja-JP"/>
              </w:rPr>
            </w:rPrChange>
          </w:rPr>
          <w:drawing>
            <wp:inline distT="0" distB="0" distL="0" distR="0" wp14:anchorId="12641D48" wp14:editId="25C41A44">
              <wp:extent cx="6176513" cy="4155626"/>
              <wp:effectExtent l="0" t="0" r="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Diagram\Store_ERD.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6187110" cy="4162756"/>
                      </a:xfrm>
                      <a:prstGeom prst="rect">
                        <a:avLst/>
                      </a:prstGeom>
                      <a:noFill/>
                      <a:ln>
                        <a:noFill/>
                      </a:ln>
                    </pic:spPr>
                  </pic:pic>
                </a:graphicData>
              </a:graphic>
            </wp:inline>
          </w:drawing>
        </w:r>
      </w:del>
    </w:p>
    <w:p w:rsidR="00F54492" w:rsidRPr="008F1DC0" w:rsidDel="00C637EE" w:rsidRDefault="00F54492" w:rsidP="00F54492">
      <w:pPr>
        <w:jc w:val="center"/>
        <w:rPr>
          <w:del w:id="5226" w:author="Link Pieces" w:date="2015-08-26T11:32:00Z"/>
          <w:rFonts w:ascii="Times New Roman" w:hAnsi="Times New Roman"/>
          <w:sz w:val="22"/>
          <w:szCs w:val="22"/>
        </w:rPr>
      </w:pPr>
      <w:del w:id="5227" w:author="Link Pieces" w:date="2015-08-26T11:32:00Z">
        <w:r w:rsidRPr="008F1DC0" w:rsidDel="00C637EE">
          <w:rPr>
            <w:rFonts w:ascii="Times New Roman" w:hAnsi="Times New Roman"/>
            <w:sz w:val="22"/>
            <w:szCs w:val="22"/>
          </w:rPr>
          <w:delText xml:space="preserve">Figure </w:delText>
        </w:r>
        <w:r w:rsidR="00E051D6" w:rsidRPr="008F1DC0" w:rsidDel="00C637EE">
          <w:rPr>
            <w:rFonts w:ascii="Times New Roman" w:hAnsi="Times New Roman"/>
            <w:sz w:val="22"/>
            <w:szCs w:val="22"/>
          </w:rPr>
          <w:delText>4.6-2</w:delText>
        </w:r>
        <w:r w:rsidRPr="008F1DC0" w:rsidDel="00C637EE">
          <w:rPr>
            <w:rFonts w:ascii="Times New Roman" w:hAnsi="Times New Roman"/>
            <w:sz w:val="22"/>
            <w:szCs w:val="22"/>
          </w:rPr>
          <w:delText>: Store database table diagram</w:delText>
        </w:r>
      </w:del>
    </w:p>
    <w:p w:rsidR="00F54492" w:rsidRPr="008F1DC0" w:rsidDel="00C637EE" w:rsidRDefault="00F54492" w:rsidP="00F54492">
      <w:pPr>
        <w:pStyle w:val="Heading4"/>
        <w:rPr>
          <w:del w:id="5228" w:author="Link Pieces" w:date="2015-08-26T11:32:00Z"/>
          <w:rFonts w:ascii="Times New Roman" w:hAnsi="Times New Roman" w:cs="Times New Roman"/>
          <w:sz w:val="22"/>
          <w:szCs w:val="22"/>
        </w:rPr>
      </w:pPr>
      <w:del w:id="5229" w:author="Link Pieces" w:date="2015-08-26T11:32:00Z">
        <w:r w:rsidRPr="008F1DC0" w:rsidDel="00C637EE">
          <w:rPr>
            <w:rFonts w:ascii="Times New Roman" w:hAnsi="Times New Roman"/>
            <w:i w:val="0"/>
            <w:iCs w:val="0"/>
            <w:sz w:val="22"/>
            <w:szCs w:val="22"/>
          </w:rPr>
          <w:delText>4.</w:delText>
        </w:r>
        <w:r w:rsidR="00937732" w:rsidRPr="008F1DC0" w:rsidDel="00C637EE">
          <w:rPr>
            <w:rFonts w:ascii="Times New Roman" w:hAnsi="Times New Roman"/>
            <w:i w:val="0"/>
            <w:iCs w:val="0"/>
            <w:sz w:val="22"/>
            <w:szCs w:val="22"/>
          </w:rPr>
          <w:delText>5</w:delText>
        </w:r>
        <w:r w:rsidRPr="008F1DC0" w:rsidDel="00C637EE">
          <w:rPr>
            <w:rFonts w:ascii="Times New Roman" w:hAnsi="Times New Roman"/>
            <w:i w:val="0"/>
            <w:iCs w:val="0"/>
            <w:sz w:val="22"/>
            <w:szCs w:val="22"/>
          </w:rPr>
          <w:delText>.2.2 Database Dictionary</w:delText>
        </w:r>
      </w:del>
    </w:p>
    <w:p w:rsidR="00F54492" w:rsidRPr="008F1DC0" w:rsidDel="00C637EE" w:rsidRDefault="00F54492" w:rsidP="00F54492">
      <w:pPr>
        <w:rPr>
          <w:del w:id="5230"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231" w:author="Link Pieces" w:date="2015-08-26T11:32:00Z"/>
        </w:trPr>
        <w:tc>
          <w:tcPr>
            <w:tcW w:w="9360" w:type="dxa"/>
            <w:gridSpan w:val="6"/>
          </w:tcPr>
          <w:p w:rsidR="00F54492" w:rsidRPr="008F1DC0" w:rsidDel="00C637EE" w:rsidRDefault="00F54492" w:rsidP="00E73162">
            <w:pPr>
              <w:tabs>
                <w:tab w:val="left" w:pos="2160"/>
              </w:tabs>
              <w:spacing w:after="0"/>
              <w:jc w:val="center"/>
              <w:rPr>
                <w:del w:id="5232" w:author="Link Pieces" w:date="2015-08-26T11:32:00Z"/>
                <w:rFonts w:ascii="Times New Roman" w:hAnsi="Times New Roman"/>
                <w:noProof/>
              </w:rPr>
            </w:pPr>
            <w:del w:id="5233" w:author="Link Pieces" w:date="2015-08-26T11:32:00Z">
              <w:r w:rsidRPr="008F1DC0" w:rsidDel="00C637EE">
                <w:rPr>
                  <w:rFonts w:ascii="Times New Roman" w:hAnsi="Times New Roman"/>
                  <w:b/>
                  <w:noProof/>
                </w:rPr>
                <w:delText>Suppilers</w:delText>
              </w:r>
              <w:r w:rsidRPr="008F1DC0" w:rsidDel="00C637EE">
                <w:rPr>
                  <w:rFonts w:ascii="Times New Roman" w:hAnsi="Times New Roman"/>
                  <w:noProof/>
                </w:rPr>
                <w:delText>: store all data of supplier</w:delText>
              </w:r>
            </w:del>
          </w:p>
        </w:tc>
      </w:tr>
      <w:tr w:rsidR="00F54492" w:rsidRPr="008F1DC0" w:rsidDel="00C637EE" w:rsidTr="00E73162">
        <w:trPr>
          <w:del w:id="5234"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235" w:author="Link Pieces" w:date="2015-08-26T11:32:00Z"/>
                <w:rFonts w:ascii="Times New Roman" w:hAnsi="Times New Roman"/>
                <w:b/>
                <w:noProof/>
              </w:rPr>
            </w:pPr>
            <w:del w:id="5236"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237" w:author="Link Pieces" w:date="2015-08-26T11:32:00Z"/>
                <w:rFonts w:ascii="Times New Roman" w:hAnsi="Times New Roman"/>
                <w:b/>
                <w:noProof/>
              </w:rPr>
            </w:pPr>
            <w:del w:id="5238"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239" w:author="Link Pieces" w:date="2015-08-26T11:32:00Z"/>
                <w:rFonts w:ascii="Times New Roman" w:hAnsi="Times New Roman"/>
                <w:b/>
                <w:noProof/>
              </w:rPr>
            </w:pPr>
            <w:del w:id="5240"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241" w:author="Link Pieces" w:date="2015-08-26T11:32:00Z"/>
                <w:rFonts w:ascii="Times New Roman" w:hAnsi="Times New Roman"/>
                <w:b/>
                <w:noProof/>
              </w:rPr>
            </w:pPr>
            <w:del w:id="5242"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243" w:author="Link Pieces" w:date="2015-08-26T11:32:00Z"/>
                <w:rFonts w:ascii="Times New Roman" w:hAnsi="Times New Roman"/>
                <w:b/>
                <w:noProof/>
              </w:rPr>
            </w:pPr>
            <w:del w:id="5244"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245" w:author="Link Pieces" w:date="2015-08-26T11:32:00Z"/>
                <w:rFonts w:ascii="Times New Roman" w:hAnsi="Times New Roman"/>
                <w:b/>
                <w:noProof/>
              </w:rPr>
            </w:pPr>
            <w:del w:id="5246" w:author="Link Pieces" w:date="2015-08-26T11:32:00Z">
              <w:r w:rsidRPr="008F1DC0" w:rsidDel="00C637EE">
                <w:rPr>
                  <w:rFonts w:ascii="Times New Roman" w:hAnsi="Times New Roman"/>
                  <w:b/>
                  <w:noProof/>
                </w:rPr>
                <w:delText>Null</w:delText>
              </w:r>
            </w:del>
          </w:p>
        </w:tc>
      </w:tr>
      <w:tr w:rsidR="00F54492" w:rsidRPr="008F1DC0" w:rsidDel="00C637EE" w:rsidTr="00E73162">
        <w:trPr>
          <w:del w:id="5247" w:author="Link Pieces" w:date="2015-08-26T11:32:00Z"/>
        </w:trPr>
        <w:tc>
          <w:tcPr>
            <w:tcW w:w="570" w:type="dxa"/>
          </w:tcPr>
          <w:p w:rsidR="00F54492" w:rsidRPr="008F1DC0" w:rsidDel="00C637EE" w:rsidRDefault="00F54492" w:rsidP="00E73162">
            <w:pPr>
              <w:tabs>
                <w:tab w:val="left" w:pos="2160"/>
              </w:tabs>
              <w:spacing w:after="0"/>
              <w:rPr>
                <w:del w:id="5248" w:author="Link Pieces" w:date="2015-08-26T11:32:00Z"/>
                <w:rFonts w:ascii="Times New Roman" w:hAnsi="Times New Roman"/>
                <w:noProof/>
              </w:rPr>
            </w:pPr>
            <w:del w:id="5249"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250" w:author="Link Pieces" w:date="2015-08-26T11:32:00Z"/>
                <w:rFonts w:ascii="Times New Roman" w:hAnsi="Times New Roman"/>
                <w:noProof/>
              </w:rPr>
            </w:pPr>
            <w:del w:id="5251"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5252" w:author="Link Pieces" w:date="2015-08-26T11:32:00Z"/>
                <w:rFonts w:ascii="Times New Roman" w:hAnsi="Times New Roman"/>
                <w:noProof/>
              </w:rPr>
            </w:pPr>
            <w:del w:id="5253" w:author="Link Pieces" w:date="2015-08-26T10:13: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254" w:author="Link Pieces" w:date="2015-08-26T11:32:00Z"/>
                <w:rFonts w:ascii="Times New Roman" w:hAnsi="Times New Roman"/>
                <w:noProof/>
              </w:rPr>
            </w:pPr>
            <w:del w:id="5255"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5256" w:author="Link Pieces" w:date="2015-08-26T11:32:00Z"/>
                <w:rFonts w:ascii="Times New Roman" w:hAnsi="Times New Roman"/>
                <w:noProof/>
              </w:rPr>
            </w:pPr>
            <w:del w:id="5257" w:author="Link Pieces" w:date="2015-08-26T10:13:00Z">
              <w:r w:rsidRPr="008F1DC0" w:rsidDel="006C1753">
                <w:rPr>
                  <w:rFonts w:ascii="Times New Roman" w:hAnsi="Times New Roman"/>
                  <w:noProof/>
                </w:rPr>
                <w:delText>Index; i</w:delText>
              </w:r>
            </w:del>
            <w:del w:id="5258" w:author="Link Pieces" w:date="2015-08-26T11:32:00Z">
              <w:r w:rsidRPr="008F1DC0" w:rsidDel="00C637EE">
                <w:rPr>
                  <w:rFonts w:ascii="Times New Roman" w:hAnsi="Times New Roman"/>
                  <w:noProof/>
                </w:rPr>
                <w:delText>d of supplier</w:delText>
              </w:r>
            </w:del>
          </w:p>
        </w:tc>
        <w:tc>
          <w:tcPr>
            <w:tcW w:w="713" w:type="dxa"/>
          </w:tcPr>
          <w:p w:rsidR="00F54492" w:rsidRPr="008F1DC0" w:rsidDel="00C637EE" w:rsidRDefault="00F54492" w:rsidP="00E73162">
            <w:pPr>
              <w:tabs>
                <w:tab w:val="left" w:pos="2160"/>
              </w:tabs>
              <w:spacing w:after="0"/>
              <w:rPr>
                <w:del w:id="5259" w:author="Link Pieces" w:date="2015-08-26T11:32:00Z"/>
                <w:rFonts w:ascii="Times New Roman" w:hAnsi="Times New Roman"/>
                <w:noProof/>
              </w:rPr>
            </w:pPr>
            <w:del w:id="5260" w:author="Link Pieces" w:date="2015-08-26T11:32:00Z">
              <w:r w:rsidRPr="008F1DC0" w:rsidDel="00C637EE">
                <w:rPr>
                  <w:rFonts w:ascii="Times New Roman" w:hAnsi="Times New Roman"/>
                  <w:noProof/>
                </w:rPr>
                <w:delText>No</w:delText>
              </w:r>
            </w:del>
          </w:p>
        </w:tc>
      </w:tr>
      <w:tr w:rsidR="00F54492" w:rsidRPr="008F1DC0" w:rsidDel="00C637EE" w:rsidTr="00E73162">
        <w:trPr>
          <w:del w:id="5261" w:author="Link Pieces" w:date="2015-08-26T11:32:00Z"/>
        </w:trPr>
        <w:tc>
          <w:tcPr>
            <w:tcW w:w="570" w:type="dxa"/>
          </w:tcPr>
          <w:p w:rsidR="00F54492" w:rsidRPr="008F1DC0" w:rsidDel="00C637EE" w:rsidRDefault="00F54492" w:rsidP="00E73162">
            <w:pPr>
              <w:tabs>
                <w:tab w:val="left" w:pos="2160"/>
              </w:tabs>
              <w:spacing w:after="0"/>
              <w:rPr>
                <w:del w:id="5262" w:author="Link Pieces" w:date="2015-08-26T11:32:00Z"/>
                <w:rFonts w:ascii="Times New Roman" w:hAnsi="Times New Roman"/>
                <w:noProof/>
              </w:rPr>
            </w:pPr>
            <w:del w:id="5263"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264" w:author="Link Pieces" w:date="2015-08-26T11:32:00Z"/>
                <w:rFonts w:ascii="Times New Roman" w:hAnsi="Times New Roman"/>
                <w:noProof/>
              </w:rPr>
            </w:pPr>
            <w:del w:id="5265" w:author="Link Pieces" w:date="2015-08-26T11:32:00Z">
              <w:r w:rsidRPr="008F1DC0" w:rsidDel="00C637EE">
                <w:rPr>
                  <w:rFonts w:ascii="Times New Roman" w:hAnsi="Times New Roman"/>
                  <w:noProof/>
                </w:rPr>
                <w:delText>Title</w:delText>
              </w:r>
            </w:del>
          </w:p>
        </w:tc>
        <w:tc>
          <w:tcPr>
            <w:tcW w:w="2036" w:type="dxa"/>
          </w:tcPr>
          <w:p w:rsidR="00F54492" w:rsidRPr="008F1DC0" w:rsidDel="00C637EE" w:rsidRDefault="00F54492" w:rsidP="00E73162">
            <w:pPr>
              <w:tabs>
                <w:tab w:val="left" w:pos="2160"/>
              </w:tabs>
              <w:spacing w:after="0"/>
              <w:rPr>
                <w:del w:id="5266" w:author="Link Pieces" w:date="2015-08-26T11:32:00Z"/>
                <w:rFonts w:ascii="Times New Roman" w:hAnsi="Times New Roman"/>
                <w:noProof/>
              </w:rPr>
            </w:pPr>
            <w:del w:id="5267" w:author="Link Pieces" w:date="2015-08-26T03:28:00Z">
              <w:r w:rsidRPr="008F1DC0" w:rsidDel="009B7864">
                <w:rPr>
                  <w:rFonts w:ascii="Times New Roman" w:hAnsi="Times New Roman"/>
                  <w:noProof/>
                </w:rPr>
                <w:delText>Varchar(100)</w:delText>
              </w:r>
            </w:del>
          </w:p>
        </w:tc>
        <w:tc>
          <w:tcPr>
            <w:tcW w:w="994" w:type="dxa"/>
          </w:tcPr>
          <w:p w:rsidR="00F54492" w:rsidRPr="008F1DC0" w:rsidDel="00C637EE" w:rsidRDefault="00F54492" w:rsidP="00E73162">
            <w:pPr>
              <w:tabs>
                <w:tab w:val="left" w:pos="2160"/>
              </w:tabs>
              <w:spacing w:after="0"/>
              <w:rPr>
                <w:del w:id="526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269" w:author="Link Pieces" w:date="2015-08-26T11:32:00Z"/>
                <w:rFonts w:ascii="Times New Roman" w:hAnsi="Times New Roman"/>
                <w:noProof/>
              </w:rPr>
            </w:pPr>
            <w:del w:id="5270" w:author="Link Pieces" w:date="2015-08-26T11:32:00Z">
              <w:r w:rsidRPr="008F1DC0" w:rsidDel="00C637EE">
                <w:rPr>
                  <w:rFonts w:ascii="Times New Roman" w:hAnsi="Times New Roman"/>
                  <w:noProof/>
                </w:rPr>
                <w:delText>Name of supplier</w:delText>
              </w:r>
            </w:del>
          </w:p>
        </w:tc>
        <w:tc>
          <w:tcPr>
            <w:tcW w:w="713" w:type="dxa"/>
          </w:tcPr>
          <w:p w:rsidR="00F54492" w:rsidRPr="008F1DC0" w:rsidDel="00C637EE" w:rsidRDefault="00F54492" w:rsidP="00E73162">
            <w:pPr>
              <w:tabs>
                <w:tab w:val="left" w:pos="2160"/>
              </w:tabs>
              <w:spacing w:after="0"/>
              <w:rPr>
                <w:del w:id="5271" w:author="Link Pieces" w:date="2015-08-26T11:32:00Z"/>
                <w:rFonts w:ascii="Times New Roman" w:hAnsi="Times New Roman"/>
                <w:noProof/>
              </w:rPr>
            </w:pPr>
            <w:del w:id="5272" w:author="Link Pieces" w:date="2015-08-26T11:32:00Z">
              <w:r w:rsidRPr="008F1DC0" w:rsidDel="00C637EE">
                <w:rPr>
                  <w:rFonts w:ascii="Times New Roman" w:hAnsi="Times New Roman"/>
                  <w:noProof/>
                </w:rPr>
                <w:delText>No</w:delText>
              </w:r>
            </w:del>
          </w:p>
        </w:tc>
      </w:tr>
      <w:tr w:rsidR="00F54492" w:rsidRPr="008F1DC0" w:rsidDel="00C637EE" w:rsidTr="00E73162">
        <w:trPr>
          <w:del w:id="5273" w:author="Link Pieces" w:date="2015-08-26T11:32:00Z"/>
        </w:trPr>
        <w:tc>
          <w:tcPr>
            <w:tcW w:w="570" w:type="dxa"/>
          </w:tcPr>
          <w:p w:rsidR="00F54492" w:rsidRPr="008F1DC0" w:rsidDel="00C637EE" w:rsidRDefault="00F54492" w:rsidP="00E73162">
            <w:pPr>
              <w:tabs>
                <w:tab w:val="left" w:pos="2160"/>
              </w:tabs>
              <w:spacing w:after="0"/>
              <w:rPr>
                <w:del w:id="5274" w:author="Link Pieces" w:date="2015-08-26T11:32:00Z"/>
                <w:rFonts w:ascii="Times New Roman" w:hAnsi="Times New Roman"/>
                <w:noProof/>
              </w:rPr>
            </w:pPr>
            <w:del w:id="5275"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5276" w:author="Link Pieces" w:date="2015-08-26T11:32:00Z"/>
                <w:rFonts w:ascii="Times New Roman" w:hAnsi="Times New Roman"/>
                <w:noProof/>
              </w:rPr>
            </w:pPr>
            <w:del w:id="5277" w:author="Link Pieces" w:date="2015-08-26T11:32:00Z">
              <w:r w:rsidRPr="008F1DC0" w:rsidDel="00C637EE">
                <w:rPr>
                  <w:rFonts w:ascii="Times New Roman" w:hAnsi="Times New Roman"/>
                  <w:noProof/>
                </w:rPr>
                <w:delText>Representator</w:delText>
              </w:r>
            </w:del>
          </w:p>
        </w:tc>
        <w:tc>
          <w:tcPr>
            <w:tcW w:w="2036" w:type="dxa"/>
          </w:tcPr>
          <w:p w:rsidR="00F54492" w:rsidRPr="008F1DC0" w:rsidDel="00C637EE" w:rsidRDefault="00F54492" w:rsidP="00E73162">
            <w:pPr>
              <w:tabs>
                <w:tab w:val="left" w:pos="2160"/>
              </w:tabs>
              <w:spacing w:after="0"/>
              <w:rPr>
                <w:del w:id="5278" w:author="Link Pieces" w:date="2015-08-26T11:32:00Z"/>
                <w:rFonts w:ascii="Times New Roman" w:hAnsi="Times New Roman"/>
                <w:noProof/>
              </w:rPr>
            </w:pPr>
            <w:del w:id="5279" w:author="Link Pieces" w:date="2015-08-26T03:28:00Z">
              <w:r w:rsidRPr="008F1DC0" w:rsidDel="009B7864">
                <w:rPr>
                  <w:rFonts w:ascii="Times New Roman" w:hAnsi="Times New Roman"/>
                  <w:noProof/>
                </w:rPr>
                <w:delText>Varchar(100)</w:delText>
              </w:r>
            </w:del>
          </w:p>
        </w:tc>
        <w:tc>
          <w:tcPr>
            <w:tcW w:w="994" w:type="dxa"/>
          </w:tcPr>
          <w:p w:rsidR="00F54492" w:rsidRPr="008F1DC0" w:rsidDel="00C637EE" w:rsidRDefault="00F54492" w:rsidP="00E73162">
            <w:pPr>
              <w:tabs>
                <w:tab w:val="left" w:pos="2160"/>
              </w:tabs>
              <w:spacing w:after="0"/>
              <w:rPr>
                <w:del w:id="528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281" w:author="Link Pieces" w:date="2015-08-26T11:32:00Z"/>
                <w:rFonts w:ascii="Times New Roman" w:hAnsi="Times New Roman"/>
                <w:noProof/>
              </w:rPr>
            </w:pPr>
            <w:del w:id="5282" w:author="Link Pieces" w:date="2015-08-26T11:32:00Z">
              <w:r w:rsidRPr="008F1DC0" w:rsidDel="00C637EE">
                <w:rPr>
                  <w:rFonts w:ascii="Times New Roman" w:hAnsi="Times New Roman"/>
                  <w:noProof/>
                </w:rPr>
                <w:delText>Name of people who representation for supplier</w:delText>
              </w:r>
            </w:del>
          </w:p>
        </w:tc>
        <w:tc>
          <w:tcPr>
            <w:tcW w:w="713" w:type="dxa"/>
          </w:tcPr>
          <w:p w:rsidR="00F54492" w:rsidRPr="008F1DC0" w:rsidDel="00C637EE" w:rsidRDefault="00F54492" w:rsidP="00E73162">
            <w:pPr>
              <w:tabs>
                <w:tab w:val="left" w:pos="2160"/>
              </w:tabs>
              <w:spacing w:after="0"/>
              <w:rPr>
                <w:del w:id="5283" w:author="Link Pieces" w:date="2015-08-26T11:32:00Z"/>
                <w:rFonts w:ascii="Times New Roman" w:hAnsi="Times New Roman"/>
                <w:noProof/>
              </w:rPr>
            </w:pPr>
            <w:del w:id="5284" w:author="Link Pieces" w:date="2015-08-26T11:32:00Z">
              <w:r w:rsidRPr="008F1DC0" w:rsidDel="00C637EE">
                <w:rPr>
                  <w:rFonts w:ascii="Times New Roman" w:hAnsi="Times New Roman"/>
                  <w:noProof/>
                </w:rPr>
                <w:delText>No</w:delText>
              </w:r>
            </w:del>
          </w:p>
        </w:tc>
      </w:tr>
      <w:tr w:rsidR="00F54492" w:rsidRPr="008F1DC0" w:rsidDel="00C637EE" w:rsidTr="00E73162">
        <w:trPr>
          <w:del w:id="5285" w:author="Link Pieces" w:date="2015-08-26T11:32:00Z"/>
        </w:trPr>
        <w:tc>
          <w:tcPr>
            <w:tcW w:w="570" w:type="dxa"/>
          </w:tcPr>
          <w:p w:rsidR="00F54492" w:rsidRPr="008F1DC0" w:rsidDel="00C637EE" w:rsidRDefault="00F54492" w:rsidP="00E73162">
            <w:pPr>
              <w:tabs>
                <w:tab w:val="left" w:pos="2160"/>
              </w:tabs>
              <w:spacing w:after="0"/>
              <w:rPr>
                <w:del w:id="5286" w:author="Link Pieces" w:date="2015-08-26T11:32:00Z"/>
                <w:rFonts w:ascii="Times New Roman" w:hAnsi="Times New Roman"/>
                <w:noProof/>
              </w:rPr>
            </w:pPr>
            <w:del w:id="5287"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5288" w:author="Link Pieces" w:date="2015-08-26T11:32:00Z"/>
                <w:rFonts w:ascii="Times New Roman" w:hAnsi="Times New Roman"/>
                <w:noProof/>
              </w:rPr>
            </w:pPr>
            <w:del w:id="5289" w:author="Link Pieces" w:date="2015-08-26T11:32:00Z">
              <w:r w:rsidRPr="008F1DC0" w:rsidDel="00C637EE">
                <w:rPr>
                  <w:rFonts w:ascii="Times New Roman" w:hAnsi="Times New Roman"/>
                  <w:noProof/>
                </w:rPr>
                <w:delText>Position</w:delText>
              </w:r>
            </w:del>
          </w:p>
        </w:tc>
        <w:tc>
          <w:tcPr>
            <w:tcW w:w="2036" w:type="dxa"/>
          </w:tcPr>
          <w:p w:rsidR="00F54492" w:rsidRPr="008F1DC0" w:rsidDel="00C637EE" w:rsidRDefault="00F54492" w:rsidP="00E73162">
            <w:pPr>
              <w:tabs>
                <w:tab w:val="left" w:pos="2160"/>
              </w:tabs>
              <w:spacing w:after="0"/>
              <w:rPr>
                <w:del w:id="5290" w:author="Link Pieces" w:date="2015-08-26T11:32:00Z"/>
                <w:rFonts w:ascii="Times New Roman" w:hAnsi="Times New Roman"/>
                <w:noProof/>
              </w:rPr>
            </w:pPr>
            <w:del w:id="5291" w:author="Link Pieces" w:date="2015-08-26T03:29: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5292"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293" w:author="Link Pieces" w:date="2015-08-26T11:32:00Z"/>
                <w:rFonts w:ascii="Times New Roman" w:hAnsi="Times New Roman"/>
                <w:noProof/>
              </w:rPr>
            </w:pPr>
            <w:del w:id="5294" w:author="Link Pieces" w:date="2015-08-26T11:32:00Z">
              <w:r w:rsidRPr="008F1DC0" w:rsidDel="00C637EE">
                <w:rPr>
                  <w:rFonts w:ascii="Times New Roman" w:hAnsi="Times New Roman"/>
                  <w:noProof/>
                </w:rPr>
                <w:delText>Position of representator</w:delText>
              </w:r>
            </w:del>
          </w:p>
        </w:tc>
        <w:tc>
          <w:tcPr>
            <w:tcW w:w="713" w:type="dxa"/>
          </w:tcPr>
          <w:p w:rsidR="00F54492" w:rsidRPr="008F1DC0" w:rsidDel="00C637EE" w:rsidRDefault="00F54492" w:rsidP="00E73162">
            <w:pPr>
              <w:tabs>
                <w:tab w:val="left" w:pos="2160"/>
              </w:tabs>
              <w:spacing w:after="0"/>
              <w:rPr>
                <w:del w:id="5295" w:author="Link Pieces" w:date="2015-08-26T11:32:00Z"/>
                <w:rFonts w:ascii="Times New Roman" w:hAnsi="Times New Roman"/>
                <w:noProof/>
              </w:rPr>
            </w:pPr>
            <w:del w:id="5296" w:author="Link Pieces" w:date="2015-08-26T11:32:00Z">
              <w:r w:rsidRPr="008F1DC0" w:rsidDel="00C637EE">
                <w:rPr>
                  <w:rFonts w:ascii="Times New Roman" w:hAnsi="Times New Roman"/>
                  <w:noProof/>
                </w:rPr>
                <w:delText>No</w:delText>
              </w:r>
            </w:del>
          </w:p>
        </w:tc>
      </w:tr>
      <w:tr w:rsidR="00F54492" w:rsidRPr="008F1DC0" w:rsidDel="00C637EE" w:rsidTr="00E73162">
        <w:trPr>
          <w:del w:id="5297" w:author="Link Pieces" w:date="2015-08-26T11:32:00Z"/>
        </w:trPr>
        <w:tc>
          <w:tcPr>
            <w:tcW w:w="570" w:type="dxa"/>
          </w:tcPr>
          <w:p w:rsidR="00F54492" w:rsidRPr="008F1DC0" w:rsidDel="00C637EE" w:rsidRDefault="00F54492" w:rsidP="00E73162">
            <w:pPr>
              <w:tabs>
                <w:tab w:val="left" w:pos="2160"/>
              </w:tabs>
              <w:spacing w:after="0"/>
              <w:rPr>
                <w:del w:id="5298" w:author="Link Pieces" w:date="2015-08-26T11:32:00Z"/>
                <w:rFonts w:ascii="Times New Roman" w:hAnsi="Times New Roman"/>
                <w:noProof/>
              </w:rPr>
            </w:pPr>
            <w:del w:id="5299"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5300" w:author="Link Pieces" w:date="2015-08-26T11:32:00Z"/>
                <w:rFonts w:ascii="Times New Roman" w:hAnsi="Times New Roman"/>
                <w:noProof/>
              </w:rPr>
            </w:pPr>
            <w:del w:id="5301" w:author="Link Pieces" w:date="2015-08-26T11:32:00Z">
              <w:r w:rsidRPr="008F1DC0" w:rsidDel="00C637EE">
                <w:rPr>
                  <w:rFonts w:ascii="Times New Roman" w:hAnsi="Times New Roman"/>
                  <w:noProof/>
                </w:rPr>
                <w:delText>Address</w:delText>
              </w:r>
            </w:del>
          </w:p>
        </w:tc>
        <w:tc>
          <w:tcPr>
            <w:tcW w:w="2036" w:type="dxa"/>
          </w:tcPr>
          <w:p w:rsidR="00F54492" w:rsidRPr="008F1DC0" w:rsidDel="00C637EE" w:rsidRDefault="00F54492" w:rsidP="00E73162">
            <w:pPr>
              <w:tabs>
                <w:tab w:val="left" w:pos="2160"/>
              </w:tabs>
              <w:spacing w:after="0"/>
              <w:rPr>
                <w:del w:id="5302" w:author="Link Pieces" w:date="2015-08-26T11:32:00Z"/>
                <w:rFonts w:ascii="Times New Roman" w:hAnsi="Times New Roman"/>
                <w:noProof/>
              </w:rPr>
            </w:pPr>
            <w:del w:id="5303" w:author="Link Pieces" w:date="2015-08-26T03:29:00Z">
              <w:r w:rsidRPr="008F1DC0" w:rsidDel="009B7864">
                <w:rPr>
                  <w:rFonts w:ascii="Times New Roman" w:hAnsi="Times New Roman"/>
                  <w:noProof/>
                </w:rPr>
                <w:delText>Varchar(200)</w:delText>
              </w:r>
            </w:del>
          </w:p>
        </w:tc>
        <w:tc>
          <w:tcPr>
            <w:tcW w:w="994" w:type="dxa"/>
          </w:tcPr>
          <w:p w:rsidR="00F54492" w:rsidRPr="008F1DC0" w:rsidDel="00C637EE" w:rsidRDefault="00F54492" w:rsidP="00E73162">
            <w:pPr>
              <w:tabs>
                <w:tab w:val="left" w:pos="2160"/>
              </w:tabs>
              <w:spacing w:after="0"/>
              <w:rPr>
                <w:del w:id="5304"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305" w:author="Link Pieces" w:date="2015-08-26T11:32:00Z"/>
                <w:rFonts w:ascii="Times New Roman" w:hAnsi="Times New Roman"/>
                <w:noProof/>
              </w:rPr>
            </w:pPr>
            <w:del w:id="5306" w:author="Link Pieces" w:date="2015-08-26T11:32:00Z">
              <w:r w:rsidRPr="008F1DC0" w:rsidDel="00C637EE">
                <w:rPr>
                  <w:rFonts w:ascii="Times New Roman" w:hAnsi="Times New Roman"/>
                  <w:noProof/>
                </w:rPr>
                <w:delText>Address of supplier</w:delText>
              </w:r>
            </w:del>
          </w:p>
        </w:tc>
        <w:tc>
          <w:tcPr>
            <w:tcW w:w="713" w:type="dxa"/>
          </w:tcPr>
          <w:p w:rsidR="00F54492" w:rsidRPr="008F1DC0" w:rsidDel="00C637EE" w:rsidRDefault="00F54492" w:rsidP="00E73162">
            <w:pPr>
              <w:tabs>
                <w:tab w:val="left" w:pos="2160"/>
              </w:tabs>
              <w:spacing w:after="0"/>
              <w:rPr>
                <w:del w:id="5307" w:author="Link Pieces" w:date="2015-08-26T11:32:00Z"/>
                <w:rFonts w:ascii="Times New Roman" w:hAnsi="Times New Roman"/>
                <w:noProof/>
              </w:rPr>
            </w:pPr>
            <w:del w:id="5308" w:author="Link Pieces" w:date="2015-08-26T11:32:00Z">
              <w:r w:rsidRPr="008F1DC0" w:rsidDel="00C637EE">
                <w:rPr>
                  <w:rFonts w:ascii="Times New Roman" w:hAnsi="Times New Roman"/>
                  <w:noProof/>
                </w:rPr>
                <w:delText>No</w:delText>
              </w:r>
            </w:del>
          </w:p>
        </w:tc>
      </w:tr>
      <w:tr w:rsidR="00F54492" w:rsidRPr="008F1DC0" w:rsidDel="00C637EE" w:rsidTr="00E73162">
        <w:trPr>
          <w:del w:id="5309" w:author="Link Pieces" w:date="2015-08-26T11:32:00Z"/>
        </w:trPr>
        <w:tc>
          <w:tcPr>
            <w:tcW w:w="570" w:type="dxa"/>
          </w:tcPr>
          <w:p w:rsidR="00F54492" w:rsidRPr="008F1DC0" w:rsidDel="00C637EE" w:rsidRDefault="00F54492" w:rsidP="00E73162">
            <w:pPr>
              <w:tabs>
                <w:tab w:val="left" w:pos="2160"/>
              </w:tabs>
              <w:spacing w:after="0"/>
              <w:rPr>
                <w:del w:id="5310" w:author="Link Pieces" w:date="2015-08-26T11:32:00Z"/>
                <w:rFonts w:ascii="Times New Roman" w:hAnsi="Times New Roman"/>
                <w:noProof/>
              </w:rPr>
            </w:pPr>
            <w:del w:id="5311" w:author="Link Pieces" w:date="2015-08-26T11:32:00Z">
              <w:r w:rsidRPr="008F1DC0" w:rsidDel="00C637EE">
                <w:rPr>
                  <w:rFonts w:ascii="Times New Roman" w:hAnsi="Times New Roman"/>
                  <w:noProof/>
                </w:rPr>
                <w:delText>6</w:delText>
              </w:r>
            </w:del>
          </w:p>
        </w:tc>
        <w:tc>
          <w:tcPr>
            <w:tcW w:w="2070" w:type="dxa"/>
          </w:tcPr>
          <w:p w:rsidR="00F54492" w:rsidRPr="008F1DC0" w:rsidDel="00C637EE" w:rsidRDefault="00F54492" w:rsidP="00E73162">
            <w:pPr>
              <w:tabs>
                <w:tab w:val="left" w:pos="2160"/>
              </w:tabs>
              <w:spacing w:after="0"/>
              <w:rPr>
                <w:del w:id="5312" w:author="Link Pieces" w:date="2015-08-26T11:32:00Z"/>
                <w:rFonts w:ascii="Times New Roman" w:hAnsi="Times New Roman"/>
                <w:noProof/>
              </w:rPr>
            </w:pPr>
            <w:del w:id="5313" w:author="Link Pieces" w:date="2015-08-26T11:32:00Z">
              <w:r w:rsidRPr="008F1DC0" w:rsidDel="00C637EE">
                <w:rPr>
                  <w:rFonts w:ascii="Times New Roman" w:hAnsi="Times New Roman"/>
                  <w:noProof/>
                </w:rPr>
                <w:delText>Email</w:delText>
              </w:r>
            </w:del>
          </w:p>
        </w:tc>
        <w:tc>
          <w:tcPr>
            <w:tcW w:w="2036" w:type="dxa"/>
          </w:tcPr>
          <w:p w:rsidR="00F54492" w:rsidRPr="008F1DC0" w:rsidDel="00C637EE" w:rsidRDefault="00F54492" w:rsidP="00E73162">
            <w:pPr>
              <w:tabs>
                <w:tab w:val="left" w:pos="2160"/>
              </w:tabs>
              <w:spacing w:after="0"/>
              <w:rPr>
                <w:del w:id="5314" w:author="Link Pieces" w:date="2015-08-26T11:32:00Z"/>
                <w:rFonts w:ascii="Times New Roman" w:hAnsi="Times New Roman"/>
                <w:noProof/>
              </w:rPr>
            </w:pPr>
            <w:del w:id="5315" w:author="Link Pieces" w:date="2015-08-26T03:29:00Z">
              <w:r w:rsidRPr="008F1DC0" w:rsidDel="009B7864">
                <w:rPr>
                  <w:rFonts w:ascii="Times New Roman" w:hAnsi="Times New Roman"/>
                  <w:noProof/>
                </w:rPr>
                <w:delText>Varchar(100)</w:delText>
              </w:r>
            </w:del>
          </w:p>
        </w:tc>
        <w:tc>
          <w:tcPr>
            <w:tcW w:w="994" w:type="dxa"/>
          </w:tcPr>
          <w:p w:rsidR="00F54492" w:rsidRPr="008F1DC0" w:rsidDel="00C637EE" w:rsidRDefault="00F54492" w:rsidP="00E73162">
            <w:pPr>
              <w:tabs>
                <w:tab w:val="left" w:pos="2160"/>
              </w:tabs>
              <w:spacing w:after="0"/>
              <w:rPr>
                <w:del w:id="5316"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317" w:author="Link Pieces" w:date="2015-08-26T11:32:00Z"/>
                <w:rFonts w:ascii="Times New Roman" w:hAnsi="Times New Roman"/>
                <w:noProof/>
              </w:rPr>
            </w:pPr>
            <w:del w:id="5318" w:author="Link Pieces" w:date="2015-08-26T11:32:00Z">
              <w:r w:rsidRPr="008F1DC0" w:rsidDel="00C637EE">
                <w:rPr>
                  <w:rFonts w:ascii="Times New Roman" w:hAnsi="Times New Roman"/>
                  <w:noProof/>
                </w:rPr>
                <w:delText>Email of supplier</w:delText>
              </w:r>
            </w:del>
          </w:p>
        </w:tc>
        <w:tc>
          <w:tcPr>
            <w:tcW w:w="713" w:type="dxa"/>
          </w:tcPr>
          <w:p w:rsidR="00F54492" w:rsidRPr="008F1DC0" w:rsidDel="00C637EE" w:rsidRDefault="00F54492" w:rsidP="00E73162">
            <w:pPr>
              <w:tabs>
                <w:tab w:val="left" w:pos="2160"/>
              </w:tabs>
              <w:spacing w:after="0"/>
              <w:rPr>
                <w:del w:id="5319" w:author="Link Pieces" w:date="2015-08-26T11:32:00Z"/>
                <w:rFonts w:ascii="Times New Roman" w:hAnsi="Times New Roman"/>
                <w:noProof/>
              </w:rPr>
            </w:pPr>
            <w:del w:id="5320" w:author="Link Pieces" w:date="2015-08-26T11:32:00Z">
              <w:r w:rsidRPr="008F1DC0" w:rsidDel="00C637EE">
                <w:rPr>
                  <w:rFonts w:ascii="Times New Roman" w:hAnsi="Times New Roman"/>
                  <w:noProof/>
                </w:rPr>
                <w:delText>No</w:delText>
              </w:r>
            </w:del>
          </w:p>
        </w:tc>
      </w:tr>
      <w:tr w:rsidR="00F54492" w:rsidRPr="008F1DC0" w:rsidDel="00C637EE" w:rsidTr="00E73162">
        <w:trPr>
          <w:del w:id="5321" w:author="Link Pieces" w:date="2015-08-26T11:32:00Z"/>
        </w:trPr>
        <w:tc>
          <w:tcPr>
            <w:tcW w:w="570" w:type="dxa"/>
          </w:tcPr>
          <w:p w:rsidR="00F54492" w:rsidRPr="008F1DC0" w:rsidDel="00C637EE" w:rsidRDefault="00F54492" w:rsidP="00E73162">
            <w:pPr>
              <w:tabs>
                <w:tab w:val="left" w:pos="2160"/>
              </w:tabs>
              <w:spacing w:after="0"/>
              <w:rPr>
                <w:del w:id="5322" w:author="Link Pieces" w:date="2015-08-26T11:32:00Z"/>
                <w:rFonts w:ascii="Times New Roman" w:hAnsi="Times New Roman"/>
                <w:noProof/>
              </w:rPr>
            </w:pPr>
            <w:del w:id="5323" w:author="Link Pieces" w:date="2015-08-26T11:32:00Z">
              <w:r w:rsidRPr="008F1DC0" w:rsidDel="00C637EE">
                <w:rPr>
                  <w:rFonts w:ascii="Times New Roman" w:hAnsi="Times New Roman"/>
                  <w:noProof/>
                </w:rPr>
                <w:delText>7</w:delText>
              </w:r>
            </w:del>
          </w:p>
        </w:tc>
        <w:tc>
          <w:tcPr>
            <w:tcW w:w="2070" w:type="dxa"/>
          </w:tcPr>
          <w:p w:rsidR="00F54492" w:rsidRPr="008F1DC0" w:rsidDel="00C637EE" w:rsidRDefault="00F54492" w:rsidP="00E73162">
            <w:pPr>
              <w:tabs>
                <w:tab w:val="left" w:pos="2160"/>
              </w:tabs>
              <w:spacing w:after="0"/>
              <w:rPr>
                <w:del w:id="5324" w:author="Link Pieces" w:date="2015-08-26T11:32:00Z"/>
                <w:rFonts w:ascii="Times New Roman" w:hAnsi="Times New Roman"/>
                <w:noProof/>
              </w:rPr>
            </w:pPr>
            <w:del w:id="5325" w:author="Link Pieces" w:date="2015-08-26T11:32:00Z">
              <w:r w:rsidRPr="008F1DC0" w:rsidDel="00C637EE">
                <w:rPr>
                  <w:rFonts w:ascii="Times New Roman" w:hAnsi="Times New Roman"/>
                  <w:noProof/>
                </w:rPr>
                <w:delText>Mobile</w:delText>
              </w:r>
            </w:del>
          </w:p>
        </w:tc>
        <w:tc>
          <w:tcPr>
            <w:tcW w:w="2036" w:type="dxa"/>
          </w:tcPr>
          <w:p w:rsidR="00F54492" w:rsidRPr="008F1DC0" w:rsidDel="00C637EE" w:rsidRDefault="00F54492" w:rsidP="00E73162">
            <w:pPr>
              <w:tabs>
                <w:tab w:val="left" w:pos="2160"/>
              </w:tabs>
              <w:spacing w:after="0"/>
              <w:rPr>
                <w:del w:id="5326" w:author="Link Pieces" w:date="2015-08-26T11:32:00Z"/>
                <w:rFonts w:ascii="Times New Roman" w:hAnsi="Times New Roman"/>
                <w:noProof/>
              </w:rPr>
            </w:pPr>
            <w:del w:id="5327" w:author="Link Pieces" w:date="2015-08-26T03:29:00Z">
              <w:r w:rsidRPr="008F1DC0" w:rsidDel="009B7864">
                <w:rPr>
                  <w:rFonts w:ascii="Times New Roman" w:hAnsi="Times New Roman"/>
                  <w:noProof/>
                </w:rPr>
                <w:delText>Varchar(11)</w:delText>
              </w:r>
            </w:del>
          </w:p>
        </w:tc>
        <w:tc>
          <w:tcPr>
            <w:tcW w:w="994" w:type="dxa"/>
          </w:tcPr>
          <w:p w:rsidR="00F54492" w:rsidRPr="008F1DC0" w:rsidDel="00C637EE" w:rsidRDefault="00F54492" w:rsidP="00E73162">
            <w:pPr>
              <w:tabs>
                <w:tab w:val="left" w:pos="2160"/>
              </w:tabs>
              <w:spacing w:after="0"/>
              <w:rPr>
                <w:del w:id="532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329" w:author="Link Pieces" w:date="2015-08-26T11:32:00Z"/>
                <w:rFonts w:ascii="Times New Roman" w:hAnsi="Times New Roman"/>
                <w:noProof/>
              </w:rPr>
            </w:pPr>
            <w:del w:id="5330" w:author="Link Pieces" w:date="2015-08-26T11:32:00Z">
              <w:r w:rsidRPr="008F1DC0" w:rsidDel="00C637EE">
                <w:rPr>
                  <w:rFonts w:ascii="Times New Roman" w:hAnsi="Times New Roman"/>
                  <w:noProof/>
                </w:rPr>
                <w:delText>Mobile number of supplier</w:delText>
              </w:r>
            </w:del>
          </w:p>
        </w:tc>
        <w:tc>
          <w:tcPr>
            <w:tcW w:w="713" w:type="dxa"/>
          </w:tcPr>
          <w:p w:rsidR="00F54492" w:rsidRPr="008F1DC0" w:rsidDel="00C637EE" w:rsidRDefault="00F54492" w:rsidP="00E73162">
            <w:pPr>
              <w:tabs>
                <w:tab w:val="left" w:pos="2160"/>
              </w:tabs>
              <w:spacing w:after="0"/>
              <w:rPr>
                <w:del w:id="5331" w:author="Link Pieces" w:date="2015-08-26T11:32:00Z"/>
                <w:rFonts w:ascii="Times New Roman" w:hAnsi="Times New Roman"/>
                <w:noProof/>
              </w:rPr>
            </w:pPr>
            <w:del w:id="5332" w:author="Link Pieces" w:date="2015-08-26T11:32:00Z">
              <w:r w:rsidRPr="008F1DC0" w:rsidDel="00C637EE">
                <w:rPr>
                  <w:rFonts w:ascii="Times New Roman" w:hAnsi="Times New Roman"/>
                  <w:noProof/>
                </w:rPr>
                <w:delText>No</w:delText>
              </w:r>
            </w:del>
          </w:p>
        </w:tc>
      </w:tr>
      <w:tr w:rsidR="00F54492" w:rsidRPr="008F1DC0" w:rsidDel="00C637EE" w:rsidTr="00E73162">
        <w:trPr>
          <w:del w:id="5333" w:author="Link Pieces" w:date="2015-08-26T11:32:00Z"/>
        </w:trPr>
        <w:tc>
          <w:tcPr>
            <w:tcW w:w="570" w:type="dxa"/>
          </w:tcPr>
          <w:p w:rsidR="00F54492" w:rsidRPr="008F1DC0" w:rsidDel="00C637EE" w:rsidRDefault="00F54492" w:rsidP="00E73162">
            <w:pPr>
              <w:tabs>
                <w:tab w:val="left" w:pos="2160"/>
              </w:tabs>
              <w:spacing w:after="0"/>
              <w:rPr>
                <w:del w:id="5334" w:author="Link Pieces" w:date="2015-08-26T11:32:00Z"/>
                <w:rFonts w:ascii="Times New Roman" w:hAnsi="Times New Roman"/>
                <w:noProof/>
              </w:rPr>
            </w:pPr>
            <w:del w:id="5335" w:author="Link Pieces" w:date="2015-08-26T11:32:00Z">
              <w:r w:rsidRPr="008F1DC0" w:rsidDel="00C637EE">
                <w:rPr>
                  <w:rFonts w:ascii="Times New Roman" w:hAnsi="Times New Roman"/>
                  <w:noProof/>
                </w:rPr>
                <w:delText>8</w:delText>
              </w:r>
            </w:del>
          </w:p>
        </w:tc>
        <w:tc>
          <w:tcPr>
            <w:tcW w:w="2070" w:type="dxa"/>
          </w:tcPr>
          <w:p w:rsidR="00F54492" w:rsidRPr="008F1DC0" w:rsidDel="00C637EE" w:rsidRDefault="00F54492" w:rsidP="00E73162">
            <w:pPr>
              <w:tabs>
                <w:tab w:val="left" w:pos="2160"/>
              </w:tabs>
              <w:spacing w:after="0"/>
              <w:rPr>
                <w:del w:id="5336" w:author="Link Pieces" w:date="2015-08-26T11:32:00Z"/>
                <w:rFonts w:ascii="Times New Roman" w:hAnsi="Times New Roman"/>
                <w:noProof/>
              </w:rPr>
            </w:pPr>
            <w:del w:id="5337" w:author="Link Pieces" w:date="2015-08-26T11:32:00Z">
              <w:r w:rsidRPr="008F1DC0" w:rsidDel="00C637EE">
                <w:rPr>
                  <w:rFonts w:ascii="Times New Roman" w:hAnsi="Times New Roman"/>
                  <w:noProof/>
                </w:rPr>
                <w:delText>Phone</w:delText>
              </w:r>
            </w:del>
          </w:p>
        </w:tc>
        <w:tc>
          <w:tcPr>
            <w:tcW w:w="2036" w:type="dxa"/>
          </w:tcPr>
          <w:p w:rsidR="00F54492" w:rsidRPr="008F1DC0" w:rsidDel="00C637EE" w:rsidRDefault="00F54492" w:rsidP="00E73162">
            <w:pPr>
              <w:tabs>
                <w:tab w:val="left" w:pos="2160"/>
              </w:tabs>
              <w:spacing w:after="0"/>
              <w:rPr>
                <w:del w:id="5338" w:author="Link Pieces" w:date="2015-08-26T11:32:00Z"/>
                <w:rFonts w:ascii="Times New Roman" w:hAnsi="Times New Roman"/>
                <w:noProof/>
              </w:rPr>
            </w:pPr>
            <w:del w:id="5339" w:author="Link Pieces" w:date="2015-08-26T03:29:00Z">
              <w:r w:rsidRPr="008F1DC0" w:rsidDel="009B7864">
                <w:rPr>
                  <w:rFonts w:ascii="Times New Roman" w:hAnsi="Times New Roman"/>
                  <w:noProof/>
                </w:rPr>
                <w:delText>Varchar(11)</w:delText>
              </w:r>
            </w:del>
          </w:p>
        </w:tc>
        <w:tc>
          <w:tcPr>
            <w:tcW w:w="994" w:type="dxa"/>
          </w:tcPr>
          <w:p w:rsidR="00F54492" w:rsidRPr="008F1DC0" w:rsidDel="00C637EE" w:rsidRDefault="00F54492" w:rsidP="00E73162">
            <w:pPr>
              <w:tabs>
                <w:tab w:val="left" w:pos="2160"/>
              </w:tabs>
              <w:spacing w:after="0"/>
              <w:rPr>
                <w:del w:id="534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341" w:author="Link Pieces" w:date="2015-08-26T11:32:00Z"/>
                <w:rFonts w:ascii="Times New Roman" w:hAnsi="Times New Roman"/>
                <w:noProof/>
              </w:rPr>
            </w:pPr>
            <w:del w:id="5342" w:author="Link Pieces" w:date="2015-08-26T11:32:00Z">
              <w:r w:rsidRPr="008F1DC0" w:rsidDel="00C637EE">
                <w:rPr>
                  <w:rFonts w:ascii="Times New Roman" w:hAnsi="Times New Roman"/>
                  <w:noProof/>
                </w:rPr>
                <w:delText>Phone company of supplier</w:delText>
              </w:r>
            </w:del>
          </w:p>
        </w:tc>
        <w:tc>
          <w:tcPr>
            <w:tcW w:w="713" w:type="dxa"/>
          </w:tcPr>
          <w:p w:rsidR="00F54492" w:rsidRPr="008F1DC0" w:rsidDel="00C637EE" w:rsidRDefault="00F54492" w:rsidP="00E73162">
            <w:pPr>
              <w:spacing w:after="0"/>
              <w:rPr>
                <w:del w:id="5343" w:author="Link Pieces" w:date="2015-08-26T11:32:00Z"/>
                <w:rFonts w:ascii="Times New Roman" w:hAnsi="Times New Roman"/>
              </w:rPr>
            </w:pPr>
            <w:del w:id="5344" w:author="Link Pieces" w:date="2015-08-26T11:32:00Z">
              <w:r w:rsidRPr="008F1DC0" w:rsidDel="00C637EE">
                <w:rPr>
                  <w:rFonts w:ascii="Times New Roman" w:hAnsi="Times New Roman"/>
                  <w:noProof/>
                </w:rPr>
                <w:delText>Yes</w:delText>
              </w:r>
            </w:del>
          </w:p>
        </w:tc>
      </w:tr>
    </w:tbl>
    <w:p w:rsidR="00F54492" w:rsidRPr="008F1DC0" w:rsidDel="00C637EE" w:rsidRDefault="00F54492" w:rsidP="00F54492">
      <w:pPr>
        <w:rPr>
          <w:del w:id="5345" w:author="Link Pieces" w:date="2015-08-26T11:32: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F54492" w:rsidRPr="008F1DC0" w:rsidDel="00C637EE" w:rsidTr="00E73162">
        <w:trPr>
          <w:del w:id="5346" w:author="Link Pieces" w:date="2015-08-26T11:32:00Z"/>
        </w:trPr>
        <w:tc>
          <w:tcPr>
            <w:tcW w:w="9360" w:type="dxa"/>
            <w:gridSpan w:val="6"/>
          </w:tcPr>
          <w:p w:rsidR="00F54492" w:rsidRPr="008F1DC0" w:rsidDel="00C637EE" w:rsidRDefault="00F54492" w:rsidP="00E73162">
            <w:pPr>
              <w:tabs>
                <w:tab w:val="left" w:pos="2160"/>
              </w:tabs>
              <w:spacing w:after="0"/>
              <w:jc w:val="center"/>
              <w:rPr>
                <w:del w:id="5347" w:author="Link Pieces" w:date="2015-08-26T11:32:00Z"/>
                <w:rFonts w:ascii="Times New Roman" w:hAnsi="Times New Roman"/>
                <w:noProof/>
              </w:rPr>
            </w:pPr>
            <w:del w:id="5348" w:author="Link Pieces" w:date="2015-08-26T11:32:00Z">
              <w:r w:rsidRPr="008F1DC0" w:rsidDel="00C637EE">
                <w:rPr>
                  <w:rFonts w:ascii="Times New Roman" w:hAnsi="Times New Roman"/>
                  <w:b/>
                  <w:noProof/>
                </w:rPr>
                <w:delText>Supplier_Products</w:delText>
              </w:r>
              <w:r w:rsidRPr="008F1DC0" w:rsidDel="00C637EE">
                <w:rPr>
                  <w:rFonts w:ascii="Times New Roman" w:hAnsi="Times New Roman"/>
                  <w:noProof/>
                </w:rPr>
                <w:delText>: store value of quantity of product that supplie by supplier</w:delText>
              </w:r>
            </w:del>
          </w:p>
        </w:tc>
      </w:tr>
      <w:tr w:rsidR="00F54492" w:rsidRPr="008F1DC0" w:rsidDel="00C637EE" w:rsidTr="00E73162">
        <w:trPr>
          <w:del w:id="5349"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350" w:author="Link Pieces" w:date="2015-08-26T11:32:00Z"/>
                <w:rFonts w:ascii="Times New Roman" w:hAnsi="Times New Roman"/>
                <w:b/>
                <w:noProof/>
              </w:rPr>
            </w:pPr>
            <w:del w:id="5351"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352" w:author="Link Pieces" w:date="2015-08-26T11:32:00Z"/>
                <w:rFonts w:ascii="Times New Roman" w:hAnsi="Times New Roman"/>
                <w:b/>
                <w:noProof/>
              </w:rPr>
            </w:pPr>
            <w:del w:id="5353"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354" w:author="Link Pieces" w:date="2015-08-26T11:32:00Z"/>
                <w:rFonts w:ascii="Times New Roman" w:hAnsi="Times New Roman"/>
                <w:b/>
                <w:noProof/>
              </w:rPr>
            </w:pPr>
            <w:del w:id="5355" w:author="Link Pieces" w:date="2015-08-26T11:32:00Z">
              <w:r w:rsidRPr="008F1DC0" w:rsidDel="00C637EE">
                <w:rPr>
                  <w:rFonts w:ascii="Times New Roman" w:hAnsi="Times New Roman"/>
                  <w:b/>
                  <w:noProof/>
                </w:rPr>
                <w:delText>Type</w:delText>
              </w:r>
            </w:del>
          </w:p>
        </w:tc>
        <w:tc>
          <w:tcPr>
            <w:tcW w:w="1148" w:type="dxa"/>
            <w:shd w:val="clear" w:color="auto" w:fill="D9D9D9" w:themeFill="background1" w:themeFillShade="D9"/>
          </w:tcPr>
          <w:p w:rsidR="00F54492" w:rsidRPr="008F1DC0" w:rsidDel="00C637EE" w:rsidRDefault="00F54492" w:rsidP="00E73162">
            <w:pPr>
              <w:tabs>
                <w:tab w:val="left" w:pos="2160"/>
              </w:tabs>
              <w:spacing w:after="0"/>
              <w:jc w:val="center"/>
              <w:rPr>
                <w:del w:id="5356" w:author="Link Pieces" w:date="2015-08-26T11:32:00Z"/>
                <w:rFonts w:ascii="Times New Roman" w:hAnsi="Times New Roman"/>
                <w:b/>
                <w:noProof/>
              </w:rPr>
            </w:pPr>
            <w:del w:id="5357" w:author="Link Pieces" w:date="2015-08-26T11:32:00Z">
              <w:r w:rsidRPr="008F1DC0" w:rsidDel="00C637EE">
                <w:rPr>
                  <w:rFonts w:ascii="Times New Roman" w:hAnsi="Times New Roman"/>
                  <w:b/>
                  <w:noProof/>
                </w:rPr>
                <w:delText>Key</w:delText>
              </w:r>
            </w:del>
          </w:p>
        </w:tc>
        <w:tc>
          <w:tcPr>
            <w:tcW w:w="2879" w:type="dxa"/>
            <w:shd w:val="clear" w:color="auto" w:fill="D9D9D9" w:themeFill="background1" w:themeFillShade="D9"/>
          </w:tcPr>
          <w:p w:rsidR="00F54492" w:rsidRPr="008F1DC0" w:rsidDel="00C637EE" w:rsidRDefault="00F54492" w:rsidP="00E73162">
            <w:pPr>
              <w:tabs>
                <w:tab w:val="left" w:pos="2160"/>
              </w:tabs>
              <w:spacing w:after="0"/>
              <w:jc w:val="center"/>
              <w:rPr>
                <w:del w:id="5358" w:author="Link Pieces" w:date="2015-08-26T11:32:00Z"/>
                <w:rFonts w:ascii="Times New Roman" w:hAnsi="Times New Roman"/>
                <w:b/>
                <w:noProof/>
              </w:rPr>
            </w:pPr>
            <w:del w:id="5359" w:author="Link Pieces" w:date="2015-08-26T11:32:00Z">
              <w:r w:rsidRPr="008F1DC0" w:rsidDel="00C637EE">
                <w:rPr>
                  <w:rFonts w:ascii="Times New Roman" w:hAnsi="Times New Roman"/>
                  <w:b/>
                  <w:noProof/>
                </w:rPr>
                <w:delText>Description</w:delText>
              </w:r>
            </w:del>
          </w:p>
        </w:tc>
        <w:tc>
          <w:tcPr>
            <w:tcW w:w="657" w:type="dxa"/>
            <w:shd w:val="clear" w:color="auto" w:fill="D9D9D9" w:themeFill="background1" w:themeFillShade="D9"/>
          </w:tcPr>
          <w:p w:rsidR="00F54492" w:rsidRPr="008F1DC0" w:rsidDel="00C637EE" w:rsidRDefault="00F54492" w:rsidP="00E73162">
            <w:pPr>
              <w:tabs>
                <w:tab w:val="left" w:pos="2160"/>
              </w:tabs>
              <w:spacing w:after="0"/>
              <w:jc w:val="center"/>
              <w:rPr>
                <w:del w:id="5360" w:author="Link Pieces" w:date="2015-08-26T11:32:00Z"/>
                <w:rFonts w:ascii="Times New Roman" w:hAnsi="Times New Roman"/>
                <w:b/>
                <w:noProof/>
              </w:rPr>
            </w:pPr>
            <w:del w:id="5361" w:author="Link Pieces" w:date="2015-08-26T11:32:00Z">
              <w:r w:rsidRPr="008F1DC0" w:rsidDel="00C637EE">
                <w:rPr>
                  <w:rFonts w:ascii="Times New Roman" w:hAnsi="Times New Roman"/>
                  <w:b/>
                  <w:noProof/>
                </w:rPr>
                <w:delText>Null</w:delText>
              </w:r>
            </w:del>
          </w:p>
        </w:tc>
      </w:tr>
      <w:tr w:rsidR="00F54492" w:rsidRPr="008F1DC0" w:rsidDel="00C637EE" w:rsidTr="00E73162">
        <w:trPr>
          <w:del w:id="5362" w:author="Link Pieces" w:date="2015-08-26T11:32:00Z"/>
        </w:trPr>
        <w:tc>
          <w:tcPr>
            <w:tcW w:w="570" w:type="dxa"/>
          </w:tcPr>
          <w:p w:rsidR="00F54492" w:rsidRPr="008F1DC0" w:rsidDel="00C637EE" w:rsidRDefault="00F54492" w:rsidP="00E73162">
            <w:pPr>
              <w:tabs>
                <w:tab w:val="left" w:pos="2160"/>
              </w:tabs>
              <w:spacing w:after="0"/>
              <w:rPr>
                <w:del w:id="5363" w:author="Link Pieces" w:date="2015-08-26T11:32:00Z"/>
                <w:rFonts w:ascii="Times New Roman" w:hAnsi="Times New Roman"/>
                <w:noProof/>
              </w:rPr>
            </w:pPr>
            <w:del w:id="5364"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365" w:author="Link Pieces" w:date="2015-08-26T11:32:00Z"/>
                <w:rFonts w:ascii="Times New Roman" w:hAnsi="Times New Roman"/>
                <w:noProof/>
              </w:rPr>
            </w:pPr>
            <w:del w:id="5366" w:author="Link Pieces" w:date="2015-08-26T11:32:00Z">
              <w:r w:rsidRPr="008F1DC0" w:rsidDel="00C637EE">
                <w:rPr>
                  <w:rFonts w:ascii="Times New Roman" w:hAnsi="Times New Roman"/>
                  <w:noProof/>
                </w:rPr>
                <w:delText>Product_it</w:delText>
              </w:r>
            </w:del>
          </w:p>
        </w:tc>
        <w:tc>
          <w:tcPr>
            <w:tcW w:w="2036" w:type="dxa"/>
          </w:tcPr>
          <w:p w:rsidR="00F54492" w:rsidRPr="008F1DC0" w:rsidDel="00C637EE" w:rsidRDefault="00F54492" w:rsidP="00E73162">
            <w:pPr>
              <w:tabs>
                <w:tab w:val="left" w:pos="2160"/>
              </w:tabs>
              <w:spacing w:after="0"/>
              <w:rPr>
                <w:del w:id="5367" w:author="Link Pieces" w:date="2015-08-26T11:32:00Z"/>
                <w:rFonts w:ascii="Times New Roman" w:hAnsi="Times New Roman"/>
                <w:noProof/>
              </w:rPr>
            </w:pPr>
            <w:del w:id="5368" w:author="Link Pieces" w:date="2015-08-26T10:13:00Z">
              <w:r w:rsidRPr="008F1DC0" w:rsidDel="006C1753">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5369" w:author="Link Pieces" w:date="2015-08-26T11:32:00Z"/>
                <w:rFonts w:ascii="Times New Roman" w:hAnsi="Times New Roman"/>
                <w:noProof/>
              </w:rPr>
            </w:pPr>
            <w:del w:id="5370" w:author="Link Pieces" w:date="2015-08-26T11:32:00Z">
              <w:r w:rsidRPr="008F1DC0" w:rsidDel="00C637EE">
                <w:rPr>
                  <w:rFonts w:ascii="Times New Roman" w:hAnsi="Times New Roman"/>
                  <w:noProof/>
                </w:rPr>
                <w:delText>FK</w:delText>
              </w:r>
            </w:del>
          </w:p>
        </w:tc>
        <w:tc>
          <w:tcPr>
            <w:tcW w:w="2879" w:type="dxa"/>
          </w:tcPr>
          <w:p w:rsidR="00F54492" w:rsidRPr="008F1DC0" w:rsidDel="00C637EE" w:rsidRDefault="00F54492" w:rsidP="00E73162">
            <w:pPr>
              <w:tabs>
                <w:tab w:val="left" w:pos="2160"/>
              </w:tabs>
              <w:spacing w:after="0"/>
              <w:rPr>
                <w:del w:id="5371" w:author="Link Pieces" w:date="2015-08-26T11:32:00Z"/>
                <w:rFonts w:ascii="Times New Roman" w:hAnsi="Times New Roman"/>
                <w:noProof/>
              </w:rPr>
            </w:pPr>
            <w:del w:id="5372" w:author="Link Pieces" w:date="2015-08-26T11:32:00Z">
              <w:r w:rsidRPr="008F1DC0" w:rsidDel="00C637EE">
                <w:rPr>
                  <w:rFonts w:ascii="Times New Roman" w:hAnsi="Times New Roman"/>
                  <w:noProof/>
                </w:rPr>
                <w:delText>Id of product</w:delText>
              </w:r>
            </w:del>
          </w:p>
        </w:tc>
        <w:tc>
          <w:tcPr>
            <w:tcW w:w="657" w:type="dxa"/>
          </w:tcPr>
          <w:p w:rsidR="00F54492" w:rsidRPr="008F1DC0" w:rsidDel="00C637EE" w:rsidRDefault="00F54492" w:rsidP="00E73162">
            <w:pPr>
              <w:tabs>
                <w:tab w:val="left" w:pos="2160"/>
              </w:tabs>
              <w:spacing w:after="0"/>
              <w:rPr>
                <w:del w:id="5373" w:author="Link Pieces" w:date="2015-08-26T11:32:00Z"/>
                <w:rFonts w:ascii="Times New Roman" w:hAnsi="Times New Roman"/>
                <w:noProof/>
              </w:rPr>
            </w:pPr>
            <w:del w:id="5374" w:author="Link Pieces" w:date="2015-08-26T11:32:00Z">
              <w:r w:rsidRPr="008F1DC0" w:rsidDel="00C637EE">
                <w:rPr>
                  <w:rFonts w:ascii="Times New Roman" w:hAnsi="Times New Roman"/>
                  <w:noProof/>
                </w:rPr>
                <w:delText>No</w:delText>
              </w:r>
            </w:del>
          </w:p>
        </w:tc>
      </w:tr>
      <w:tr w:rsidR="00F54492" w:rsidRPr="008F1DC0" w:rsidDel="00C637EE" w:rsidTr="00E73162">
        <w:trPr>
          <w:del w:id="5375" w:author="Link Pieces" w:date="2015-08-26T11:32:00Z"/>
        </w:trPr>
        <w:tc>
          <w:tcPr>
            <w:tcW w:w="570" w:type="dxa"/>
          </w:tcPr>
          <w:p w:rsidR="00F54492" w:rsidRPr="008F1DC0" w:rsidDel="00C637EE" w:rsidRDefault="00F54492" w:rsidP="00E73162">
            <w:pPr>
              <w:tabs>
                <w:tab w:val="left" w:pos="2160"/>
              </w:tabs>
              <w:spacing w:after="0"/>
              <w:rPr>
                <w:del w:id="5376" w:author="Link Pieces" w:date="2015-08-26T11:32:00Z"/>
                <w:rFonts w:ascii="Times New Roman" w:hAnsi="Times New Roman"/>
                <w:noProof/>
              </w:rPr>
            </w:pPr>
            <w:del w:id="5377"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378" w:author="Link Pieces" w:date="2015-08-26T11:32:00Z"/>
                <w:rFonts w:ascii="Times New Roman" w:hAnsi="Times New Roman"/>
                <w:noProof/>
              </w:rPr>
            </w:pPr>
            <w:del w:id="5379" w:author="Link Pieces" w:date="2015-08-26T11:32:00Z">
              <w:r w:rsidRPr="008F1DC0" w:rsidDel="00C637EE">
                <w:rPr>
                  <w:rFonts w:ascii="Times New Roman" w:hAnsi="Times New Roman"/>
                  <w:noProof/>
                </w:rPr>
                <w:delText>Supplier_id</w:delText>
              </w:r>
            </w:del>
          </w:p>
        </w:tc>
        <w:tc>
          <w:tcPr>
            <w:tcW w:w="2036" w:type="dxa"/>
          </w:tcPr>
          <w:p w:rsidR="00F54492" w:rsidRPr="008F1DC0" w:rsidDel="00C637EE" w:rsidRDefault="00F54492" w:rsidP="00E73162">
            <w:pPr>
              <w:tabs>
                <w:tab w:val="left" w:pos="2160"/>
              </w:tabs>
              <w:spacing w:after="0"/>
              <w:rPr>
                <w:del w:id="5380" w:author="Link Pieces" w:date="2015-08-26T11:32:00Z"/>
                <w:rFonts w:ascii="Times New Roman" w:hAnsi="Times New Roman"/>
                <w:noProof/>
              </w:rPr>
            </w:pPr>
            <w:del w:id="5381" w:author="Link Pieces" w:date="2015-08-26T10:13:00Z">
              <w:r w:rsidRPr="008F1DC0" w:rsidDel="006C1753">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5382" w:author="Link Pieces" w:date="2015-08-26T11:32:00Z"/>
                <w:rFonts w:ascii="Times New Roman" w:hAnsi="Times New Roman"/>
                <w:noProof/>
              </w:rPr>
            </w:pPr>
            <w:del w:id="5383" w:author="Link Pieces" w:date="2015-08-26T11:32:00Z">
              <w:r w:rsidRPr="008F1DC0" w:rsidDel="00C637EE">
                <w:rPr>
                  <w:rFonts w:ascii="Times New Roman" w:hAnsi="Times New Roman"/>
                  <w:noProof/>
                </w:rPr>
                <w:delText>FK</w:delText>
              </w:r>
            </w:del>
          </w:p>
        </w:tc>
        <w:tc>
          <w:tcPr>
            <w:tcW w:w="2879" w:type="dxa"/>
          </w:tcPr>
          <w:p w:rsidR="00F54492" w:rsidRPr="008F1DC0" w:rsidDel="00C637EE" w:rsidRDefault="00F54492" w:rsidP="00E73162">
            <w:pPr>
              <w:tabs>
                <w:tab w:val="left" w:pos="2160"/>
              </w:tabs>
              <w:spacing w:after="0"/>
              <w:rPr>
                <w:del w:id="5384" w:author="Link Pieces" w:date="2015-08-26T11:32:00Z"/>
                <w:rFonts w:ascii="Times New Roman" w:hAnsi="Times New Roman"/>
                <w:noProof/>
              </w:rPr>
            </w:pPr>
            <w:del w:id="5385" w:author="Link Pieces" w:date="2015-08-26T11:32:00Z">
              <w:r w:rsidRPr="008F1DC0" w:rsidDel="00C637EE">
                <w:rPr>
                  <w:rFonts w:ascii="Times New Roman" w:hAnsi="Times New Roman"/>
                  <w:noProof/>
                </w:rPr>
                <w:delText>Id of supplier</w:delText>
              </w:r>
            </w:del>
          </w:p>
        </w:tc>
        <w:tc>
          <w:tcPr>
            <w:tcW w:w="657" w:type="dxa"/>
          </w:tcPr>
          <w:p w:rsidR="00F54492" w:rsidRPr="008F1DC0" w:rsidDel="00C637EE" w:rsidRDefault="00F54492" w:rsidP="00E73162">
            <w:pPr>
              <w:tabs>
                <w:tab w:val="left" w:pos="2160"/>
              </w:tabs>
              <w:spacing w:after="0"/>
              <w:rPr>
                <w:del w:id="5386" w:author="Link Pieces" w:date="2015-08-26T11:32:00Z"/>
                <w:rFonts w:ascii="Times New Roman" w:hAnsi="Times New Roman"/>
                <w:noProof/>
              </w:rPr>
            </w:pPr>
            <w:del w:id="5387"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5388"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389" w:author="Link Pieces" w:date="2015-08-26T11:32:00Z"/>
        </w:trPr>
        <w:tc>
          <w:tcPr>
            <w:tcW w:w="9360" w:type="dxa"/>
            <w:gridSpan w:val="6"/>
          </w:tcPr>
          <w:p w:rsidR="00F54492" w:rsidRPr="008F1DC0" w:rsidDel="00C637EE" w:rsidRDefault="00F54492" w:rsidP="00E73162">
            <w:pPr>
              <w:tabs>
                <w:tab w:val="left" w:pos="2160"/>
              </w:tabs>
              <w:spacing w:after="0"/>
              <w:jc w:val="center"/>
              <w:rPr>
                <w:del w:id="5390" w:author="Link Pieces" w:date="2015-08-26T11:32:00Z"/>
                <w:rFonts w:ascii="Times New Roman" w:hAnsi="Times New Roman"/>
                <w:noProof/>
              </w:rPr>
            </w:pPr>
            <w:del w:id="5391" w:author="Link Pieces" w:date="2015-08-26T11:32:00Z">
              <w:r w:rsidRPr="008F1DC0" w:rsidDel="00C637EE">
                <w:rPr>
                  <w:rFonts w:ascii="Times New Roman" w:hAnsi="Times New Roman"/>
                  <w:b/>
                  <w:noProof/>
                </w:rPr>
                <w:delText>Product</w:delText>
              </w:r>
              <w:r w:rsidRPr="008F1DC0" w:rsidDel="00C637EE">
                <w:rPr>
                  <w:rFonts w:ascii="Times New Roman" w:hAnsi="Times New Roman"/>
                  <w:noProof/>
                </w:rPr>
                <w:delText>: store all data of product</w:delText>
              </w:r>
            </w:del>
          </w:p>
        </w:tc>
      </w:tr>
      <w:tr w:rsidR="00F54492" w:rsidRPr="008F1DC0" w:rsidDel="00C637EE" w:rsidTr="00E73162">
        <w:trPr>
          <w:del w:id="5392"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393" w:author="Link Pieces" w:date="2015-08-26T11:32:00Z"/>
                <w:rFonts w:ascii="Times New Roman" w:hAnsi="Times New Roman"/>
                <w:b/>
                <w:noProof/>
              </w:rPr>
            </w:pPr>
            <w:del w:id="5394"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395" w:author="Link Pieces" w:date="2015-08-26T11:32:00Z"/>
                <w:rFonts w:ascii="Times New Roman" w:hAnsi="Times New Roman"/>
                <w:b/>
                <w:noProof/>
              </w:rPr>
            </w:pPr>
            <w:del w:id="5396"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397" w:author="Link Pieces" w:date="2015-08-26T11:32:00Z"/>
                <w:rFonts w:ascii="Times New Roman" w:hAnsi="Times New Roman"/>
                <w:b/>
                <w:noProof/>
              </w:rPr>
            </w:pPr>
            <w:del w:id="5398"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399" w:author="Link Pieces" w:date="2015-08-26T11:32:00Z"/>
                <w:rFonts w:ascii="Times New Roman" w:hAnsi="Times New Roman"/>
                <w:b/>
                <w:noProof/>
              </w:rPr>
            </w:pPr>
            <w:del w:id="5400"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401" w:author="Link Pieces" w:date="2015-08-26T11:32:00Z"/>
                <w:rFonts w:ascii="Times New Roman" w:hAnsi="Times New Roman"/>
                <w:b/>
                <w:noProof/>
              </w:rPr>
            </w:pPr>
            <w:del w:id="5402"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403" w:author="Link Pieces" w:date="2015-08-26T11:32:00Z"/>
                <w:rFonts w:ascii="Times New Roman" w:hAnsi="Times New Roman"/>
                <w:b/>
                <w:noProof/>
              </w:rPr>
            </w:pPr>
            <w:del w:id="5404" w:author="Link Pieces" w:date="2015-08-26T11:32:00Z">
              <w:r w:rsidRPr="008F1DC0" w:rsidDel="00C637EE">
                <w:rPr>
                  <w:rFonts w:ascii="Times New Roman" w:hAnsi="Times New Roman"/>
                  <w:b/>
                  <w:noProof/>
                </w:rPr>
                <w:delText>Null</w:delText>
              </w:r>
            </w:del>
          </w:p>
        </w:tc>
      </w:tr>
      <w:tr w:rsidR="00F54492" w:rsidRPr="008F1DC0" w:rsidDel="00C637EE" w:rsidTr="00E73162">
        <w:trPr>
          <w:del w:id="5405" w:author="Link Pieces" w:date="2015-08-26T11:32:00Z"/>
        </w:trPr>
        <w:tc>
          <w:tcPr>
            <w:tcW w:w="570" w:type="dxa"/>
          </w:tcPr>
          <w:p w:rsidR="00F54492" w:rsidRPr="008F1DC0" w:rsidDel="00C637EE" w:rsidRDefault="00F54492" w:rsidP="00E73162">
            <w:pPr>
              <w:tabs>
                <w:tab w:val="left" w:pos="2160"/>
              </w:tabs>
              <w:spacing w:after="0"/>
              <w:rPr>
                <w:del w:id="5406" w:author="Link Pieces" w:date="2015-08-26T11:32:00Z"/>
                <w:rFonts w:ascii="Times New Roman" w:hAnsi="Times New Roman"/>
                <w:noProof/>
              </w:rPr>
            </w:pPr>
            <w:del w:id="5407"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408" w:author="Link Pieces" w:date="2015-08-26T11:32:00Z"/>
                <w:rFonts w:ascii="Times New Roman" w:hAnsi="Times New Roman"/>
                <w:noProof/>
              </w:rPr>
            </w:pPr>
            <w:del w:id="5409"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5410" w:author="Link Pieces" w:date="2015-08-26T11:32:00Z"/>
                <w:rFonts w:ascii="Times New Roman" w:hAnsi="Times New Roman"/>
                <w:noProof/>
              </w:rPr>
            </w:pPr>
            <w:del w:id="5411" w:author="Link Pieces" w:date="2015-08-26T10:13: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412" w:author="Link Pieces" w:date="2015-08-26T11:32:00Z"/>
                <w:rFonts w:ascii="Times New Roman" w:hAnsi="Times New Roman"/>
                <w:noProof/>
              </w:rPr>
            </w:pPr>
            <w:del w:id="5413"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5414" w:author="Link Pieces" w:date="2015-08-26T11:32:00Z"/>
                <w:rFonts w:ascii="Times New Roman" w:hAnsi="Times New Roman"/>
                <w:noProof/>
              </w:rPr>
            </w:pPr>
            <w:del w:id="5415" w:author="Link Pieces" w:date="2015-08-26T11:32:00Z">
              <w:r w:rsidRPr="008F1DC0" w:rsidDel="00C637EE">
                <w:rPr>
                  <w:rFonts w:ascii="Times New Roman" w:hAnsi="Times New Roman"/>
                  <w:noProof/>
                </w:rPr>
                <w:delText>Index, id of product</w:delText>
              </w:r>
            </w:del>
          </w:p>
        </w:tc>
        <w:tc>
          <w:tcPr>
            <w:tcW w:w="713" w:type="dxa"/>
          </w:tcPr>
          <w:p w:rsidR="00F54492" w:rsidRPr="008F1DC0" w:rsidDel="00C637EE" w:rsidRDefault="00F54492" w:rsidP="00E73162">
            <w:pPr>
              <w:tabs>
                <w:tab w:val="left" w:pos="2160"/>
              </w:tabs>
              <w:spacing w:after="0"/>
              <w:rPr>
                <w:del w:id="5416" w:author="Link Pieces" w:date="2015-08-26T11:32:00Z"/>
                <w:rFonts w:ascii="Times New Roman" w:hAnsi="Times New Roman"/>
                <w:noProof/>
              </w:rPr>
            </w:pPr>
            <w:del w:id="5417" w:author="Link Pieces" w:date="2015-08-26T11:32:00Z">
              <w:r w:rsidRPr="008F1DC0" w:rsidDel="00C637EE">
                <w:rPr>
                  <w:rFonts w:ascii="Times New Roman" w:hAnsi="Times New Roman"/>
                  <w:noProof/>
                </w:rPr>
                <w:delText>No</w:delText>
              </w:r>
            </w:del>
          </w:p>
        </w:tc>
      </w:tr>
      <w:tr w:rsidR="00F54492" w:rsidRPr="008F1DC0" w:rsidDel="00C637EE" w:rsidTr="00E73162">
        <w:trPr>
          <w:del w:id="5418" w:author="Link Pieces" w:date="2015-08-26T11:32:00Z"/>
        </w:trPr>
        <w:tc>
          <w:tcPr>
            <w:tcW w:w="570" w:type="dxa"/>
          </w:tcPr>
          <w:p w:rsidR="00F54492" w:rsidRPr="008F1DC0" w:rsidDel="00C637EE" w:rsidRDefault="00F54492" w:rsidP="00E73162">
            <w:pPr>
              <w:tabs>
                <w:tab w:val="left" w:pos="2160"/>
              </w:tabs>
              <w:spacing w:after="0"/>
              <w:rPr>
                <w:del w:id="5419" w:author="Link Pieces" w:date="2015-08-26T11:32:00Z"/>
                <w:rFonts w:ascii="Times New Roman" w:hAnsi="Times New Roman"/>
                <w:noProof/>
              </w:rPr>
            </w:pPr>
            <w:del w:id="5420"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421" w:author="Link Pieces" w:date="2015-08-26T11:32:00Z"/>
                <w:rFonts w:ascii="Times New Roman" w:hAnsi="Times New Roman"/>
                <w:noProof/>
              </w:rPr>
            </w:pPr>
            <w:del w:id="5422" w:author="Link Pieces" w:date="2015-08-26T11:32:00Z">
              <w:r w:rsidRPr="008F1DC0" w:rsidDel="00C637EE">
                <w:rPr>
                  <w:rFonts w:ascii="Times New Roman" w:hAnsi="Times New Roman"/>
                  <w:noProof/>
                </w:rPr>
                <w:delText>Cateogry_id</w:delText>
              </w:r>
            </w:del>
          </w:p>
        </w:tc>
        <w:tc>
          <w:tcPr>
            <w:tcW w:w="2036" w:type="dxa"/>
          </w:tcPr>
          <w:p w:rsidR="00F54492" w:rsidRPr="008F1DC0" w:rsidDel="00C637EE" w:rsidRDefault="00F54492" w:rsidP="00E73162">
            <w:pPr>
              <w:tabs>
                <w:tab w:val="left" w:pos="2160"/>
              </w:tabs>
              <w:spacing w:after="0"/>
              <w:rPr>
                <w:del w:id="5423" w:author="Link Pieces" w:date="2015-08-26T11:32:00Z"/>
                <w:rFonts w:ascii="Times New Roman" w:hAnsi="Times New Roman"/>
                <w:noProof/>
              </w:rPr>
            </w:pPr>
            <w:del w:id="5424" w:author="Link Pieces" w:date="2015-08-26T10:13: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425" w:author="Link Pieces" w:date="2015-08-26T11:32:00Z"/>
                <w:rFonts w:ascii="Times New Roman" w:hAnsi="Times New Roman"/>
                <w:noProof/>
              </w:rPr>
            </w:pPr>
            <w:del w:id="5426"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427" w:author="Link Pieces" w:date="2015-08-26T11:32:00Z"/>
                <w:rFonts w:ascii="Times New Roman" w:hAnsi="Times New Roman"/>
                <w:noProof/>
              </w:rPr>
            </w:pPr>
            <w:del w:id="5428" w:author="Link Pieces" w:date="2015-08-26T11:32:00Z">
              <w:r w:rsidRPr="008F1DC0" w:rsidDel="00C637EE">
                <w:rPr>
                  <w:rFonts w:ascii="Times New Roman" w:hAnsi="Times New Roman"/>
                  <w:noProof/>
                </w:rPr>
                <w:delText>Id of category</w:delText>
              </w:r>
            </w:del>
          </w:p>
        </w:tc>
        <w:tc>
          <w:tcPr>
            <w:tcW w:w="713" w:type="dxa"/>
          </w:tcPr>
          <w:p w:rsidR="00F54492" w:rsidRPr="008F1DC0" w:rsidDel="00C637EE" w:rsidRDefault="00F54492" w:rsidP="00E73162">
            <w:pPr>
              <w:tabs>
                <w:tab w:val="left" w:pos="2160"/>
              </w:tabs>
              <w:spacing w:after="0"/>
              <w:rPr>
                <w:del w:id="5429" w:author="Link Pieces" w:date="2015-08-26T11:32:00Z"/>
                <w:rFonts w:ascii="Times New Roman" w:hAnsi="Times New Roman"/>
                <w:noProof/>
              </w:rPr>
            </w:pPr>
            <w:del w:id="5430" w:author="Link Pieces" w:date="2015-08-26T11:32:00Z">
              <w:r w:rsidRPr="008F1DC0" w:rsidDel="00C637EE">
                <w:rPr>
                  <w:rFonts w:ascii="Times New Roman" w:hAnsi="Times New Roman"/>
                  <w:noProof/>
                </w:rPr>
                <w:delText>No</w:delText>
              </w:r>
            </w:del>
          </w:p>
        </w:tc>
      </w:tr>
      <w:tr w:rsidR="00F54492" w:rsidRPr="008F1DC0" w:rsidDel="00C637EE" w:rsidTr="00E73162">
        <w:trPr>
          <w:del w:id="5431" w:author="Link Pieces" w:date="2015-08-26T11:32:00Z"/>
        </w:trPr>
        <w:tc>
          <w:tcPr>
            <w:tcW w:w="570" w:type="dxa"/>
          </w:tcPr>
          <w:p w:rsidR="00F54492" w:rsidRPr="008F1DC0" w:rsidDel="00C637EE" w:rsidRDefault="00F54492" w:rsidP="00E73162">
            <w:pPr>
              <w:tabs>
                <w:tab w:val="left" w:pos="2160"/>
              </w:tabs>
              <w:spacing w:after="0"/>
              <w:rPr>
                <w:del w:id="5432" w:author="Link Pieces" w:date="2015-08-26T11:32:00Z"/>
                <w:rFonts w:ascii="Times New Roman" w:hAnsi="Times New Roman"/>
                <w:noProof/>
              </w:rPr>
            </w:pPr>
            <w:del w:id="5433"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5434" w:author="Link Pieces" w:date="2015-08-26T11:32:00Z"/>
                <w:rFonts w:ascii="Times New Roman" w:hAnsi="Times New Roman"/>
                <w:noProof/>
              </w:rPr>
            </w:pPr>
            <w:del w:id="5435" w:author="Link Pieces" w:date="2015-08-26T11:32:00Z">
              <w:r w:rsidRPr="008F1DC0" w:rsidDel="00C637EE">
                <w:rPr>
                  <w:rFonts w:ascii="Times New Roman" w:hAnsi="Times New Roman"/>
                  <w:noProof/>
                </w:rPr>
                <w:delText>Title</w:delText>
              </w:r>
            </w:del>
          </w:p>
        </w:tc>
        <w:tc>
          <w:tcPr>
            <w:tcW w:w="2036" w:type="dxa"/>
          </w:tcPr>
          <w:p w:rsidR="00F54492" w:rsidRPr="008F1DC0" w:rsidDel="00C637EE" w:rsidRDefault="00F54492" w:rsidP="00E73162">
            <w:pPr>
              <w:tabs>
                <w:tab w:val="left" w:pos="2160"/>
              </w:tabs>
              <w:spacing w:after="0"/>
              <w:rPr>
                <w:del w:id="5436" w:author="Link Pieces" w:date="2015-08-26T11:32:00Z"/>
                <w:rFonts w:ascii="Times New Roman" w:hAnsi="Times New Roman"/>
                <w:noProof/>
              </w:rPr>
            </w:pPr>
            <w:del w:id="5437" w:author="Link Pieces" w:date="2015-08-26T03:33: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543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439" w:author="Link Pieces" w:date="2015-08-26T11:32:00Z"/>
                <w:rFonts w:ascii="Times New Roman" w:hAnsi="Times New Roman"/>
                <w:noProof/>
              </w:rPr>
            </w:pPr>
            <w:del w:id="5440" w:author="Link Pieces" w:date="2015-08-26T11:32:00Z">
              <w:r w:rsidRPr="008F1DC0" w:rsidDel="00C637EE">
                <w:rPr>
                  <w:rFonts w:ascii="Times New Roman" w:hAnsi="Times New Roman"/>
                  <w:noProof/>
                </w:rPr>
                <w:delText>Name of product</w:delText>
              </w:r>
            </w:del>
          </w:p>
        </w:tc>
        <w:tc>
          <w:tcPr>
            <w:tcW w:w="713" w:type="dxa"/>
          </w:tcPr>
          <w:p w:rsidR="00F54492" w:rsidRPr="008F1DC0" w:rsidDel="00C637EE" w:rsidRDefault="00F54492" w:rsidP="00E73162">
            <w:pPr>
              <w:tabs>
                <w:tab w:val="left" w:pos="2160"/>
              </w:tabs>
              <w:spacing w:after="0"/>
              <w:rPr>
                <w:del w:id="5441" w:author="Link Pieces" w:date="2015-08-26T11:32:00Z"/>
                <w:rFonts w:ascii="Times New Roman" w:hAnsi="Times New Roman"/>
                <w:noProof/>
              </w:rPr>
            </w:pPr>
            <w:del w:id="5442" w:author="Link Pieces" w:date="2015-08-26T11:32:00Z">
              <w:r w:rsidRPr="008F1DC0" w:rsidDel="00C637EE">
                <w:rPr>
                  <w:rFonts w:ascii="Times New Roman" w:hAnsi="Times New Roman"/>
                  <w:noProof/>
                </w:rPr>
                <w:delText>No</w:delText>
              </w:r>
            </w:del>
          </w:p>
        </w:tc>
      </w:tr>
      <w:tr w:rsidR="00F54492" w:rsidRPr="008F1DC0" w:rsidDel="00C637EE" w:rsidTr="00E73162">
        <w:trPr>
          <w:del w:id="5443" w:author="Link Pieces" w:date="2015-08-26T11:32:00Z"/>
        </w:trPr>
        <w:tc>
          <w:tcPr>
            <w:tcW w:w="570" w:type="dxa"/>
          </w:tcPr>
          <w:p w:rsidR="00F54492" w:rsidRPr="008F1DC0" w:rsidDel="00C637EE" w:rsidRDefault="00F54492" w:rsidP="00E73162">
            <w:pPr>
              <w:tabs>
                <w:tab w:val="left" w:pos="2160"/>
              </w:tabs>
              <w:spacing w:after="0"/>
              <w:rPr>
                <w:del w:id="5444" w:author="Link Pieces" w:date="2015-08-26T11:32:00Z"/>
                <w:rFonts w:ascii="Times New Roman" w:hAnsi="Times New Roman"/>
                <w:noProof/>
              </w:rPr>
            </w:pPr>
            <w:del w:id="5445"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5446" w:author="Link Pieces" w:date="2015-08-26T11:32:00Z"/>
                <w:rFonts w:ascii="Times New Roman" w:hAnsi="Times New Roman"/>
                <w:noProof/>
              </w:rPr>
            </w:pPr>
            <w:del w:id="5447" w:author="Link Pieces" w:date="2015-08-26T11:32:00Z">
              <w:r w:rsidRPr="008F1DC0" w:rsidDel="00C637EE">
                <w:rPr>
                  <w:rFonts w:ascii="Times New Roman" w:hAnsi="Times New Roman"/>
                  <w:noProof/>
                </w:rPr>
                <w:delText>Price</w:delText>
              </w:r>
            </w:del>
          </w:p>
        </w:tc>
        <w:tc>
          <w:tcPr>
            <w:tcW w:w="2036" w:type="dxa"/>
          </w:tcPr>
          <w:p w:rsidR="00F54492" w:rsidRPr="008F1DC0" w:rsidDel="00C637EE" w:rsidRDefault="00F54492" w:rsidP="00E73162">
            <w:pPr>
              <w:tabs>
                <w:tab w:val="left" w:pos="2160"/>
              </w:tabs>
              <w:spacing w:after="0"/>
              <w:rPr>
                <w:del w:id="5448" w:author="Link Pieces" w:date="2015-08-26T11:32:00Z"/>
                <w:rFonts w:ascii="Times New Roman" w:hAnsi="Times New Roman"/>
                <w:noProof/>
              </w:rPr>
            </w:pPr>
            <w:del w:id="5449" w:author="Link Pieces" w:date="2015-08-26T11:32:00Z">
              <w:r w:rsidRPr="008F1DC0" w:rsidDel="00C637EE">
                <w:rPr>
                  <w:rFonts w:ascii="Times New Roman" w:hAnsi="Times New Roman"/>
                  <w:noProof/>
                </w:rPr>
                <w:delText>Float</w:delText>
              </w:r>
            </w:del>
          </w:p>
        </w:tc>
        <w:tc>
          <w:tcPr>
            <w:tcW w:w="994" w:type="dxa"/>
          </w:tcPr>
          <w:p w:rsidR="00F54492" w:rsidRPr="008F1DC0" w:rsidDel="00C637EE" w:rsidRDefault="00F54492" w:rsidP="00E73162">
            <w:pPr>
              <w:tabs>
                <w:tab w:val="left" w:pos="2160"/>
              </w:tabs>
              <w:spacing w:after="0"/>
              <w:rPr>
                <w:del w:id="545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451" w:author="Link Pieces" w:date="2015-08-26T11:32:00Z"/>
                <w:rFonts w:ascii="Times New Roman" w:hAnsi="Times New Roman"/>
                <w:noProof/>
              </w:rPr>
            </w:pPr>
            <w:del w:id="5452" w:author="Link Pieces" w:date="2015-08-26T11:32:00Z">
              <w:r w:rsidRPr="008F1DC0" w:rsidDel="00C637EE">
                <w:rPr>
                  <w:rFonts w:ascii="Times New Roman" w:hAnsi="Times New Roman"/>
                  <w:noProof/>
                </w:rPr>
                <w:delText>Current price of product</w:delText>
              </w:r>
            </w:del>
          </w:p>
        </w:tc>
        <w:tc>
          <w:tcPr>
            <w:tcW w:w="713" w:type="dxa"/>
          </w:tcPr>
          <w:p w:rsidR="00F54492" w:rsidRPr="008F1DC0" w:rsidDel="00C637EE" w:rsidRDefault="00F54492" w:rsidP="00E73162">
            <w:pPr>
              <w:tabs>
                <w:tab w:val="left" w:pos="2160"/>
              </w:tabs>
              <w:spacing w:after="0"/>
              <w:rPr>
                <w:del w:id="5453" w:author="Link Pieces" w:date="2015-08-26T11:32:00Z"/>
                <w:rFonts w:ascii="Times New Roman" w:hAnsi="Times New Roman"/>
                <w:noProof/>
              </w:rPr>
            </w:pPr>
            <w:del w:id="5454" w:author="Link Pieces" w:date="2015-08-26T11:32:00Z">
              <w:r w:rsidRPr="008F1DC0" w:rsidDel="00C637EE">
                <w:rPr>
                  <w:rFonts w:ascii="Times New Roman" w:hAnsi="Times New Roman"/>
                  <w:noProof/>
                </w:rPr>
                <w:delText>No</w:delText>
              </w:r>
            </w:del>
          </w:p>
        </w:tc>
      </w:tr>
      <w:tr w:rsidR="00F54492" w:rsidRPr="008F1DC0" w:rsidDel="00C637EE" w:rsidTr="00E73162">
        <w:trPr>
          <w:del w:id="5455" w:author="Link Pieces" w:date="2015-08-26T11:32:00Z"/>
        </w:trPr>
        <w:tc>
          <w:tcPr>
            <w:tcW w:w="570" w:type="dxa"/>
          </w:tcPr>
          <w:p w:rsidR="00F54492" w:rsidRPr="008F1DC0" w:rsidDel="00C637EE" w:rsidRDefault="00F54492" w:rsidP="00E73162">
            <w:pPr>
              <w:tabs>
                <w:tab w:val="left" w:pos="2160"/>
              </w:tabs>
              <w:spacing w:after="0"/>
              <w:rPr>
                <w:del w:id="5456" w:author="Link Pieces" w:date="2015-08-26T11:32:00Z"/>
                <w:rFonts w:ascii="Times New Roman" w:hAnsi="Times New Roman"/>
                <w:noProof/>
              </w:rPr>
            </w:pPr>
            <w:del w:id="5457" w:author="Link Pieces" w:date="2015-08-26T03:32:00Z">
              <w:r w:rsidRPr="008F1DC0" w:rsidDel="009B7864">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5458" w:author="Link Pieces" w:date="2015-08-26T11:32:00Z"/>
                <w:rFonts w:ascii="Times New Roman" w:hAnsi="Times New Roman"/>
                <w:noProof/>
              </w:rPr>
            </w:pPr>
            <w:del w:id="5459" w:author="Link Pieces" w:date="2015-08-26T11:32:00Z">
              <w:r w:rsidRPr="008F1DC0" w:rsidDel="00C637EE">
                <w:rPr>
                  <w:rFonts w:ascii="Times New Roman" w:hAnsi="Times New Roman"/>
                  <w:noProof/>
                </w:rPr>
                <w:delText>Model</w:delText>
              </w:r>
            </w:del>
          </w:p>
        </w:tc>
        <w:tc>
          <w:tcPr>
            <w:tcW w:w="2036" w:type="dxa"/>
          </w:tcPr>
          <w:p w:rsidR="00F54492" w:rsidRPr="008F1DC0" w:rsidDel="00C637EE" w:rsidRDefault="00F54492" w:rsidP="00E73162">
            <w:pPr>
              <w:tabs>
                <w:tab w:val="left" w:pos="2160"/>
              </w:tabs>
              <w:spacing w:after="0"/>
              <w:rPr>
                <w:del w:id="5460" w:author="Link Pieces" w:date="2015-08-26T11:32:00Z"/>
                <w:rFonts w:ascii="Times New Roman" w:hAnsi="Times New Roman"/>
                <w:noProof/>
              </w:rPr>
            </w:pPr>
            <w:del w:id="5461" w:author="Link Pieces" w:date="2015-08-26T03:33: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5462"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463" w:author="Link Pieces" w:date="2015-08-26T11:32:00Z"/>
                <w:rFonts w:ascii="Times New Roman" w:hAnsi="Times New Roman"/>
                <w:noProof/>
              </w:rPr>
            </w:pPr>
            <w:del w:id="5464" w:author="Link Pieces" w:date="2015-08-26T11:32:00Z">
              <w:r w:rsidRPr="008F1DC0" w:rsidDel="00C637EE">
                <w:rPr>
                  <w:rFonts w:ascii="Times New Roman" w:hAnsi="Times New Roman"/>
                  <w:noProof/>
                </w:rPr>
                <w:delText>Model of product</w:delText>
              </w:r>
            </w:del>
          </w:p>
        </w:tc>
        <w:tc>
          <w:tcPr>
            <w:tcW w:w="713" w:type="dxa"/>
          </w:tcPr>
          <w:p w:rsidR="00F54492" w:rsidRPr="008F1DC0" w:rsidDel="00C637EE" w:rsidRDefault="00F54492" w:rsidP="00E73162">
            <w:pPr>
              <w:tabs>
                <w:tab w:val="left" w:pos="2160"/>
              </w:tabs>
              <w:spacing w:after="0"/>
              <w:rPr>
                <w:del w:id="5465" w:author="Link Pieces" w:date="2015-08-26T11:32:00Z"/>
                <w:rFonts w:ascii="Times New Roman" w:hAnsi="Times New Roman"/>
                <w:noProof/>
              </w:rPr>
            </w:pPr>
            <w:del w:id="5466" w:author="Link Pieces" w:date="2015-08-26T11:32:00Z">
              <w:r w:rsidRPr="008F1DC0" w:rsidDel="00C637EE">
                <w:rPr>
                  <w:rFonts w:ascii="Times New Roman" w:hAnsi="Times New Roman"/>
                  <w:noProof/>
                </w:rPr>
                <w:delText>No</w:delText>
              </w:r>
            </w:del>
          </w:p>
        </w:tc>
      </w:tr>
      <w:tr w:rsidR="00F54492" w:rsidRPr="008F1DC0" w:rsidDel="009B7864" w:rsidTr="00E73162">
        <w:trPr>
          <w:del w:id="5467" w:author="Link Pieces" w:date="2015-08-26T03:32:00Z"/>
        </w:trPr>
        <w:tc>
          <w:tcPr>
            <w:tcW w:w="570" w:type="dxa"/>
          </w:tcPr>
          <w:p w:rsidR="00F54492" w:rsidRPr="008F1DC0" w:rsidDel="009B7864" w:rsidRDefault="00F54492" w:rsidP="00E73162">
            <w:pPr>
              <w:tabs>
                <w:tab w:val="left" w:pos="2160"/>
              </w:tabs>
              <w:spacing w:after="0"/>
              <w:rPr>
                <w:del w:id="5468" w:author="Link Pieces" w:date="2015-08-26T03:32:00Z"/>
                <w:rFonts w:ascii="Times New Roman" w:hAnsi="Times New Roman"/>
                <w:noProof/>
              </w:rPr>
            </w:pPr>
            <w:del w:id="5469" w:author="Link Pieces" w:date="2015-08-26T03:32:00Z">
              <w:r w:rsidRPr="008F1DC0" w:rsidDel="009B7864">
                <w:rPr>
                  <w:rFonts w:ascii="Times New Roman" w:hAnsi="Times New Roman"/>
                  <w:noProof/>
                </w:rPr>
                <w:delText>6</w:delText>
              </w:r>
            </w:del>
          </w:p>
        </w:tc>
        <w:tc>
          <w:tcPr>
            <w:tcW w:w="2070" w:type="dxa"/>
          </w:tcPr>
          <w:p w:rsidR="00F54492" w:rsidRPr="008F1DC0" w:rsidDel="009B7864" w:rsidRDefault="00F54492" w:rsidP="00E73162">
            <w:pPr>
              <w:tabs>
                <w:tab w:val="left" w:pos="2160"/>
              </w:tabs>
              <w:spacing w:after="0"/>
              <w:rPr>
                <w:del w:id="5470" w:author="Link Pieces" w:date="2015-08-26T03:32:00Z"/>
                <w:rFonts w:ascii="Times New Roman" w:hAnsi="Times New Roman"/>
                <w:noProof/>
              </w:rPr>
            </w:pPr>
            <w:del w:id="5471" w:author="Link Pieces" w:date="2015-08-26T03:32:00Z">
              <w:r w:rsidRPr="008F1DC0" w:rsidDel="009B7864">
                <w:rPr>
                  <w:rFonts w:ascii="Times New Roman" w:hAnsi="Times New Roman"/>
                  <w:noProof/>
                </w:rPr>
                <w:delText>Desc</w:delText>
              </w:r>
            </w:del>
          </w:p>
        </w:tc>
        <w:tc>
          <w:tcPr>
            <w:tcW w:w="2036" w:type="dxa"/>
          </w:tcPr>
          <w:p w:rsidR="00F54492" w:rsidRPr="008F1DC0" w:rsidDel="009B7864" w:rsidRDefault="00F54492" w:rsidP="00E73162">
            <w:pPr>
              <w:tabs>
                <w:tab w:val="left" w:pos="2160"/>
              </w:tabs>
              <w:spacing w:after="0"/>
              <w:rPr>
                <w:del w:id="5472" w:author="Link Pieces" w:date="2015-08-26T03:32:00Z"/>
                <w:rFonts w:ascii="Times New Roman" w:hAnsi="Times New Roman"/>
                <w:noProof/>
              </w:rPr>
            </w:pPr>
            <w:del w:id="5473" w:author="Link Pieces" w:date="2015-08-26T03:32:00Z">
              <w:r w:rsidRPr="008F1DC0" w:rsidDel="009B7864">
                <w:rPr>
                  <w:rFonts w:ascii="Times New Roman" w:hAnsi="Times New Roman"/>
                  <w:noProof/>
                </w:rPr>
                <w:delText>Varchar(200)</w:delText>
              </w:r>
            </w:del>
          </w:p>
        </w:tc>
        <w:tc>
          <w:tcPr>
            <w:tcW w:w="994" w:type="dxa"/>
          </w:tcPr>
          <w:p w:rsidR="00F54492" w:rsidRPr="008F1DC0" w:rsidDel="009B7864" w:rsidRDefault="00F54492" w:rsidP="00E73162">
            <w:pPr>
              <w:tabs>
                <w:tab w:val="left" w:pos="2160"/>
              </w:tabs>
              <w:spacing w:after="0"/>
              <w:rPr>
                <w:del w:id="5474" w:author="Link Pieces" w:date="2015-08-26T03:32:00Z"/>
                <w:rFonts w:ascii="Times New Roman" w:hAnsi="Times New Roman"/>
                <w:noProof/>
              </w:rPr>
            </w:pPr>
          </w:p>
        </w:tc>
        <w:tc>
          <w:tcPr>
            <w:tcW w:w="2977" w:type="dxa"/>
          </w:tcPr>
          <w:p w:rsidR="00F54492" w:rsidRPr="008F1DC0" w:rsidDel="009B7864" w:rsidRDefault="00F54492" w:rsidP="00E73162">
            <w:pPr>
              <w:tabs>
                <w:tab w:val="left" w:pos="2160"/>
              </w:tabs>
              <w:spacing w:after="0"/>
              <w:rPr>
                <w:del w:id="5475" w:author="Link Pieces" w:date="2015-08-26T03:32:00Z"/>
                <w:rFonts w:ascii="Times New Roman" w:hAnsi="Times New Roman"/>
                <w:noProof/>
              </w:rPr>
            </w:pPr>
            <w:del w:id="5476" w:author="Link Pieces" w:date="2015-08-26T03:32:00Z">
              <w:r w:rsidRPr="008F1DC0" w:rsidDel="009B7864">
                <w:rPr>
                  <w:rFonts w:ascii="Times New Roman" w:hAnsi="Times New Roman"/>
                  <w:noProof/>
                </w:rPr>
                <w:delText>Description of product</w:delText>
              </w:r>
            </w:del>
          </w:p>
        </w:tc>
        <w:tc>
          <w:tcPr>
            <w:tcW w:w="713" w:type="dxa"/>
          </w:tcPr>
          <w:p w:rsidR="00F54492" w:rsidRPr="008F1DC0" w:rsidDel="009B7864" w:rsidRDefault="00F54492" w:rsidP="00E73162">
            <w:pPr>
              <w:tabs>
                <w:tab w:val="left" w:pos="2160"/>
              </w:tabs>
              <w:spacing w:after="0"/>
              <w:rPr>
                <w:del w:id="5477" w:author="Link Pieces" w:date="2015-08-26T03:32:00Z"/>
                <w:rFonts w:ascii="Times New Roman" w:hAnsi="Times New Roman"/>
                <w:noProof/>
              </w:rPr>
            </w:pPr>
            <w:del w:id="5478" w:author="Link Pieces" w:date="2015-08-26T03:32:00Z">
              <w:r w:rsidRPr="008F1DC0" w:rsidDel="009B7864">
                <w:rPr>
                  <w:rFonts w:ascii="Times New Roman" w:hAnsi="Times New Roman"/>
                  <w:noProof/>
                </w:rPr>
                <w:delText>Yes</w:delText>
              </w:r>
            </w:del>
          </w:p>
        </w:tc>
      </w:tr>
      <w:tr w:rsidR="00F54492" w:rsidRPr="008F1DC0" w:rsidDel="00C637EE" w:rsidTr="00E73162">
        <w:trPr>
          <w:del w:id="5479" w:author="Link Pieces" w:date="2015-08-26T11:32:00Z"/>
        </w:trPr>
        <w:tc>
          <w:tcPr>
            <w:tcW w:w="570" w:type="dxa"/>
          </w:tcPr>
          <w:p w:rsidR="00F54492" w:rsidRPr="008F1DC0" w:rsidDel="00C637EE" w:rsidRDefault="00F54492" w:rsidP="00E73162">
            <w:pPr>
              <w:tabs>
                <w:tab w:val="left" w:pos="2160"/>
              </w:tabs>
              <w:spacing w:after="0"/>
              <w:rPr>
                <w:del w:id="5480" w:author="Link Pieces" w:date="2015-08-26T11:32:00Z"/>
                <w:rFonts w:ascii="Times New Roman" w:hAnsi="Times New Roman"/>
                <w:noProof/>
              </w:rPr>
            </w:pPr>
            <w:del w:id="5481" w:author="Link Pieces" w:date="2015-08-26T03:32:00Z">
              <w:r w:rsidRPr="008F1DC0" w:rsidDel="009B7864">
                <w:rPr>
                  <w:rFonts w:ascii="Times New Roman" w:hAnsi="Times New Roman"/>
                  <w:noProof/>
                </w:rPr>
                <w:delText>7</w:delText>
              </w:r>
            </w:del>
          </w:p>
        </w:tc>
        <w:tc>
          <w:tcPr>
            <w:tcW w:w="2070" w:type="dxa"/>
          </w:tcPr>
          <w:p w:rsidR="00F54492" w:rsidRPr="008F1DC0" w:rsidDel="00C637EE" w:rsidRDefault="00F54492" w:rsidP="00E73162">
            <w:pPr>
              <w:tabs>
                <w:tab w:val="left" w:pos="2160"/>
              </w:tabs>
              <w:spacing w:after="0"/>
              <w:rPr>
                <w:del w:id="5482" w:author="Link Pieces" w:date="2015-08-26T11:32:00Z"/>
                <w:rFonts w:ascii="Times New Roman" w:hAnsi="Times New Roman"/>
                <w:noProof/>
              </w:rPr>
            </w:pPr>
            <w:del w:id="5483" w:author="Link Pieces" w:date="2015-08-26T11:32:00Z">
              <w:r w:rsidRPr="008F1DC0" w:rsidDel="00C637EE">
                <w:rPr>
                  <w:rFonts w:ascii="Times New Roman" w:hAnsi="Times New Roman"/>
                  <w:noProof/>
                </w:rPr>
                <w:delText>Images</w:delText>
              </w:r>
            </w:del>
          </w:p>
        </w:tc>
        <w:tc>
          <w:tcPr>
            <w:tcW w:w="2036" w:type="dxa"/>
          </w:tcPr>
          <w:p w:rsidR="00F54492" w:rsidRPr="008F1DC0" w:rsidDel="00C637EE" w:rsidRDefault="00F54492" w:rsidP="00E73162">
            <w:pPr>
              <w:tabs>
                <w:tab w:val="left" w:pos="2160"/>
              </w:tabs>
              <w:spacing w:after="0"/>
              <w:rPr>
                <w:del w:id="5484" w:author="Link Pieces" w:date="2015-08-26T11:32:00Z"/>
                <w:rFonts w:ascii="Times New Roman" w:hAnsi="Times New Roman"/>
                <w:noProof/>
              </w:rPr>
            </w:pPr>
            <w:del w:id="5485" w:author="Link Pieces" w:date="2015-08-26T03:33: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5486"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487" w:author="Link Pieces" w:date="2015-08-26T11:32:00Z"/>
                <w:rFonts w:ascii="Times New Roman" w:hAnsi="Times New Roman"/>
                <w:noProof/>
              </w:rPr>
            </w:pPr>
            <w:del w:id="5488" w:author="Link Pieces" w:date="2015-08-26T11:32:00Z">
              <w:r w:rsidRPr="008F1DC0" w:rsidDel="00C637EE">
                <w:rPr>
                  <w:rFonts w:ascii="Times New Roman" w:hAnsi="Times New Roman"/>
                  <w:noProof/>
                </w:rPr>
                <w:delText>Image of product</w:delText>
              </w:r>
            </w:del>
          </w:p>
        </w:tc>
        <w:tc>
          <w:tcPr>
            <w:tcW w:w="713" w:type="dxa"/>
          </w:tcPr>
          <w:p w:rsidR="00F54492" w:rsidRPr="008F1DC0" w:rsidDel="00C637EE" w:rsidRDefault="00F54492" w:rsidP="00E73162">
            <w:pPr>
              <w:tabs>
                <w:tab w:val="left" w:pos="2160"/>
              </w:tabs>
              <w:spacing w:after="0"/>
              <w:rPr>
                <w:del w:id="5489" w:author="Link Pieces" w:date="2015-08-26T11:32:00Z"/>
                <w:rFonts w:ascii="Times New Roman" w:hAnsi="Times New Roman"/>
                <w:noProof/>
              </w:rPr>
            </w:pPr>
            <w:del w:id="5490" w:author="Link Pieces" w:date="2015-08-26T11:32:00Z">
              <w:r w:rsidRPr="008F1DC0" w:rsidDel="00C637EE">
                <w:rPr>
                  <w:rFonts w:ascii="Times New Roman" w:hAnsi="Times New Roman"/>
                  <w:noProof/>
                </w:rPr>
                <w:delText>No</w:delText>
              </w:r>
            </w:del>
          </w:p>
        </w:tc>
      </w:tr>
      <w:tr w:rsidR="00F54492" w:rsidRPr="008F1DC0" w:rsidDel="00C637EE" w:rsidTr="00E73162">
        <w:trPr>
          <w:del w:id="5491" w:author="Link Pieces" w:date="2015-08-26T11:32:00Z"/>
        </w:trPr>
        <w:tc>
          <w:tcPr>
            <w:tcW w:w="570" w:type="dxa"/>
          </w:tcPr>
          <w:p w:rsidR="00F54492" w:rsidRPr="008F1DC0" w:rsidDel="00C637EE" w:rsidRDefault="00F54492" w:rsidP="00E73162">
            <w:pPr>
              <w:tabs>
                <w:tab w:val="left" w:pos="2160"/>
              </w:tabs>
              <w:spacing w:after="0"/>
              <w:rPr>
                <w:del w:id="5492" w:author="Link Pieces" w:date="2015-08-26T11:32:00Z"/>
                <w:rFonts w:ascii="Times New Roman" w:hAnsi="Times New Roman"/>
                <w:noProof/>
              </w:rPr>
            </w:pPr>
            <w:del w:id="5493" w:author="Link Pieces" w:date="2015-08-26T03:32:00Z">
              <w:r w:rsidRPr="008F1DC0" w:rsidDel="009B7864">
                <w:rPr>
                  <w:rFonts w:ascii="Times New Roman" w:hAnsi="Times New Roman"/>
                  <w:noProof/>
                </w:rPr>
                <w:delText>8</w:delText>
              </w:r>
            </w:del>
          </w:p>
        </w:tc>
        <w:tc>
          <w:tcPr>
            <w:tcW w:w="2070" w:type="dxa"/>
          </w:tcPr>
          <w:p w:rsidR="00F54492" w:rsidRPr="008F1DC0" w:rsidDel="00C637EE" w:rsidRDefault="00F54492" w:rsidP="00E73162">
            <w:pPr>
              <w:tabs>
                <w:tab w:val="left" w:pos="2160"/>
              </w:tabs>
              <w:spacing w:after="0"/>
              <w:rPr>
                <w:del w:id="5494" w:author="Link Pieces" w:date="2015-08-26T11:32:00Z"/>
                <w:rFonts w:ascii="Times New Roman" w:hAnsi="Times New Roman"/>
                <w:noProof/>
              </w:rPr>
            </w:pPr>
            <w:del w:id="5495" w:author="Link Pieces" w:date="2015-08-26T11:32:00Z">
              <w:r w:rsidRPr="008F1DC0" w:rsidDel="00C637EE">
                <w:rPr>
                  <w:rFonts w:ascii="Times New Roman" w:hAnsi="Times New Roman"/>
                  <w:noProof/>
                </w:rPr>
                <w:delText>Status</w:delText>
              </w:r>
            </w:del>
          </w:p>
        </w:tc>
        <w:tc>
          <w:tcPr>
            <w:tcW w:w="2036" w:type="dxa"/>
          </w:tcPr>
          <w:p w:rsidR="00F54492" w:rsidRPr="008F1DC0" w:rsidDel="00C637EE" w:rsidRDefault="00F54492" w:rsidP="00E73162">
            <w:pPr>
              <w:tabs>
                <w:tab w:val="left" w:pos="2160"/>
              </w:tabs>
              <w:spacing w:after="0"/>
              <w:rPr>
                <w:del w:id="5496" w:author="Link Pieces" w:date="2015-08-26T11:32:00Z"/>
                <w:rFonts w:ascii="Times New Roman" w:hAnsi="Times New Roman"/>
                <w:noProof/>
              </w:rPr>
            </w:pPr>
            <w:del w:id="5497" w:author="Link Pieces" w:date="2015-08-26T03:33:00Z">
              <w:r w:rsidRPr="008F1DC0" w:rsidDel="009B7864">
                <w:rPr>
                  <w:rFonts w:ascii="Times New Roman" w:hAnsi="Times New Roman"/>
                  <w:noProof/>
                </w:rPr>
                <w:delText>Varchar(10)</w:delText>
              </w:r>
            </w:del>
          </w:p>
        </w:tc>
        <w:tc>
          <w:tcPr>
            <w:tcW w:w="994" w:type="dxa"/>
          </w:tcPr>
          <w:p w:rsidR="00F54492" w:rsidRPr="008F1DC0" w:rsidDel="00C637EE" w:rsidRDefault="00F54492" w:rsidP="00E73162">
            <w:pPr>
              <w:tabs>
                <w:tab w:val="left" w:pos="2160"/>
              </w:tabs>
              <w:spacing w:after="0"/>
              <w:rPr>
                <w:del w:id="549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499" w:author="Link Pieces" w:date="2015-08-26T11:32:00Z"/>
                <w:rFonts w:ascii="Times New Roman" w:hAnsi="Times New Roman"/>
                <w:noProof/>
              </w:rPr>
            </w:pPr>
            <w:del w:id="5500" w:author="Link Pieces" w:date="2015-08-26T11:32:00Z">
              <w:r w:rsidRPr="008F1DC0" w:rsidDel="00C637EE">
                <w:rPr>
                  <w:rFonts w:ascii="Times New Roman" w:hAnsi="Times New Roman"/>
                  <w:noProof/>
                </w:rPr>
                <w:delText>Status of product</w:delText>
              </w:r>
            </w:del>
          </w:p>
        </w:tc>
        <w:tc>
          <w:tcPr>
            <w:tcW w:w="713" w:type="dxa"/>
          </w:tcPr>
          <w:p w:rsidR="00F54492" w:rsidRPr="008F1DC0" w:rsidDel="00C637EE" w:rsidRDefault="00F54492" w:rsidP="00E73162">
            <w:pPr>
              <w:tabs>
                <w:tab w:val="left" w:pos="2160"/>
              </w:tabs>
              <w:spacing w:after="0"/>
              <w:rPr>
                <w:del w:id="5501" w:author="Link Pieces" w:date="2015-08-26T11:32:00Z"/>
                <w:rFonts w:ascii="Times New Roman" w:hAnsi="Times New Roman"/>
                <w:noProof/>
              </w:rPr>
            </w:pPr>
            <w:del w:id="5502"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5503" w:author="Link Pieces" w:date="2015-08-26T11:32:00Z"/>
          <w:rFonts w:ascii="Times New Roman" w:hAnsi="Times New Roman"/>
          <w:sz w:val="22"/>
          <w:szCs w:val="22"/>
        </w:rPr>
      </w:pPr>
    </w:p>
    <w:p w:rsidR="00F54492" w:rsidRPr="008F1DC0" w:rsidDel="00C637EE" w:rsidRDefault="00F54492" w:rsidP="00F54492">
      <w:pPr>
        <w:rPr>
          <w:del w:id="5504" w:author="Link Pieces" w:date="2015-08-26T11:32:00Z"/>
          <w:rFonts w:ascii="Times New Roman" w:hAnsi="Times New Roman"/>
          <w:sz w:val="22"/>
          <w:szCs w:val="22"/>
        </w:rPr>
      </w:pPr>
    </w:p>
    <w:tbl>
      <w:tblPr>
        <w:tblStyle w:val="TableGrid"/>
        <w:tblW w:w="9360" w:type="dxa"/>
        <w:tblInd w:w="108" w:type="dxa"/>
        <w:tblLook w:val="04A0" w:firstRow="1" w:lastRow="0" w:firstColumn="1" w:lastColumn="0" w:noHBand="0" w:noVBand="1"/>
      </w:tblPr>
      <w:tblGrid>
        <w:gridCol w:w="570"/>
        <w:gridCol w:w="2070"/>
        <w:gridCol w:w="2036"/>
        <w:gridCol w:w="1148"/>
        <w:gridCol w:w="2879"/>
        <w:gridCol w:w="657"/>
      </w:tblGrid>
      <w:tr w:rsidR="00F54492" w:rsidRPr="008F1DC0" w:rsidDel="00C637EE" w:rsidTr="00E73162">
        <w:trPr>
          <w:del w:id="5505" w:author="Link Pieces" w:date="2015-08-26T11:32:00Z"/>
        </w:trPr>
        <w:tc>
          <w:tcPr>
            <w:tcW w:w="9360" w:type="dxa"/>
            <w:gridSpan w:val="6"/>
          </w:tcPr>
          <w:p w:rsidR="00F54492" w:rsidRPr="008F1DC0" w:rsidDel="00C637EE" w:rsidRDefault="00F54492" w:rsidP="00E73162">
            <w:pPr>
              <w:tabs>
                <w:tab w:val="left" w:pos="2160"/>
              </w:tabs>
              <w:spacing w:after="0"/>
              <w:jc w:val="center"/>
              <w:rPr>
                <w:del w:id="5506" w:author="Link Pieces" w:date="2015-08-26T11:32:00Z"/>
                <w:rFonts w:ascii="Times New Roman" w:hAnsi="Times New Roman"/>
                <w:noProof/>
              </w:rPr>
            </w:pPr>
            <w:del w:id="5507" w:author="Link Pieces" w:date="2015-08-26T11:32:00Z">
              <w:r w:rsidRPr="008F1DC0" w:rsidDel="00C637EE">
                <w:rPr>
                  <w:rFonts w:ascii="Times New Roman" w:hAnsi="Times New Roman"/>
                  <w:b/>
                  <w:noProof/>
                </w:rPr>
                <w:delText>Product_Attrs</w:delText>
              </w:r>
              <w:r w:rsidRPr="008F1DC0" w:rsidDel="00C637EE">
                <w:rPr>
                  <w:rFonts w:ascii="Times New Roman" w:hAnsi="Times New Roman"/>
                  <w:noProof/>
                </w:rPr>
                <w:delText>: store attribute of product</w:delText>
              </w:r>
            </w:del>
          </w:p>
        </w:tc>
      </w:tr>
      <w:tr w:rsidR="00F54492" w:rsidRPr="008F1DC0" w:rsidDel="00C637EE" w:rsidTr="00E73162">
        <w:trPr>
          <w:del w:id="5508"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509" w:author="Link Pieces" w:date="2015-08-26T11:32:00Z"/>
                <w:rFonts w:ascii="Times New Roman" w:hAnsi="Times New Roman"/>
                <w:b/>
                <w:noProof/>
              </w:rPr>
            </w:pPr>
            <w:del w:id="5510"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511" w:author="Link Pieces" w:date="2015-08-26T11:32:00Z"/>
                <w:rFonts w:ascii="Times New Roman" w:hAnsi="Times New Roman"/>
                <w:b/>
                <w:noProof/>
              </w:rPr>
            </w:pPr>
            <w:del w:id="5512"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513" w:author="Link Pieces" w:date="2015-08-26T11:32:00Z"/>
                <w:rFonts w:ascii="Times New Roman" w:hAnsi="Times New Roman"/>
                <w:b/>
                <w:noProof/>
              </w:rPr>
            </w:pPr>
            <w:del w:id="5514" w:author="Link Pieces" w:date="2015-08-26T11:32:00Z">
              <w:r w:rsidRPr="008F1DC0" w:rsidDel="00C637EE">
                <w:rPr>
                  <w:rFonts w:ascii="Times New Roman" w:hAnsi="Times New Roman"/>
                  <w:b/>
                  <w:noProof/>
                </w:rPr>
                <w:delText>Type</w:delText>
              </w:r>
            </w:del>
          </w:p>
        </w:tc>
        <w:tc>
          <w:tcPr>
            <w:tcW w:w="1148" w:type="dxa"/>
            <w:shd w:val="clear" w:color="auto" w:fill="D9D9D9" w:themeFill="background1" w:themeFillShade="D9"/>
          </w:tcPr>
          <w:p w:rsidR="00F54492" w:rsidRPr="008F1DC0" w:rsidDel="00C637EE" w:rsidRDefault="00F54492" w:rsidP="00E73162">
            <w:pPr>
              <w:tabs>
                <w:tab w:val="left" w:pos="2160"/>
              </w:tabs>
              <w:spacing w:after="0"/>
              <w:jc w:val="center"/>
              <w:rPr>
                <w:del w:id="5515" w:author="Link Pieces" w:date="2015-08-26T11:32:00Z"/>
                <w:rFonts w:ascii="Times New Roman" w:hAnsi="Times New Roman"/>
                <w:b/>
                <w:noProof/>
              </w:rPr>
            </w:pPr>
            <w:del w:id="5516" w:author="Link Pieces" w:date="2015-08-26T11:32:00Z">
              <w:r w:rsidRPr="008F1DC0" w:rsidDel="00C637EE">
                <w:rPr>
                  <w:rFonts w:ascii="Times New Roman" w:hAnsi="Times New Roman"/>
                  <w:b/>
                  <w:noProof/>
                </w:rPr>
                <w:delText>Key</w:delText>
              </w:r>
            </w:del>
          </w:p>
        </w:tc>
        <w:tc>
          <w:tcPr>
            <w:tcW w:w="2879" w:type="dxa"/>
            <w:shd w:val="clear" w:color="auto" w:fill="D9D9D9" w:themeFill="background1" w:themeFillShade="D9"/>
          </w:tcPr>
          <w:p w:rsidR="00F54492" w:rsidRPr="008F1DC0" w:rsidDel="00C637EE" w:rsidRDefault="00F54492" w:rsidP="00E73162">
            <w:pPr>
              <w:tabs>
                <w:tab w:val="left" w:pos="2160"/>
              </w:tabs>
              <w:spacing w:after="0"/>
              <w:jc w:val="center"/>
              <w:rPr>
                <w:del w:id="5517" w:author="Link Pieces" w:date="2015-08-26T11:32:00Z"/>
                <w:rFonts w:ascii="Times New Roman" w:hAnsi="Times New Roman"/>
                <w:b/>
                <w:noProof/>
              </w:rPr>
            </w:pPr>
            <w:del w:id="5518" w:author="Link Pieces" w:date="2015-08-26T11:32:00Z">
              <w:r w:rsidRPr="008F1DC0" w:rsidDel="00C637EE">
                <w:rPr>
                  <w:rFonts w:ascii="Times New Roman" w:hAnsi="Times New Roman"/>
                  <w:b/>
                  <w:noProof/>
                </w:rPr>
                <w:delText>Description</w:delText>
              </w:r>
            </w:del>
          </w:p>
        </w:tc>
        <w:tc>
          <w:tcPr>
            <w:tcW w:w="657" w:type="dxa"/>
            <w:shd w:val="clear" w:color="auto" w:fill="D9D9D9" w:themeFill="background1" w:themeFillShade="D9"/>
          </w:tcPr>
          <w:p w:rsidR="00F54492" w:rsidRPr="008F1DC0" w:rsidDel="00C637EE" w:rsidRDefault="00F54492" w:rsidP="00E73162">
            <w:pPr>
              <w:tabs>
                <w:tab w:val="left" w:pos="2160"/>
              </w:tabs>
              <w:spacing w:after="0"/>
              <w:jc w:val="center"/>
              <w:rPr>
                <w:del w:id="5519" w:author="Link Pieces" w:date="2015-08-26T11:32:00Z"/>
                <w:rFonts w:ascii="Times New Roman" w:hAnsi="Times New Roman"/>
                <w:b/>
                <w:noProof/>
              </w:rPr>
            </w:pPr>
            <w:del w:id="5520" w:author="Link Pieces" w:date="2015-08-26T11:32:00Z">
              <w:r w:rsidRPr="008F1DC0" w:rsidDel="00C637EE">
                <w:rPr>
                  <w:rFonts w:ascii="Times New Roman" w:hAnsi="Times New Roman"/>
                  <w:b/>
                  <w:noProof/>
                </w:rPr>
                <w:delText>Null</w:delText>
              </w:r>
            </w:del>
          </w:p>
        </w:tc>
      </w:tr>
      <w:tr w:rsidR="00F54492" w:rsidRPr="008F1DC0" w:rsidDel="00C637EE" w:rsidTr="00E73162">
        <w:trPr>
          <w:del w:id="5521" w:author="Link Pieces" w:date="2015-08-26T11:32:00Z"/>
        </w:trPr>
        <w:tc>
          <w:tcPr>
            <w:tcW w:w="570" w:type="dxa"/>
          </w:tcPr>
          <w:p w:rsidR="00F54492" w:rsidRPr="008F1DC0" w:rsidDel="00C637EE" w:rsidRDefault="00F54492" w:rsidP="00E73162">
            <w:pPr>
              <w:tabs>
                <w:tab w:val="left" w:pos="2160"/>
              </w:tabs>
              <w:spacing w:after="0"/>
              <w:rPr>
                <w:del w:id="5522" w:author="Link Pieces" w:date="2015-08-26T11:32:00Z"/>
                <w:rFonts w:ascii="Times New Roman" w:hAnsi="Times New Roman"/>
                <w:noProof/>
              </w:rPr>
            </w:pPr>
            <w:del w:id="5523"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524" w:author="Link Pieces" w:date="2015-08-26T11:32:00Z"/>
                <w:rFonts w:ascii="Times New Roman" w:hAnsi="Times New Roman"/>
                <w:noProof/>
              </w:rPr>
            </w:pPr>
            <w:del w:id="5525" w:author="Link Pieces" w:date="2015-08-26T11:32:00Z">
              <w:r w:rsidRPr="008F1DC0" w:rsidDel="00C637EE">
                <w:rPr>
                  <w:rFonts w:ascii="Times New Roman" w:hAnsi="Times New Roman"/>
                  <w:noProof/>
                </w:rPr>
                <w:delText>Attribute_id</w:delText>
              </w:r>
            </w:del>
          </w:p>
        </w:tc>
        <w:tc>
          <w:tcPr>
            <w:tcW w:w="2036" w:type="dxa"/>
          </w:tcPr>
          <w:p w:rsidR="00F54492" w:rsidRPr="008F1DC0" w:rsidDel="00C637EE" w:rsidRDefault="00F54492" w:rsidP="00E73162">
            <w:pPr>
              <w:tabs>
                <w:tab w:val="left" w:pos="2160"/>
              </w:tabs>
              <w:spacing w:after="0"/>
              <w:rPr>
                <w:del w:id="5526" w:author="Link Pieces" w:date="2015-08-26T11:32:00Z"/>
                <w:rFonts w:ascii="Times New Roman" w:hAnsi="Times New Roman"/>
                <w:noProof/>
              </w:rPr>
            </w:pPr>
            <w:del w:id="5527" w:author="Link Pieces" w:date="2015-08-26T10:14:00Z">
              <w:r w:rsidRPr="008F1DC0" w:rsidDel="006C1753">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5528" w:author="Link Pieces" w:date="2015-08-26T11:32:00Z"/>
                <w:rFonts w:ascii="Times New Roman" w:hAnsi="Times New Roman"/>
                <w:noProof/>
              </w:rPr>
            </w:pPr>
            <w:del w:id="5529" w:author="Link Pieces" w:date="2015-08-26T11:32:00Z">
              <w:r w:rsidRPr="008F1DC0" w:rsidDel="00C637EE">
                <w:rPr>
                  <w:rFonts w:ascii="Times New Roman" w:hAnsi="Times New Roman"/>
                  <w:noProof/>
                </w:rPr>
                <w:delText>FK</w:delText>
              </w:r>
            </w:del>
          </w:p>
        </w:tc>
        <w:tc>
          <w:tcPr>
            <w:tcW w:w="2879" w:type="dxa"/>
          </w:tcPr>
          <w:p w:rsidR="00F54492" w:rsidRPr="008F1DC0" w:rsidDel="00C637EE" w:rsidRDefault="00F54492" w:rsidP="00E73162">
            <w:pPr>
              <w:tabs>
                <w:tab w:val="left" w:pos="2160"/>
              </w:tabs>
              <w:spacing w:after="0"/>
              <w:rPr>
                <w:del w:id="5530" w:author="Link Pieces" w:date="2015-08-26T11:32:00Z"/>
                <w:rFonts w:ascii="Times New Roman" w:hAnsi="Times New Roman"/>
                <w:noProof/>
              </w:rPr>
            </w:pPr>
            <w:del w:id="5531" w:author="Link Pieces" w:date="2015-08-26T10:14:00Z">
              <w:r w:rsidRPr="008F1DC0" w:rsidDel="006C1753">
                <w:rPr>
                  <w:rFonts w:ascii="Times New Roman" w:hAnsi="Times New Roman"/>
                  <w:noProof/>
                </w:rPr>
                <w:delText>Index, i</w:delText>
              </w:r>
            </w:del>
            <w:del w:id="5532" w:author="Link Pieces" w:date="2015-08-26T11:32:00Z">
              <w:r w:rsidRPr="008F1DC0" w:rsidDel="00C637EE">
                <w:rPr>
                  <w:rFonts w:ascii="Times New Roman" w:hAnsi="Times New Roman"/>
                  <w:noProof/>
                </w:rPr>
                <w:delText>d of attribute</w:delText>
              </w:r>
            </w:del>
          </w:p>
        </w:tc>
        <w:tc>
          <w:tcPr>
            <w:tcW w:w="657" w:type="dxa"/>
          </w:tcPr>
          <w:p w:rsidR="00F54492" w:rsidRPr="008F1DC0" w:rsidDel="00C637EE" w:rsidRDefault="00F54492" w:rsidP="00E73162">
            <w:pPr>
              <w:tabs>
                <w:tab w:val="left" w:pos="2160"/>
              </w:tabs>
              <w:spacing w:after="0"/>
              <w:rPr>
                <w:del w:id="5533" w:author="Link Pieces" w:date="2015-08-26T11:32:00Z"/>
                <w:rFonts w:ascii="Times New Roman" w:hAnsi="Times New Roman"/>
                <w:noProof/>
              </w:rPr>
            </w:pPr>
            <w:del w:id="5534" w:author="Link Pieces" w:date="2015-08-26T11:32:00Z">
              <w:r w:rsidRPr="008F1DC0" w:rsidDel="00C637EE">
                <w:rPr>
                  <w:rFonts w:ascii="Times New Roman" w:hAnsi="Times New Roman"/>
                  <w:noProof/>
                </w:rPr>
                <w:delText>No</w:delText>
              </w:r>
            </w:del>
          </w:p>
        </w:tc>
      </w:tr>
      <w:tr w:rsidR="00F54492" w:rsidRPr="008F1DC0" w:rsidDel="00C637EE" w:rsidTr="00E73162">
        <w:trPr>
          <w:del w:id="5535" w:author="Link Pieces" w:date="2015-08-26T11:32:00Z"/>
        </w:trPr>
        <w:tc>
          <w:tcPr>
            <w:tcW w:w="570" w:type="dxa"/>
          </w:tcPr>
          <w:p w:rsidR="00F54492" w:rsidRPr="008F1DC0" w:rsidDel="00C637EE" w:rsidRDefault="00F54492" w:rsidP="00E73162">
            <w:pPr>
              <w:tabs>
                <w:tab w:val="left" w:pos="2160"/>
              </w:tabs>
              <w:spacing w:after="0"/>
              <w:rPr>
                <w:del w:id="5536" w:author="Link Pieces" w:date="2015-08-26T11:32:00Z"/>
                <w:rFonts w:ascii="Times New Roman" w:hAnsi="Times New Roman"/>
                <w:noProof/>
              </w:rPr>
            </w:pPr>
            <w:del w:id="5537"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538" w:author="Link Pieces" w:date="2015-08-26T11:32:00Z"/>
                <w:rFonts w:ascii="Times New Roman" w:hAnsi="Times New Roman"/>
                <w:noProof/>
              </w:rPr>
            </w:pPr>
            <w:del w:id="5539" w:author="Link Pieces" w:date="2015-08-26T11:32:00Z">
              <w:r w:rsidRPr="008F1DC0" w:rsidDel="00C637EE">
                <w:rPr>
                  <w:rFonts w:ascii="Times New Roman" w:hAnsi="Times New Roman"/>
                  <w:noProof/>
                </w:rPr>
                <w:delText>Product_id</w:delText>
              </w:r>
            </w:del>
          </w:p>
        </w:tc>
        <w:tc>
          <w:tcPr>
            <w:tcW w:w="2036" w:type="dxa"/>
          </w:tcPr>
          <w:p w:rsidR="00F54492" w:rsidRPr="008F1DC0" w:rsidDel="00C637EE" w:rsidRDefault="00F54492" w:rsidP="00E73162">
            <w:pPr>
              <w:tabs>
                <w:tab w:val="left" w:pos="2160"/>
              </w:tabs>
              <w:spacing w:after="0"/>
              <w:rPr>
                <w:del w:id="5540" w:author="Link Pieces" w:date="2015-08-26T11:32:00Z"/>
                <w:rFonts w:ascii="Times New Roman" w:hAnsi="Times New Roman"/>
                <w:noProof/>
              </w:rPr>
            </w:pPr>
            <w:del w:id="5541" w:author="Link Pieces" w:date="2015-08-26T10:14:00Z">
              <w:r w:rsidRPr="008F1DC0" w:rsidDel="006C1753">
                <w:rPr>
                  <w:rFonts w:ascii="Times New Roman" w:hAnsi="Times New Roman"/>
                  <w:noProof/>
                </w:rPr>
                <w:delText>Integer</w:delText>
              </w:r>
            </w:del>
          </w:p>
        </w:tc>
        <w:tc>
          <w:tcPr>
            <w:tcW w:w="1148" w:type="dxa"/>
          </w:tcPr>
          <w:p w:rsidR="00F54492" w:rsidRPr="008F1DC0" w:rsidDel="00C637EE" w:rsidRDefault="00F54492" w:rsidP="00E73162">
            <w:pPr>
              <w:tabs>
                <w:tab w:val="left" w:pos="2160"/>
              </w:tabs>
              <w:spacing w:after="0"/>
              <w:rPr>
                <w:del w:id="5542" w:author="Link Pieces" w:date="2015-08-26T11:32:00Z"/>
                <w:rFonts w:ascii="Times New Roman" w:hAnsi="Times New Roman"/>
                <w:noProof/>
              </w:rPr>
            </w:pPr>
            <w:del w:id="5543" w:author="Link Pieces" w:date="2015-08-26T11:32:00Z">
              <w:r w:rsidRPr="008F1DC0" w:rsidDel="00C637EE">
                <w:rPr>
                  <w:rFonts w:ascii="Times New Roman" w:hAnsi="Times New Roman"/>
                  <w:noProof/>
                </w:rPr>
                <w:delText>FK</w:delText>
              </w:r>
            </w:del>
          </w:p>
        </w:tc>
        <w:tc>
          <w:tcPr>
            <w:tcW w:w="2879" w:type="dxa"/>
          </w:tcPr>
          <w:p w:rsidR="00F54492" w:rsidRPr="008F1DC0" w:rsidDel="00C637EE" w:rsidRDefault="00F54492" w:rsidP="00E73162">
            <w:pPr>
              <w:tabs>
                <w:tab w:val="left" w:pos="2160"/>
              </w:tabs>
              <w:spacing w:after="0"/>
              <w:rPr>
                <w:del w:id="5544" w:author="Link Pieces" w:date="2015-08-26T11:32:00Z"/>
                <w:rFonts w:ascii="Times New Roman" w:hAnsi="Times New Roman"/>
                <w:noProof/>
              </w:rPr>
            </w:pPr>
            <w:del w:id="5545" w:author="Link Pieces" w:date="2015-08-26T11:32:00Z">
              <w:r w:rsidRPr="008F1DC0" w:rsidDel="00C637EE">
                <w:rPr>
                  <w:rFonts w:ascii="Times New Roman" w:hAnsi="Times New Roman"/>
                  <w:noProof/>
                </w:rPr>
                <w:delText>Id of product</w:delText>
              </w:r>
            </w:del>
          </w:p>
        </w:tc>
        <w:tc>
          <w:tcPr>
            <w:tcW w:w="657" w:type="dxa"/>
          </w:tcPr>
          <w:p w:rsidR="00F54492" w:rsidRPr="008F1DC0" w:rsidDel="00C637EE" w:rsidRDefault="00F54492" w:rsidP="00E73162">
            <w:pPr>
              <w:tabs>
                <w:tab w:val="left" w:pos="2160"/>
              </w:tabs>
              <w:spacing w:after="0"/>
              <w:rPr>
                <w:del w:id="5546" w:author="Link Pieces" w:date="2015-08-26T11:32:00Z"/>
                <w:rFonts w:ascii="Times New Roman" w:hAnsi="Times New Roman"/>
                <w:noProof/>
              </w:rPr>
            </w:pPr>
            <w:del w:id="5547" w:author="Link Pieces" w:date="2015-08-26T11:32:00Z">
              <w:r w:rsidRPr="008F1DC0" w:rsidDel="00C637EE">
                <w:rPr>
                  <w:rFonts w:ascii="Times New Roman" w:hAnsi="Times New Roman"/>
                  <w:noProof/>
                </w:rPr>
                <w:delText>No</w:delText>
              </w:r>
            </w:del>
          </w:p>
        </w:tc>
      </w:tr>
      <w:tr w:rsidR="00F54492" w:rsidRPr="008F1DC0" w:rsidDel="00C637EE" w:rsidTr="00E73162">
        <w:trPr>
          <w:del w:id="5548" w:author="Link Pieces" w:date="2015-08-26T11:32:00Z"/>
        </w:trPr>
        <w:tc>
          <w:tcPr>
            <w:tcW w:w="570" w:type="dxa"/>
          </w:tcPr>
          <w:p w:rsidR="00F54492" w:rsidRPr="008F1DC0" w:rsidDel="00C637EE" w:rsidRDefault="00F54492" w:rsidP="00E73162">
            <w:pPr>
              <w:tabs>
                <w:tab w:val="left" w:pos="2160"/>
              </w:tabs>
              <w:spacing w:after="0"/>
              <w:rPr>
                <w:del w:id="5549" w:author="Link Pieces" w:date="2015-08-26T11:32:00Z"/>
                <w:rFonts w:ascii="Times New Roman" w:hAnsi="Times New Roman"/>
                <w:noProof/>
              </w:rPr>
            </w:pPr>
            <w:del w:id="5550"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5551" w:author="Link Pieces" w:date="2015-08-26T11:32:00Z"/>
                <w:rFonts w:ascii="Times New Roman" w:hAnsi="Times New Roman"/>
                <w:noProof/>
              </w:rPr>
            </w:pPr>
            <w:del w:id="5552" w:author="Link Pieces" w:date="2015-08-26T11:32:00Z">
              <w:r w:rsidRPr="008F1DC0" w:rsidDel="00C637EE">
                <w:rPr>
                  <w:rFonts w:ascii="Times New Roman" w:hAnsi="Times New Roman"/>
                  <w:noProof/>
                </w:rPr>
                <w:delText>Value</w:delText>
              </w:r>
            </w:del>
          </w:p>
        </w:tc>
        <w:tc>
          <w:tcPr>
            <w:tcW w:w="2036" w:type="dxa"/>
          </w:tcPr>
          <w:p w:rsidR="00F54492" w:rsidRPr="008F1DC0" w:rsidDel="00C637EE" w:rsidRDefault="00F54492" w:rsidP="00E73162">
            <w:pPr>
              <w:tabs>
                <w:tab w:val="left" w:pos="2160"/>
              </w:tabs>
              <w:spacing w:after="0"/>
              <w:rPr>
                <w:del w:id="5553" w:author="Link Pieces" w:date="2015-08-26T11:32:00Z"/>
                <w:rFonts w:ascii="Times New Roman" w:hAnsi="Times New Roman"/>
                <w:noProof/>
              </w:rPr>
            </w:pPr>
            <w:del w:id="5554" w:author="Link Pieces" w:date="2015-08-26T03:33:00Z">
              <w:r w:rsidRPr="008F1DC0" w:rsidDel="009B7864">
                <w:rPr>
                  <w:rFonts w:ascii="Times New Roman" w:hAnsi="Times New Roman"/>
                  <w:noProof/>
                </w:rPr>
                <w:delText>Varchar(255)</w:delText>
              </w:r>
            </w:del>
          </w:p>
        </w:tc>
        <w:tc>
          <w:tcPr>
            <w:tcW w:w="1148" w:type="dxa"/>
          </w:tcPr>
          <w:p w:rsidR="00F54492" w:rsidRPr="008F1DC0" w:rsidDel="00C637EE" w:rsidRDefault="00F54492" w:rsidP="00E73162">
            <w:pPr>
              <w:tabs>
                <w:tab w:val="left" w:pos="2160"/>
              </w:tabs>
              <w:spacing w:after="0"/>
              <w:rPr>
                <w:del w:id="5555" w:author="Link Pieces" w:date="2015-08-26T11:32:00Z"/>
                <w:rFonts w:ascii="Times New Roman" w:hAnsi="Times New Roman"/>
                <w:noProof/>
              </w:rPr>
            </w:pPr>
          </w:p>
        </w:tc>
        <w:tc>
          <w:tcPr>
            <w:tcW w:w="2879" w:type="dxa"/>
          </w:tcPr>
          <w:p w:rsidR="00F54492" w:rsidRPr="008F1DC0" w:rsidDel="00C637EE" w:rsidRDefault="00F54492" w:rsidP="00E73162">
            <w:pPr>
              <w:tabs>
                <w:tab w:val="left" w:pos="2160"/>
              </w:tabs>
              <w:spacing w:after="0"/>
              <w:rPr>
                <w:del w:id="5556" w:author="Link Pieces" w:date="2015-08-26T11:32:00Z"/>
                <w:rFonts w:ascii="Times New Roman" w:hAnsi="Times New Roman"/>
                <w:noProof/>
              </w:rPr>
            </w:pPr>
            <w:del w:id="5557" w:author="Link Pieces" w:date="2015-08-26T11:32:00Z">
              <w:r w:rsidRPr="008F1DC0" w:rsidDel="00C637EE">
                <w:rPr>
                  <w:rFonts w:ascii="Times New Roman" w:hAnsi="Times New Roman"/>
                  <w:noProof/>
                </w:rPr>
                <w:delText>Value of attribute</w:delText>
              </w:r>
            </w:del>
          </w:p>
        </w:tc>
        <w:tc>
          <w:tcPr>
            <w:tcW w:w="657" w:type="dxa"/>
          </w:tcPr>
          <w:p w:rsidR="00F54492" w:rsidRPr="008F1DC0" w:rsidDel="00C637EE" w:rsidRDefault="00F54492" w:rsidP="00E73162">
            <w:pPr>
              <w:tabs>
                <w:tab w:val="left" w:pos="2160"/>
              </w:tabs>
              <w:spacing w:after="0"/>
              <w:rPr>
                <w:del w:id="5558" w:author="Link Pieces" w:date="2015-08-26T11:32:00Z"/>
                <w:rFonts w:ascii="Times New Roman" w:hAnsi="Times New Roman"/>
                <w:noProof/>
              </w:rPr>
            </w:pPr>
            <w:del w:id="5559"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5560"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561" w:author="Link Pieces" w:date="2015-08-26T11:32:00Z"/>
        </w:trPr>
        <w:tc>
          <w:tcPr>
            <w:tcW w:w="9360" w:type="dxa"/>
            <w:gridSpan w:val="6"/>
          </w:tcPr>
          <w:p w:rsidR="00F54492" w:rsidRPr="008F1DC0" w:rsidDel="00C637EE" w:rsidRDefault="00F54492" w:rsidP="00E73162">
            <w:pPr>
              <w:tabs>
                <w:tab w:val="left" w:pos="2160"/>
              </w:tabs>
              <w:spacing w:after="0"/>
              <w:jc w:val="center"/>
              <w:rPr>
                <w:del w:id="5562" w:author="Link Pieces" w:date="2015-08-26T11:32:00Z"/>
                <w:rFonts w:ascii="Times New Roman" w:hAnsi="Times New Roman"/>
                <w:noProof/>
              </w:rPr>
            </w:pPr>
            <w:del w:id="5563" w:author="Link Pieces" w:date="2015-08-26T11:32:00Z">
              <w:r w:rsidRPr="008F1DC0" w:rsidDel="00C637EE">
                <w:rPr>
                  <w:rFonts w:ascii="Times New Roman" w:hAnsi="Times New Roman"/>
                  <w:b/>
                  <w:noProof/>
                </w:rPr>
                <w:delText>Categories</w:delText>
              </w:r>
              <w:r w:rsidRPr="008F1DC0" w:rsidDel="00C637EE">
                <w:rPr>
                  <w:rFonts w:ascii="Times New Roman" w:hAnsi="Times New Roman"/>
                  <w:noProof/>
                </w:rPr>
                <w:delText>: store all data of category</w:delText>
              </w:r>
            </w:del>
          </w:p>
        </w:tc>
      </w:tr>
      <w:tr w:rsidR="00F54492" w:rsidRPr="008F1DC0" w:rsidDel="00C637EE" w:rsidTr="00E73162">
        <w:trPr>
          <w:del w:id="5564"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565" w:author="Link Pieces" w:date="2015-08-26T11:32:00Z"/>
                <w:rFonts w:ascii="Times New Roman" w:hAnsi="Times New Roman"/>
                <w:b/>
                <w:noProof/>
              </w:rPr>
            </w:pPr>
            <w:del w:id="5566"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567" w:author="Link Pieces" w:date="2015-08-26T11:32:00Z"/>
                <w:rFonts w:ascii="Times New Roman" w:hAnsi="Times New Roman"/>
                <w:b/>
                <w:noProof/>
              </w:rPr>
            </w:pPr>
            <w:del w:id="5568"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569" w:author="Link Pieces" w:date="2015-08-26T11:32:00Z"/>
                <w:rFonts w:ascii="Times New Roman" w:hAnsi="Times New Roman"/>
                <w:b/>
                <w:noProof/>
              </w:rPr>
            </w:pPr>
            <w:del w:id="5570"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571" w:author="Link Pieces" w:date="2015-08-26T11:32:00Z"/>
                <w:rFonts w:ascii="Times New Roman" w:hAnsi="Times New Roman"/>
                <w:b/>
                <w:noProof/>
              </w:rPr>
            </w:pPr>
            <w:del w:id="5572"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573" w:author="Link Pieces" w:date="2015-08-26T11:32:00Z"/>
                <w:rFonts w:ascii="Times New Roman" w:hAnsi="Times New Roman"/>
                <w:b/>
                <w:noProof/>
              </w:rPr>
            </w:pPr>
            <w:del w:id="5574"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575" w:author="Link Pieces" w:date="2015-08-26T11:32:00Z"/>
                <w:rFonts w:ascii="Times New Roman" w:hAnsi="Times New Roman"/>
                <w:b/>
                <w:noProof/>
              </w:rPr>
            </w:pPr>
            <w:del w:id="5576" w:author="Link Pieces" w:date="2015-08-26T11:32:00Z">
              <w:r w:rsidRPr="008F1DC0" w:rsidDel="00C637EE">
                <w:rPr>
                  <w:rFonts w:ascii="Times New Roman" w:hAnsi="Times New Roman"/>
                  <w:b/>
                  <w:noProof/>
                </w:rPr>
                <w:delText>Null</w:delText>
              </w:r>
            </w:del>
          </w:p>
        </w:tc>
      </w:tr>
      <w:tr w:rsidR="00F54492" w:rsidRPr="008F1DC0" w:rsidDel="00C637EE" w:rsidTr="00E73162">
        <w:trPr>
          <w:del w:id="5577" w:author="Link Pieces" w:date="2015-08-26T11:32:00Z"/>
        </w:trPr>
        <w:tc>
          <w:tcPr>
            <w:tcW w:w="570" w:type="dxa"/>
          </w:tcPr>
          <w:p w:rsidR="00F54492" w:rsidRPr="008F1DC0" w:rsidDel="00C637EE" w:rsidRDefault="00F54492" w:rsidP="00E73162">
            <w:pPr>
              <w:tabs>
                <w:tab w:val="left" w:pos="2160"/>
              </w:tabs>
              <w:spacing w:after="0"/>
              <w:rPr>
                <w:del w:id="5578" w:author="Link Pieces" w:date="2015-08-26T11:32:00Z"/>
                <w:rFonts w:ascii="Times New Roman" w:hAnsi="Times New Roman"/>
                <w:noProof/>
              </w:rPr>
            </w:pPr>
            <w:del w:id="5579"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580" w:author="Link Pieces" w:date="2015-08-26T11:32:00Z"/>
                <w:rFonts w:ascii="Times New Roman" w:hAnsi="Times New Roman"/>
                <w:noProof/>
              </w:rPr>
            </w:pPr>
            <w:del w:id="5581"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5582" w:author="Link Pieces" w:date="2015-08-26T11:32:00Z"/>
                <w:rFonts w:ascii="Times New Roman" w:hAnsi="Times New Roman"/>
                <w:noProof/>
              </w:rPr>
            </w:pPr>
            <w:del w:id="5583" w:author="Link Pieces" w:date="2015-08-26T10:14: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584" w:author="Link Pieces" w:date="2015-08-26T11:32:00Z"/>
                <w:rFonts w:ascii="Times New Roman" w:hAnsi="Times New Roman"/>
                <w:noProof/>
              </w:rPr>
            </w:pPr>
            <w:del w:id="5585"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5586" w:author="Link Pieces" w:date="2015-08-26T11:32:00Z"/>
                <w:rFonts w:ascii="Times New Roman" w:hAnsi="Times New Roman"/>
                <w:noProof/>
              </w:rPr>
            </w:pPr>
            <w:del w:id="5587" w:author="Link Pieces" w:date="2015-08-26T11:32:00Z">
              <w:r w:rsidRPr="008F1DC0" w:rsidDel="00C637EE">
                <w:rPr>
                  <w:rFonts w:ascii="Times New Roman" w:hAnsi="Times New Roman"/>
                  <w:noProof/>
                </w:rPr>
                <w:delText>Index, id of category</w:delText>
              </w:r>
            </w:del>
          </w:p>
        </w:tc>
        <w:tc>
          <w:tcPr>
            <w:tcW w:w="713" w:type="dxa"/>
          </w:tcPr>
          <w:p w:rsidR="00F54492" w:rsidRPr="008F1DC0" w:rsidDel="00C637EE" w:rsidRDefault="00F54492" w:rsidP="00E73162">
            <w:pPr>
              <w:tabs>
                <w:tab w:val="left" w:pos="2160"/>
              </w:tabs>
              <w:spacing w:after="0"/>
              <w:rPr>
                <w:del w:id="5588" w:author="Link Pieces" w:date="2015-08-26T11:32:00Z"/>
                <w:rFonts w:ascii="Times New Roman" w:hAnsi="Times New Roman"/>
                <w:noProof/>
              </w:rPr>
            </w:pPr>
            <w:del w:id="5589" w:author="Link Pieces" w:date="2015-08-26T11:32:00Z">
              <w:r w:rsidRPr="008F1DC0" w:rsidDel="00C637EE">
                <w:rPr>
                  <w:rFonts w:ascii="Times New Roman" w:hAnsi="Times New Roman"/>
                  <w:noProof/>
                </w:rPr>
                <w:delText>No</w:delText>
              </w:r>
            </w:del>
          </w:p>
        </w:tc>
      </w:tr>
      <w:tr w:rsidR="00F54492" w:rsidRPr="008F1DC0" w:rsidDel="00C637EE" w:rsidTr="00E73162">
        <w:trPr>
          <w:del w:id="5590" w:author="Link Pieces" w:date="2015-08-26T11:32:00Z"/>
        </w:trPr>
        <w:tc>
          <w:tcPr>
            <w:tcW w:w="570" w:type="dxa"/>
          </w:tcPr>
          <w:p w:rsidR="00F54492" w:rsidRPr="008F1DC0" w:rsidDel="00C637EE" w:rsidRDefault="00F54492" w:rsidP="00E73162">
            <w:pPr>
              <w:tabs>
                <w:tab w:val="left" w:pos="2160"/>
              </w:tabs>
              <w:spacing w:after="0"/>
              <w:rPr>
                <w:del w:id="5591" w:author="Link Pieces" w:date="2015-08-26T11:32:00Z"/>
                <w:rFonts w:ascii="Times New Roman" w:hAnsi="Times New Roman"/>
                <w:noProof/>
              </w:rPr>
            </w:pPr>
            <w:del w:id="5592"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593" w:author="Link Pieces" w:date="2015-08-26T11:32:00Z"/>
                <w:rFonts w:ascii="Times New Roman" w:hAnsi="Times New Roman"/>
                <w:noProof/>
              </w:rPr>
            </w:pPr>
            <w:del w:id="5594" w:author="Link Pieces" w:date="2015-08-26T11:32:00Z">
              <w:r w:rsidRPr="008F1DC0" w:rsidDel="00C637EE">
                <w:rPr>
                  <w:rFonts w:ascii="Times New Roman" w:hAnsi="Times New Roman"/>
                  <w:noProof/>
                </w:rPr>
                <w:delText>Parent_id</w:delText>
              </w:r>
            </w:del>
          </w:p>
        </w:tc>
        <w:tc>
          <w:tcPr>
            <w:tcW w:w="2036" w:type="dxa"/>
          </w:tcPr>
          <w:p w:rsidR="00F54492" w:rsidRPr="008F1DC0" w:rsidDel="00C637EE" w:rsidRDefault="00F54492" w:rsidP="00E73162">
            <w:pPr>
              <w:tabs>
                <w:tab w:val="left" w:pos="2160"/>
              </w:tabs>
              <w:spacing w:after="0"/>
              <w:rPr>
                <w:del w:id="5595" w:author="Link Pieces" w:date="2015-08-26T11:32:00Z"/>
                <w:rFonts w:ascii="Times New Roman" w:hAnsi="Times New Roman"/>
                <w:noProof/>
              </w:rPr>
            </w:pPr>
            <w:del w:id="5596" w:author="Link Pieces" w:date="2015-08-26T10:14:00Z">
              <w:r w:rsidRPr="008F1DC0" w:rsidDel="006C1753">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597" w:author="Link Pieces" w:date="2015-08-26T11:32:00Z"/>
                <w:rFonts w:ascii="Times New Roman" w:hAnsi="Times New Roman"/>
                <w:noProof/>
              </w:rPr>
            </w:pPr>
            <w:del w:id="5598"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599" w:author="Link Pieces" w:date="2015-08-26T11:32:00Z"/>
                <w:rFonts w:ascii="Times New Roman" w:hAnsi="Times New Roman"/>
                <w:noProof/>
              </w:rPr>
            </w:pPr>
            <w:del w:id="5600" w:author="Link Pieces" w:date="2015-08-26T11:32:00Z">
              <w:r w:rsidRPr="008F1DC0" w:rsidDel="00C637EE">
                <w:rPr>
                  <w:rFonts w:ascii="Times New Roman" w:hAnsi="Times New Roman"/>
                  <w:noProof/>
                </w:rPr>
                <w:delText>Id of category contain other category</w:delText>
              </w:r>
            </w:del>
          </w:p>
        </w:tc>
        <w:tc>
          <w:tcPr>
            <w:tcW w:w="713" w:type="dxa"/>
          </w:tcPr>
          <w:p w:rsidR="00F54492" w:rsidRPr="008F1DC0" w:rsidDel="00C637EE" w:rsidRDefault="00F54492" w:rsidP="00E73162">
            <w:pPr>
              <w:tabs>
                <w:tab w:val="left" w:pos="2160"/>
              </w:tabs>
              <w:spacing w:after="0"/>
              <w:rPr>
                <w:del w:id="5601" w:author="Link Pieces" w:date="2015-08-26T11:32:00Z"/>
                <w:rFonts w:ascii="Times New Roman" w:hAnsi="Times New Roman"/>
                <w:noProof/>
              </w:rPr>
            </w:pPr>
            <w:del w:id="5602" w:author="Link Pieces" w:date="2015-08-26T11:32:00Z">
              <w:r w:rsidRPr="008F1DC0" w:rsidDel="00C637EE">
                <w:rPr>
                  <w:rFonts w:ascii="Times New Roman" w:hAnsi="Times New Roman"/>
                  <w:noProof/>
                </w:rPr>
                <w:delText>No</w:delText>
              </w:r>
            </w:del>
          </w:p>
        </w:tc>
      </w:tr>
      <w:tr w:rsidR="00F54492" w:rsidRPr="008F1DC0" w:rsidDel="00C637EE" w:rsidTr="00E73162">
        <w:trPr>
          <w:del w:id="5603" w:author="Link Pieces" w:date="2015-08-26T11:32:00Z"/>
        </w:trPr>
        <w:tc>
          <w:tcPr>
            <w:tcW w:w="570" w:type="dxa"/>
          </w:tcPr>
          <w:p w:rsidR="00F54492" w:rsidRPr="008F1DC0" w:rsidDel="00C637EE" w:rsidRDefault="00F54492" w:rsidP="00E73162">
            <w:pPr>
              <w:tabs>
                <w:tab w:val="left" w:pos="2160"/>
              </w:tabs>
              <w:spacing w:after="0"/>
              <w:rPr>
                <w:del w:id="5604" w:author="Link Pieces" w:date="2015-08-26T11:32:00Z"/>
                <w:rFonts w:ascii="Times New Roman" w:hAnsi="Times New Roman"/>
                <w:noProof/>
              </w:rPr>
            </w:pPr>
            <w:del w:id="5605"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5606" w:author="Link Pieces" w:date="2015-08-26T11:32:00Z"/>
                <w:rFonts w:ascii="Times New Roman" w:hAnsi="Times New Roman"/>
                <w:noProof/>
              </w:rPr>
            </w:pPr>
            <w:del w:id="5607" w:author="Link Pieces" w:date="2015-08-26T11:32:00Z">
              <w:r w:rsidRPr="008F1DC0" w:rsidDel="00C637EE">
                <w:rPr>
                  <w:rFonts w:ascii="Times New Roman" w:hAnsi="Times New Roman"/>
                  <w:noProof/>
                </w:rPr>
                <w:delText>Title</w:delText>
              </w:r>
            </w:del>
          </w:p>
        </w:tc>
        <w:tc>
          <w:tcPr>
            <w:tcW w:w="2036" w:type="dxa"/>
          </w:tcPr>
          <w:p w:rsidR="00F54492" w:rsidRPr="008F1DC0" w:rsidDel="00C637EE" w:rsidRDefault="00F54492" w:rsidP="00E73162">
            <w:pPr>
              <w:tabs>
                <w:tab w:val="left" w:pos="2160"/>
              </w:tabs>
              <w:spacing w:after="0"/>
              <w:rPr>
                <w:del w:id="5608" w:author="Link Pieces" w:date="2015-08-26T11:32:00Z"/>
                <w:rFonts w:ascii="Times New Roman" w:hAnsi="Times New Roman"/>
                <w:noProof/>
              </w:rPr>
            </w:pPr>
            <w:del w:id="5609" w:author="Link Pieces" w:date="2015-08-26T03:34:00Z">
              <w:r w:rsidRPr="008F1DC0" w:rsidDel="009B7864">
                <w:rPr>
                  <w:rFonts w:ascii="Times New Roman" w:hAnsi="Times New Roman"/>
                  <w:noProof/>
                </w:rPr>
                <w:delText>Varchar(20)</w:delText>
              </w:r>
            </w:del>
          </w:p>
        </w:tc>
        <w:tc>
          <w:tcPr>
            <w:tcW w:w="994" w:type="dxa"/>
          </w:tcPr>
          <w:p w:rsidR="00F54492" w:rsidRPr="008F1DC0" w:rsidDel="00C637EE" w:rsidRDefault="00F54492" w:rsidP="00E73162">
            <w:pPr>
              <w:tabs>
                <w:tab w:val="left" w:pos="2160"/>
              </w:tabs>
              <w:spacing w:after="0"/>
              <w:rPr>
                <w:del w:id="561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611" w:author="Link Pieces" w:date="2015-08-26T11:32:00Z"/>
                <w:rFonts w:ascii="Times New Roman" w:hAnsi="Times New Roman"/>
                <w:noProof/>
              </w:rPr>
            </w:pPr>
            <w:del w:id="5612" w:author="Link Pieces" w:date="2015-08-26T11:32:00Z">
              <w:r w:rsidRPr="008F1DC0" w:rsidDel="00C637EE">
                <w:rPr>
                  <w:rFonts w:ascii="Times New Roman" w:hAnsi="Times New Roman"/>
                  <w:noProof/>
                </w:rPr>
                <w:delText>Name of category</w:delText>
              </w:r>
            </w:del>
          </w:p>
        </w:tc>
        <w:tc>
          <w:tcPr>
            <w:tcW w:w="713" w:type="dxa"/>
          </w:tcPr>
          <w:p w:rsidR="00F54492" w:rsidRPr="008F1DC0" w:rsidDel="00C637EE" w:rsidRDefault="00F54492" w:rsidP="00E73162">
            <w:pPr>
              <w:tabs>
                <w:tab w:val="left" w:pos="2160"/>
              </w:tabs>
              <w:spacing w:after="0"/>
              <w:rPr>
                <w:del w:id="5613" w:author="Link Pieces" w:date="2015-08-26T11:32:00Z"/>
                <w:rFonts w:ascii="Times New Roman" w:hAnsi="Times New Roman"/>
                <w:noProof/>
              </w:rPr>
            </w:pPr>
            <w:del w:id="5614" w:author="Link Pieces" w:date="2015-08-26T11:32:00Z">
              <w:r w:rsidRPr="008F1DC0" w:rsidDel="00C637EE">
                <w:rPr>
                  <w:rFonts w:ascii="Times New Roman" w:hAnsi="Times New Roman"/>
                  <w:noProof/>
                </w:rPr>
                <w:delText>No</w:delText>
              </w:r>
            </w:del>
          </w:p>
        </w:tc>
      </w:tr>
      <w:tr w:rsidR="00F54492" w:rsidRPr="008F1DC0" w:rsidDel="009B7864" w:rsidTr="00E73162">
        <w:trPr>
          <w:del w:id="5615" w:author="Link Pieces" w:date="2015-08-26T03:34:00Z"/>
        </w:trPr>
        <w:tc>
          <w:tcPr>
            <w:tcW w:w="570" w:type="dxa"/>
          </w:tcPr>
          <w:p w:rsidR="00F54492" w:rsidRPr="008F1DC0" w:rsidDel="009B7864" w:rsidRDefault="00F54492" w:rsidP="00E73162">
            <w:pPr>
              <w:tabs>
                <w:tab w:val="left" w:pos="2160"/>
              </w:tabs>
              <w:spacing w:after="0"/>
              <w:rPr>
                <w:del w:id="5616" w:author="Link Pieces" w:date="2015-08-26T03:34:00Z"/>
                <w:rFonts w:ascii="Times New Roman" w:hAnsi="Times New Roman"/>
                <w:noProof/>
              </w:rPr>
            </w:pPr>
            <w:del w:id="5617" w:author="Link Pieces" w:date="2015-08-26T03:34:00Z">
              <w:r w:rsidRPr="008F1DC0" w:rsidDel="009B7864">
                <w:rPr>
                  <w:rFonts w:ascii="Times New Roman" w:hAnsi="Times New Roman"/>
                  <w:noProof/>
                </w:rPr>
                <w:delText>4</w:delText>
              </w:r>
            </w:del>
          </w:p>
        </w:tc>
        <w:tc>
          <w:tcPr>
            <w:tcW w:w="2070" w:type="dxa"/>
          </w:tcPr>
          <w:p w:rsidR="00F54492" w:rsidRPr="008F1DC0" w:rsidDel="009B7864" w:rsidRDefault="00F54492" w:rsidP="00E73162">
            <w:pPr>
              <w:tabs>
                <w:tab w:val="left" w:pos="2160"/>
              </w:tabs>
              <w:spacing w:after="0"/>
              <w:rPr>
                <w:del w:id="5618" w:author="Link Pieces" w:date="2015-08-26T03:34:00Z"/>
                <w:rFonts w:ascii="Times New Roman" w:hAnsi="Times New Roman"/>
                <w:noProof/>
              </w:rPr>
            </w:pPr>
            <w:del w:id="5619" w:author="Link Pieces" w:date="2015-08-26T03:34:00Z">
              <w:r w:rsidRPr="008F1DC0" w:rsidDel="009B7864">
                <w:rPr>
                  <w:rFonts w:ascii="Times New Roman" w:hAnsi="Times New Roman"/>
                  <w:noProof/>
                </w:rPr>
                <w:delText>Deleted_at</w:delText>
              </w:r>
            </w:del>
          </w:p>
        </w:tc>
        <w:tc>
          <w:tcPr>
            <w:tcW w:w="2036" w:type="dxa"/>
          </w:tcPr>
          <w:p w:rsidR="00F54492" w:rsidRPr="008F1DC0" w:rsidDel="009B7864" w:rsidRDefault="00F54492" w:rsidP="00E73162">
            <w:pPr>
              <w:tabs>
                <w:tab w:val="left" w:pos="2160"/>
              </w:tabs>
              <w:spacing w:after="0"/>
              <w:rPr>
                <w:del w:id="5620" w:author="Link Pieces" w:date="2015-08-26T03:34:00Z"/>
                <w:rFonts w:ascii="Times New Roman" w:hAnsi="Times New Roman"/>
                <w:noProof/>
              </w:rPr>
            </w:pPr>
            <w:del w:id="5621" w:author="Link Pieces" w:date="2015-08-26T03:34:00Z">
              <w:r w:rsidRPr="008F1DC0" w:rsidDel="009B7864">
                <w:rPr>
                  <w:rFonts w:ascii="Times New Roman" w:hAnsi="Times New Roman"/>
                  <w:noProof/>
                </w:rPr>
                <w:delText>Datatime</w:delText>
              </w:r>
            </w:del>
          </w:p>
        </w:tc>
        <w:tc>
          <w:tcPr>
            <w:tcW w:w="994" w:type="dxa"/>
          </w:tcPr>
          <w:p w:rsidR="00F54492" w:rsidRPr="008F1DC0" w:rsidDel="009B7864" w:rsidRDefault="00F54492" w:rsidP="00E73162">
            <w:pPr>
              <w:tabs>
                <w:tab w:val="left" w:pos="2160"/>
              </w:tabs>
              <w:spacing w:after="0"/>
              <w:rPr>
                <w:del w:id="5622" w:author="Link Pieces" w:date="2015-08-26T03:34:00Z"/>
                <w:rFonts w:ascii="Times New Roman" w:hAnsi="Times New Roman"/>
                <w:noProof/>
              </w:rPr>
            </w:pPr>
          </w:p>
        </w:tc>
        <w:tc>
          <w:tcPr>
            <w:tcW w:w="2977" w:type="dxa"/>
          </w:tcPr>
          <w:p w:rsidR="00F54492" w:rsidRPr="008F1DC0" w:rsidDel="009B7864" w:rsidRDefault="00F54492" w:rsidP="00E73162">
            <w:pPr>
              <w:tabs>
                <w:tab w:val="left" w:pos="2160"/>
              </w:tabs>
              <w:spacing w:after="0"/>
              <w:rPr>
                <w:del w:id="5623" w:author="Link Pieces" w:date="2015-08-26T03:34:00Z"/>
                <w:rFonts w:ascii="Times New Roman" w:hAnsi="Times New Roman"/>
                <w:noProof/>
              </w:rPr>
            </w:pPr>
            <w:del w:id="5624" w:author="Link Pieces" w:date="2015-08-26T03:34:00Z">
              <w:r w:rsidRPr="008F1DC0" w:rsidDel="009B7864">
                <w:rPr>
                  <w:rFonts w:ascii="Times New Roman" w:hAnsi="Times New Roman"/>
                  <w:noProof/>
                </w:rPr>
                <w:delText>Time when delete a category</w:delText>
              </w:r>
            </w:del>
          </w:p>
        </w:tc>
        <w:tc>
          <w:tcPr>
            <w:tcW w:w="713" w:type="dxa"/>
          </w:tcPr>
          <w:p w:rsidR="00F54492" w:rsidRPr="008F1DC0" w:rsidDel="009B7864" w:rsidRDefault="00F54492" w:rsidP="00E73162">
            <w:pPr>
              <w:tabs>
                <w:tab w:val="left" w:pos="2160"/>
              </w:tabs>
              <w:spacing w:after="0"/>
              <w:rPr>
                <w:del w:id="5625" w:author="Link Pieces" w:date="2015-08-26T03:34:00Z"/>
                <w:rFonts w:ascii="Times New Roman" w:hAnsi="Times New Roman"/>
                <w:noProof/>
              </w:rPr>
            </w:pPr>
            <w:del w:id="5626" w:author="Link Pieces" w:date="2015-08-26T03:34:00Z">
              <w:r w:rsidRPr="008F1DC0" w:rsidDel="009B7864">
                <w:rPr>
                  <w:rFonts w:ascii="Times New Roman" w:hAnsi="Times New Roman"/>
                  <w:noProof/>
                </w:rPr>
                <w:delText>Yes</w:delText>
              </w:r>
            </w:del>
          </w:p>
        </w:tc>
      </w:tr>
      <w:tr w:rsidR="00F54492" w:rsidRPr="008F1DC0" w:rsidDel="00C637EE" w:rsidTr="00E73162">
        <w:trPr>
          <w:del w:id="5627" w:author="Link Pieces" w:date="2015-08-26T11:32:00Z"/>
        </w:trPr>
        <w:tc>
          <w:tcPr>
            <w:tcW w:w="570" w:type="dxa"/>
          </w:tcPr>
          <w:p w:rsidR="00F54492" w:rsidRPr="008F1DC0" w:rsidDel="00C637EE" w:rsidRDefault="00F54492" w:rsidP="00E73162">
            <w:pPr>
              <w:tabs>
                <w:tab w:val="left" w:pos="2160"/>
              </w:tabs>
              <w:spacing w:after="0"/>
              <w:rPr>
                <w:del w:id="5628" w:author="Link Pieces" w:date="2015-08-26T11:32:00Z"/>
                <w:rFonts w:ascii="Times New Roman" w:hAnsi="Times New Roman"/>
                <w:noProof/>
              </w:rPr>
            </w:pPr>
            <w:del w:id="5629"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5630" w:author="Link Pieces" w:date="2015-08-26T11:32:00Z"/>
                <w:rFonts w:ascii="Times New Roman" w:hAnsi="Times New Roman"/>
                <w:noProof/>
              </w:rPr>
            </w:pPr>
            <w:del w:id="5631" w:author="Link Pieces" w:date="2015-08-26T11:32:00Z">
              <w:r w:rsidRPr="008F1DC0" w:rsidDel="00C637EE">
                <w:rPr>
                  <w:rFonts w:ascii="Times New Roman" w:hAnsi="Times New Roman"/>
                  <w:noProof/>
                </w:rPr>
                <w:delText>Images</w:delText>
              </w:r>
            </w:del>
          </w:p>
        </w:tc>
        <w:tc>
          <w:tcPr>
            <w:tcW w:w="2036" w:type="dxa"/>
          </w:tcPr>
          <w:p w:rsidR="00F54492" w:rsidRPr="008F1DC0" w:rsidDel="00C637EE" w:rsidRDefault="00F54492" w:rsidP="00E73162">
            <w:pPr>
              <w:tabs>
                <w:tab w:val="left" w:pos="2160"/>
              </w:tabs>
              <w:spacing w:after="0"/>
              <w:rPr>
                <w:del w:id="5632" w:author="Link Pieces" w:date="2015-08-26T11:32:00Z"/>
                <w:rFonts w:ascii="Times New Roman" w:hAnsi="Times New Roman"/>
                <w:noProof/>
              </w:rPr>
            </w:pPr>
            <w:del w:id="5633" w:author="Link Pieces" w:date="2015-08-26T03:34: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5634"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635" w:author="Link Pieces" w:date="2015-08-26T11:32:00Z"/>
                <w:rFonts w:ascii="Times New Roman" w:hAnsi="Times New Roman"/>
                <w:noProof/>
              </w:rPr>
            </w:pPr>
            <w:del w:id="5636" w:author="Link Pieces" w:date="2015-08-26T11:32:00Z">
              <w:r w:rsidRPr="008F1DC0" w:rsidDel="00C637EE">
                <w:rPr>
                  <w:rFonts w:ascii="Times New Roman" w:hAnsi="Times New Roman"/>
                  <w:noProof/>
                </w:rPr>
                <w:delText>Link to image of category</w:delText>
              </w:r>
            </w:del>
          </w:p>
        </w:tc>
        <w:tc>
          <w:tcPr>
            <w:tcW w:w="713" w:type="dxa"/>
          </w:tcPr>
          <w:p w:rsidR="00F54492" w:rsidRPr="008F1DC0" w:rsidDel="00C637EE" w:rsidRDefault="00F54492" w:rsidP="00E73162">
            <w:pPr>
              <w:tabs>
                <w:tab w:val="left" w:pos="2160"/>
              </w:tabs>
              <w:spacing w:after="0"/>
              <w:rPr>
                <w:del w:id="5637" w:author="Link Pieces" w:date="2015-08-26T11:32:00Z"/>
                <w:rFonts w:ascii="Times New Roman" w:hAnsi="Times New Roman"/>
                <w:noProof/>
              </w:rPr>
            </w:pPr>
            <w:del w:id="5638" w:author="Link Pieces" w:date="2015-08-26T11:32:00Z">
              <w:r w:rsidRPr="008F1DC0" w:rsidDel="00C637EE">
                <w:rPr>
                  <w:rFonts w:ascii="Times New Roman" w:hAnsi="Times New Roman"/>
                  <w:noProof/>
                </w:rPr>
                <w:delText>Yes</w:delText>
              </w:r>
            </w:del>
          </w:p>
        </w:tc>
      </w:tr>
      <w:tr w:rsidR="00F54492" w:rsidRPr="008F1DC0" w:rsidDel="00C637EE" w:rsidTr="00E73162">
        <w:trPr>
          <w:del w:id="5639" w:author="Link Pieces" w:date="2015-08-26T11:32:00Z"/>
        </w:trPr>
        <w:tc>
          <w:tcPr>
            <w:tcW w:w="570" w:type="dxa"/>
          </w:tcPr>
          <w:p w:rsidR="00F54492" w:rsidRPr="008F1DC0" w:rsidDel="00C637EE" w:rsidRDefault="00F54492" w:rsidP="00E73162">
            <w:pPr>
              <w:tabs>
                <w:tab w:val="left" w:pos="2160"/>
              </w:tabs>
              <w:spacing w:after="0"/>
              <w:rPr>
                <w:del w:id="5640" w:author="Link Pieces" w:date="2015-08-26T11:32:00Z"/>
                <w:rFonts w:ascii="Times New Roman" w:hAnsi="Times New Roman"/>
                <w:noProof/>
                <w:color w:val="FF0000"/>
              </w:rPr>
            </w:pPr>
            <w:del w:id="5641" w:author="Link Pieces" w:date="2015-08-26T11:32:00Z">
              <w:r w:rsidRPr="008F1DC0" w:rsidDel="00C637EE">
                <w:rPr>
                  <w:rFonts w:ascii="Times New Roman" w:hAnsi="Times New Roman"/>
                  <w:noProof/>
                  <w:color w:val="FF0000"/>
                </w:rPr>
                <w:delText>6</w:delText>
              </w:r>
            </w:del>
          </w:p>
        </w:tc>
        <w:tc>
          <w:tcPr>
            <w:tcW w:w="2070" w:type="dxa"/>
          </w:tcPr>
          <w:p w:rsidR="00F54492" w:rsidRPr="008F1DC0" w:rsidDel="00C637EE" w:rsidRDefault="00F54492" w:rsidP="00E73162">
            <w:pPr>
              <w:tabs>
                <w:tab w:val="left" w:pos="2160"/>
              </w:tabs>
              <w:spacing w:after="0"/>
              <w:rPr>
                <w:del w:id="5642" w:author="Link Pieces" w:date="2015-08-26T11:32:00Z"/>
                <w:rFonts w:ascii="Times New Roman" w:hAnsi="Times New Roman"/>
                <w:noProof/>
                <w:color w:val="FF0000"/>
              </w:rPr>
            </w:pPr>
            <w:del w:id="5643" w:author="Link Pieces" w:date="2015-08-26T11:32:00Z">
              <w:r w:rsidRPr="008F1DC0" w:rsidDel="00C637EE">
                <w:rPr>
                  <w:rFonts w:ascii="Times New Roman" w:hAnsi="Times New Roman"/>
                  <w:noProof/>
                  <w:color w:val="FF0000"/>
                </w:rPr>
                <w:delText>Is_leaf</w:delText>
              </w:r>
            </w:del>
          </w:p>
        </w:tc>
        <w:tc>
          <w:tcPr>
            <w:tcW w:w="2036" w:type="dxa"/>
          </w:tcPr>
          <w:p w:rsidR="00F54492" w:rsidRPr="008F1DC0" w:rsidDel="00C637EE" w:rsidRDefault="00F54492" w:rsidP="00E73162">
            <w:pPr>
              <w:tabs>
                <w:tab w:val="left" w:pos="2160"/>
              </w:tabs>
              <w:spacing w:after="0"/>
              <w:rPr>
                <w:del w:id="5644" w:author="Link Pieces" w:date="2015-08-26T11:32:00Z"/>
                <w:rFonts w:ascii="Times New Roman" w:hAnsi="Times New Roman"/>
                <w:noProof/>
                <w:color w:val="FF0000"/>
              </w:rPr>
            </w:pPr>
          </w:p>
        </w:tc>
        <w:tc>
          <w:tcPr>
            <w:tcW w:w="994" w:type="dxa"/>
          </w:tcPr>
          <w:p w:rsidR="00F54492" w:rsidRPr="008F1DC0" w:rsidDel="00C637EE" w:rsidRDefault="00F54492" w:rsidP="00E73162">
            <w:pPr>
              <w:tabs>
                <w:tab w:val="left" w:pos="2160"/>
              </w:tabs>
              <w:spacing w:after="0"/>
              <w:rPr>
                <w:del w:id="5645"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646"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5647" w:author="Link Pieces" w:date="2015-08-26T11:32:00Z"/>
                <w:rFonts w:ascii="Times New Roman" w:hAnsi="Times New Roman"/>
                <w:noProof/>
                <w:color w:val="FF0000"/>
              </w:rPr>
            </w:pPr>
          </w:p>
        </w:tc>
      </w:tr>
    </w:tbl>
    <w:p w:rsidR="00F54492" w:rsidRPr="008F1DC0" w:rsidDel="00C637EE" w:rsidRDefault="00F54492" w:rsidP="00F54492">
      <w:pPr>
        <w:rPr>
          <w:del w:id="5648"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649" w:author="Link Pieces" w:date="2015-08-26T11:32:00Z"/>
        </w:trPr>
        <w:tc>
          <w:tcPr>
            <w:tcW w:w="9360" w:type="dxa"/>
            <w:gridSpan w:val="6"/>
          </w:tcPr>
          <w:p w:rsidR="00F54492" w:rsidRPr="008F1DC0" w:rsidDel="00C637EE" w:rsidRDefault="00F54492" w:rsidP="00E73162">
            <w:pPr>
              <w:tabs>
                <w:tab w:val="left" w:pos="2160"/>
              </w:tabs>
              <w:spacing w:after="0"/>
              <w:jc w:val="center"/>
              <w:rPr>
                <w:del w:id="5650" w:author="Link Pieces" w:date="2015-08-26T11:32:00Z"/>
                <w:rFonts w:ascii="Times New Roman" w:hAnsi="Times New Roman"/>
                <w:noProof/>
              </w:rPr>
            </w:pPr>
            <w:del w:id="5651" w:author="Link Pieces" w:date="2015-08-26T11:32:00Z">
              <w:r w:rsidRPr="008F1DC0" w:rsidDel="00C637EE">
                <w:rPr>
                  <w:rFonts w:ascii="Times New Roman" w:hAnsi="Times New Roman"/>
                  <w:b/>
                  <w:noProof/>
                </w:rPr>
                <w:delText>Attribute_Definitions</w:delText>
              </w:r>
              <w:r w:rsidRPr="008F1DC0" w:rsidDel="00C637EE">
                <w:rPr>
                  <w:rFonts w:ascii="Times New Roman" w:hAnsi="Times New Roman"/>
                  <w:noProof/>
                </w:rPr>
                <w:delText>: store all data attribute of a product</w:delText>
              </w:r>
            </w:del>
          </w:p>
        </w:tc>
      </w:tr>
      <w:tr w:rsidR="00F54492" w:rsidRPr="008F1DC0" w:rsidDel="00C637EE" w:rsidTr="00E73162">
        <w:trPr>
          <w:del w:id="5652"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653" w:author="Link Pieces" w:date="2015-08-26T11:32:00Z"/>
                <w:rFonts w:ascii="Times New Roman" w:hAnsi="Times New Roman"/>
                <w:b/>
                <w:noProof/>
              </w:rPr>
            </w:pPr>
            <w:del w:id="5654"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655" w:author="Link Pieces" w:date="2015-08-26T11:32:00Z"/>
                <w:rFonts w:ascii="Times New Roman" w:hAnsi="Times New Roman"/>
                <w:b/>
                <w:noProof/>
              </w:rPr>
            </w:pPr>
            <w:del w:id="5656"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657" w:author="Link Pieces" w:date="2015-08-26T11:32:00Z"/>
                <w:rFonts w:ascii="Times New Roman" w:hAnsi="Times New Roman"/>
                <w:b/>
                <w:noProof/>
              </w:rPr>
            </w:pPr>
            <w:del w:id="5658"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659" w:author="Link Pieces" w:date="2015-08-26T11:32:00Z"/>
                <w:rFonts w:ascii="Times New Roman" w:hAnsi="Times New Roman"/>
                <w:b/>
                <w:noProof/>
              </w:rPr>
            </w:pPr>
            <w:del w:id="5660"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661" w:author="Link Pieces" w:date="2015-08-26T11:32:00Z"/>
                <w:rFonts w:ascii="Times New Roman" w:hAnsi="Times New Roman"/>
                <w:b/>
                <w:noProof/>
              </w:rPr>
            </w:pPr>
            <w:del w:id="5662"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663" w:author="Link Pieces" w:date="2015-08-26T11:32:00Z"/>
                <w:rFonts w:ascii="Times New Roman" w:hAnsi="Times New Roman"/>
                <w:b/>
                <w:noProof/>
              </w:rPr>
            </w:pPr>
            <w:del w:id="5664" w:author="Link Pieces" w:date="2015-08-26T11:32:00Z">
              <w:r w:rsidRPr="008F1DC0" w:rsidDel="00C637EE">
                <w:rPr>
                  <w:rFonts w:ascii="Times New Roman" w:hAnsi="Times New Roman"/>
                  <w:b/>
                  <w:noProof/>
                </w:rPr>
                <w:delText>Null</w:delText>
              </w:r>
            </w:del>
          </w:p>
        </w:tc>
      </w:tr>
      <w:tr w:rsidR="00F54492" w:rsidRPr="008F1DC0" w:rsidDel="00C637EE" w:rsidTr="00E73162">
        <w:trPr>
          <w:del w:id="5665" w:author="Link Pieces" w:date="2015-08-26T11:32:00Z"/>
        </w:trPr>
        <w:tc>
          <w:tcPr>
            <w:tcW w:w="570" w:type="dxa"/>
          </w:tcPr>
          <w:p w:rsidR="00F54492" w:rsidRPr="008F1DC0" w:rsidDel="00C637EE" w:rsidRDefault="00F54492" w:rsidP="00E73162">
            <w:pPr>
              <w:tabs>
                <w:tab w:val="left" w:pos="2160"/>
              </w:tabs>
              <w:spacing w:after="0"/>
              <w:rPr>
                <w:del w:id="5666" w:author="Link Pieces" w:date="2015-08-26T11:32:00Z"/>
                <w:rFonts w:ascii="Times New Roman" w:hAnsi="Times New Roman"/>
                <w:noProof/>
              </w:rPr>
            </w:pPr>
            <w:del w:id="5667"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668" w:author="Link Pieces" w:date="2015-08-26T11:32:00Z"/>
                <w:rFonts w:ascii="Times New Roman" w:hAnsi="Times New Roman"/>
                <w:noProof/>
              </w:rPr>
            </w:pPr>
            <w:del w:id="5669"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5670" w:author="Link Pieces" w:date="2015-08-26T11:32:00Z"/>
                <w:rFonts w:ascii="Times New Roman" w:hAnsi="Times New Roman"/>
                <w:noProof/>
              </w:rPr>
            </w:pPr>
            <w:del w:id="5671"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672" w:author="Link Pieces" w:date="2015-08-26T11:32:00Z"/>
                <w:rFonts w:ascii="Times New Roman" w:hAnsi="Times New Roman"/>
                <w:noProof/>
              </w:rPr>
            </w:pPr>
            <w:del w:id="5673"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5674" w:author="Link Pieces" w:date="2015-08-26T11:32:00Z"/>
                <w:rFonts w:ascii="Times New Roman" w:hAnsi="Times New Roman"/>
                <w:noProof/>
              </w:rPr>
            </w:pPr>
            <w:del w:id="5675" w:author="Link Pieces" w:date="2015-08-26T11:32:00Z">
              <w:r w:rsidRPr="008F1DC0" w:rsidDel="00C637EE">
                <w:rPr>
                  <w:rFonts w:ascii="Times New Roman" w:hAnsi="Times New Roman"/>
                  <w:noProof/>
                </w:rPr>
                <w:delText>Index, id of attribute</w:delText>
              </w:r>
            </w:del>
          </w:p>
        </w:tc>
        <w:tc>
          <w:tcPr>
            <w:tcW w:w="713" w:type="dxa"/>
          </w:tcPr>
          <w:p w:rsidR="00F54492" w:rsidRPr="008F1DC0" w:rsidDel="00C637EE" w:rsidRDefault="00F54492" w:rsidP="00E73162">
            <w:pPr>
              <w:tabs>
                <w:tab w:val="left" w:pos="2160"/>
              </w:tabs>
              <w:spacing w:after="0"/>
              <w:rPr>
                <w:del w:id="5676" w:author="Link Pieces" w:date="2015-08-26T11:32:00Z"/>
                <w:rFonts w:ascii="Times New Roman" w:hAnsi="Times New Roman"/>
                <w:noProof/>
              </w:rPr>
            </w:pPr>
            <w:del w:id="5677" w:author="Link Pieces" w:date="2015-08-26T11:32:00Z">
              <w:r w:rsidRPr="008F1DC0" w:rsidDel="00C637EE">
                <w:rPr>
                  <w:rFonts w:ascii="Times New Roman" w:hAnsi="Times New Roman"/>
                  <w:noProof/>
                </w:rPr>
                <w:delText>No</w:delText>
              </w:r>
            </w:del>
          </w:p>
        </w:tc>
      </w:tr>
      <w:tr w:rsidR="00F54492" w:rsidRPr="008F1DC0" w:rsidDel="00C637EE" w:rsidTr="00E73162">
        <w:trPr>
          <w:del w:id="5678" w:author="Link Pieces" w:date="2015-08-26T11:32:00Z"/>
        </w:trPr>
        <w:tc>
          <w:tcPr>
            <w:tcW w:w="570" w:type="dxa"/>
          </w:tcPr>
          <w:p w:rsidR="00F54492" w:rsidRPr="008F1DC0" w:rsidDel="00C637EE" w:rsidRDefault="00F54492" w:rsidP="00E73162">
            <w:pPr>
              <w:tabs>
                <w:tab w:val="left" w:pos="2160"/>
              </w:tabs>
              <w:spacing w:after="0"/>
              <w:rPr>
                <w:del w:id="5679" w:author="Link Pieces" w:date="2015-08-26T11:32:00Z"/>
                <w:rFonts w:ascii="Times New Roman" w:hAnsi="Times New Roman"/>
                <w:noProof/>
              </w:rPr>
            </w:pPr>
            <w:del w:id="5680"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681" w:author="Link Pieces" w:date="2015-08-26T11:32:00Z"/>
                <w:rFonts w:ascii="Times New Roman" w:hAnsi="Times New Roman"/>
                <w:noProof/>
              </w:rPr>
            </w:pPr>
            <w:del w:id="5682" w:author="Link Pieces" w:date="2015-08-26T11:32:00Z">
              <w:r w:rsidRPr="008F1DC0" w:rsidDel="00C637EE">
                <w:rPr>
                  <w:rFonts w:ascii="Times New Roman" w:hAnsi="Times New Roman"/>
                  <w:noProof/>
                </w:rPr>
                <w:delText>Title</w:delText>
              </w:r>
            </w:del>
          </w:p>
        </w:tc>
        <w:tc>
          <w:tcPr>
            <w:tcW w:w="2036" w:type="dxa"/>
          </w:tcPr>
          <w:p w:rsidR="00F54492" w:rsidRPr="008F1DC0" w:rsidDel="00C637EE" w:rsidRDefault="00F54492" w:rsidP="00E73162">
            <w:pPr>
              <w:tabs>
                <w:tab w:val="left" w:pos="2160"/>
              </w:tabs>
              <w:spacing w:after="0"/>
              <w:rPr>
                <w:del w:id="5683" w:author="Link Pieces" w:date="2015-08-26T11:32:00Z"/>
                <w:rFonts w:ascii="Times New Roman" w:hAnsi="Times New Roman"/>
                <w:noProof/>
              </w:rPr>
            </w:pPr>
            <w:del w:id="5684" w:author="Link Pieces" w:date="2015-08-26T03:35: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5685"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686" w:author="Link Pieces" w:date="2015-08-26T11:32:00Z"/>
                <w:rFonts w:ascii="Times New Roman" w:hAnsi="Times New Roman"/>
                <w:noProof/>
              </w:rPr>
            </w:pPr>
            <w:del w:id="5687" w:author="Link Pieces" w:date="2015-08-26T11:32:00Z">
              <w:r w:rsidRPr="008F1DC0" w:rsidDel="00C637EE">
                <w:rPr>
                  <w:rFonts w:ascii="Times New Roman" w:hAnsi="Times New Roman"/>
                  <w:noProof/>
                </w:rPr>
                <w:delText>Title of attribute</w:delText>
              </w:r>
            </w:del>
          </w:p>
        </w:tc>
        <w:tc>
          <w:tcPr>
            <w:tcW w:w="713" w:type="dxa"/>
          </w:tcPr>
          <w:p w:rsidR="00F54492" w:rsidRPr="008F1DC0" w:rsidDel="00C637EE" w:rsidRDefault="00F54492" w:rsidP="00E73162">
            <w:pPr>
              <w:tabs>
                <w:tab w:val="left" w:pos="2160"/>
              </w:tabs>
              <w:spacing w:after="0"/>
              <w:rPr>
                <w:del w:id="5688" w:author="Link Pieces" w:date="2015-08-26T11:32:00Z"/>
                <w:rFonts w:ascii="Times New Roman" w:hAnsi="Times New Roman"/>
                <w:noProof/>
              </w:rPr>
            </w:pPr>
            <w:del w:id="5689" w:author="Link Pieces" w:date="2015-08-26T11:32:00Z">
              <w:r w:rsidRPr="008F1DC0" w:rsidDel="00C637EE">
                <w:rPr>
                  <w:rFonts w:ascii="Times New Roman" w:hAnsi="Times New Roman"/>
                  <w:noProof/>
                </w:rPr>
                <w:delText>No</w:delText>
              </w:r>
            </w:del>
          </w:p>
        </w:tc>
      </w:tr>
      <w:tr w:rsidR="00F54492" w:rsidRPr="008F1DC0" w:rsidDel="00C637EE" w:rsidTr="00E73162">
        <w:trPr>
          <w:del w:id="5690" w:author="Link Pieces" w:date="2015-08-26T11:32:00Z"/>
        </w:trPr>
        <w:tc>
          <w:tcPr>
            <w:tcW w:w="570" w:type="dxa"/>
          </w:tcPr>
          <w:p w:rsidR="00F54492" w:rsidRPr="008F1DC0" w:rsidDel="00C637EE" w:rsidRDefault="00F54492" w:rsidP="00E73162">
            <w:pPr>
              <w:tabs>
                <w:tab w:val="left" w:pos="2160"/>
              </w:tabs>
              <w:spacing w:after="0"/>
              <w:rPr>
                <w:del w:id="5691" w:author="Link Pieces" w:date="2015-08-26T11:32:00Z"/>
                <w:rFonts w:ascii="Times New Roman" w:hAnsi="Times New Roman"/>
                <w:noProof/>
                <w:color w:val="FF0000"/>
              </w:rPr>
            </w:pPr>
            <w:del w:id="5692" w:author="Link Pieces" w:date="2015-08-26T11:32:00Z">
              <w:r w:rsidRPr="008F1DC0" w:rsidDel="00C637EE">
                <w:rPr>
                  <w:rFonts w:ascii="Times New Roman" w:hAnsi="Times New Roman"/>
                  <w:noProof/>
                  <w:color w:val="FF0000"/>
                </w:rPr>
                <w:delText>3</w:delText>
              </w:r>
            </w:del>
          </w:p>
        </w:tc>
        <w:tc>
          <w:tcPr>
            <w:tcW w:w="2070" w:type="dxa"/>
          </w:tcPr>
          <w:p w:rsidR="00F54492" w:rsidRPr="008F1DC0" w:rsidDel="00C637EE" w:rsidRDefault="00F54492" w:rsidP="00E73162">
            <w:pPr>
              <w:tabs>
                <w:tab w:val="left" w:pos="2160"/>
              </w:tabs>
              <w:spacing w:after="0"/>
              <w:rPr>
                <w:del w:id="5693" w:author="Link Pieces" w:date="2015-08-26T11:32:00Z"/>
                <w:rFonts w:ascii="Times New Roman" w:hAnsi="Times New Roman"/>
                <w:noProof/>
                <w:color w:val="FF0000"/>
              </w:rPr>
            </w:pPr>
            <w:del w:id="5694" w:author="Link Pieces" w:date="2015-08-26T11:32:00Z">
              <w:r w:rsidRPr="008F1DC0" w:rsidDel="00C637EE">
                <w:rPr>
                  <w:rFonts w:ascii="Times New Roman" w:hAnsi="Times New Roman"/>
                  <w:noProof/>
                  <w:color w:val="FF0000"/>
                </w:rPr>
                <w:delText>Field</w:delText>
              </w:r>
            </w:del>
          </w:p>
        </w:tc>
        <w:tc>
          <w:tcPr>
            <w:tcW w:w="2036" w:type="dxa"/>
          </w:tcPr>
          <w:p w:rsidR="00F54492" w:rsidRPr="008F1DC0" w:rsidDel="00C637EE" w:rsidRDefault="00F54492" w:rsidP="00E73162">
            <w:pPr>
              <w:tabs>
                <w:tab w:val="left" w:pos="2160"/>
              </w:tabs>
              <w:spacing w:after="0"/>
              <w:rPr>
                <w:del w:id="5695" w:author="Link Pieces" w:date="2015-08-26T11:32:00Z"/>
                <w:rFonts w:ascii="Times New Roman" w:hAnsi="Times New Roman"/>
                <w:noProof/>
                <w:color w:val="FF0000"/>
              </w:rPr>
            </w:pPr>
            <w:del w:id="5696" w:author="Link Pieces" w:date="2015-08-26T03:35:00Z">
              <w:r w:rsidRPr="008F1DC0" w:rsidDel="009B7864">
                <w:rPr>
                  <w:rFonts w:ascii="Times New Roman" w:hAnsi="Times New Roman"/>
                  <w:noProof/>
                  <w:color w:val="FF0000"/>
                </w:rPr>
                <w:delText>Varchar(50)</w:delText>
              </w:r>
            </w:del>
          </w:p>
        </w:tc>
        <w:tc>
          <w:tcPr>
            <w:tcW w:w="994" w:type="dxa"/>
          </w:tcPr>
          <w:p w:rsidR="00F54492" w:rsidRPr="008F1DC0" w:rsidDel="00C637EE" w:rsidRDefault="00F54492" w:rsidP="00E73162">
            <w:pPr>
              <w:tabs>
                <w:tab w:val="left" w:pos="2160"/>
              </w:tabs>
              <w:spacing w:after="0"/>
              <w:rPr>
                <w:del w:id="5697"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698" w:author="Link Pieces" w:date="2015-08-26T11:32:00Z"/>
                <w:rFonts w:ascii="Times New Roman" w:hAnsi="Times New Roman"/>
                <w:noProof/>
                <w:color w:val="FF0000"/>
              </w:rPr>
            </w:pPr>
            <w:del w:id="5699" w:author="Link Pieces" w:date="2015-08-26T03:45:00Z">
              <w:r w:rsidRPr="008F1DC0" w:rsidDel="009B7864">
                <w:rPr>
                  <w:rFonts w:ascii="Times New Roman" w:hAnsi="Times New Roman"/>
                  <w:noProof/>
                  <w:color w:val="FF0000"/>
                </w:rPr>
                <w:delText>Field of attribute</w:delText>
              </w:r>
            </w:del>
          </w:p>
        </w:tc>
        <w:tc>
          <w:tcPr>
            <w:tcW w:w="713" w:type="dxa"/>
          </w:tcPr>
          <w:p w:rsidR="00F54492" w:rsidRPr="008F1DC0" w:rsidDel="00C637EE" w:rsidRDefault="00F54492" w:rsidP="00E73162">
            <w:pPr>
              <w:tabs>
                <w:tab w:val="left" w:pos="2160"/>
              </w:tabs>
              <w:spacing w:after="0"/>
              <w:rPr>
                <w:del w:id="5700" w:author="Link Pieces" w:date="2015-08-26T11:32:00Z"/>
                <w:rFonts w:ascii="Times New Roman" w:hAnsi="Times New Roman"/>
                <w:noProof/>
                <w:color w:val="FF0000"/>
              </w:rPr>
            </w:pPr>
            <w:del w:id="5701" w:author="Link Pieces" w:date="2015-08-26T11:32:00Z">
              <w:r w:rsidRPr="008F1DC0" w:rsidDel="00C637EE">
                <w:rPr>
                  <w:rFonts w:ascii="Times New Roman" w:hAnsi="Times New Roman"/>
                  <w:noProof/>
                  <w:color w:val="FF0000"/>
                </w:rPr>
                <w:delText>No</w:delText>
              </w:r>
            </w:del>
          </w:p>
        </w:tc>
      </w:tr>
      <w:tr w:rsidR="009B7864" w:rsidRPr="008F1DC0" w:rsidDel="00C637EE" w:rsidTr="00E73162">
        <w:trPr>
          <w:del w:id="5702" w:author="Link Pieces" w:date="2015-08-26T11:32:00Z"/>
        </w:trPr>
        <w:tc>
          <w:tcPr>
            <w:tcW w:w="570" w:type="dxa"/>
          </w:tcPr>
          <w:p w:rsidR="00F54492" w:rsidRPr="008F1DC0" w:rsidDel="00C637EE" w:rsidRDefault="00F54492" w:rsidP="00E73162">
            <w:pPr>
              <w:tabs>
                <w:tab w:val="left" w:pos="2160"/>
              </w:tabs>
              <w:spacing w:after="0"/>
              <w:rPr>
                <w:del w:id="5703" w:author="Link Pieces" w:date="2015-08-26T11:32:00Z"/>
                <w:rFonts w:ascii="Times New Roman" w:hAnsi="Times New Roman"/>
                <w:noProof/>
                <w:rPrChange w:id="5704" w:author="Link Pieces" w:date="2015-08-26T13:21:00Z">
                  <w:rPr>
                    <w:del w:id="5705" w:author="Link Pieces" w:date="2015-08-26T11:32:00Z"/>
                    <w:rFonts w:ascii="Times New Roman" w:hAnsi="Times New Roman"/>
                    <w:noProof/>
                    <w:color w:val="FF0000"/>
                  </w:rPr>
                </w:rPrChange>
              </w:rPr>
            </w:pPr>
            <w:del w:id="5706" w:author="Link Pieces" w:date="2015-08-26T11:32:00Z">
              <w:r w:rsidRPr="008F1DC0" w:rsidDel="00C637EE">
                <w:rPr>
                  <w:rFonts w:ascii="Times New Roman" w:hAnsi="Times New Roman"/>
                  <w:noProof/>
                  <w:rPrChange w:id="5707" w:author="Link Pieces" w:date="2015-08-26T13:21:00Z">
                    <w:rPr>
                      <w:rFonts w:ascii="Times New Roman" w:hAnsi="Times New Roman"/>
                      <w:noProof/>
                      <w:color w:val="FF0000"/>
                    </w:rPr>
                  </w:rPrChange>
                </w:rPr>
                <w:delText>4</w:delText>
              </w:r>
            </w:del>
          </w:p>
        </w:tc>
        <w:tc>
          <w:tcPr>
            <w:tcW w:w="2070" w:type="dxa"/>
          </w:tcPr>
          <w:p w:rsidR="00F54492" w:rsidRPr="008F1DC0" w:rsidDel="00C637EE" w:rsidRDefault="00F54492" w:rsidP="00E73162">
            <w:pPr>
              <w:tabs>
                <w:tab w:val="left" w:pos="2160"/>
              </w:tabs>
              <w:spacing w:after="0"/>
              <w:rPr>
                <w:del w:id="5708" w:author="Link Pieces" w:date="2015-08-26T11:32:00Z"/>
                <w:rFonts w:ascii="Times New Roman" w:hAnsi="Times New Roman"/>
                <w:noProof/>
                <w:rPrChange w:id="5709" w:author="Link Pieces" w:date="2015-08-26T13:21:00Z">
                  <w:rPr>
                    <w:del w:id="5710" w:author="Link Pieces" w:date="2015-08-26T11:32:00Z"/>
                    <w:rFonts w:ascii="Times New Roman" w:hAnsi="Times New Roman"/>
                    <w:noProof/>
                    <w:color w:val="FF0000"/>
                  </w:rPr>
                </w:rPrChange>
              </w:rPr>
            </w:pPr>
            <w:del w:id="5711" w:author="Link Pieces" w:date="2015-08-26T11:32:00Z">
              <w:r w:rsidRPr="008F1DC0" w:rsidDel="00C637EE">
                <w:rPr>
                  <w:rFonts w:ascii="Times New Roman" w:hAnsi="Times New Roman"/>
                  <w:noProof/>
                  <w:rPrChange w:id="5712" w:author="Link Pieces" w:date="2015-08-26T13:21:00Z">
                    <w:rPr>
                      <w:rFonts w:ascii="Times New Roman" w:hAnsi="Times New Roman"/>
                      <w:noProof/>
                      <w:color w:val="FF0000"/>
                    </w:rPr>
                  </w:rPrChange>
                </w:rPr>
                <w:delText>Unit</w:delText>
              </w:r>
            </w:del>
          </w:p>
        </w:tc>
        <w:tc>
          <w:tcPr>
            <w:tcW w:w="2036" w:type="dxa"/>
          </w:tcPr>
          <w:p w:rsidR="00F54492" w:rsidRPr="008F1DC0" w:rsidDel="00C637EE" w:rsidRDefault="00F54492" w:rsidP="00E73162">
            <w:pPr>
              <w:tabs>
                <w:tab w:val="left" w:pos="2160"/>
              </w:tabs>
              <w:spacing w:after="0"/>
              <w:rPr>
                <w:del w:id="5713" w:author="Link Pieces" w:date="2015-08-26T11:32:00Z"/>
                <w:rFonts w:ascii="Times New Roman" w:hAnsi="Times New Roman"/>
                <w:noProof/>
                <w:rPrChange w:id="5714" w:author="Link Pieces" w:date="2015-08-26T13:21:00Z">
                  <w:rPr>
                    <w:del w:id="5715" w:author="Link Pieces" w:date="2015-08-26T11:32:00Z"/>
                    <w:rFonts w:ascii="Times New Roman" w:hAnsi="Times New Roman"/>
                    <w:noProof/>
                    <w:color w:val="FF0000"/>
                  </w:rPr>
                </w:rPrChange>
              </w:rPr>
            </w:pPr>
            <w:del w:id="5716" w:author="Link Pieces" w:date="2015-08-26T11:32:00Z">
              <w:r w:rsidRPr="008F1DC0" w:rsidDel="00C637EE">
                <w:rPr>
                  <w:rFonts w:ascii="Times New Roman" w:hAnsi="Times New Roman"/>
                  <w:noProof/>
                  <w:rPrChange w:id="5717" w:author="Link Pieces" w:date="2015-08-26T13:21:00Z">
                    <w:rPr>
                      <w:rFonts w:ascii="Times New Roman" w:hAnsi="Times New Roman"/>
                      <w:noProof/>
                      <w:color w:val="FF0000"/>
                    </w:rPr>
                  </w:rPrChange>
                </w:rPr>
                <w:delText>Integer</w:delText>
              </w:r>
            </w:del>
          </w:p>
        </w:tc>
        <w:tc>
          <w:tcPr>
            <w:tcW w:w="994" w:type="dxa"/>
          </w:tcPr>
          <w:p w:rsidR="00F54492" w:rsidRPr="008F1DC0" w:rsidDel="00C637EE" w:rsidRDefault="00F54492" w:rsidP="00E73162">
            <w:pPr>
              <w:tabs>
                <w:tab w:val="left" w:pos="2160"/>
              </w:tabs>
              <w:spacing w:after="0"/>
              <w:rPr>
                <w:del w:id="5718" w:author="Link Pieces" w:date="2015-08-26T11:32:00Z"/>
                <w:rFonts w:ascii="Times New Roman" w:hAnsi="Times New Roman"/>
                <w:noProof/>
                <w:rPrChange w:id="5719" w:author="Link Pieces" w:date="2015-08-26T13:21:00Z">
                  <w:rPr>
                    <w:del w:id="5720" w:author="Link Pieces" w:date="2015-08-26T11:32:00Z"/>
                    <w:rFonts w:ascii="Times New Roman" w:hAnsi="Times New Roman"/>
                    <w:noProof/>
                    <w:color w:val="FF0000"/>
                  </w:rPr>
                </w:rPrChange>
              </w:rPr>
            </w:pPr>
          </w:p>
        </w:tc>
        <w:tc>
          <w:tcPr>
            <w:tcW w:w="2977" w:type="dxa"/>
          </w:tcPr>
          <w:p w:rsidR="00F54492" w:rsidRPr="008F1DC0" w:rsidDel="00C637EE" w:rsidRDefault="00F54492" w:rsidP="00E73162">
            <w:pPr>
              <w:tabs>
                <w:tab w:val="left" w:pos="2160"/>
              </w:tabs>
              <w:spacing w:after="0"/>
              <w:rPr>
                <w:del w:id="5721" w:author="Link Pieces" w:date="2015-08-26T11:32:00Z"/>
                <w:rFonts w:ascii="Times New Roman" w:hAnsi="Times New Roman"/>
                <w:noProof/>
                <w:rPrChange w:id="5722" w:author="Link Pieces" w:date="2015-08-26T13:21:00Z">
                  <w:rPr>
                    <w:del w:id="5723" w:author="Link Pieces" w:date="2015-08-26T11:32:00Z"/>
                    <w:rFonts w:ascii="Times New Roman" w:hAnsi="Times New Roman"/>
                    <w:noProof/>
                    <w:color w:val="FF0000"/>
                  </w:rPr>
                </w:rPrChange>
              </w:rPr>
            </w:pPr>
            <w:del w:id="5724" w:author="Link Pieces" w:date="2015-08-26T11:32:00Z">
              <w:r w:rsidRPr="008F1DC0" w:rsidDel="00C637EE">
                <w:rPr>
                  <w:rFonts w:ascii="Times New Roman" w:hAnsi="Times New Roman"/>
                  <w:noProof/>
                  <w:rPrChange w:id="5725" w:author="Link Pieces" w:date="2015-08-26T13:21:00Z">
                    <w:rPr>
                      <w:rFonts w:ascii="Times New Roman" w:hAnsi="Times New Roman"/>
                      <w:noProof/>
                      <w:color w:val="FF0000"/>
                    </w:rPr>
                  </w:rPrChange>
                </w:rPr>
                <w:delText>Unit of attribule</w:delText>
              </w:r>
            </w:del>
          </w:p>
        </w:tc>
        <w:tc>
          <w:tcPr>
            <w:tcW w:w="713" w:type="dxa"/>
          </w:tcPr>
          <w:p w:rsidR="00F54492" w:rsidRPr="008F1DC0" w:rsidDel="00C637EE" w:rsidRDefault="00F54492" w:rsidP="00E73162">
            <w:pPr>
              <w:tabs>
                <w:tab w:val="left" w:pos="2160"/>
              </w:tabs>
              <w:spacing w:after="0"/>
              <w:rPr>
                <w:del w:id="5726" w:author="Link Pieces" w:date="2015-08-26T11:32:00Z"/>
                <w:rFonts w:ascii="Times New Roman" w:hAnsi="Times New Roman"/>
                <w:noProof/>
                <w:rPrChange w:id="5727" w:author="Link Pieces" w:date="2015-08-26T13:21:00Z">
                  <w:rPr>
                    <w:del w:id="5728" w:author="Link Pieces" w:date="2015-08-26T11:32:00Z"/>
                    <w:rFonts w:ascii="Times New Roman" w:hAnsi="Times New Roman"/>
                    <w:noProof/>
                    <w:color w:val="FF0000"/>
                  </w:rPr>
                </w:rPrChange>
              </w:rPr>
            </w:pPr>
            <w:del w:id="5729" w:author="Link Pieces" w:date="2015-08-26T11:32:00Z">
              <w:r w:rsidRPr="008F1DC0" w:rsidDel="00C637EE">
                <w:rPr>
                  <w:rFonts w:ascii="Times New Roman" w:hAnsi="Times New Roman"/>
                  <w:noProof/>
                  <w:rPrChange w:id="5730" w:author="Link Pieces" w:date="2015-08-26T13:21:00Z">
                    <w:rPr>
                      <w:rFonts w:ascii="Times New Roman" w:hAnsi="Times New Roman"/>
                      <w:noProof/>
                      <w:color w:val="FF0000"/>
                    </w:rPr>
                  </w:rPrChange>
                </w:rPr>
                <w:delText>No</w:delText>
              </w:r>
            </w:del>
          </w:p>
        </w:tc>
      </w:tr>
      <w:tr w:rsidR="00F54492" w:rsidRPr="008F1DC0" w:rsidDel="00C637EE" w:rsidTr="00E73162">
        <w:trPr>
          <w:del w:id="5731" w:author="Link Pieces" w:date="2015-08-26T11:32:00Z"/>
        </w:trPr>
        <w:tc>
          <w:tcPr>
            <w:tcW w:w="570" w:type="dxa"/>
          </w:tcPr>
          <w:p w:rsidR="00F54492" w:rsidRPr="008F1DC0" w:rsidDel="00C637EE" w:rsidRDefault="00F54492" w:rsidP="00E73162">
            <w:pPr>
              <w:tabs>
                <w:tab w:val="left" w:pos="2160"/>
              </w:tabs>
              <w:spacing w:after="0"/>
              <w:rPr>
                <w:del w:id="5732" w:author="Link Pieces" w:date="2015-08-26T11:32:00Z"/>
                <w:rFonts w:ascii="Times New Roman" w:hAnsi="Times New Roman"/>
                <w:noProof/>
                <w:color w:val="FF0000"/>
              </w:rPr>
            </w:pPr>
            <w:del w:id="5733" w:author="Link Pieces" w:date="2015-08-26T11:32:00Z">
              <w:r w:rsidRPr="008F1DC0" w:rsidDel="00C637EE">
                <w:rPr>
                  <w:rFonts w:ascii="Times New Roman" w:hAnsi="Times New Roman"/>
                  <w:noProof/>
                  <w:color w:val="FF0000"/>
                </w:rPr>
                <w:delText>5</w:delText>
              </w:r>
            </w:del>
          </w:p>
        </w:tc>
        <w:tc>
          <w:tcPr>
            <w:tcW w:w="2070" w:type="dxa"/>
          </w:tcPr>
          <w:p w:rsidR="00F54492" w:rsidRPr="008F1DC0" w:rsidDel="00C637EE" w:rsidRDefault="00F54492" w:rsidP="00E73162">
            <w:pPr>
              <w:tabs>
                <w:tab w:val="left" w:pos="2160"/>
              </w:tabs>
              <w:spacing w:after="0"/>
              <w:rPr>
                <w:del w:id="5734" w:author="Link Pieces" w:date="2015-08-26T11:32:00Z"/>
                <w:rFonts w:ascii="Times New Roman" w:hAnsi="Times New Roman"/>
                <w:noProof/>
                <w:color w:val="FF0000"/>
              </w:rPr>
            </w:pPr>
            <w:del w:id="5735" w:author="Link Pieces" w:date="2015-08-26T11:32:00Z">
              <w:r w:rsidRPr="008F1DC0" w:rsidDel="00C637EE">
                <w:rPr>
                  <w:rFonts w:ascii="Times New Roman" w:hAnsi="Times New Roman"/>
                  <w:noProof/>
                  <w:color w:val="FF0000"/>
                </w:rPr>
                <w:delText>Is_custom_option</w:delText>
              </w:r>
            </w:del>
          </w:p>
        </w:tc>
        <w:tc>
          <w:tcPr>
            <w:tcW w:w="2036" w:type="dxa"/>
          </w:tcPr>
          <w:p w:rsidR="00F54492" w:rsidRPr="008F1DC0" w:rsidDel="00C637EE" w:rsidRDefault="00F54492" w:rsidP="00E73162">
            <w:pPr>
              <w:tabs>
                <w:tab w:val="left" w:pos="2160"/>
              </w:tabs>
              <w:spacing w:after="0"/>
              <w:rPr>
                <w:del w:id="5736" w:author="Link Pieces" w:date="2015-08-26T11:32:00Z"/>
                <w:rFonts w:ascii="Times New Roman" w:hAnsi="Times New Roman"/>
                <w:noProof/>
                <w:color w:val="FF0000"/>
              </w:rPr>
            </w:pPr>
          </w:p>
        </w:tc>
        <w:tc>
          <w:tcPr>
            <w:tcW w:w="994" w:type="dxa"/>
          </w:tcPr>
          <w:p w:rsidR="00F54492" w:rsidRPr="008F1DC0" w:rsidDel="00C637EE" w:rsidRDefault="00F54492" w:rsidP="00E73162">
            <w:pPr>
              <w:tabs>
                <w:tab w:val="left" w:pos="2160"/>
              </w:tabs>
              <w:spacing w:after="0"/>
              <w:rPr>
                <w:del w:id="5737"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738"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5739" w:author="Link Pieces" w:date="2015-08-26T11:32:00Z"/>
                <w:rFonts w:ascii="Times New Roman" w:hAnsi="Times New Roman"/>
                <w:noProof/>
                <w:color w:val="FF0000"/>
              </w:rPr>
            </w:pPr>
          </w:p>
        </w:tc>
      </w:tr>
      <w:tr w:rsidR="00F54492" w:rsidRPr="008F1DC0" w:rsidDel="00C637EE" w:rsidTr="00E73162">
        <w:trPr>
          <w:del w:id="5740" w:author="Link Pieces" w:date="2015-08-26T11:32:00Z"/>
        </w:trPr>
        <w:tc>
          <w:tcPr>
            <w:tcW w:w="570" w:type="dxa"/>
          </w:tcPr>
          <w:p w:rsidR="00F54492" w:rsidRPr="008F1DC0" w:rsidDel="00C637EE" w:rsidRDefault="00F54492" w:rsidP="00E73162">
            <w:pPr>
              <w:tabs>
                <w:tab w:val="left" w:pos="2160"/>
              </w:tabs>
              <w:spacing w:after="0"/>
              <w:rPr>
                <w:del w:id="5741" w:author="Link Pieces" w:date="2015-08-26T11:32:00Z"/>
                <w:rFonts w:ascii="Times New Roman" w:hAnsi="Times New Roman"/>
                <w:noProof/>
                <w:color w:val="FF0000"/>
              </w:rPr>
            </w:pPr>
            <w:del w:id="5742" w:author="Link Pieces" w:date="2015-08-26T11:32:00Z">
              <w:r w:rsidRPr="008F1DC0" w:rsidDel="00C637EE">
                <w:rPr>
                  <w:rFonts w:ascii="Times New Roman" w:hAnsi="Times New Roman"/>
                  <w:noProof/>
                  <w:color w:val="FF0000"/>
                </w:rPr>
                <w:delText>6</w:delText>
              </w:r>
            </w:del>
          </w:p>
        </w:tc>
        <w:tc>
          <w:tcPr>
            <w:tcW w:w="2070" w:type="dxa"/>
          </w:tcPr>
          <w:p w:rsidR="00F54492" w:rsidRPr="008F1DC0" w:rsidDel="00C637EE" w:rsidRDefault="00F54492" w:rsidP="00E73162">
            <w:pPr>
              <w:tabs>
                <w:tab w:val="left" w:pos="2160"/>
              </w:tabs>
              <w:spacing w:after="0"/>
              <w:rPr>
                <w:del w:id="5743" w:author="Link Pieces" w:date="2015-08-26T11:32:00Z"/>
                <w:rFonts w:ascii="Times New Roman" w:hAnsi="Times New Roman"/>
                <w:noProof/>
                <w:color w:val="FF0000"/>
              </w:rPr>
            </w:pPr>
            <w:del w:id="5744" w:author="Link Pieces" w:date="2015-08-26T11:32:00Z">
              <w:r w:rsidRPr="008F1DC0" w:rsidDel="00C637EE">
                <w:rPr>
                  <w:rFonts w:ascii="Times New Roman" w:hAnsi="Times New Roman"/>
                  <w:noProof/>
                  <w:color w:val="FF0000"/>
                </w:rPr>
                <w:delText>Validation</w:delText>
              </w:r>
            </w:del>
          </w:p>
        </w:tc>
        <w:tc>
          <w:tcPr>
            <w:tcW w:w="2036" w:type="dxa"/>
          </w:tcPr>
          <w:p w:rsidR="00F54492" w:rsidRPr="008F1DC0" w:rsidDel="00C637EE" w:rsidRDefault="00F54492" w:rsidP="00E73162">
            <w:pPr>
              <w:tabs>
                <w:tab w:val="left" w:pos="2160"/>
              </w:tabs>
              <w:spacing w:after="0"/>
              <w:rPr>
                <w:del w:id="5745" w:author="Link Pieces" w:date="2015-08-26T11:32:00Z"/>
                <w:rFonts w:ascii="Times New Roman" w:hAnsi="Times New Roman"/>
                <w:noProof/>
                <w:color w:val="FF0000"/>
              </w:rPr>
            </w:pPr>
          </w:p>
        </w:tc>
        <w:tc>
          <w:tcPr>
            <w:tcW w:w="994" w:type="dxa"/>
          </w:tcPr>
          <w:p w:rsidR="00F54492" w:rsidRPr="008F1DC0" w:rsidDel="00C637EE" w:rsidRDefault="00F54492" w:rsidP="00E73162">
            <w:pPr>
              <w:tabs>
                <w:tab w:val="left" w:pos="2160"/>
              </w:tabs>
              <w:spacing w:after="0"/>
              <w:rPr>
                <w:del w:id="5746"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747"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5748" w:author="Link Pieces" w:date="2015-08-26T11:32:00Z"/>
                <w:rFonts w:ascii="Times New Roman" w:hAnsi="Times New Roman"/>
                <w:noProof/>
                <w:color w:val="FF0000"/>
              </w:rPr>
            </w:pPr>
          </w:p>
        </w:tc>
      </w:tr>
      <w:tr w:rsidR="00F54492" w:rsidRPr="008F1DC0" w:rsidDel="00C637EE" w:rsidTr="00E73162">
        <w:trPr>
          <w:del w:id="5749" w:author="Link Pieces" w:date="2015-08-26T11:32:00Z"/>
        </w:trPr>
        <w:tc>
          <w:tcPr>
            <w:tcW w:w="570" w:type="dxa"/>
          </w:tcPr>
          <w:p w:rsidR="00F54492" w:rsidRPr="008F1DC0" w:rsidDel="00C637EE" w:rsidRDefault="00F54492" w:rsidP="00E73162">
            <w:pPr>
              <w:tabs>
                <w:tab w:val="left" w:pos="2160"/>
              </w:tabs>
              <w:spacing w:after="0"/>
              <w:rPr>
                <w:del w:id="5750" w:author="Link Pieces" w:date="2015-08-26T11:32:00Z"/>
                <w:rFonts w:ascii="Times New Roman" w:hAnsi="Times New Roman"/>
                <w:noProof/>
                <w:color w:val="FF0000"/>
              </w:rPr>
            </w:pPr>
            <w:del w:id="5751" w:author="Link Pieces" w:date="2015-08-26T11:32:00Z">
              <w:r w:rsidRPr="008F1DC0" w:rsidDel="00C637EE">
                <w:rPr>
                  <w:rFonts w:ascii="Times New Roman" w:hAnsi="Times New Roman"/>
                  <w:noProof/>
                  <w:color w:val="FF0000"/>
                </w:rPr>
                <w:delText>7</w:delText>
              </w:r>
            </w:del>
          </w:p>
        </w:tc>
        <w:tc>
          <w:tcPr>
            <w:tcW w:w="2070" w:type="dxa"/>
          </w:tcPr>
          <w:p w:rsidR="00F54492" w:rsidRPr="008F1DC0" w:rsidDel="00C637EE" w:rsidRDefault="00F54492" w:rsidP="00E73162">
            <w:pPr>
              <w:tabs>
                <w:tab w:val="left" w:pos="2160"/>
              </w:tabs>
              <w:spacing w:after="0"/>
              <w:rPr>
                <w:del w:id="5752" w:author="Link Pieces" w:date="2015-08-26T11:32:00Z"/>
                <w:rFonts w:ascii="Times New Roman" w:hAnsi="Times New Roman"/>
                <w:noProof/>
                <w:color w:val="FF0000"/>
              </w:rPr>
            </w:pPr>
            <w:del w:id="5753" w:author="Link Pieces" w:date="2015-08-26T11:32:00Z">
              <w:r w:rsidRPr="008F1DC0" w:rsidDel="00C637EE">
                <w:rPr>
                  <w:rFonts w:ascii="Times New Roman" w:hAnsi="Times New Roman"/>
                  <w:noProof/>
                  <w:color w:val="FF0000"/>
                </w:rPr>
                <w:delText>Order</w:delText>
              </w:r>
            </w:del>
          </w:p>
        </w:tc>
        <w:tc>
          <w:tcPr>
            <w:tcW w:w="2036" w:type="dxa"/>
          </w:tcPr>
          <w:p w:rsidR="00F54492" w:rsidRPr="008F1DC0" w:rsidDel="00C637EE" w:rsidRDefault="00F54492" w:rsidP="00E73162">
            <w:pPr>
              <w:tabs>
                <w:tab w:val="left" w:pos="2160"/>
              </w:tabs>
              <w:spacing w:after="0"/>
              <w:rPr>
                <w:del w:id="5754" w:author="Link Pieces" w:date="2015-08-26T11:32:00Z"/>
                <w:rFonts w:ascii="Times New Roman" w:hAnsi="Times New Roman"/>
                <w:noProof/>
                <w:color w:val="FF0000"/>
              </w:rPr>
            </w:pPr>
          </w:p>
        </w:tc>
        <w:tc>
          <w:tcPr>
            <w:tcW w:w="994" w:type="dxa"/>
          </w:tcPr>
          <w:p w:rsidR="00F54492" w:rsidRPr="008F1DC0" w:rsidDel="00C637EE" w:rsidRDefault="00F54492" w:rsidP="00E73162">
            <w:pPr>
              <w:tabs>
                <w:tab w:val="left" w:pos="2160"/>
              </w:tabs>
              <w:spacing w:after="0"/>
              <w:rPr>
                <w:del w:id="5755"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756"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5757" w:author="Link Pieces" w:date="2015-08-26T11:32:00Z"/>
                <w:rFonts w:ascii="Times New Roman" w:hAnsi="Times New Roman"/>
                <w:noProof/>
                <w:color w:val="FF0000"/>
              </w:rPr>
            </w:pPr>
          </w:p>
        </w:tc>
      </w:tr>
      <w:tr w:rsidR="00F54492" w:rsidRPr="008F1DC0" w:rsidDel="00C637EE" w:rsidTr="00E73162">
        <w:trPr>
          <w:del w:id="5758" w:author="Link Pieces" w:date="2015-08-26T11:32:00Z"/>
        </w:trPr>
        <w:tc>
          <w:tcPr>
            <w:tcW w:w="570" w:type="dxa"/>
          </w:tcPr>
          <w:p w:rsidR="00F54492" w:rsidRPr="008F1DC0" w:rsidDel="00C637EE" w:rsidRDefault="00F54492" w:rsidP="00E73162">
            <w:pPr>
              <w:tabs>
                <w:tab w:val="left" w:pos="2160"/>
              </w:tabs>
              <w:spacing w:after="0"/>
              <w:rPr>
                <w:del w:id="5759" w:author="Link Pieces" w:date="2015-08-26T11:32:00Z"/>
                <w:rFonts w:ascii="Times New Roman" w:hAnsi="Times New Roman"/>
                <w:noProof/>
              </w:rPr>
            </w:pPr>
            <w:del w:id="5760" w:author="Link Pieces" w:date="2015-08-26T11:32:00Z">
              <w:r w:rsidRPr="008F1DC0" w:rsidDel="00C637EE">
                <w:rPr>
                  <w:rFonts w:ascii="Times New Roman" w:hAnsi="Times New Roman"/>
                  <w:noProof/>
                </w:rPr>
                <w:delText>8</w:delText>
              </w:r>
            </w:del>
          </w:p>
        </w:tc>
        <w:tc>
          <w:tcPr>
            <w:tcW w:w="2070" w:type="dxa"/>
          </w:tcPr>
          <w:p w:rsidR="00F54492" w:rsidRPr="008F1DC0" w:rsidDel="00C637EE" w:rsidRDefault="00F54492" w:rsidP="00E73162">
            <w:pPr>
              <w:tabs>
                <w:tab w:val="left" w:pos="2160"/>
              </w:tabs>
              <w:spacing w:after="0"/>
              <w:rPr>
                <w:del w:id="5761" w:author="Link Pieces" w:date="2015-08-26T11:32:00Z"/>
                <w:rFonts w:ascii="Times New Roman" w:hAnsi="Times New Roman"/>
                <w:noProof/>
              </w:rPr>
            </w:pPr>
            <w:del w:id="5762" w:author="Link Pieces" w:date="2015-08-26T11:32:00Z">
              <w:r w:rsidRPr="008F1DC0" w:rsidDel="00C637EE">
                <w:rPr>
                  <w:rFonts w:ascii="Times New Roman" w:hAnsi="Times New Roman"/>
                  <w:noProof/>
                </w:rPr>
                <w:delText>Category_id</w:delText>
              </w:r>
            </w:del>
          </w:p>
        </w:tc>
        <w:tc>
          <w:tcPr>
            <w:tcW w:w="2036" w:type="dxa"/>
          </w:tcPr>
          <w:p w:rsidR="00F54492" w:rsidRPr="008F1DC0" w:rsidDel="00C637EE" w:rsidRDefault="00F54492" w:rsidP="00E73162">
            <w:pPr>
              <w:tabs>
                <w:tab w:val="left" w:pos="2160"/>
              </w:tabs>
              <w:spacing w:after="0"/>
              <w:rPr>
                <w:del w:id="5763" w:author="Link Pieces" w:date="2015-08-26T11:32:00Z"/>
                <w:rFonts w:ascii="Times New Roman" w:hAnsi="Times New Roman"/>
                <w:noProof/>
              </w:rPr>
            </w:pPr>
            <w:del w:id="5764"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765" w:author="Link Pieces" w:date="2015-08-26T11:32:00Z"/>
                <w:rFonts w:ascii="Times New Roman" w:hAnsi="Times New Roman"/>
                <w:noProof/>
              </w:rPr>
            </w:pPr>
            <w:del w:id="5766"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767" w:author="Link Pieces" w:date="2015-08-26T11:32:00Z"/>
                <w:rFonts w:ascii="Times New Roman" w:hAnsi="Times New Roman"/>
                <w:noProof/>
              </w:rPr>
            </w:pPr>
            <w:del w:id="5768" w:author="Link Pieces" w:date="2015-08-26T11:32:00Z">
              <w:r w:rsidRPr="008F1DC0" w:rsidDel="00C637EE">
                <w:rPr>
                  <w:rFonts w:ascii="Times New Roman" w:hAnsi="Times New Roman"/>
                  <w:noProof/>
                </w:rPr>
                <w:delText>Id of category</w:delText>
              </w:r>
            </w:del>
          </w:p>
        </w:tc>
        <w:tc>
          <w:tcPr>
            <w:tcW w:w="713" w:type="dxa"/>
          </w:tcPr>
          <w:p w:rsidR="00F54492" w:rsidRPr="008F1DC0" w:rsidDel="00C637EE" w:rsidRDefault="00F54492" w:rsidP="00E73162">
            <w:pPr>
              <w:tabs>
                <w:tab w:val="left" w:pos="2160"/>
              </w:tabs>
              <w:spacing w:after="0"/>
              <w:rPr>
                <w:del w:id="5769" w:author="Link Pieces" w:date="2015-08-26T11:32:00Z"/>
                <w:rFonts w:ascii="Times New Roman" w:hAnsi="Times New Roman"/>
                <w:noProof/>
              </w:rPr>
            </w:pPr>
            <w:del w:id="5770"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5771"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772" w:author="Link Pieces" w:date="2015-08-26T11:32:00Z"/>
        </w:trPr>
        <w:tc>
          <w:tcPr>
            <w:tcW w:w="9360" w:type="dxa"/>
            <w:gridSpan w:val="6"/>
          </w:tcPr>
          <w:p w:rsidR="00F54492" w:rsidRPr="008F1DC0" w:rsidDel="00C637EE" w:rsidRDefault="00F54492" w:rsidP="00E73162">
            <w:pPr>
              <w:tabs>
                <w:tab w:val="left" w:pos="2160"/>
              </w:tabs>
              <w:spacing w:after="0"/>
              <w:jc w:val="center"/>
              <w:rPr>
                <w:del w:id="5773" w:author="Link Pieces" w:date="2015-08-26T11:32:00Z"/>
                <w:rFonts w:ascii="Times New Roman" w:hAnsi="Times New Roman"/>
                <w:noProof/>
              </w:rPr>
            </w:pPr>
            <w:del w:id="5774" w:author="Link Pieces" w:date="2015-08-26T11:32:00Z">
              <w:r w:rsidRPr="008F1DC0" w:rsidDel="00C637EE">
                <w:rPr>
                  <w:rFonts w:ascii="Times New Roman" w:hAnsi="Times New Roman"/>
                  <w:b/>
                  <w:noProof/>
                </w:rPr>
                <w:delText>Order</w:delText>
              </w:r>
              <w:r w:rsidRPr="008F1DC0" w:rsidDel="00C637EE">
                <w:rPr>
                  <w:rFonts w:ascii="Times New Roman" w:hAnsi="Times New Roman"/>
                  <w:noProof/>
                </w:rPr>
                <w:delText>: store all data about order</w:delText>
              </w:r>
            </w:del>
          </w:p>
        </w:tc>
      </w:tr>
      <w:tr w:rsidR="00F54492" w:rsidRPr="008F1DC0" w:rsidDel="00C637EE" w:rsidTr="00E73162">
        <w:trPr>
          <w:del w:id="5775"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776" w:author="Link Pieces" w:date="2015-08-26T11:32:00Z"/>
                <w:rFonts w:ascii="Times New Roman" w:hAnsi="Times New Roman"/>
                <w:b/>
                <w:noProof/>
              </w:rPr>
            </w:pPr>
            <w:del w:id="5777"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778" w:author="Link Pieces" w:date="2015-08-26T11:32:00Z"/>
                <w:rFonts w:ascii="Times New Roman" w:hAnsi="Times New Roman"/>
                <w:b/>
                <w:noProof/>
              </w:rPr>
            </w:pPr>
            <w:del w:id="5779"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780" w:author="Link Pieces" w:date="2015-08-26T11:32:00Z"/>
                <w:rFonts w:ascii="Times New Roman" w:hAnsi="Times New Roman"/>
                <w:b/>
                <w:noProof/>
              </w:rPr>
            </w:pPr>
            <w:del w:id="5781"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782" w:author="Link Pieces" w:date="2015-08-26T11:32:00Z"/>
                <w:rFonts w:ascii="Times New Roman" w:hAnsi="Times New Roman"/>
                <w:b/>
                <w:noProof/>
              </w:rPr>
            </w:pPr>
            <w:del w:id="5783"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784" w:author="Link Pieces" w:date="2015-08-26T11:32:00Z"/>
                <w:rFonts w:ascii="Times New Roman" w:hAnsi="Times New Roman"/>
                <w:b/>
                <w:noProof/>
              </w:rPr>
            </w:pPr>
            <w:del w:id="5785"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786" w:author="Link Pieces" w:date="2015-08-26T11:32:00Z"/>
                <w:rFonts w:ascii="Times New Roman" w:hAnsi="Times New Roman"/>
                <w:b/>
                <w:noProof/>
              </w:rPr>
            </w:pPr>
            <w:del w:id="5787" w:author="Link Pieces" w:date="2015-08-26T11:32:00Z">
              <w:r w:rsidRPr="008F1DC0" w:rsidDel="00C637EE">
                <w:rPr>
                  <w:rFonts w:ascii="Times New Roman" w:hAnsi="Times New Roman"/>
                  <w:b/>
                  <w:noProof/>
                </w:rPr>
                <w:delText>Null</w:delText>
              </w:r>
            </w:del>
          </w:p>
        </w:tc>
      </w:tr>
      <w:tr w:rsidR="00F54492" w:rsidRPr="008F1DC0" w:rsidDel="00C637EE" w:rsidTr="00E73162">
        <w:trPr>
          <w:del w:id="5788" w:author="Link Pieces" w:date="2015-08-26T11:32:00Z"/>
        </w:trPr>
        <w:tc>
          <w:tcPr>
            <w:tcW w:w="570" w:type="dxa"/>
          </w:tcPr>
          <w:p w:rsidR="00F54492" w:rsidRPr="008F1DC0" w:rsidDel="00C637EE" w:rsidRDefault="00F54492" w:rsidP="00E73162">
            <w:pPr>
              <w:tabs>
                <w:tab w:val="left" w:pos="2160"/>
              </w:tabs>
              <w:spacing w:after="0"/>
              <w:rPr>
                <w:del w:id="5789" w:author="Link Pieces" w:date="2015-08-26T11:32:00Z"/>
                <w:rFonts w:ascii="Times New Roman" w:hAnsi="Times New Roman"/>
                <w:noProof/>
              </w:rPr>
            </w:pPr>
            <w:del w:id="5790"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791" w:author="Link Pieces" w:date="2015-08-26T11:32:00Z"/>
                <w:rFonts w:ascii="Times New Roman" w:hAnsi="Times New Roman"/>
                <w:noProof/>
              </w:rPr>
            </w:pPr>
            <w:del w:id="5792"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5793" w:author="Link Pieces" w:date="2015-08-26T11:32:00Z"/>
                <w:rFonts w:ascii="Times New Roman" w:hAnsi="Times New Roman"/>
                <w:noProof/>
              </w:rPr>
            </w:pPr>
            <w:del w:id="5794"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795" w:author="Link Pieces" w:date="2015-08-26T11:32:00Z"/>
                <w:rFonts w:ascii="Times New Roman" w:hAnsi="Times New Roman"/>
                <w:noProof/>
              </w:rPr>
            </w:pPr>
            <w:del w:id="5796"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5797" w:author="Link Pieces" w:date="2015-08-26T11:32:00Z"/>
                <w:rFonts w:ascii="Times New Roman" w:hAnsi="Times New Roman"/>
                <w:noProof/>
              </w:rPr>
            </w:pPr>
            <w:del w:id="5798" w:author="Link Pieces" w:date="2015-08-26T11:32:00Z">
              <w:r w:rsidRPr="008F1DC0" w:rsidDel="00C637EE">
                <w:rPr>
                  <w:rFonts w:ascii="Times New Roman" w:hAnsi="Times New Roman"/>
                  <w:noProof/>
                </w:rPr>
                <w:delText>Index, id of order</w:delText>
              </w:r>
            </w:del>
          </w:p>
        </w:tc>
        <w:tc>
          <w:tcPr>
            <w:tcW w:w="713" w:type="dxa"/>
          </w:tcPr>
          <w:p w:rsidR="00F54492" w:rsidRPr="008F1DC0" w:rsidDel="00C637EE" w:rsidRDefault="00F54492" w:rsidP="00E73162">
            <w:pPr>
              <w:tabs>
                <w:tab w:val="left" w:pos="2160"/>
              </w:tabs>
              <w:spacing w:after="0"/>
              <w:rPr>
                <w:del w:id="5799" w:author="Link Pieces" w:date="2015-08-26T11:32:00Z"/>
                <w:rFonts w:ascii="Times New Roman" w:hAnsi="Times New Roman"/>
                <w:noProof/>
              </w:rPr>
            </w:pPr>
            <w:del w:id="5800" w:author="Link Pieces" w:date="2015-08-26T11:32:00Z">
              <w:r w:rsidRPr="008F1DC0" w:rsidDel="00C637EE">
                <w:rPr>
                  <w:rFonts w:ascii="Times New Roman" w:hAnsi="Times New Roman"/>
                  <w:noProof/>
                </w:rPr>
                <w:delText>No</w:delText>
              </w:r>
            </w:del>
          </w:p>
        </w:tc>
      </w:tr>
      <w:tr w:rsidR="00F54492" w:rsidRPr="008F1DC0" w:rsidDel="00C637EE" w:rsidTr="00E73162">
        <w:trPr>
          <w:del w:id="5801" w:author="Link Pieces" w:date="2015-08-26T11:32:00Z"/>
        </w:trPr>
        <w:tc>
          <w:tcPr>
            <w:tcW w:w="570" w:type="dxa"/>
          </w:tcPr>
          <w:p w:rsidR="00F54492" w:rsidRPr="008F1DC0" w:rsidDel="00C637EE" w:rsidRDefault="00F54492" w:rsidP="00E73162">
            <w:pPr>
              <w:tabs>
                <w:tab w:val="left" w:pos="2160"/>
              </w:tabs>
              <w:spacing w:after="0"/>
              <w:rPr>
                <w:del w:id="5802" w:author="Link Pieces" w:date="2015-08-26T11:32:00Z"/>
                <w:rFonts w:ascii="Times New Roman" w:hAnsi="Times New Roman"/>
                <w:noProof/>
              </w:rPr>
            </w:pPr>
            <w:del w:id="5803"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804" w:author="Link Pieces" w:date="2015-08-26T11:32:00Z"/>
                <w:rFonts w:ascii="Times New Roman" w:hAnsi="Times New Roman"/>
                <w:noProof/>
              </w:rPr>
            </w:pPr>
            <w:del w:id="5805" w:author="Link Pieces" w:date="2015-08-26T11:32:00Z">
              <w:r w:rsidRPr="008F1DC0" w:rsidDel="00C637EE">
                <w:rPr>
                  <w:rFonts w:ascii="Times New Roman" w:hAnsi="Times New Roman"/>
                  <w:noProof/>
                </w:rPr>
                <w:delText>Datetime</w:delText>
              </w:r>
            </w:del>
          </w:p>
        </w:tc>
        <w:tc>
          <w:tcPr>
            <w:tcW w:w="2036" w:type="dxa"/>
          </w:tcPr>
          <w:p w:rsidR="00F54492" w:rsidRPr="008F1DC0" w:rsidDel="00C637EE" w:rsidRDefault="00F54492" w:rsidP="00E73162">
            <w:pPr>
              <w:tabs>
                <w:tab w:val="left" w:pos="2160"/>
              </w:tabs>
              <w:spacing w:after="0"/>
              <w:rPr>
                <w:del w:id="5806" w:author="Link Pieces" w:date="2015-08-26T11:32:00Z"/>
                <w:rFonts w:ascii="Times New Roman" w:hAnsi="Times New Roman"/>
                <w:noProof/>
              </w:rPr>
            </w:pPr>
            <w:del w:id="5807" w:author="Link Pieces" w:date="2015-08-26T11:32:00Z">
              <w:r w:rsidRPr="008F1DC0" w:rsidDel="00C637EE">
                <w:rPr>
                  <w:rFonts w:ascii="Times New Roman" w:hAnsi="Times New Roman"/>
                  <w:noProof/>
                </w:rPr>
                <w:delText>Date</w:delText>
              </w:r>
            </w:del>
          </w:p>
        </w:tc>
        <w:tc>
          <w:tcPr>
            <w:tcW w:w="994" w:type="dxa"/>
          </w:tcPr>
          <w:p w:rsidR="00F54492" w:rsidRPr="008F1DC0" w:rsidDel="00C637EE" w:rsidRDefault="00F54492" w:rsidP="00E73162">
            <w:pPr>
              <w:tabs>
                <w:tab w:val="left" w:pos="2160"/>
              </w:tabs>
              <w:spacing w:after="0"/>
              <w:rPr>
                <w:del w:id="580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809" w:author="Link Pieces" w:date="2015-08-26T11:32:00Z"/>
                <w:rFonts w:ascii="Times New Roman" w:hAnsi="Times New Roman"/>
                <w:noProof/>
              </w:rPr>
            </w:pPr>
            <w:del w:id="5810" w:author="Link Pieces" w:date="2015-08-26T11:32:00Z">
              <w:r w:rsidRPr="008F1DC0" w:rsidDel="00C637EE">
                <w:rPr>
                  <w:rFonts w:ascii="Times New Roman" w:hAnsi="Times New Roman"/>
                  <w:noProof/>
                </w:rPr>
                <w:delText>Date when order product</w:delText>
              </w:r>
            </w:del>
          </w:p>
        </w:tc>
        <w:tc>
          <w:tcPr>
            <w:tcW w:w="713" w:type="dxa"/>
          </w:tcPr>
          <w:p w:rsidR="00F54492" w:rsidRPr="008F1DC0" w:rsidDel="00C637EE" w:rsidRDefault="00F54492" w:rsidP="00E73162">
            <w:pPr>
              <w:tabs>
                <w:tab w:val="left" w:pos="2160"/>
              </w:tabs>
              <w:spacing w:after="0"/>
              <w:rPr>
                <w:del w:id="5811" w:author="Link Pieces" w:date="2015-08-26T11:32:00Z"/>
                <w:rFonts w:ascii="Times New Roman" w:hAnsi="Times New Roman"/>
                <w:noProof/>
              </w:rPr>
            </w:pPr>
            <w:del w:id="5812" w:author="Link Pieces" w:date="2015-08-26T11:32:00Z">
              <w:r w:rsidRPr="008F1DC0" w:rsidDel="00C637EE">
                <w:rPr>
                  <w:rFonts w:ascii="Times New Roman" w:hAnsi="Times New Roman"/>
                  <w:noProof/>
                </w:rPr>
                <w:delText>No</w:delText>
              </w:r>
            </w:del>
          </w:p>
        </w:tc>
      </w:tr>
      <w:tr w:rsidR="00F54492" w:rsidRPr="008F1DC0" w:rsidDel="00C637EE" w:rsidTr="00E73162">
        <w:trPr>
          <w:del w:id="5813" w:author="Link Pieces" w:date="2015-08-26T11:32:00Z"/>
        </w:trPr>
        <w:tc>
          <w:tcPr>
            <w:tcW w:w="570" w:type="dxa"/>
          </w:tcPr>
          <w:p w:rsidR="00F54492" w:rsidRPr="008F1DC0" w:rsidDel="00C637EE" w:rsidRDefault="00F54492" w:rsidP="00E73162">
            <w:pPr>
              <w:tabs>
                <w:tab w:val="left" w:pos="2160"/>
              </w:tabs>
              <w:spacing w:after="0"/>
              <w:rPr>
                <w:del w:id="5814" w:author="Link Pieces" w:date="2015-08-26T11:32:00Z"/>
                <w:rFonts w:ascii="Times New Roman" w:hAnsi="Times New Roman"/>
                <w:noProof/>
              </w:rPr>
            </w:pPr>
            <w:del w:id="5815"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5816" w:author="Link Pieces" w:date="2015-08-26T11:32:00Z"/>
                <w:rFonts w:ascii="Times New Roman" w:hAnsi="Times New Roman"/>
                <w:noProof/>
              </w:rPr>
            </w:pPr>
            <w:del w:id="5817" w:author="Link Pieces" w:date="2015-08-26T11:32:00Z">
              <w:r w:rsidRPr="008F1DC0" w:rsidDel="00C637EE">
                <w:rPr>
                  <w:rFonts w:ascii="Times New Roman" w:hAnsi="Times New Roman"/>
                  <w:noProof/>
                </w:rPr>
                <w:delText>Status</w:delText>
              </w:r>
            </w:del>
          </w:p>
        </w:tc>
        <w:tc>
          <w:tcPr>
            <w:tcW w:w="2036" w:type="dxa"/>
          </w:tcPr>
          <w:p w:rsidR="00F54492" w:rsidRPr="008F1DC0" w:rsidDel="00C637EE" w:rsidRDefault="00F54492" w:rsidP="00E73162">
            <w:pPr>
              <w:tabs>
                <w:tab w:val="left" w:pos="2160"/>
              </w:tabs>
              <w:spacing w:after="0"/>
              <w:rPr>
                <w:del w:id="5818" w:author="Link Pieces" w:date="2015-08-26T11:32:00Z"/>
                <w:rFonts w:ascii="Times New Roman" w:hAnsi="Times New Roman"/>
                <w:noProof/>
              </w:rPr>
            </w:pPr>
            <w:del w:id="5819" w:author="Link Pieces" w:date="2015-08-26T03:38:00Z">
              <w:r w:rsidRPr="008F1DC0" w:rsidDel="009B7864">
                <w:rPr>
                  <w:rFonts w:ascii="Times New Roman" w:hAnsi="Times New Roman"/>
                  <w:noProof/>
                </w:rPr>
                <w:delText>Varchar(20)</w:delText>
              </w:r>
            </w:del>
          </w:p>
        </w:tc>
        <w:tc>
          <w:tcPr>
            <w:tcW w:w="994" w:type="dxa"/>
          </w:tcPr>
          <w:p w:rsidR="00F54492" w:rsidRPr="008F1DC0" w:rsidDel="00C637EE" w:rsidRDefault="00F54492" w:rsidP="00E73162">
            <w:pPr>
              <w:tabs>
                <w:tab w:val="left" w:pos="2160"/>
              </w:tabs>
              <w:spacing w:after="0"/>
              <w:rPr>
                <w:del w:id="582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821" w:author="Link Pieces" w:date="2015-08-26T11:32:00Z"/>
                <w:rFonts w:ascii="Times New Roman" w:hAnsi="Times New Roman"/>
                <w:noProof/>
              </w:rPr>
            </w:pPr>
            <w:del w:id="5822" w:author="Link Pieces" w:date="2015-08-26T11:32:00Z">
              <w:r w:rsidRPr="008F1DC0" w:rsidDel="00C637EE">
                <w:rPr>
                  <w:rFonts w:ascii="Times New Roman" w:hAnsi="Times New Roman"/>
                  <w:noProof/>
                </w:rPr>
                <w:delText>Status of order</w:delText>
              </w:r>
            </w:del>
          </w:p>
        </w:tc>
        <w:tc>
          <w:tcPr>
            <w:tcW w:w="713" w:type="dxa"/>
          </w:tcPr>
          <w:p w:rsidR="00F54492" w:rsidRPr="008F1DC0" w:rsidDel="00C637EE" w:rsidRDefault="00F54492" w:rsidP="00E73162">
            <w:pPr>
              <w:tabs>
                <w:tab w:val="left" w:pos="2160"/>
              </w:tabs>
              <w:spacing w:after="0"/>
              <w:rPr>
                <w:del w:id="5823" w:author="Link Pieces" w:date="2015-08-26T11:32:00Z"/>
                <w:rFonts w:ascii="Times New Roman" w:hAnsi="Times New Roman"/>
                <w:noProof/>
              </w:rPr>
            </w:pPr>
            <w:del w:id="5824" w:author="Link Pieces" w:date="2015-08-26T11:32:00Z">
              <w:r w:rsidRPr="008F1DC0" w:rsidDel="00C637EE">
                <w:rPr>
                  <w:rFonts w:ascii="Times New Roman" w:hAnsi="Times New Roman"/>
                  <w:noProof/>
                </w:rPr>
                <w:delText>No</w:delText>
              </w:r>
            </w:del>
          </w:p>
        </w:tc>
      </w:tr>
      <w:tr w:rsidR="00F54492" w:rsidRPr="008F1DC0" w:rsidDel="00C637EE" w:rsidTr="00E73162">
        <w:trPr>
          <w:del w:id="5825" w:author="Link Pieces" w:date="2015-08-26T11:32:00Z"/>
        </w:trPr>
        <w:tc>
          <w:tcPr>
            <w:tcW w:w="570" w:type="dxa"/>
          </w:tcPr>
          <w:p w:rsidR="00F54492" w:rsidRPr="008F1DC0" w:rsidDel="00C637EE" w:rsidRDefault="00F54492" w:rsidP="00E73162">
            <w:pPr>
              <w:tabs>
                <w:tab w:val="left" w:pos="2160"/>
              </w:tabs>
              <w:spacing w:after="0"/>
              <w:rPr>
                <w:del w:id="5826" w:author="Link Pieces" w:date="2015-08-26T11:32:00Z"/>
                <w:rFonts w:ascii="Times New Roman" w:hAnsi="Times New Roman"/>
                <w:noProof/>
                <w:color w:val="FF0000"/>
              </w:rPr>
            </w:pPr>
            <w:del w:id="5827" w:author="Link Pieces" w:date="2015-08-26T11:32:00Z">
              <w:r w:rsidRPr="008F1DC0" w:rsidDel="00C637EE">
                <w:rPr>
                  <w:rFonts w:ascii="Times New Roman" w:hAnsi="Times New Roman"/>
                  <w:noProof/>
                  <w:color w:val="FF0000"/>
                </w:rPr>
                <w:delText>4</w:delText>
              </w:r>
            </w:del>
          </w:p>
        </w:tc>
        <w:tc>
          <w:tcPr>
            <w:tcW w:w="2070" w:type="dxa"/>
          </w:tcPr>
          <w:p w:rsidR="00F54492" w:rsidRPr="008F1DC0" w:rsidDel="00C637EE" w:rsidRDefault="00F54492" w:rsidP="00E73162">
            <w:pPr>
              <w:tabs>
                <w:tab w:val="left" w:pos="2160"/>
              </w:tabs>
              <w:spacing w:after="0"/>
              <w:rPr>
                <w:del w:id="5828" w:author="Link Pieces" w:date="2015-08-26T11:32:00Z"/>
                <w:rFonts w:ascii="Times New Roman" w:hAnsi="Times New Roman"/>
                <w:noProof/>
                <w:color w:val="FF0000"/>
              </w:rPr>
            </w:pPr>
            <w:del w:id="5829" w:author="Link Pieces" w:date="2015-08-26T11:32:00Z">
              <w:r w:rsidRPr="008F1DC0" w:rsidDel="00C637EE">
                <w:rPr>
                  <w:rFonts w:ascii="Times New Roman" w:hAnsi="Times New Roman"/>
                  <w:noProof/>
                  <w:color w:val="FF0000"/>
                </w:rPr>
                <w:delText>Customer_note</w:delText>
              </w:r>
            </w:del>
          </w:p>
        </w:tc>
        <w:tc>
          <w:tcPr>
            <w:tcW w:w="2036" w:type="dxa"/>
          </w:tcPr>
          <w:p w:rsidR="00F54492" w:rsidRPr="008F1DC0" w:rsidDel="00C637EE" w:rsidRDefault="00F54492" w:rsidP="00E73162">
            <w:pPr>
              <w:tabs>
                <w:tab w:val="left" w:pos="2160"/>
              </w:tabs>
              <w:spacing w:after="0"/>
              <w:rPr>
                <w:del w:id="5830" w:author="Link Pieces" w:date="2015-08-26T11:32:00Z"/>
                <w:rFonts w:ascii="Times New Roman" w:hAnsi="Times New Roman"/>
                <w:noProof/>
                <w:color w:val="FF0000"/>
              </w:rPr>
            </w:pPr>
          </w:p>
        </w:tc>
        <w:tc>
          <w:tcPr>
            <w:tcW w:w="994" w:type="dxa"/>
          </w:tcPr>
          <w:p w:rsidR="00F54492" w:rsidRPr="008F1DC0" w:rsidDel="00C637EE" w:rsidRDefault="00F54492" w:rsidP="00E73162">
            <w:pPr>
              <w:tabs>
                <w:tab w:val="left" w:pos="2160"/>
              </w:tabs>
              <w:spacing w:after="0"/>
              <w:rPr>
                <w:del w:id="5831"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832"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5833" w:author="Link Pieces" w:date="2015-08-26T11:32:00Z"/>
                <w:rFonts w:ascii="Times New Roman" w:hAnsi="Times New Roman"/>
                <w:noProof/>
                <w:color w:val="FF0000"/>
              </w:rPr>
            </w:pPr>
          </w:p>
        </w:tc>
      </w:tr>
      <w:tr w:rsidR="00F54492" w:rsidRPr="008F1DC0" w:rsidDel="00C637EE" w:rsidTr="00E73162">
        <w:trPr>
          <w:del w:id="5834" w:author="Link Pieces" w:date="2015-08-26T11:32:00Z"/>
        </w:trPr>
        <w:tc>
          <w:tcPr>
            <w:tcW w:w="570" w:type="dxa"/>
          </w:tcPr>
          <w:p w:rsidR="00F54492" w:rsidRPr="008F1DC0" w:rsidDel="00C637EE" w:rsidRDefault="00F54492" w:rsidP="00E73162">
            <w:pPr>
              <w:tabs>
                <w:tab w:val="left" w:pos="2160"/>
              </w:tabs>
              <w:spacing w:after="0"/>
              <w:rPr>
                <w:del w:id="5835" w:author="Link Pieces" w:date="2015-08-26T11:32:00Z"/>
                <w:rFonts w:ascii="Times New Roman" w:hAnsi="Times New Roman"/>
                <w:noProof/>
                <w:color w:val="FF0000"/>
              </w:rPr>
            </w:pPr>
            <w:del w:id="5836" w:author="Link Pieces" w:date="2015-08-26T11:32:00Z">
              <w:r w:rsidRPr="008F1DC0" w:rsidDel="00C637EE">
                <w:rPr>
                  <w:rFonts w:ascii="Times New Roman" w:hAnsi="Times New Roman"/>
                  <w:noProof/>
                  <w:color w:val="FF0000"/>
                </w:rPr>
                <w:delText>5</w:delText>
              </w:r>
            </w:del>
          </w:p>
        </w:tc>
        <w:tc>
          <w:tcPr>
            <w:tcW w:w="2070" w:type="dxa"/>
          </w:tcPr>
          <w:p w:rsidR="00F54492" w:rsidRPr="008F1DC0" w:rsidDel="00C637EE" w:rsidRDefault="00F54492" w:rsidP="00E73162">
            <w:pPr>
              <w:tabs>
                <w:tab w:val="left" w:pos="2160"/>
              </w:tabs>
              <w:spacing w:after="0"/>
              <w:rPr>
                <w:del w:id="5837" w:author="Link Pieces" w:date="2015-08-26T11:32:00Z"/>
                <w:rFonts w:ascii="Times New Roman" w:hAnsi="Times New Roman"/>
                <w:noProof/>
                <w:color w:val="FF0000"/>
              </w:rPr>
            </w:pPr>
            <w:del w:id="5838" w:author="Link Pieces" w:date="2015-08-26T11:32:00Z">
              <w:r w:rsidRPr="008F1DC0" w:rsidDel="00C637EE">
                <w:rPr>
                  <w:rFonts w:ascii="Times New Roman" w:hAnsi="Times New Roman"/>
                  <w:noProof/>
                  <w:color w:val="FF0000"/>
                </w:rPr>
                <w:delText>Staff_note</w:delText>
              </w:r>
            </w:del>
          </w:p>
        </w:tc>
        <w:tc>
          <w:tcPr>
            <w:tcW w:w="2036" w:type="dxa"/>
          </w:tcPr>
          <w:p w:rsidR="00F54492" w:rsidRPr="008F1DC0" w:rsidDel="00C637EE" w:rsidRDefault="00F54492" w:rsidP="00E73162">
            <w:pPr>
              <w:tabs>
                <w:tab w:val="left" w:pos="2160"/>
              </w:tabs>
              <w:spacing w:after="0"/>
              <w:rPr>
                <w:del w:id="5839" w:author="Link Pieces" w:date="2015-08-26T11:32:00Z"/>
                <w:rFonts w:ascii="Times New Roman" w:hAnsi="Times New Roman"/>
                <w:noProof/>
                <w:color w:val="FF0000"/>
              </w:rPr>
            </w:pPr>
          </w:p>
        </w:tc>
        <w:tc>
          <w:tcPr>
            <w:tcW w:w="994" w:type="dxa"/>
          </w:tcPr>
          <w:p w:rsidR="00F54492" w:rsidRPr="008F1DC0" w:rsidDel="00C637EE" w:rsidRDefault="00F54492" w:rsidP="00E73162">
            <w:pPr>
              <w:tabs>
                <w:tab w:val="left" w:pos="2160"/>
              </w:tabs>
              <w:spacing w:after="0"/>
              <w:rPr>
                <w:del w:id="5840"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5841"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5842" w:author="Link Pieces" w:date="2015-08-26T11:32:00Z"/>
                <w:rFonts w:ascii="Times New Roman" w:hAnsi="Times New Roman"/>
                <w:noProof/>
                <w:color w:val="FF0000"/>
              </w:rPr>
            </w:pPr>
          </w:p>
        </w:tc>
      </w:tr>
      <w:tr w:rsidR="00F54492" w:rsidRPr="008F1DC0" w:rsidDel="00C637EE" w:rsidTr="00E73162">
        <w:trPr>
          <w:del w:id="5843" w:author="Link Pieces" w:date="2015-08-26T11:32:00Z"/>
        </w:trPr>
        <w:tc>
          <w:tcPr>
            <w:tcW w:w="570" w:type="dxa"/>
          </w:tcPr>
          <w:p w:rsidR="00F54492" w:rsidRPr="008F1DC0" w:rsidDel="00C637EE" w:rsidRDefault="00F54492" w:rsidP="00E73162">
            <w:pPr>
              <w:tabs>
                <w:tab w:val="left" w:pos="2160"/>
              </w:tabs>
              <w:spacing w:after="0"/>
              <w:rPr>
                <w:del w:id="5844" w:author="Link Pieces" w:date="2015-08-26T11:32:00Z"/>
                <w:rFonts w:ascii="Times New Roman" w:hAnsi="Times New Roman"/>
                <w:noProof/>
              </w:rPr>
            </w:pPr>
            <w:del w:id="5845" w:author="Link Pieces" w:date="2015-08-26T11:32:00Z">
              <w:r w:rsidRPr="008F1DC0" w:rsidDel="00C637EE">
                <w:rPr>
                  <w:rFonts w:ascii="Times New Roman" w:hAnsi="Times New Roman"/>
                  <w:noProof/>
                </w:rPr>
                <w:delText>6</w:delText>
              </w:r>
            </w:del>
          </w:p>
        </w:tc>
        <w:tc>
          <w:tcPr>
            <w:tcW w:w="2070" w:type="dxa"/>
          </w:tcPr>
          <w:p w:rsidR="00F54492" w:rsidRPr="008F1DC0" w:rsidDel="00C637EE" w:rsidRDefault="00F54492" w:rsidP="00E73162">
            <w:pPr>
              <w:tabs>
                <w:tab w:val="left" w:pos="2160"/>
              </w:tabs>
              <w:spacing w:after="0"/>
              <w:rPr>
                <w:del w:id="5846" w:author="Link Pieces" w:date="2015-08-26T11:32:00Z"/>
                <w:rFonts w:ascii="Times New Roman" w:hAnsi="Times New Roman"/>
                <w:noProof/>
              </w:rPr>
            </w:pPr>
            <w:del w:id="5847" w:author="Link Pieces" w:date="2015-08-26T11:32:00Z">
              <w:r w:rsidRPr="008F1DC0" w:rsidDel="00C637EE">
                <w:rPr>
                  <w:rFonts w:ascii="Times New Roman" w:hAnsi="Times New Roman"/>
                  <w:noProof/>
                </w:rPr>
                <w:delText>Customer_id</w:delText>
              </w:r>
            </w:del>
          </w:p>
        </w:tc>
        <w:tc>
          <w:tcPr>
            <w:tcW w:w="2036" w:type="dxa"/>
          </w:tcPr>
          <w:p w:rsidR="00F54492" w:rsidRPr="008F1DC0" w:rsidDel="00C637EE" w:rsidRDefault="00F54492" w:rsidP="00E73162">
            <w:pPr>
              <w:tabs>
                <w:tab w:val="left" w:pos="2160"/>
              </w:tabs>
              <w:spacing w:after="0"/>
              <w:rPr>
                <w:del w:id="5848" w:author="Link Pieces" w:date="2015-08-26T11:32:00Z"/>
                <w:rFonts w:ascii="Times New Roman" w:hAnsi="Times New Roman"/>
                <w:noProof/>
              </w:rPr>
            </w:pPr>
            <w:del w:id="5849"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850" w:author="Link Pieces" w:date="2015-08-26T11:32:00Z"/>
                <w:rFonts w:ascii="Times New Roman" w:hAnsi="Times New Roman"/>
                <w:noProof/>
              </w:rPr>
            </w:pPr>
            <w:del w:id="5851"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852" w:author="Link Pieces" w:date="2015-08-26T11:32:00Z"/>
                <w:rFonts w:ascii="Times New Roman" w:hAnsi="Times New Roman"/>
                <w:noProof/>
              </w:rPr>
            </w:pPr>
            <w:del w:id="5853" w:author="Link Pieces" w:date="2015-08-26T11:32:00Z">
              <w:r w:rsidRPr="008F1DC0" w:rsidDel="00C637EE">
                <w:rPr>
                  <w:rFonts w:ascii="Times New Roman" w:hAnsi="Times New Roman"/>
                  <w:noProof/>
                </w:rPr>
                <w:delText>Id of customer</w:delText>
              </w:r>
            </w:del>
          </w:p>
        </w:tc>
        <w:tc>
          <w:tcPr>
            <w:tcW w:w="713" w:type="dxa"/>
          </w:tcPr>
          <w:p w:rsidR="00F54492" w:rsidRPr="008F1DC0" w:rsidDel="00C637EE" w:rsidRDefault="00F54492" w:rsidP="00E73162">
            <w:pPr>
              <w:tabs>
                <w:tab w:val="left" w:pos="2160"/>
              </w:tabs>
              <w:spacing w:after="0"/>
              <w:rPr>
                <w:del w:id="5854" w:author="Link Pieces" w:date="2015-08-26T11:32:00Z"/>
                <w:rFonts w:ascii="Times New Roman" w:hAnsi="Times New Roman"/>
                <w:noProof/>
              </w:rPr>
            </w:pPr>
            <w:del w:id="5855" w:author="Link Pieces" w:date="2015-08-26T11:32:00Z">
              <w:r w:rsidRPr="008F1DC0" w:rsidDel="00C637EE">
                <w:rPr>
                  <w:rFonts w:ascii="Times New Roman" w:hAnsi="Times New Roman"/>
                  <w:noProof/>
                </w:rPr>
                <w:delText>No</w:delText>
              </w:r>
            </w:del>
          </w:p>
        </w:tc>
      </w:tr>
      <w:tr w:rsidR="00F54492" w:rsidRPr="008F1DC0" w:rsidDel="009B7864" w:rsidTr="00E73162">
        <w:trPr>
          <w:del w:id="5856" w:author="Link Pieces" w:date="2015-08-26T03:37:00Z"/>
        </w:trPr>
        <w:tc>
          <w:tcPr>
            <w:tcW w:w="570" w:type="dxa"/>
          </w:tcPr>
          <w:p w:rsidR="00F54492" w:rsidRPr="008F1DC0" w:rsidDel="009B7864" w:rsidRDefault="00F54492" w:rsidP="00E73162">
            <w:pPr>
              <w:tabs>
                <w:tab w:val="left" w:pos="2160"/>
              </w:tabs>
              <w:spacing w:after="0"/>
              <w:rPr>
                <w:del w:id="5857" w:author="Link Pieces" w:date="2015-08-26T03:37:00Z"/>
                <w:rFonts w:ascii="Times New Roman" w:hAnsi="Times New Roman"/>
                <w:noProof/>
              </w:rPr>
            </w:pPr>
            <w:del w:id="5858" w:author="Link Pieces" w:date="2015-08-26T03:37:00Z">
              <w:r w:rsidRPr="008F1DC0" w:rsidDel="009B7864">
                <w:rPr>
                  <w:rFonts w:ascii="Times New Roman" w:hAnsi="Times New Roman"/>
                  <w:noProof/>
                </w:rPr>
                <w:delText>7</w:delText>
              </w:r>
            </w:del>
          </w:p>
        </w:tc>
        <w:tc>
          <w:tcPr>
            <w:tcW w:w="2070" w:type="dxa"/>
          </w:tcPr>
          <w:p w:rsidR="00F54492" w:rsidRPr="008F1DC0" w:rsidDel="009B7864" w:rsidRDefault="00F54492" w:rsidP="00E73162">
            <w:pPr>
              <w:tabs>
                <w:tab w:val="left" w:pos="2160"/>
              </w:tabs>
              <w:spacing w:after="0"/>
              <w:rPr>
                <w:del w:id="5859" w:author="Link Pieces" w:date="2015-08-26T03:37:00Z"/>
                <w:rFonts w:ascii="Times New Roman" w:hAnsi="Times New Roman"/>
                <w:noProof/>
              </w:rPr>
            </w:pPr>
            <w:del w:id="5860" w:author="Link Pieces" w:date="2015-08-26T03:37:00Z">
              <w:r w:rsidRPr="008F1DC0" w:rsidDel="009B7864">
                <w:rPr>
                  <w:rFonts w:ascii="Times New Roman" w:hAnsi="Times New Roman"/>
                  <w:noProof/>
                </w:rPr>
                <w:delText>Payment_id</w:delText>
              </w:r>
            </w:del>
          </w:p>
        </w:tc>
        <w:tc>
          <w:tcPr>
            <w:tcW w:w="2036" w:type="dxa"/>
          </w:tcPr>
          <w:p w:rsidR="00F54492" w:rsidRPr="008F1DC0" w:rsidDel="009B7864" w:rsidRDefault="00F54492" w:rsidP="00E73162">
            <w:pPr>
              <w:tabs>
                <w:tab w:val="left" w:pos="2160"/>
              </w:tabs>
              <w:spacing w:after="0"/>
              <w:rPr>
                <w:del w:id="5861" w:author="Link Pieces" w:date="2015-08-26T03:37:00Z"/>
                <w:rFonts w:ascii="Times New Roman" w:hAnsi="Times New Roman"/>
                <w:noProof/>
              </w:rPr>
            </w:pPr>
            <w:del w:id="5862" w:author="Link Pieces" w:date="2015-08-26T03:37:00Z">
              <w:r w:rsidRPr="008F1DC0" w:rsidDel="009B7864">
                <w:rPr>
                  <w:rFonts w:ascii="Times New Roman" w:hAnsi="Times New Roman"/>
                  <w:noProof/>
                </w:rPr>
                <w:delText>Integer</w:delText>
              </w:r>
            </w:del>
          </w:p>
        </w:tc>
        <w:tc>
          <w:tcPr>
            <w:tcW w:w="994" w:type="dxa"/>
          </w:tcPr>
          <w:p w:rsidR="00F54492" w:rsidRPr="008F1DC0" w:rsidDel="009B7864" w:rsidRDefault="00F54492" w:rsidP="00E73162">
            <w:pPr>
              <w:tabs>
                <w:tab w:val="left" w:pos="2160"/>
              </w:tabs>
              <w:spacing w:after="0"/>
              <w:rPr>
                <w:del w:id="5863" w:author="Link Pieces" w:date="2015-08-26T03:37:00Z"/>
                <w:rFonts w:ascii="Times New Roman" w:hAnsi="Times New Roman"/>
                <w:noProof/>
              </w:rPr>
            </w:pPr>
            <w:del w:id="5864" w:author="Link Pieces" w:date="2015-08-26T03:37:00Z">
              <w:r w:rsidRPr="008F1DC0" w:rsidDel="009B7864">
                <w:rPr>
                  <w:rFonts w:ascii="Times New Roman" w:hAnsi="Times New Roman"/>
                  <w:noProof/>
                </w:rPr>
                <w:delText>FK</w:delText>
              </w:r>
            </w:del>
          </w:p>
        </w:tc>
        <w:tc>
          <w:tcPr>
            <w:tcW w:w="2977" w:type="dxa"/>
          </w:tcPr>
          <w:p w:rsidR="00F54492" w:rsidRPr="008F1DC0" w:rsidDel="009B7864" w:rsidRDefault="00F54492" w:rsidP="00E73162">
            <w:pPr>
              <w:tabs>
                <w:tab w:val="left" w:pos="2160"/>
              </w:tabs>
              <w:spacing w:after="0"/>
              <w:rPr>
                <w:del w:id="5865" w:author="Link Pieces" w:date="2015-08-26T03:37:00Z"/>
                <w:rFonts w:ascii="Times New Roman" w:hAnsi="Times New Roman"/>
                <w:noProof/>
              </w:rPr>
            </w:pPr>
            <w:del w:id="5866" w:author="Link Pieces" w:date="2015-08-26T03:37:00Z">
              <w:r w:rsidRPr="008F1DC0" w:rsidDel="009B7864">
                <w:rPr>
                  <w:rFonts w:ascii="Times New Roman" w:hAnsi="Times New Roman"/>
                  <w:noProof/>
                </w:rPr>
                <w:delText>Id of guest</w:delText>
              </w:r>
            </w:del>
          </w:p>
        </w:tc>
        <w:tc>
          <w:tcPr>
            <w:tcW w:w="713" w:type="dxa"/>
          </w:tcPr>
          <w:p w:rsidR="00F54492" w:rsidRPr="008F1DC0" w:rsidDel="009B7864" w:rsidRDefault="00F54492" w:rsidP="00E73162">
            <w:pPr>
              <w:tabs>
                <w:tab w:val="left" w:pos="2160"/>
              </w:tabs>
              <w:spacing w:after="0"/>
              <w:rPr>
                <w:del w:id="5867" w:author="Link Pieces" w:date="2015-08-26T03:37:00Z"/>
                <w:rFonts w:ascii="Times New Roman" w:hAnsi="Times New Roman"/>
                <w:noProof/>
              </w:rPr>
            </w:pPr>
            <w:del w:id="5868" w:author="Link Pieces" w:date="2015-08-26T03:37:00Z">
              <w:r w:rsidRPr="008F1DC0" w:rsidDel="009B7864">
                <w:rPr>
                  <w:rFonts w:ascii="Times New Roman" w:hAnsi="Times New Roman"/>
                  <w:noProof/>
                </w:rPr>
                <w:delText>No</w:delText>
              </w:r>
            </w:del>
          </w:p>
        </w:tc>
      </w:tr>
      <w:tr w:rsidR="00F54492" w:rsidRPr="008F1DC0" w:rsidDel="00C637EE" w:rsidTr="00E73162">
        <w:trPr>
          <w:del w:id="5869" w:author="Link Pieces" w:date="2015-08-26T11:32:00Z"/>
        </w:trPr>
        <w:tc>
          <w:tcPr>
            <w:tcW w:w="570" w:type="dxa"/>
          </w:tcPr>
          <w:p w:rsidR="00F54492" w:rsidRPr="008F1DC0" w:rsidDel="00C637EE" w:rsidRDefault="00F54492" w:rsidP="00E73162">
            <w:pPr>
              <w:tabs>
                <w:tab w:val="left" w:pos="2160"/>
              </w:tabs>
              <w:spacing w:after="0"/>
              <w:rPr>
                <w:del w:id="5870" w:author="Link Pieces" w:date="2015-08-26T11:32:00Z"/>
                <w:rFonts w:ascii="Times New Roman" w:hAnsi="Times New Roman"/>
                <w:noProof/>
              </w:rPr>
            </w:pPr>
            <w:del w:id="5871" w:author="Link Pieces" w:date="2015-08-26T03:38:00Z">
              <w:r w:rsidRPr="008F1DC0" w:rsidDel="009B7864">
                <w:rPr>
                  <w:rFonts w:ascii="Times New Roman" w:hAnsi="Times New Roman"/>
                  <w:noProof/>
                </w:rPr>
                <w:delText>8</w:delText>
              </w:r>
            </w:del>
          </w:p>
        </w:tc>
        <w:tc>
          <w:tcPr>
            <w:tcW w:w="2070" w:type="dxa"/>
          </w:tcPr>
          <w:p w:rsidR="00F54492" w:rsidRPr="008F1DC0" w:rsidDel="00C637EE" w:rsidRDefault="00F54492" w:rsidP="00E73162">
            <w:pPr>
              <w:tabs>
                <w:tab w:val="left" w:pos="2160"/>
              </w:tabs>
              <w:spacing w:after="0"/>
              <w:rPr>
                <w:del w:id="5872" w:author="Link Pieces" w:date="2015-08-26T11:32:00Z"/>
                <w:rFonts w:ascii="Times New Roman" w:hAnsi="Times New Roman"/>
                <w:noProof/>
              </w:rPr>
            </w:pPr>
            <w:del w:id="5873" w:author="Link Pieces" w:date="2015-08-26T11:32:00Z">
              <w:r w:rsidRPr="008F1DC0" w:rsidDel="00C637EE">
                <w:rPr>
                  <w:rFonts w:ascii="Times New Roman" w:hAnsi="Times New Roman"/>
                  <w:noProof/>
                </w:rPr>
                <w:delText>Staff_id</w:delText>
              </w:r>
            </w:del>
          </w:p>
        </w:tc>
        <w:tc>
          <w:tcPr>
            <w:tcW w:w="2036" w:type="dxa"/>
          </w:tcPr>
          <w:p w:rsidR="00F54492" w:rsidRPr="008F1DC0" w:rsidDel="00C637EE" w:rsidRDefault="00F54492" w:rsidP="00E73162">
            <w:pPr>
              <w:tabs>
                <w:tab w:val="left" w:pos="2160"/>
              </w:tabs>
              <w:spacing w:after="0"/>
              <w:rPr>
                <w:del w:id="5874" w:author="Link Pieces" w:date="2015-08-26T11:32:00Z"/>
                <w:rFonts w:ascii="Times New Roman" w:hAnsi="Times New Roman"/>
                <w:noProof/>
              </w:rPr>
            </w:pPr>
            <w:del w:id="5875"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876" w:author="Link Pieces" w:date="2015-08-26T11:32:00Z"/>
                <w:rFonts w:ascii="Times New Roman" w:hAnsi="Times New Roman"/>
                <w:noProof/>
              </w:rPr>
            </w:pPr>
            <w:del w:id="5877"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878" w:author="Link Pieces" w:date="2015-08-26T11:32:00Z"/>
                <w:rFonts w:ascii="Times New Roman" w:hAnsi="Times New Roman"/>
                <w:noProof/>
              </w:rPr>
            </w:pPr>
            <w:del w:id="5879" w:author="Link Pieces" w:date="2015-08-26T11:32:00Z">
              <w:r w:rsidRPr="008F1DC0" w:rsidDel="00C637EE">
                <w:rPr>
                  <w:rFonts w:ascii="Times New Roman" w:hAnsi="Times New Roman"/>
                  <w:noProof/>
                </w:rPr>
                <w:delText>Id of staff</w:delText>
              </w:r>
            </w:del>
          </w:p>
        </w:tc>
        <w:tc>
          <w:tcPr>
            <w:tcW w:w="713" w:type="dxa"/>
          </w:tcPr>
          <w:p w:rsidR="00F54492" w:rsidRPr="008F1DC0" w:rsidDel="00C637EE" w:rsidRDefault="00F54492" w:rsidP="00E73162">
            <w:pPr>
              <w:tabs>
                <w:tab w:val="left" w:pos="2160"/>
              </w:tabs>
              <w:spacing w:after="0"/>
              <w:rPr>
                <w:del w:id="5880" w:author="Link Pieces" w:date="2015-08-26T11:32:00Z"/>
                <w:rFonts w:ascii="Times New Roman" w:hAnsi="Times New Roman"/>
                <w:noProof/>
              </w:rPr>
            </w:pPr>
          </w:p>
        </w:tc>
      </w:tr>
      <w:tr w:rsidR="00F54492" w:rsidRPr="008F1DC0" w:rsidDel="00C637EE" w:rsidTr="00E73162">
        <w:trPr>
          <w:del w:id="5881" w:author="Link Pieces" w:date="2015-08-26T11:32:00Z"/>
        </w:trPr>
        <w:tc>
          <w:tcPr>
            <w:tcW w:w="570" w:type="dxa"/>
          </w:tcPr>
          <w:p w:rsidR="00F54492" w:rsidRPr="008F1DC0" w:rsidDel="00C637EE" w:rsidRDefault="00F54492" w:rsidP="00E73162">
            <w:pPr>
              <w:tabs>
                <w:tab w:val="left" w:pos="2160"/>
              </w:tabs>
              <w:spacing w:after="0"/>
              <w:rPr>
                <w:del w:id="5882" w:author="Link Pieces" w:date="2015-08-26T11:32:00Z"/>
                <w:rFonts w:ascii="Times New Roman" w:hAnsi="Times New Roman"/>
                <w:noProof/>
              </w:rPr>
            </w:pPr>
            <w:del w:id="5883" w:author="Link Pieces" w:date="2015-08-26T03:38:00Z">
              <w:r w:rsidRPr="008F1DC0" w:rsidDel="009B7864">
                <w:rPr>
                  <w:rFonts w:ascii="Times New Roman" w:hAnsi="Times New Roman"/>
                  <w:noProof/>
                </w:rPr>
                <w:delText>9</w:delText>
              </w:r>
            </w:del>
          </w:p>
        </w:tc>
        <w:tc>
          <w:tcPr>
            <w:tcW w:w="2070" w:type="dxa"/>
          </w:tcPr>
          <w:p w:rsidR="00F54492" w:rsidRPr="008F1DC0" w:rsidDel="00C637EE" w:rsidRDefault="00F54492" w:rsidP="00E73162">
            <w:pPr>
              <w:tabs>
                <w:tab w:val="left" w:pos="2160"/>
              </w:tabs>
              <w:spacing w:after="0"/>
              <w:rPr>
                <w:del w:id="5884" w:author="Link Pieces" w:date="2015-08-26T11:32:00Z"/>
                <w:rFonts w:ascii="Times New Roman" w:hAnsi="Times New Roman"/>
                <w:noProof/>
              </w:rPr>
            </w:pPr>
            <w:del w:id="5885" w:author="Link Pieces" w:date="2015-08-26T11:32:00Z">
              <w:r w:rsidRPr="008F1DC0" w:rsidDel="00C637EE">
                <w:rPr>
                  <w:rFonts w:ascii="Times New Roman" w:hAnsi="Times New Roman"/>
                  <w:noProof/>
                </w:rPr>
                <w:delText>Total_amount</w:delText>
              </w:r>
            </w:del>
          </w:p>
        </w:tc>
        <w:tc>
          <w:tcPr>
            <w:tcW w:w="2036" w:type="dxa"/>
          </w:tcPr>
          <w:p w:rsidR="00F54492" w:rsidRPr="008F1DC0" w:rsidDel="00C637EE" w:rsidRDefault="00F54492" w:rsidP="00E73162">
            <w:pPr>
              <w:tabs>
                <w:tab w:val="left" w:pos="2160"/>
              </w:tabs>
              <w:spacing w:after="0"/>
              <w:rPr>
                <w:del w:id="5886" w:author="Link Pieces" w:date="2015-08-26T11:32:00Z"/>
                <w:rFonts w:ascii="Times New Roman" w:hAnsi="Times New Roman"/>
                <w:noProof/>
              </w:rPr>
            </w:pPr>
            <w:del w:id="5887" w:author="Link Pieces" w:date="2015-08-26T11:32:00Z">
              <w:r w:rsidRPr="008F1DC0" w:rsidDel="00C637EE">
                <w:rPr>
                  <w:rFonts w:ascii="Times New Roman" w:hAnsi="Times New Roman"/>
                  <w:noProof/>
                </w:rPr>
                <w:delText>Float</w:delText>
              </w:r>
            </w:del>
          </w:p>
        </w:tc>
        <w:tc>
          <w:tcPr>
            <w:tcW w:w="994" w:type="dxa"/>
          </w:tcPr>
          <w:p w:rsidR="00F54492" w:rsidRPr="008F1DC0" w:rsidDel="00C637EE" w:rsidRDefault="00F54492" w:rsidP="00E73162">
            <w:pPr>
              <w:tabs>
                <w:tab w:val="left" w:pos="2160"/>
              </w:tabs>
              <w:spacing w:after="0"/>
              <w:rPr>
                <w:del w:id="588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889" w:author="Link Pieces" w:date="2015-08-26T11:32:00Z"/>
                <w:rFonts w:ascii="Times New Roman" w:hAnsi="Times New Roman"/>
                <w:noProof/>
              </w:rPr>
            </w:pPr>
            <w:del w:id="5890" w:author="Link Pieces" w:date="2015-08-26T11:32:00Z">
              <w:r w:rsidRPr="008F1DC0" w:rsidDel="00C637EE">
                <w:rPr>
                  <w:rFonts w:ascii="Times New Roman" w:hAnsi="Times New Roman"/>
                  <w:noProof/>
                </w:rPr>
                <w:delText>Total amount in order</w:delText>
              </w:r>
            </w:del>
          </w:p>
        </w:tc>
        <w:tc>
          <w:tcPr>
            <w:tcW w:w="713" w:type="dxa"/>
          </w:tcPr>
          <w:p w:rsidR="00F54492" w:rsidRPr="008F1DC0" w:rsidDel="00C637EE" w:rsidRDefault="00F54492" w:rsidP="00E73162">
            <w:pPr>
              <w:tabs>
                <w:tab w:val="left" w:pos="2160"/>
              </w:tabs>
              <w:spacing w:after="0"/>
              <w:rPr>
                <w:del w:id="5891" w:author="Link Pieces" w:date="2015-08-26T11:32:00Z"/>
                <w:rFonts w:ascii="Times New Roman" w:hAnsi="Times New Roman"/>
                <w:noProof/>
              </w:rPr>
            </w:pPr>
          </w:p>
        </w:tc>
      </w:tr>
    </w:tbl>
    <w:p w:rsidR="00F54492" w:rsidRPr="008F1DC0" w:rsidDel="00C637EE" w:rsidRDefault="00F54492" w:rsidP="00F54492">
      <w:pPr>
        <w:rPr>
          <w:del w:id="5892"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893" w:author="Link Pieces" w:date="2015-08-26T11:32:00Z"/>
        </w:trPr>
        <w:tc>
          <w:tcPr>
            <w:tcW w:w="9360" w:type="dxa"/>
            <w:gridSpan w:val="6"/>
          </w:tcPr>
          <w:p w:rsidR="00F54492" w:rsidRPr="008F1DC0" w:rsidDel="00C637EE" w:rsidRDefault="00F54492">
            <w:pPr>
              <w:tabs>
                <w:tab w:val="left" w:pos="2160"/>
              </w:tabs>
              <w:spacing w:after="0"/>
              <w:jc w:val="center"/>
              <w:rPr>
                <w:del w:id="5894" w:author="Link Pieces" w:date="2015-08-26T11:32:00Z"/>
                <w:rFonts w:ascii="Times New Roman" w:hAnsi="Times New Roman"/>
                <w:noProof/>
              </w:rPr>
            </w:pPr>
            <w:del w:id="5895" w:author="Link Pieces" w:date="2015-08-26T11:32:00Z">
              <w:r w:rsidRPr="008F1DC0" w:rsidDel="00C637EE">
                <w:rPr>
                  <w:rFonts w:ascii="Times New Roman" w:hAnsi="Times New Roman"/>
                  <w:b/>
                  <w:noProof/>
                </w:rPr>
                <w:delText>Order_</w:delText>
              </w:r>
            </w:del>
            <w:del w:id="5896" w:author="Link Pieces" w:date="2015-08-26T03:39:00Z">
              <w:r w:rsidRPr="008F1DC0" w:rsidDel="009B7864">
                <w:rPr>
                  <w:rFonts w:ascii="Times New Roman" w:hAnsi="Times New Roman"/>
                  <w:b/>
                  <w:noProof/>
                </w:rPr>
                <w:delText>Details</w:delText>
              </w:r>
            </w:del>
            <w:del w:id="5897" w:author="Link Pieces" w:date="2015-08-26T11:32:00Z">
              <w:r w:rsidRPr="008F1DC0" w:rsidDel="00C637EE">
                <w:rPr>
                  <w:rFonts w:ascii="Times New Roman" w:hAnsi="Times New Roman"/>
                  <w:noProof/>
                </w:rPr>
                <w:delText>: store quantity of product when on a order</w:delText>
              </w:r>
            </w:del>
          </w:p>
        </w:tc>
      </w:tr>
      <w:tr w:rsidR="00F54492" w:rsidRPr="008F1DC0" w:rsidDel="00C637EE" w:rsidTr="00E73162">
        <w:trPr>
          <w:del w:id="5898"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899" w:author="Link Pieces" w:date="2015-08-26T11:32:00Z"/>
                <w:rFonts w:ascii="Times New Roman" w:hAnsi="Times New Roman"/>
                <w:b/>
                <w:noProof/>
              </w:rPr>
            </w:pPr>
            <w:del w:id="5900"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901" w:author="Link Pieces" w:date="2015-08-26T11:32:00Z"/>
                <w:rFonts w:ascii="Times New Roman" w:hAnsi="Times New Roman"/>
                <w:b/>
                <w:noProof/>
              </w:rPr>
            </w:pPr>
            <w:del w:id="5902"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903" w:author="Link Pieces" w:date="2015-08-26T11:32:00Z"/>
                <w:rFonts w:ascii="Times New Roman" w:hAnsi="Times New Roman"/>
                <w:b/>
                <w:noProof/>
              </w:rPr>
            </w:pPr>
            <w:del w:id="5904"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905" w:author="Link Pieces" w:date="2015-08-26T11:32:00Z"/>
                <w:rFonts w:ascii="Times New Roman" w:hAnsi="Times New Roman"/>
                <w:b/>
                <w:noProof/>
              </w:rPr>
            </w:pPr>
            <w:del w:id="5906"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907" w:author="Link Pieces" w:date="2015-08-26T11:32:00Z"/>
                <w:rFonts w:ascii="Times New Roman" w:hAnsi="Times New Roman"/>
                <w:b/>
                <w:noProof/>
              </w:rPr>
            </w:pPr>
            <w:del w:id="5908"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909" w:author="Link Pieces" w:date="2015-08-26T11:32:00Z"/>
                <w:rFonts w:ascii="Times New Roman" w:hAnsi="Times New Roman"/>
                <w:b/>
                <w:noProof/>
              </w:rPr>
            </w:pPr>
            <w:del w:id="5910" w:author="Link Pieces" w:date="2015-08-26T11:32:00Z">
              <w:r w:rsidRPr="008F1DC0" w:rsidDel="00C637EE">
                <w:rPr>
                  <w:rFonts w:ascii="Times New Roman" w:hAnsi="Times New Roman"/>
                  <w:b/>
                  <w:noProof/>
                </w:rPr>
                <w:delText>Null</w:delText>
              </w:r>
            </w:del>
          </w:p>
        </w:tc>
      </w:tr>
      <w:tr w:rsidR="00F54492" w:rsidRPr="008F1DC0" w:rsidDel="00C637EE" w:rsidTr="00E73162">
        <w:trPr>
          <w:del w:id="5911" w:author="Link Pieces" w:date="2015-08-26T11:32:00Z"/>
        </w:trPr>
        <w:tc>
          <w:tcPr>
            <w:tcW w:w="570" w:type="dxa"/>
          </w:tcPr>
          <w:p w:rsidR="00F54492" w:rsidRPr="008F1DC0" w:rsidDel="00C637EE" w:rsidRDefault="00F54492" w:rsidP="00E73162">
            <w:pPr>
              <w:tabs>
                <w:tab w:val="left" w:pos="2160"/>
              </w:tabs>
              <w:spacing w:after="0"/>
              <w:rPr>
                <w:del w:id="5912" w:author="Link Pieces" w:date="2015-08-26T11:32:00Z"/>
                <w:rFonts w:ascii="Times New Roman" w:hAnsi="Times New Roman"/>
                <w:noProof/>
              </w:rPr>
            </w:pPr>
            <w:del w:id="5913"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5914" w:author="Link Pieces" w:date="2015-08-26T11:32:00Z"/>
                <w:rFonts w:ascii="Times New Roman" w:hAnsi="Times New Roman"/>
                <w:noProof/>
              </w:rPr>
            </w:pPr>
            <w:del w:id="5915" w:author="Link Pieces" w:date="2015-08-26T11:32:00Z">
              <w:r w:rsidRPr="008F1DC0" w:rsidDel="00C637EE">
                <w:rPr>
                  <w:rFonts w:ascii="Times New Roman" w:hAnsi="Times New Roman"/>
                  <w:noProof/>
                </w:rPr>
                <w:delText>Order_id</w:delText>
              </w:r>
            </w:del>
          </w:p>
        </w:tc>
        <w:tc>
          <w:tcPr>
            <w:tcW w:w="2036" w:type="dxa"/>
          </w:tcPr>
          <w:p w:rsidR="00F54492" w:rsidRPr="008F1DC0" w:rsidDel="00C637EE" w:rsidRDefault="00F54492" w:rsidP="00E73162">
            <w:pPr>
              <w:tabs>
                <w:tab w:val="left" w:pos="2160"/>
              </w:tabs>
              <w:spacing w:after="0"/>
              <w:rPr>
                <w:del w:id="5916" w:author="Link Pieces" w:date="2015-08-26T11:32:00Z"/>
                <w:rFonts w:ascii="Times New Roman" w:hAnsi="Times New Roman"/>
                <w:noProof/>
              </w:rPr>
            </w:pPr>
            <w:del w:id="5917"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918" w:author="Link Pieces" w:date="2015-08-26T11:32:00Z"/>
                <w:rFonts w:ascii="Times New Roman" w:hAnsi="Times New Roman"/>
                <w:noProof/>
              </w:rPr>
            </w:pPr>
            <w:del w:id="5919"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920" w:author="Link Pieces" w:date="2015-08-26T11:32:00Z"/>
                <w:rFonts w:ascii="Times New Roman" w:hAnsi="Times New Roman"/>
                <w:noProof/>
              </w:rPr>
            </w:pPr>
            <w:del w:id="5921" w:author="Link Pieces" w:date="2015-08-26T11:32:00Z">
              <w:r w:rsidRPr="008F1DC0" w:rsidDel="00C637EE">
                <w:rPr>
                  <w:rFonts w:ascii="Times New Roman" w:hAnsi="Times New Roman"/>
                  <w:noProof/>
                </w:rPr>
                <w:delText>Id of order</w:delText>
              </w:r>
            </w:del>
          </w:p>
        </w:tc>
        <w:tc>
          <w:tcPr>
            <w:tcW w:w="713" w:type="dxa"/>
          </w:tcPr>
          <w:p w:rsidR="00F54492" w:rsidRPr="008F1DC0" w:rsidDel="00C637EE" w:rsidRDefault="00F54492" w:rsidP="00E73162">
            <w:pPr>
              <w:tabs>
                <w:tab w:val="left" w:pos="2160"/>
              </w:tabs>
              <w:spacing w:after="0"/>
              <w:rPr>
                <w:del w:id="5922" w:author="Link Pieces" w:date="2015-08-26T11:32:00Z"/>
                <w:rFonts w:ascii="Times New Roman" w:hAnsi="Times New Roman"/>
                <w:noProof/>
              </w:rPr>
            </w:pPr>
            <w:del w:id="5923" w:author="Link Pieces" w:date="2015-08-26T11:32:00Z">
              <w:r w:rsidRPr="008F1DC0" w:rsidDel="00C637EE">
                <w:rPr>
                  <w:rFonts w:ascii="Times New Roman" w:hAnsi="Times New Roman"/>
                  <w:noProof/>
                </w:rPr>
                <w:delText>No</w:delText>
              </w:r>
            </w:del>
          </w:p>
        </w:tc>
      </w:tr>
      <w:tr w:rsidR="00F54492" w:rsidRPr="008F1DC0" w:rsidDel="00C637EE" w:rsidTr="00E73162">
        <w:trPr>
          <w:del w:id="5924" w:author="Link Pieces" w:date="2015-08-26T11:32:00Z"/>
        </w:trPr>
        <w:tc>
          <w:tcPr>
            <w:tcW w:w="570" w:type="dxa"/>
          </w:tcPr>
          <w:p w:rsidR="00F54492" w:rsidRPr="008F1DC0" w:rsidDel="00C637EE" w:rsidRDefault="00F54492" w:rsidP="00E73162">
            <w:pPr>
              <w:tabs>
                <w:tab w:val="left" w:pos="2160"/>
              </w:tabs>
              <w:spacing w:after="0"/>
              <w:rPr>
                <w:del w:id="5925" w:author="Link Pieces" w:date="2015-08-26T11:32:00Z"/>
                <w:rFonts w:ascii="Times New Roman" w:hAnsi="Times New Roman"/>
                <w:noProof/>
              </w:rPr>
            </w:pPr>
            <w:del w:id="5926"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5927" w:author="Link Pieces" w:date="2015-08-26T11:32:00Z"/>
                <w:rFonts w:ascii="Times New Roman" w:hAnsi="Times New Roman"/>
                <w:noProof/>
              </w:rPr>
            </w:pPr>
            <w:del w:id="5928" w:author="Link Pieces" w:date="2015-08-26T11:32:00Z">
              <w:r w:rsidRPr="008F1DC0" w:rsidDel="00C637EE">
                <w:rPr>
                  <w:rFonts w:ascii="Times New Roman" w:hAnsi="Times New Roman"/>
                  <w:noProof/>
                </w:rPr>
                <w:delText>Product_id</w:delText>
              </w:r>
            </w:del>
          </w:p>
        </w:tc>
        <w:tc>
          <w:tcPr>
            <w:tcW w:w="2036" w:type="dxa"/>
          </w:tcPr>
          <w:p w:rsidR="00F54492" w:rsidRPr="008F1DC0" w:rsidDel="00C637EE" w:rsidRDefault="00F54492" w:rsidP="00E73162">
            <w:pPr>
              <w:tabs>
                <w:tab w:val="left" w:pos="2160"/>
              </w:tabs>
              <w:spacing w:after="0"/>
              <w:rPr>
                <w:del w:id="5929" w:author="Link Pieces" w:date="2015-08-26T11:32:00Z"/>
                <w:rFonts w:ascii="Times New Roman" w:hAnsi="Times New Roman"/>
                <w:noProof/>
              </w:rPr>
            </w:pPr>
            <w:del w:id="5930"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931" w:author="Link Pieces" w:date="2015-08-26T11:32:00Z"/>
                <w:rFonts w:ascii="Times New Roman" w:hAnsi="Times New Roman"/>
                <w:noProof/>
              </w:rPr>
            </w:pPr>
            <w:del w:id="5932" w:author="Link Pieces" w:date="2015-08-26T11:32:00Z">
              <w:r w:rsidRPr="008F1DC0" w:rsidDel="00C637EE">
                <w:rPr>
                  <w:rFonts w:ascii="Times New Roman" w:hAnsi="Times New Roman"/>
                  <w:noProof/>
                </w:rPr>
                <w:delText>FK</w:delText>
              </w:r>
            </w:del>
          </w:p>
        </w:tc>
        <w:tc>
          <w:tcPr>
            <w:tcW w:w="2977" w:type="dxa"/>
          </w:tcPr>
          <w:p w:rsidR="00F54492" w:rsidRPr="008F1DC0" w:rsidDel="00C637EE" w:rsidRDefault="00F54492" w:rsidP="00E73162">
            <w:pPr>
              <w:tabs>
                <w:tab w:val="left" w:pos="2160"/>
              </w:tabs>
              <w:spacing w:after="0"/>
              <w:rPr>
                <w:del w:id="5933" w:author="Link Pieces" w:date="2015-08-26T11:32:00Z"/>
                <w:rFonts w:ascii="Times New Roman" w:hAnsi="Times New Roman"/>
                <w:noProof/>
              </w:rPr>
            </w:pPr>
            <w:del w:id="5934" w:author="Link Pieces" w:date="2015-08-26T11:32:00Z">
              <w:r w:rsidRPr="008F1DC0" w:rsidDel="00C637EE">
                <w:rPr>
                  <w:rFonts w:ascii="Times New Roman" w:hAnsi="Times New Roman"/>
                  <w:noProof/>
                </w:rPr>
                <w:delText>Id of product</w:delText>
              </w:r>
            </w:del>
          </w:p>
        </w:tc>
        <w:tc>
          <w:tcPr>
            <w:tcW w:w="713" w:type="dxa"/>
          </w:tcPr>
          <w:p w:rsidR="00F54492" w:rsidRPr="008F1DC0" w:rsidDel="00C637EE" w:rsidRDefault="00F54492" w:rsidP="00E73162">
            <w:pPr>
              <w:tabs>
                <w:tab w:val="left" w:pos="2160"/>
              </w:tabs>
              <w:spacing w:after="0"/>
              <w:rPr>
                <w:del w:id="5935" w:author="Link Pieces" w:date="2015-08-26T11:32:00Z"/>
                <w:rFonts w:ascii="Times New Roman" w:hAnsi="Times New Roman"/>
                <w:noProof/>
              </w:rPr>
            </w:pPr>
            <w:del w:id="5936" w:author="Link Pieces" w:date="2015-08-26T11:32:00Z">
              <w:r w:rsidRPr="008F1DC0" w:rsidDel="00C637EE">
                <w:rPr>
                  <w:rFonts w:ascii="Times New Roman" w:hAnsi="Times New Roman"/>
                  <w:noProof/>
                </w:rPr>
                <w:delText>No</w:delText>
              </w:r>
            </w:del>
          </w:p>
        </w:tc>
      </w:tr>
      <w:tr w:rsidR="00F54492" w:rsidRPr="008F1DC0" w:rsidDel="00C637EE" w:rsidTr="00E73162">
        <w:trPr>
          <w:del w:id="5937" w:author="Link Pieces" w:date="2015-08-26T11:32:00Z"/>
        </w:trPr>
        <w:tc>
          <w:tcPr>
            <w:tcW w:w="570" w:type="dxa"/>
          </w:tcPr>
          <w:p w:rsidR="00F54492" w:rsidRPr="008F1DC0" w:rsidDel="00C637EE" w:rsidRDefault="00F54492" w:rsidP="00E73162">
            <w:pPr>
              <w:tabs>
                <w:tab w:val="left" w:pos="2160"/>
              </w:tabs>
              <w:spacing w:after="0"/>
              <w:rPr>
                <w:del w:id="5938" w:author="Link Pieces" w:date="2015-08-26T11:32:00Z"/>
                <w:rFonts w:ascii="Times New Roman" w:hAnsi="Times New Roman"/>
                <w:noProof/>
              </w:rPr>
            </w:pPr>
            <w:del w:id="5939"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5940" w:author="Link Pieces" w:date="2015-08-26T11:32:00Z"/>
                <w:rFonts w:ascii="Times New Roman" w:hAnsi="Times New Roman"/>
                <w:noProof/>
              </w:rPr>
            </w:pPr>
            <w:del w:id="5941" w:author="Link Pieces" w:date="2015-08-26T11:32:00Z">
              <w:r w:rsidRPr="008F1DC0" w:rsidDel="00C637EE">
                <w:rPr>
                  <w:rFonts w:ascii="Times New Roman" w:hAnsi="Times New Roman"/>
                  <w:noProof/>
                </w:rPr>
                <w:delText>Product_price</w:delText>
              </w:r>
            </w:del>
          </w:p>
        </w:tc>
        <w:tc>
          <w:tcPr>
            <w:tcW w:w="2036" w:type="dxa"/>
          </w:tcPr>
          <w:p w:rsidR="00F54492" w:rsidRPr="008F1DC0" w:rsidDel="00C637EE" w:rsidRDefault="00F54492" w:rsidP="00E73162">
            <w:pPr>
              <w:tabs>
                <w:tab w:val="left" w:pos="2160"/>
              </w:tabs>
              <w:spacing w:after="0"/>
              <w:rPr>
                <w:del w:id="5942" w:author="Link Pieces" w:date="2015-08-26T11:32:00Z"/>
                <w:rFonts w:ascii="Times New Roman" w:hAnsi="Times New Roman"/>
                <w:noProof/>
              </w:rPr>
            </w:pPr>
            <w:del w:id="5943" w:author="Link Pieces" w:date="2015-08-26T11:32:00Z">
              <w:r w:rsidRPr="008F1DC0" w:rsidDel="00C637EE">
                <w:rPr>
                  <w:rFonts w:ascii="Times New Roman" w:hAnsi="Times New Roman"/>
                  <w:noProof/>
                </w:rPr>
                <w:delText>Float</w:delText>
              </w:r>
            </w:del>
          </w:p>
        </w:tc>
        <w:tc>
          <w:tcPr>
            <w:tcW w:w="994" w:type="dxa"/>
          </w:tcPr>
          <w:p w:rsidR="00F54492" w:rsidRPr="008F1DC0" w:rsidDel="00C637EE" w:rsidRDefault="00F54492" w:rsidP="00E73162">
            <w:pPr>
              <w:tabs>
                <w:tab w:val="left" w:pos="2160"/>
              </w:tabs>
              <w:spacing w:after="0"/>
              <w:rPr>
                <w:del w:id="5944"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945" w:author="Link Pieces" w:date="2015-08-26T11:32:00Z"/>
                <w:rFonts w:ascii="Times New Roman" w:hAnsi="Times New Roman"/>
                <w:noProof/>
              </w:rPr>
            </w:pPr>
            <w:del w:id="5946" w:author="Link Pieces" w:date="2015-08-26T11:32:00Z">
              <w:r w:rsidRPr="008F1DC0" w:rsidDel="00C637EE">
                <w:rPr>
                  <w:rFonts w:ascii="Times New Roman" w:hAnsi="Times New Roman"/>
                  <w:noProof/>
                </w:rPr>
                <w:delText>Price of product currently</w:delText>
              </w:r>
            </w:del>
          </w:p>
        </w:tc>
        <w:tc>
          <w:tcPr>
            <w:tcW w:w="713" w:type="dxa"/>
          </w:tcPr>
          <w:p w:rsidR="00F54492" w:rsidRPr="008F1DC0" w:rsidDel="00C637EE" w:rsidRDefault="00F54492" w:rsidP="00E73162">
            <w:pPr>
              <w:tabs>
                <w:tab w:val="left" w:pos="2160"/>
              </w:tabs>
              <w:spacing w:after="0"/>
              <w:rPr>
                <w:del w:id="5947" w:author="Link Pieces" w:date="2015-08-26T11:32:00Z"/>
                <w:rFonts w:ascii="Times New Roman" w:hAnsi="Times New Roman"/>
                <w:noProof/>
              </w:rPr>
            </w:pPr>
            <w:del w:id="5948" w:author="Link Pieces" w:date="2015-08-26T11:32:00Z">
              <w:r w:rsidRPr="008F1DC0" w:rsidDel="00C637EE">
                <w:rPr>
                  <w:rFonts w:ascii="Times New Roman" w:hAnsi="Times New Roman"/>
                  <w:noProof/>
                </w:rPr>
                <w:delText>No</w:delText>
              </w:r>
            </w:del>
          </w:p>
        </w:tc>
      </w:tr>
      <w:tr w:rsidR="00F54492" w:rsidRPr="008F1DC0" w:rsidDel="00C637EE" w:rsidTr="00E73162">
        <w:trPr>
          <w:del w:id="5949" w:author="Link Pieces" w:date="2015-08-26T11:32:00Z"/>
        </w:trPr>
        <w:tc>
          <w:tcPr>
            <w:tcW w:w="570" w:type="dxa"/>
          </w:tcPr>
          <w:p w:rsidR="00F54492" w:rsidRPr="008F1DC0" w:rsidDel="00C637EE" w:rsidRDefault="00F54492" w:rsidP="00E73162">
            <w:pPr>
              <w:tabs>
                <w:tab w:val="left" w:pos="2160"/>
              </w:tabs>
              <w:spacing w:after="0"/>
              <w:rPr>
                <w:del w:id="5950" w:author="Link Pieces" w:date="2015-08-26T11:32:00Z"/>
                <w:rFonts w:ascii="Times New Roman" w:hAnsi="Times New Roman"/>
                <w:noProof/>
              </w:rPr>
            </w:pPr>
            <w:del w:id="5951"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5952" w:author="Link Pieces" w:date="2015-08-26T11:32:00Z"/>
                <w:rFonts w:ascii="Times New Roman" w:hAnsi="Times New Roman"/>
                <w:noProof/>
              </w:rPr>
            </w:pPr>
            <w:del w:id="5953" w:author="Link Pieces" w:date="2015-08-26T11:32:00Z">
              <w:r w:rsidRPr="008F1DC0" w:rsidDel="00C637EE">
                <w:rPr>
                  <w:rFonts w:ascii="Times New Roman" w:hAnsi="Times New Roman"/>
                  <w:noProof/>
                </w:rPr>
                <w:delText>Quantity</w:delText>
              </w:r>
            </w:del>
          </w:p>
        </w:tc>
        <w:tc>
          <w:tcPr>
            <w:tcW w:w="2036" w:type="dxa"/>
          </w:tcPr>
          <w:p w:rsidR="00F54492" w:rsidRPr="008F1DC0" w:rsidDel="00C637EE" w:rsidRDefault="00F54492" w:rsidP="00E73162">
            <w:pPr>
              <w:tabs>
                <w:tab w:val="left" w:pos="2160"/>
              </w:tabs>
              <w:spacing w:after="0"/>
              <w:rPr>
                <w:del w:id="5954" w:author="Link Pieces" w:date="2015-08-26T11:32:00Z"/>
                <w:rFonts w:ascii="Times New Roman" w:hAnsi="Times New Roman"/>
                <w:noProof/>
              </w:rPr>
            </w:pPr>
            <w:del w:id="5955"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956"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957" w:author="Link Pieces" w:date="2015-08-26T11:32:00Z"/>
                <w:rFonts w:ascii="Times New Roman" w:hAnsi="Times New Roman"/>
                <w:noProof/>
              </w:rPr>
            </w:pPr>
            <w:del w:id="5958" w:author="Link Pieces" w:date="2015-08-26T11:32:00Z">
              <w:r w:rsidRPr="008F1DC0" w:rsidDel="00C637EE">
                <w:rPr>
                  <w:rFonts w:ascii="Times New Roman" w:hAnsi="Times New Roman"/>
                  <w:noProof/>
                </w:rPr>
                <w:delText>Quantity of product in order</w:delText>
              </w:r>
            </w:del>
          </w:p>
        </w:tc>
        <w:tc>
          <w:tcPr>
            <w:tcW w:w="713" w:type="dxa"/>
          </w:tcPr>
          <w:p w:rsidR="00F54492" w:rsidRPr="008F1DC0" w:rsidDel="00C637EE" w:rsidRDefault="00F54492" w:rsidP="00E73162">
            <w:pPr>
              <w:tabs>
                <w:tab w:val="left" w:pos="2160"/>
              </w:tabs>
              <w:spacing w:after="0"/>
              <w:rPr>
                <w:del w:id="5959" w:author="Link Pieces" w:date="2015-08-26T11:32:00Z"/>
                <w:rFonts w:ascii="Times New Roman" w:hAnsi="Times New Roman"/>
                <w:noProof/>
              </w:rPr>
            </w:pPr>
            <w:del w:id="5960" w:author="Link Pieces" w:date="2015-08-26T11:32:00Z">
              <w:r w:rsidRPr="008F1DC0" w:rsidDel="00C637EE">
                <w:rPr>
                  <w:rFonts w:ascii="Times New Roman" w:hAnsi="Times New Roman"/>
                  <w:noProof/>
                </w:rPr>
                <w:delText>No</w:delText>
              </w:r>
            </w:del>
          </w:p>
        </w:tc>
      </w:tr>
      <w:tr w:rsidR="00F54492" w:rsidRPr="008F1DC0" w:rsidDel="00C637EE" w:rsidTr="00E73162">
        <w:trPr>
          <w:del w:id="5961" w:author="Link Pieces" w:date="2015-08-26T11:32:00Z"/>
        </w:trPr>
        <w:tc>
          <w:tcPr>
            <w:tcW w:w="570" w:type="dxa"/>
          </w:tcPr>
          <w:p w:rsidR="00F54492" w:rsidRPr="008F1DC0" w:rsidDel="00C637EE" w:rsidRDefault="00F54492" w:rsidP="00E73162">
            <w:pPr>
              <w:tabs>
                <w:tab w:val="left" w:pos="2160"/>
              </w:tabs>
              <w:spacing w:after="0"/>
              <w:rPr>
                <w:del w:id="5962" w:author="Link Pieces" w:date="2015-08-26T11:32:00Z"/>
                <w:rFonts w:ascii="Times New Roman" w:hAnsi="Times New Roman"/>
                <w:noProof/>
              </w:rPr>
            </w:pPr>
            <w:del w:id="5963" w:author="Link Pieces" w:date="2015-08-26T11:32:00Z">
              <w:r w:rsidRPr="008F1DC0" w:rsidDel="00C637EE">
                <w:rPr>
                  <w:rFonts w:ascii="Times New Roman" w:hAnsi="Times New Roman"/>
                  <w:noProof/>
                </w:rPr>
                <w:delText>6</w:delText>
              </w:r>
            </w:del>
          </w:p>
        </w:tc>
        <w:tc>
          <w:tcPr>
            <w:tcW w:w="2070" w:type="dxa"/>
          </w:tcPr>
          <w:p w:rsidR="00F54492" w:rsidRPr="008F1DC0" w:rsidDel="00C637EE" w:rsidRDefault="00F54492" w:rsidP="00E73162">
            <w:pPr>
              <w:tabs>
                <w:tab w:val="left" w:pos="2160"/>
              </w:tabs>
              <w:spacing w:after="0"/>
              <w:rPr>
                <w:del w:id="5964" w:author="Link Pieces" w:date="2015-08-26T11:32:00Z"/>
                <w:rFonts w:ascii="Times New Roman" w:hAnsi="Times New Roman"/>
                <w:noProof/>
              </w:rPr>
            </w:pPr>
            <w:del w:id="5965" w:author="Link Pieces" w:date="2015-08-26T11:32:00Z">
              <w:r w:rsidRPr="008F1DC0" w:rsidDel="00C637EE">
                <w:rPr>
                  <w:rFonts w:ascii="Times New Roman" w:hAnsi="Times New Roman"/>
                  <w:noProof/>
                </w:rPr>
                <w:delText>Price</w:delText>
              </w:r>
            </w:del>
          </w:p>
        </w:tc>
        <w:tc>
          <w:tcPr>
            <w:tcW w:w="2036" w:type="dxa"/>
          </w:tcPr>
          <w:p w:rsidR="00F54492" w:rsidRPr="008F1DC0" w:rsidDel="00C637EE" w:rsidRDefault="00F54492" w:rsidP="00E73162">
            <w:pPr>
              <w:tabs>
                <w:tab w:val="left" w:pos="2160"/>
              </w:tabs>
              <w:spacing w:after="0"/>
              <w:rPr>
                <w:del w:id="5966" w:author="Link Pieces" w:date="2015-08-26T11:32:00Z"/>
                <w:rFonts w:ascii="Times New Roman" w:hAnsi="Times New Roman"/>
                <w:noProof/>
              </w:rPr>
            </w:pPr>
            <w:del w:id="5967" w:author="Link Pieces" w:date="2015-08-26T11:32:00Z">
              <w:r w:rsidRPr="008F1DC0" w:rsidDel="00C637EE">
                <w:rPr>
                  <w:rFonts w:ascii="Times New Roman" w:hAnsi="Times New Roman"/>
                  <w:noProof/>
                </w:rPr>
                <w:delText>Float</w:delText>
              </w:r>
            </w:del>
          </w:p>
        </w:tc>
        <w:tc>
          <w:tcPr>
            <w:tcW w:w="994" w:type="dxa"/>
          </w:tcPr>
          <w:p w:rsidR="00F54492" w:rsidRPr="008F1DC0" w:rsidDel="00C637EE" w:rsidRDefault="00F54492" w:rsidP="00E73162">
            <w:pPr>
              <w:tabs>
                <w:tab w:val="left" w:pos="2160"/>
              </w:tabs>
              <w:spacing w:after="0"/>
              <w:rPr>
                <w:del w:id="596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5969" w:author="Link Pieces" w:date="2015-08-26T11:32:00Z"/>
                <w:rFonts w:ascii="Times New Roman" w:hAnsi="Times New Roman"/>
                <w:noProof/>
              </w:rPr>
            </w:pPr>
            <w:del w:id="5970" w:author="Link Pieces" w:date="2015-08-26T11:32:00Z">
              <w:r w:rsidRPr="008F1DC0" w:rsidDel="00C637EE">
                <w:rPr>
                  <w:rFonts w:ascii="Times New Roman" w:hAnsi="Times New Roman"/>
                  <w:noProof/>
                </w:rPr>
                <w:delText>Price when sell product</w:delText>
              </w:r>
            </w:del>
          </w:p>
        </w:tc>
        <w:tc>
          <w:tcPr>
            <w:tcW w:w="713" w:type="dxa"/>
          </w:tcPr>
          <w:p w:rsidR="00F54492" w:rsidRPr="008F1DC0" w:rsidDel="00C637EE" w:rsidRDefault="00F54492" w:rsidP="00E73162">
            <w:pPr>
              <w:tabs>
                <w:tab w:val="left" w:pos="2160"/>
              </w:tabs>
              <w:spacing w:after="0"/>
              <w:rPr>
                <w:del w:id="5971" w:author="Link Pieces" w:date="2015-08-26T11:32:00Z"/>
                <w:rFonts w:ascii="Times New Roman" w:hAnsi="Times New Roman"/>
                <w:noProof/>
              </w:rPr>
            </w:pPr>
            <w:del w:id="5972"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5973"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5974" w:author="Link Pieces" w:date="2015-08-26T11:32:00Z"/>
        </w:trPr>
        <w:tc>
          <w:tcPr>
            <w:tcW w:w="9360" w:type="dxa"/>
            <w:gridSpan w:val="6"/>
          </w:tcPr>
          <w:p w:rsidR="00F54492" w:rsidRPr="008F1DC0" w:rsidDel="00C637EE" w:rsidRDefault="00F54492" w:rsidP="00E73162">
            <w:pPr>
              <w:tabs>
                <w:tab w:val="left" w:pos="2160"/>
              </w:tabs>
              <w:spacing w:after="0"/>
              <w:jc w:val="center"/>
              <w:rPr>
                <w:del w:id="5975" w:author="Link Pieces" w:date="2015-08-26T11:32:00Z"/>
                <w:rFonts w:ascii="Times New Roman" w:hAnsi="Times New Roman"/>
                <w:noProof/>
              </w:rPr>
            </w:pPr>
            <w:del w:id="5976" w:author="Link Pieces" w:date="2015-08-26T11:32:00Z">
              <w:r w:rsidRPr="008F1DC0" w:rsidDel="00C637EE">
                <w:rPr>
                  <w:rFonts w:ascii="Times New Roman" w:hAnsi="Times New Roman"/>
                  <w:b/>
                  <w:noProof/>
                </w:rPr>
                <w:delText>Payment</w:delText>
              </w:r>
              <w:r w:rsidRPr="008F1DC0" w:rsidDel="00C637EE">
                <w:rPr>
                  <w:rFonts w:ascii="Times New Roman" w:hAnsi="Times New Roman"/>
                  <w:noProof/>
                </w:rPr>
                <w:delText>: store all data about payment of customer choose</w:delText>
              </w:r>
            </w:del>
          </w:p>
        </w:tc>
      </w:tr>
      <w:tr w:rsidR="00F54492" w:rsidRPr="008F1DC0" w:rsidDel="00C637EE" w:rsidTr="00E73162">
        <w:trPr>
          <w:del w:id="5977"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5978" w:author="Link Pieces" w:date="2015-08-26T11:32:00Z"/>
                <w:rFonts w:ascii="Times New Roman" w:hAnsi="Times New Roman"/>
                <w:b/>
                <w:noProof/>
              </w:rPr>
            </w:pPr>
            <w:del w:id="5979"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5980" w:author="Link Pieces" w:date="2015-08-26T11:32:00Z"/>
                <w:rFonts w:ascii="Times New Roman" w:hAnsi="Times New Roman"/>
                <w:b/>
                <w:noProof/>
              </w:rPr>
            </w:pPr>
            <w:del w:id="5981"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5982" w:author="Link Pieces" w:date="2015-08-26T11:32:00Z"/>
                <w:rFonts w:ascii="Times New Roman" w:hAnsi="Times New Roman"/>
                <w:b/>
                <w:noProof/>
              </w:rPr>
            </w:pPr>
            <w:del w:id="5983"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5984" w:author="Link Pieces" w:date="2015-08-26T11:32:00Z"/>
                <w:rFonts w:ascii="Times New Roman" w:hAnsi="Times New Roman"/>
                <w:b/>
                <w:noProof/>
              </w:rPr>
            </w:pPr>
            <w:del w:id="5985"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5986" w:author="Link Pieces" w:date="2015-08-26T11:32:00Z"/>
                <w:rFonts w:ascii="Times New Roman" w:hAnsi="Times New Roman"/>
                <w:b/>
                <w:noProof/>
              </w:rPr>
            </w:pPr>
            <w:del w:id="5987"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5988" w:author="Link Pieces" w:date="2015-08-26T11:32:00Z"/>
                <w:rFonts w:ascii="Times New Roman" w:hAnsi="Times New Roman"/>
                <w:b/>
                <w:noProof/>
              </w:rPr>
            </w:pPr>
            <w:del w:id="5989" w:author="Link Pieces" w:date="2015-08-26T11:32:00Z">
              <w:r w:rsidRPr="008F1DC0" w:rsidDel="00C637EE">
                <w:rPr>
                  <w:rFonts w:ascii="Times New Roman" w:hAnsi="Times New Roman"/>
                  <w:b/>
                  <w:noProof/>
                </w:rPr>
                <w:delText>Null</w:delText>
              </w:r>
            </w:del>
          </w:p>
        </w:tc>
      </w:tr>
      <w:tr w:rsidR="00F54492" w:rsidRPr="008F1DC0" w:rsidDel="00C637EE" w:rsidTr="00E73162">
        <w:trPr>
          <w:del w:id="5990" w:author="Link Pieces" w:date="2015-08-26T11:32:00Z"/>
        </w:trPr>
        <w:tc>
          <w:tcPr>
            <w:tcW w:w="570" w:type="dxa"/>
          </w:tcPr>
          <w:p w:rsidR="00F54492" w:rsidRPr="008F1DC0" w:rsidDel="00C637EE" w:rsidRDefault="00F54492" w:rsidP="00E73162">
            <w:pPr>
              <w:tabs>
                <w:tab w:val="left" w:pos="2160"/>
              </w:tabs>
              <w:spacing w:after="0"/>
              <w:rPr>
                <w:del w:id="5991" w:author="Link Pieces" w:date="2015-08-26T11:32:00Z"/>
                <w:rFonts w:ascii="Times New Roman" w:hAnsi="Times New Roman"/>
                <w:noProof/>
              </w:rPr>
            </w:pPr>
            <w:del w:id="5992"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5993" w:author="Link Pieces" w:date="2015-08-26T11:32:00Z"/>
                <w:rFonts w:ascii="Times New Roman" w:hAnsi="Times New Roman"/>
                <w:noProof/>
              </w:rPr>
            </w:pPr>
            <w:del w:id="5994"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5995" w:author="Link Pieces" w:date="2015-08-26T11:32:00Z"/>
                <w:rFonts w:ascii="Times New Roman" w:hAnsi="Times New Roman"/>
                <w:noProof/>
              </w:rPr>
            </w:pPr>
            <w:del w:id="5996"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5997" w:author="Link Pieces" w:date="2015-08-26T11:32:00Z"/>
                <w:rFonts w:ascii="Times New Roman" w:hAnsi="Times New Roman"/>
                <w:noProof/>
              </w:rPr>
            </w:pPr>
            <w:del w:id="5998"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5999" w:author="Link Pieces" w:date="2015-08-26T11:32:00Z"/>
                <w:rFonts w:ascii="Times New Roman" w:hAnsi="Times New Roman"/>
                <w:noProof/>
              </w:rPr>
            </w:pPr>
            <w:del w:id="6000" w:author="Link Pieces" w:date="2015-08-26T11:32:00Z">
              <w:r w:rsidRPr="008F1DC0" w:rsidDel="00C637EE">
                <w:rPr>
                  <w:rFonts w:ascii="Times New Roman" w:hAnsi="Times New Roman"/>
                  <w:noProof/>
                </w:rPr>
                <w:delText>Index, id of payment</w:delText>
              </w:r>
            </w:del>
          </w:p>
        </w:tc>
        <w:tc>
          <w:tcPr>
            <w:tcW w:w="713" w:type="dxa"/>
          </w:tcPr>
          <w:p w:rsidR="00F54492" w:rsidRPr="008F1DC0" w:rsidDel="00C637EE" w:rsidRDefault="00F54492" w:rsidP="00E73162">
            <w:pPr>
              <w:tabs>
                <w:tab w:val="left" w:pos="2160"/>
              </w:tabs>
              <w:spacing w:after="0"/>
              <w:rPr>
                <w:del w:id="6001" w:author="Link Pieces" w:date="2015-08-26T11:32:00Z"/>
                <w:rFonts w:ascii="Times New Roman" w:hAnsi="Times New Roman"/>
                <w:noProof/>
              </w:rPr>
            </w:pPr>
            <w:del w:id="6002" w:author="Link Pieces" w:date="2015-08-26T11:32:00Z">
              <w:r w:rsidRPr="008F1DC0" w:rsidDel="00C637EE">
                <w:rPr>
                  <w:rFonts w:ascii="Times New Roman" w:hAnsi="Times New Roman"/>
                  <w:noProof/>
                </w:rPr>
                <w:delText>No</w:delText>
              </w:r>
            </w:del>
          </w:p>
        </w:tc>
      </w:tr>
      <w:tr w:rsidR="00F54492" w:rsidRPr="008F1DC0" w:rsidDel="00C637EE" w:rsidTr="00E73162">
        <w:trPr>
          <w:del w:id="6003" w:author="Link Pieces" w:date="2015-08-26T11:32:00Z"/>
        </w:trPr>
        <w:tc>
          <w:tcPr>
            <w:tcW w:w="570" w:type="dxa"/>
          </w:tcPr>
          <w:p w:rsidR="00F54492" w:rsidRPr="008F1DC0" w:rsidDel="00C637EE" w:rsidRDefault="00F54492" w:rsidP="00E73162">
            <w:pPr>
              <w:tabs>
                <w:tab w:val="left" w:pos="2160"/>
              </w:tabs>
              <w:spacing w:after="0"/>
              <w:rPr>
                <w:del w:id="6004" w:author="Link Pieces" w:date="2015-08-26T11:32:00Z"/>
                <w:rFonts w:ascii="Times New Roman" w:hAnsi="Times New Roman"/>
                <w:noProof/>
                <w:color w:val="FF0000"/>
              </w:rPr>
            </w:pPr>
            <w:del w:id="6005" w:author="Link Pieces" w:date="2015-08-26T11:32:00Z">
              <w:r w:rsidRPr="008F1DC0" w:rsidDel="00C637EE">
                <w:rPr>
                  <w:rFonts w:ascii="Times New Roman" w:hAnsi="Times New Roman"/>
                  <w:noProof/>
                  <w:color w:val="FF0000"/>
                </w:rPr>
                <w:delText>2</w:delText>
              </w:r>
            </w:del>
          </w:p>
        </w:tc>
        <w:tc>
          <w:tcPr>
            <w:tcW w:w="2070" w:type="dxa"/>
          </w:tcPr>
          <w:p w:rsidR="00F54492" w:rsidRPr="008F1DC0" w:rsidDel="00C637EE" w:rsidRDefault="00F54492" w:rsidP="00E73162">
            <w:pPr>
              <w:tabs>
                <w:tab w:val="left" w:pos="2160"/>
              </w:tabs>
              <w:spacing w:after="0"/>
              <w:rPr>
                <w:del w:id="6006" w:author="Link Pieces" w:date="2015-08-26T11:32:00Z"/>
                <w:rFonts w:ascii="Times New Roman" w:hAnsi="Times New Roman"/>
                <w:noProof/>
                <w:color w:val="FF0000"/>
              </w:rPr>
            </w:pPr>
            <w:del w:id="6007" w:author="Link Pieces" w:date="2015-08-26T11:32:00Z">
              <w:r w:rsidRPr="008F1DC0" w:rsidDel="00C637EE">
                <w:rPr>
                  <w:rFonts w:ascii="Times New Roman" w:hAnsi="Times New Roman"/>
                  <w:noProof/>
                  <w:color w:val="FF0000"/>
                </w:rPr>
                <w:delText>Amount</w:delText>
              </w:r>
            </w:del>
          </w:p>
        </w:tc>
        <w:tc>
          <w:tcPr>
            <w:tcW w:w="2036" w:type="dxa"/>
          </w:tcPr>
          <w:p w:rsidR="00F54492" w:rsidRPr="008F1DC0" w:rsidDel="00C637EE" w:rsidRDefault="00F54492" w:rsidP="00E73162">
            <w:pPr>
              <w:tabs>
                <w:tab w:val="left" w:pos="2160"/>
              </w:tabs>
              <w:spacing w:after="0"/>
              <w:rPr>
                <w:del w:id="6008" w:author="Link Pieces" w:date="2015-08-26T11:32:00Z"/>
                <w:rFonts w:ascii="Times New Roman" w:hAnsi="Times New Roman"/>
                <w:noProof/>
                <w:color w:val="FF0000"/>
              </w:rPr>
            </w:pPr>
            <w:del w:id="6009" w:author="Link Pieces" w:date="2015-08-26T11:32:00Z">
              <w:r w:rsidRPr="008F1DC0" w:rsidDel="00C637EE">
                <w:rPr>
                  <w:rFonts w:ascii="Times New Roman" w:hAnsi="Times New Roman"/>
                  <w:noProof/>
                  <w:color w:val="FF0000"/>
                </w:rPr>
                <w:delText>Integer</w:delText>
              </w:r>
            </w:del>
          </w:p>
        </w:tc>
        <w:tc>
          <w:tcPr>
            <w:tcW w:w="994" w:type="dxa"/>
          </w:tcPr>
          <w:p w:rsidR="00F54492" w:rsidRPr="008F1DC0" w:rsidDel="00C637EE" w:rsidRDefault="00F54492" w:rsidP="00E73162">
            <w:pPr>
              <w:tabs>
                <w:tab w:val="left" w:pos="2160"/>
              </w:tabs>
              <w:spacing w:after="0"/>
              <w:rPr>
                <w:del w:id="6010"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6011" w:author="Link Pieces" w:date="2015-08-26T11:32:00Z"/>
                <w:rFonts w:ascii="Times New Roman" w:hAnsi="Times New Roman"/>
                <w:noProof/>
                <w:color w:val="FF0000"/>
              </w:rPr>
            </w:pPr>
          </w:p>
        </w:tc>
        <w:tc>
          <w:tcPr>
            <w:tcW w:w="713" w:type="dxa"/>
          </w:tcPr>
          <w:p w:rsidR="00F54492" w:rsidRPr="008F1DC0" w:rsidDel="00C637EE" w:rsidRDefault="00F54492" w:rsidP="00E73162">
            <w:pPr>
              <w:tabs>
                <w:tab w:val="left" w:pos="2160"/>
              </w:tabs>
              <w:spacing w:after="0"/>
              <w:rPr>
                <w:del w:id="6012" w:author="Link Pieces" w:date="2015-08-26T11:32:00Z"/>
                <w:rFonts w:ascii="Times New Roman" w:hAnsi="Times New Roman"/>
                <w:noProof/>
                <w:color w:val="FF0000"/>
              </w:rPr>
            </w:pPr>
          </w:p>
        </w:tc>
      </w:tr>
      <w:tr w:rsidR="00F54492" w:rsidRPr="008F1DC0" w:rsidDel="00C637EE" w:rsidTr="00E73162">
        <w:trPr>
          <w:del w:id="6013" w:author="Link Pieces" w:date="2015-08-26T11:32:00Z"/>
        </w:trPr>
        <w:tc>
          <w:tcPr>
            <w:tcW w:w="570" w:type="dxa"/>
          </w:tcPr>
          <w:p w:rsidR="00F54492" w:rsidRPr="008F1DC0" w:rsidDel="00C637EE" w:rsidRDefault="00F54492" w:rsidP="00E73162">
            <w:pPr>
              <w:tabs>
                <w:tab w:val="left" w:pos="2160"/>
              </w:tabs>
              <w:spacing w:after="0"/>
              <w:rPr>
                <w:del w:id="6014" w:author="Link Pieces" w:date="2015-08-26T11:32:00Z"/>
                <w:rFonts w:ascii="Times New Roman" w:hAnsi="Times New Roman"/>
                <w:noProof/>
              </w:rPr>
            </w:pPr>
            <w:del w:id="6015"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6016" w:author="Link Pieces" w:date="2015-08-26T11:32:00Z"/>
                <w:rFonts w:ascii="Times New Roman" w:hAnsi="Times New Roman"/>
                <w:noProof/>
              </w:rPr>
            </w:pPr>
            <w:del w:id="6017" w:author="Link Pieces" w:date="2015-08-26T11:32:00Z">
              <w:r w:rsidRPr="008F1DC0" w:rsidDel="00C637EE">
                <w:rPr>
                  <w:rFonts w:ascii="Times New Roman" w:hAnsi="Times New Roman"/>
                  <w:noProof/>
                </w:rPr>
                <w:delText>Status</w:delText>
              </w:r>
            </w:del>
          </w:p>
        </w:tc>
        <w:tc>
          <w:tcPr>
            <w:tcW w:w="2036" w:type="dxa"/>
          </w:tcPr>
          <w:p w:rsidR="00F54492" w:rsidRPr="008F1DC0" w:rsidDel="00C637EE" w:rsidRDefault="00F54492" w:rsidP="00E73162">
            <w:pPr>
              <w:tabs>
                <w:tab w:val="left" w:pos="2160"/>
              </w:tabs>
              <w:spacing w:after="0"/>
              <w:rPr>
                <w:del w:id="6018" w:author="Link Pieces" w:date="2015-08-26T11:32:00Z"/>
                <w:rFonts w:ascii="Times New Roman" w:hAnsi="Times New Roman"/>
                <w:noProof/>
              </w:rPr>
            </w:pPr>
            <w:del w:id="6019" w:author="Link Pieces" w:date="2015-08-26T03:39:00Z">
              <w:r w:rsidRPr="008F1DC0" w:rsidDel="009B7864">
                <w:rPr>
                  <w:rFonts w:ascii="Times New Roman" w:hAnsi="Times New Roman"/>
                  <w:noProof/>
                </w:rPr>
                <w:delText>Varchar(20)</w:delText>
              </w:r>
            </w:del>
          </w:p>
        </w:tc>
        <w:tc>
          <w:tcPr>
            <w:tcW w:w="994" w:type="dxa"/>
          </w:tcPr>
          <w:p w:rsidR="00F54492" w:rsidRPr="008F1DC0" w:rsidDel="00C637EE" w:rsidRDefault="00F54492" w:rsidP="00E73162">
            <w:pPr>
              <w:tabs>
                <w:tab w:val="left" w:pos="2160"/>
              </w:tabs>
              <w:spacing w:after="0"/>
              <w:rPr>
                <w:del w:id="602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021" w:author="Link Pieces" w:date="2015-08-26T11:32:00Z"/>
                <w:rFonts w:ascii="Times New Roman" w:hAnsi="Times New Roman"/>
                <w:noProof/>
              </w:rPr>
            </w:pPr>
            <w:del w:id="6022" w:author="Link Pieces" w:date="2015-08-26T11:32:00Z">
              <w:r w:rsidRPr="008F1DC0" w:rsidDel="00C637EE">
                <w:rPr>
                  <w:rFonts w:ascii="Times New Roman" w:hAnsi="Times New Roman"/>
                  <w:noProof/>
                </w:rPr>
                <w:delText>Status of payment</w:delText>
              </w:r>
            </w:del>
          </w:p>
        </w:tc>
        <w:tc>
          <w:tcPr>
            <w:tcW w:w="713" w:type="dxa"/>
          </w:tcPr>
          <w:p w:rsidR="00F54492" w:rsidRPr="008F1DC0" w:rsidDel="00C637EE" w:rsidRDefault="00F54492" w:rsidP="00E73162">
            <w:pPr>
              <w:tabs>
                <w:tab w:val="left" w:pos="2160"/>
              </w:tabs>
              <w:spacing w:after="0"/>
              <w:rPr>
                <w:del w:id="6023" w:author="Link Pieces" w:date="2015-08-26T11:32:00Z"/>
                <w:rFonts w:ascii="Times New Roman" w:hAnsi="Times New Roman"/>
                <w:noProof/>
              </w:rPr>
            </w:pPr>
            <w:del w:id="6024" w:author="Link Pieces" w:date="2015-08-26T11:32:00Z">
              <w:r w:rsidRPr="008F1DC0" w:rsidDel="00C637EE">
                <w:rPr>
                  <w:rFonts w:ascii="Times New Roman" w:hAnsi="Times New Roman"/>
                  <w:noProof/>
                </w:rPr>
                <w:delText>No</w:delText>
              </w:r>
            </w:del>
          </w:p>
        </w:tc>
      </w:tr>
      <w:tr w:rsidR="00F54492" w:rsidRPr="008F1DC0" w:rsidDel="00C637EE" w:rsidTr="00E73162">
        <w:trPr>
          <w:del w:id="6025" w:author="Link Pieces" w:date="2015-08-26T11:32:00Z"/>
        </w:trPr>
        <w:tc>
          <w:tcPr>
            <w:tcW w:w="570" w:type="dxa"/>
          </w:tcPr>
          <w:p w:rsidR="00F54492" w:rsidRPr="008F1DC0" w:rsidDel="00C637EE" w:rsidRDefault="00F54492" w:rsidP="00E73162">
            <w:pPr>
              <w:tabs>
                <w:tab w:val="left" w:pos="2160"/>
              </w:tabs>
              <w:spacing w:after="0"/>
              <w:rPr>
                <w:del w:id="6026" w:author="Link Pieces" w:date="2015-08-26T11:32:00Z"/>
                <w:rFonts w:ascii="Times New Roman" w:hAnsi="Times New Roman"/>
                <w:noProof/>
                <w:color w:val="FF0000"/>
              </w:rPr>
            </w:pPr>
            <w:del w:id="6027" w:author="Link Pieces" w:date="2015-08-26T11:32:00Z">
              <w:r w:rsidRPr="008F1DC0" w:rsidDel="00C637EE">
                <w:rPr>
                  <w:rFonts w:ascii="Times New Roman" w:hAnsi="Times New Roman"/>
                  <w:noProof/>
                  <w:color w:val="FF0000"/>
                </w:rPr>
                <w:delText>4</w:delText>
              </w:r>
            </w:del>
          </w:p>
        </w:tc>
        <w:tc>
          <w:tcPr>
            <w:tcW w:w="2070" w:type="dxa"/>
          </w:tcPr>
          <w:p w:rsidR="00F54492" w:rsidRPr="008F1DC0" w:rsidDel="00C637EE" w:rsidRDefault="00F54492" w:rsidP="00E73162">
            <w:pPr>
              <w:tabs>
                <w:tab w:val="left" w:pos="2160"/>
              </w:tabs>
              <w:spacing w:after="0"/>
              <w:rPr>
                <w:del w:id="6028" w:author="Link Pieces" w:date="2015-08-26T11:32:00Z"/>
                <w:rFonts w:ascii="Times New Roman" w:hAnsi="Times New Roman"/>
                <w:noProof/>
                <w:color w:val="FF0000"/>
              </w:rPr>
            </w:pPr>
            <w:del w:id="6029" w:author="Link Pieces" w:date="2015-08-26T11:32:00Z">
              <w:r w:rsidRPr="008F1DC0" w:rsidDel="00C637EE">
                <w:rPr>
                  <w:rFonts w:ascii="Times New Roman" w:hAnsi="Times New Roman"/>
                  <w:noProof/>
                  <w:color w:val="FF0000"/>
                </w:rPr>
                <w:delText>Merchant</w:delText>
              </w:r>
            </w:del>
          </w:p>
        </w:tc>
        <w:tc>
          <w:tcPr>
            <w:tcW w:w="2036" w:type="dxa"/>
          </w:tcPr>
          <w:p w:rsidR="00F54492" w:rsidRPr="008F1DC0" w:rsidDel="00C637EE" w:rsidRDefault="00F54492" w:rsidP="00E73162">
            <w:pPr>
              <w:tabs>
                <w:tab w:val="left" w:pos="2160"/>
              </w:tabs>
              <w:spacing w:after="0"/>
              <w:rPr>
                <w:del w:id="6030" w:author="Link Pieces" w:date="2015-08-26T11:32:00Z"/>
                <w:rFonts w:ascii="Times New Roman" w:hAnsi="Times New Roman"/>
                <w:noProof/>
                <w:color w:val="FF0000"/>
              </w:rPr>
            </w:pPr>
            <w:del w:id="6031" w:author="Link Pieces" w:date="2015-08-26T03:39:00Z">
              <w:r w:rsidRPr="008F1DC0" w:rsidDel="009B7864">
                <w:rPr>
                  <w:rFonts w:ascii="Times New Roman" w:hAnsi="Times New Roman"/>
                  <w:noProof/>
                  <w:color w:val="FF0000"/>
                </w:rPr>
                <w:delText>Varchar(20)</w:delText>
              </w:r>
            </w:del>
          </w:p>
        </w:tc>
        <w:tc>
          <w:tcPr>
            <w:tcW w:w="994" w:type="dxa"/>
          </w:tcPr>
          <w:p w:rsidR="00F54492" w:rsidRPr="008F1DC0" w:rsidDel="00C637EE" w:rsidRDefault="00F54492" w:rsidP="00E73162">
            <w:pPr>
              <w:tabs>
                <w:tab w:val="left" w:pos="2160"/>
              </w:tabs>
              <w:spacing w:after="0"/>
              <w:rPr>
                <w:del w:id="6032"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6033" w:author="Link Pieces" w:date="2015-08-26T11:32:00Z"/>
                <w:rFonts w:ascii="Times New Roman" w:hAnsi="Times New Roman"/>
                <w:noProof/>
                <w:color w:val="FF0000"/>
              </w:rPr>
            </w:pPr>
            <w:del w:id="6034" w:author="Link Pieces" w:date="2015-08-26T03:47:00Z">
              <w:r w:rsidRPr="008F1DC0" w:rsidDel="009B7864">
                <w:rPr>
                  <w:rFonts w:ascii="Times New Roman" w:hAnsi="Times New Roman"/>
                  <w:noProof/>
                  <w:color w:val="FF0000"/>
                </w:rPr>
                <w:delText>Merchant of payment</w:delText>
              </w:r>
            </w:del>
          </w:p>
        </w:tc>
        <w:tc>
          <w:tcPr>
            <w:tcW w:w="713" w:type="dxa"/>
          </w:tcPr>
          <w:p w:rsidR="00F54492" w:rsidRPr="008F1DC0" w:rsidDel="00C637EE" w:rsidRDefault="00F54492" w:rsidP="00E73162">
            <w:pPr>
              <w:tabs>
                <w:tab w:val="left" w:pos="2160"/>
              </w:tabs>
              <w:spacing w:after="0"/>
              <w:rPr>
                <w:del w:id="6035" w:author="Link Pieces" w:date="2015-08-26T11:32:00Z"/>
                <w:rFonts w:ascii="Times New Roman" w:hAnsi="Times New Roman"/>
                <w:noProof/>
                <w:color w:val="FF0000"/>
              </w:rPr>
            </w:pPr>
            <w:del w:id="6036" w:author="Link Pieces" w:date="2015-08-26T11:32:00Z">
              <w:r w:rsidRPr="008F1DC0" w:rsidDel="00C637EE">
                <w:rPr>
                  <w:rFonts w:ascii="Times New Roman" w:hAnsi="Times New Roman"/>
                  <w:noProof/>
                  <w:color w:val="FF0000"/>
                </w:rPr>
                <w:delText>No</w:delText>
              </w:r>
            </w:del>
          </w:p>
        </w:tc>
      </w:tr>
      <w:tr w:rsidR="00F54492" w:rsidRPr="008F1DC0" w:rsidDel="00C637EE" w:rsidTr="00E73162">
        <w:trPr>
          <w:del w:id="6037" w:author="Link Pieces" w:date="2015-08-26T11:32:00Z"/>
        </w:trPr>
        <w:tc>
          <w:tcPr>
            <w:tcW w:w="570" w:type="dxa"/>
          </w:tcPr>
          <w:p w:rsidR="00F54492" w:rsidRPr="008F1DC0" w:rsidDel="00C637EE" w:rsidRDefault="00F54492" w:rsidP="00E73162">
            <w:pPr>
              <w:tabs>
                <w:tab w:val="left" w:pos="2160"/>
              </w:tabs>
              <w:spacing w:after="0"/>
              <w:rPr>
                <w:del w:id="6038" w:author="Link Pieces" w:date="2015-08-26T11:32:00Z"/>
                <w:rFonts w:ascii="Times New Roman" w:hAnsi="Times New Roman"/>
                <w:noProof/>
              </w:rPr>
            </w:pPr>
            <w:del w:id="6039"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6040" w:author="Link Pieces" w:date="2015-08-26T11:32:00Z"/>
                <w:rFonts w:ascii="Times New Roman" w:hAnsi="Times New Roman"/>
                <w:noProof/>
              </w:rPr>
            </w:pPr>
            <w:del w:id="6041" w:author="Link Pieces" w:date="2015-08-26T11:32:00Z">
              <w:r w:rsidRPr="008F1DC0" w:rsidDel="00C637EE">
                <w:rPr>
                  <w:rFonts w:ascii="Times New Roman" w:hAnsi="Times New Roman"/>
                  <w:noProof/>
                </w:rPr>
                <w:delText>Code</w:delText>
              </w:r>
            </w:del>
          </w:p>
        </w:tc>
        <w:tc>
          <w:tcPr>
            <w:tcW w:w="2036" w:type="dxa"/>
          </w:tcPr>
          <w:p w:rsidR="00F54492" w:rsidRPr="008F1DC0" w:rsidDel="00C637EE" w:rsidRDefault="00F54492" w:rsidP="00E73162">
            <w:pPr>
              <w:tabs>
                <w:tab w:val="left" w:pos="2160"/>
              </w:tabs>
              <w:spacing w:after="0"/>
              <w:rPr>
                <w:del w:id="6042" w:author="Link Pieces" w:date="2015-08-26T11:32:00Z"/>
                <w:rFonts w:ascii="Times New Roman" w:hAnsi="Times New Roman"/>
                <w:noProof/>
              </w:rPr>
            </w:pPr>
            <w:del w:id="6043" w:author="Link Pieces" w:date="2015-08-26T03:40:00Z">
              <w:r w:rsidRPr="008F1DC0" w:rsidDel="009B7864">
                <w:rPr>
                  <w:rFonts w:ascii="Times New Roman" w:hAnsi="Times New Roman"/>
                  <w:noProof/>
                </w:rPr>
                <w:delText>Varchar(10)</w:delText>
              </w:r>
            </w:del>
          </w:p>
        </w:tc>
        <w:tc>
          <w:tcPr>
            <w:tcW w:w="994" w:type="dxa"/>
          </w:tcPr>
          <w:p w:rsidR="00F54492" w:rsidRPr="008F1DC0" w:rsidDel="00C637EE" w:rsidRDefault="00F54492" w:rsidP="00E73162">
            <w:pPr>
              <w:tabs>
                <w:tab w:val="left" w:pos="2160"/>
              </w:tabs>
              <w:spacing w:after="0"/>
              <w:rPr>
                <w:del w:id="6044"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045" w:author="Link Pieces" w:date="2015-08-26T11:32:00Z"/>
                <w:rFonts w:ascii="Times New Roman" w:hAnsi="Times New Roman"/>
                <w:noProof/>
              </w:rPr>
            </w:pPr>
            <w:del w:id="6046" w:author="Link Pieces" w:date="2015-08-26T11:32:00Z">
              <w:r w:rsidRPr="008F1DC0" w:rsidDel="00C637EE">
                <w:rPr>
                  <w:rFonts w:ascii="Times New Roman" w:hAnsi="Times New Roman"/>
                  <w:noProof/>
                </w:rPr>
                <w:delText>Code of payment</w:delText>
              </w:r>
            </w:del>
          </w:p>
        </w:tc>
        <w:tc>
          <w:tcPr>
            <w:tcW w:w="713" w:type="dxa"/>
          </w:tcPr>
          <w:p w:rsidR="00F54492" w:rsidRPr="008F1DC0" w:rsidDel="00C637EE" w:rsidRDefault="00F54492" w:rsidP="00E73162">
            <w:pPr>
              <w:tabs>
                <w:tab w:val="left" w:pos="2160"/>
              </w:tabs>
              <w:spacing w:after="0"/>
              <w:rPr>
                <w:del w:id="6047" w:author="Link Pieces" w:date="2015-08-26T11:32:00Z"/>
                <w:rFonts w:ascii="Times New Roman" w:hAnsi="Times New Roman"/>
                <w:noProof/>
              </w:rPr>
            </w:pPr>
            <w:del w:id="6048"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6049"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6050" w:author="Link Pieces" w:date="2015-08-26T11:32:00Z"/>
        </w:trPr>
        <w:tc>
          <w:tcPr>
            <w:tcW w:w="9360" w:type="dxa"/>
            <w:gridSpan w:val="6"/>
          </w:tcPr>
          <w:p w:rsidR="00F54492" w:rsidRPr="008F1DC0" w:rsidDel="00C637EE" w:rsidRDefault="00F54492" w:rsidP="00E73162">
            <w:pPr>
              <w:tabs>
                <w:tab w:val="left" w:pos="2160"/>
              </w:tabs>
              <w:spacing w:after="0"/>
              <w:jc w:val="center"/>
              <w:rPr>
                <w:del w:id="6051" w:author="Link Pieces" w:date="2015-08-26T11:32:00Z"/>
                <w:rFonts w:ascii="Times New Roman" w:hAnsi="Times New Roman"/>
                <w:noProof/>
              </w:rPr>
            </w:pPr>
            <w:del w:id="6052" w:author="Link Pieces" w:date="2015-08-26T11:32:00Z">
              <w:r w:rsidRPr="008F1DC0" w:rsidDel="00C637EE">
                <w:rPr>
                  <w:rFonts w:ascii="Times New Roman" w:hAnsi="Times New Roman"/>
                  <w:b/>
                  <w:noProof/>
                </w:rPr>
                <w:delText>Customer</w:delText>
              </w:r>
              <w:r w:rsidRPr="008F1DC0" w:rsidDel="00C637EE">
                <w:rPr>
                  <w:rFonts w:ascii="Times New Roman" w:hAnsi="Times New Roman"/>
                  <w:noProof/>
                </w:rPr>
                <w:delText>: store all personal data of customer</w:delText>
              </w:r>
            </w:del>
          </w:p>
        </w:tc>
      </w:tr>
      <w:tr w:rsidR="00F54492" w:rsidRPr="008F1DC0" w:rsidDel="00C637EE" w:rsidTr="00E73162">
        <w:trPr>
          <w:del w:id="6053"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6054" w:author="Link Pieces" w:date="2015-08-26T11:32:00Z"/>
                <w:rFonts w:ascii="Times New Roman" w:hAnsi="Times New Roman"/>
                <w:b/>
                <w:noProof/>
              </w:rPr>
            </w:pPr>
            <w:del w:id="6055"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6056" w:author="Link Pieces" w:date="2015-08-26T11:32:00Z"/>
                <w:rFonts w:ascii="Times New Roman" w:hAnsi="Times New Roman"/>
                <w:b/>
                <w:noProof/>
              </w:rPr>
            </w:pPr>
            <w:del w:id="6057"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6058" w:author="Link Pieces" w:date="2015-08-26T11:32:00Z"/>
                <w:rFonts w:ascii="Times New Roman" w:hAnsi="Times New Roman"/>
                <w:b/>
                <w:noProof/>
              </w:rPr>
            </w:pPr>
            <w:del w:id="6059"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6060" w:author="Link Pieces" w:date="2015-08-26T11:32:00Z"/>
                <w:rFonts w:ascii="Times New Roman" w:hAnsi="Times New Roman"/>
                <w:b/>
                <w:noProof/>
              </w:rPr>
            </w:pPr>
            <w:del w:id="6061"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6062" w:author="Link Pieces" w:date="2015-08-26T11:32:00Z"/>
                <w:rFonts w:ascii="Times New Roman" w:hAnsi="Times New Roman"/>
                <w:b/>
                <w:noProof/>
              </w:rPr>
            </w:pPr>
            <w:del w:id="6063"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6064" w:author="Link Pieces" w:date="2015-08-26T11:32:00Z"/>
                <w:rFonts w:ascii="Times New Roman" w:hAnsi="Times New Roman"/>
                <w:b/>
                <w:noProof/>
              </w:rPr>
            </w:pPr>
            <w:del w:id="6065" w:author="Link Pieces" w:date="2015-08-26T11:32:00Z">
              <w:r w:rsidRPr="008F1DC0" w:rsidDel="00C637EE">
                <w:rPr>
                  <w:rFonts w:ascii="Times New Roman" w:hAnsi="Times New Roman"/>
                  <w:b/>
                  <w:noProof/>
                </w:rPr>
                <w:delText>Null</w:delText>
              </w:r>
            </w:del>
          </w:p>
        </w:tc>
      </w:tr>
      <w:tr w:rsidR="00F54492" w:rsidRPr="008F1DC0" w:rsidDel="00C637EE" w:rsidTr="00E73162">
        <w:trPr>
          <w:del w:id="6066" w:author="Link Pieces" w:date="2015-08-26T11:32:00Z"/>
        </w:trPr>
        <w:tc>
          <w:tcPr>
            <w:tcW w:w="570" w:type="dxa"/>
          </w:tcPr>
          <w:p w:rsidR="00F54492" w:rsidRPr="008F1DC0" w:rsidDel="00C637EE" w:rsidRDefault="00F54492" w:rsidP="00E73162">
            <w:pPr>
              <w:tabs>
                <w:tab w:val="left" w:pos="2160"/>
              </w:tabs>
              <w:spacing w:after="0"/>
              <w:rPr>
                <w:del w:id="6067" w:author="Link Pieces" w:date="2015-08-26T11:32:00Z"/>
                <w:rFonts w:ascii="Times New Roman" w:hAnsi="Times New Roman"/>
                <w:noProof/>
              </w:rPr>
            </w:pPr>
            <w:del w:id="6068"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6069" w:author="Link Pieces" w:date="2015-08-26T11:32:00Z"/>
                <w:rFonts w:ascii="Times New Roman" w:hAnsi="Times New Roman"/>
                <w:noProof/>
              </w:rPr>
            </w:pPr>
            <w:del w:id="6070"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6071" w:author="Link Pieces" w:date="2015-08-26T11:32:00Z"/>
                <w:rFonts w:ascii="Times New Roman" w:hAnsi="Times New Roman"/>
                <w:noProof/>
              </w:rPr>
            </w:pPr>
            <w:del w:id="6072"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073" w:author="Link Pieces" w:date="2015-08-26T11:32:00Z"/>
                <w:rFonts w:ascii="Times New Roman" w:hAnsi="Times New Roman"/>
                <w:noProof/>
              </w:rPr>
            </w:pPr>
            <w:del w:id="6074"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6075" w:author="Link Pieces" w:date="2015-08-26T11:32:00Z"/>
                <w:rFonts w:ascii="Times New Roman" w:hAnsi="Times New Roman"/>
                <w:noProof/>
              </w:rPr>
            </w:pPr>
            <w:del w:id="6076" w:author="Link Pieces" w:date="2015-08-26T11:32:00Z">
              <w:r w:rsidRPr="008F1DC0" w:rsidDel="00C637EE">
                <w:rPr>
                  <w:rFonts w:ascii="Times New Roman" w:hAnsi="Times New Roman"/>
                  <w:noProof/>
                </w:rPr>
                <w:delText>Index, id of customer</w:delText>
              </w:r>
            </w:del>
          </w:p>
        </w:tc>
        <w:tc>
          <w:tcPr>
            <w:tcW w:w="713" w:type="dxa"/>
          </w:tcPr>
          <w:p w:rsidR="00F54492" w:rsidRPr="008F1DC0" w:rsidDel="00C637EE" w:rsidRDefault="00F54492" w:rsidP="00E73162">
            <w:pPr>
              <w:tabs>
                <w:tab w:val="left" w:pos="2160"/>
              </w:tabs>
              <w:spacing w:after="0"/>
              <w:rPr>
                <w:del w:id="6077" w:author="Link Pieces" w:date="2015-08-26T11:32:00Z"/>
                <w:rFonts w:ascii="Times New Roman" w:hAnsi="Times New Roman"/>
                <w:noProof/>
              </w:rPr>
            </w:pPr>
            <w:del w:id="6078" w:author="Link Pieces" w:date="2015-08-26T11:32:00Z">
              <w:r w:rsidRPr="008F1DC0" w:rsidDel="00C637EE">
                <w:rPr>
                  <w:rFonts w:ascii="Times New Roman" w:hAnsi="Times New Roman"/>
                  <w:noProof/>
                </w:rPr>
                <w:delText>No</w:delText>
              </w:r>
            </w:del>
          </w:p>
        </w:tc>
      </w:tr>
      <w:tr w:rsidR="00F54492" w:rsidRPr="008F1DC0" w:rsidDel="00C637EE" w:rsidTr="00E73162">
        <w:trPr>
          <w:del w:id="6079" w:author="Link Pieces" w:date="2015-08-26T11:32:00Z"/>
        </w:trPr>
        <w:tc>
          <w:tcPr>
            <w:tcW w:w="570" w:type="dxa"/>
          </w:tcPr>
          <w:p w:rsidR="00F54492" w:rsidRPr="008F1DC0" w:rsidDel="00C637EE" w:rsidRDefault="00F54492" w:rsidP="00E73162">
            <w:pPr>
              <w:tabs>
                <w:tab w:val="left" w:pos="2160"/>
              </w:tabs>
              <w:spacing w:after="0"/>
              <w:rPr>
                <w:del w:id="6080" w:author="Link Pieces" w:date="2015-08-26T11:32:00Z"/>
                <w:rFonts w:ascii="Times New Roman" w:hAnsi="Times New Roman"/>
                <w:noProof/>
              </w:rPr>
            </w:pPr>
            <w:del w:id="6081"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6082" w:author="Link Pieces" w:date="2015-08-26T11:32:00Z"/>
                <w:rFonts w:ascii="Times New Roman" w:hAnsi="Times New Roman"/>
                <w:noProof/>
              </w:rPr>
            </w:pPr>
            <w:del w:id="6083" w:author="Link Pieces" w:date="2015-08-26T11:32:00Z">
              <w:r w:rsidRPr="008F1DC0" w:rsidDel="00C637EE">
                <w:rPr>
                  <w:rFonts w:ascii="Times New Roman" w:hAnsi="Times New Roman"/>
                  <w:noProof/>
                </w:rPr>
                <w:delText>First_name</w:delText>
              </w:r>
            </w:del>
          </w:p>
        </w:tc>
        <w:tc>
          <w:tcPr>
            <w:tcW w:w="2036" w:type="dxa"/>
          </w:tcPr>
          <w:p w:rsidR="00F54492" w:rsidRPr="008F1DC0" w:rsidDel="00C637EE" w:rsidRDefault="00F54492" w:rsidP="00E73162">
            <w:pPr>
              <w:tabs>
                <w:tab w:val="left" w:pos="2160"/>
              </w:tabs>
              <w:spacing w:after="0"/>
              <w:rPr>
                <w:del w:id="6084" w:author="Link Pieces" w:date="2015-08-26T11:32:00Z"/>
                <w:rFonts w:ascii="Times New Roman" w:hAnsi="Times New Roman"/>
                <w:noProof/>
              </w:rPr>
            </w:pPr>
            <w:del w:id="6085" w:author="Link Pieces" w:date="2015-08-26T03:41: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6086"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087" w:author="Link Pieces" w:date="2015-08-26T11:32:00Z"/>
                <w:rFonts w:ascii="Times New Roman" w:hAnsi="Times New Roman"/>
                <w:noProof/>
              </w:rPr>
            </w:pPr>
            <w:del w:id="6088" w:author="Link Pieces" w:date="2015-08-26T11:32:00Z">
              <w:r w:rsidRPr="008F1DC0" w:rsidDel="00C637EE">
                <w:rPr>
                  <w:rFonts w:ascii="Times New Roman" w:hAnsi="Times New Roman"/>
                  <w:noProof/>
                </w:rPr>
                <w:delText>First name of customer</w:delText>
              </w:r>
            </w:del>
          </w:p>
        </w:tc>
        <w:tc>
          <w:tcPr>
            <w:tcW w:w="713" w:type="dxa"/>
          </w:tcPr>
          <w:p w:rsidR="00F54492" w:rsidRPr="008F1DC0" w:rsidDel="00C637EE" w:rsidRDefault="00F54492" w:rsidP="00E73162">
            <w:pPr>
              <w:tabs>
                <w:tab w:val="left" w:pos="2160"/>
              </w:tabs>
              <w:spacing w:after="0"/>
              <w:rPr>
                <w:del w:id="6089" w:author="Link Pieces" w:date="2015-08-26T11:32:00Z"/>
                <w:rFonts w:ascii="Times New Roman" w:hAnsi="Times New Roman"/>
                <w:noProof/>
              </w:rPr>
            </w:pPr>
            <w:del w:id="6090" w:author="Link Pieces" w:date="2015-08-26T11:32:00Z">
              <w:r w:rsidRPr="008F1DC0" w:rsidDel="00C637EE">
                <w:rPr>
                  <w:rFonts w:ascii="Times New Roman" w:hAnsi="Times New Roman"/>
                  <w:noProof/>
                </w:rPr>
                <w:delText>No</w:delText>
              </w:r>
            </w:del>
          </w:p>
        </w:tc>
      </w:tr>
      <w:tr w:rsidR="00F54492" w:rsidRPr="008F1DC0" w:rsidDel="00C637EE" w:rsidTr="00E73162">
        <w:trPr>
          <w:del w:id="6091" w:author="Link Pieces" w:date="2015-08-26T11:32:00Z"/>
        </w:trPr>
        <w:tc>
          <w:tcPr>
            <w:tcW w:w="570" w:type="dxa"/>
          </w:tcPr>
          <w:p w:rsidR="00F54492" w:rsidRPr="008F1DC0" w:rsidDel="00C637EE" w:rsidRDefault="00F54492" w:rsidP="00E73162">
            <w:pPr>
              <w:tabs>
                <w:tab w:val="left" w:pos="2160"/>
              </w:tabs>
              <w:spacing w:after="0"/>
              <w:rPr>
                <w:del w:id="6092" w:author="Link Pieces" w:date="2015-08-26T11:32:00Z"/>
                <w:rFonts w:ascii="Times New Roman" w:hAnsi="Times New Roman"/>
                <w:noProof/>
              </w:rPr>
            </w:pPr>
            <w:del w:id="6093"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6094" w:author="Link Pieces" w:date="2015-08-26T11:32:00Z"/>
                <w:rFonts w:ascii="Times New Roman" w:hAnsi="Times New Roman"/>
                <w:noProof/>
              </w:rPr>
            </w:pPr>
            <w:del w:id="6095" w:author="Link Pieces" w:date="2015-08-26T11:32:00Z">
              <w:r w:rsidRPr="008F1DC0" w:rsidDel="00C637EE">
                <w:rPr>
                  <w:rFonts w:ascii="Times New Roman" w:hAnsi="Times New Roman"/>
                  <w:noProof/>
                </w:rPr>
                <w:delText>Last_name</w:delText>
              </w:r>
            </w:del>
          </w:p>
        </w:tc>
        <w:tc>
          <w:tcPr>
            <w:tcW w:w="2036" w:type="dxa"/>
          </w:tcPr>
          <w:p w:rsidR="00F54492" w:rsidRPr="008F1DC0" w:rsidDel="00C637EE" w:rsidRDefault="00F54492" w:rsidP="00E73162">
            <w:pPr>
              <w:tabs>
                <w:tab w:val="left" w:pos="2160"/>
              </w:tabs>
              <w:spacing w:after="0"/>
              <w:rPr>
                <w:del w:id="6096" w:author="Link Pieces" w:date="2015-08-26T11:32:00Z"/>
                <w:rFonts w:ascii="Times New Roman" w:hAnsi="Times New Roman"/>
                <w:noProof/>
              </w:rPr>
            </w:pPr>
            <w:del w:id="6097" w:author="Link Pieces" w:date="2015-08-26T03:41: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609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099" w:author="Link Pieces" w:date="2015-08-26T11:32:00Z"/>
                <w:rFonts w:ascii="Times New Roman" w:hAnsi="Times New Roman"/>
                <w:noProof/>
              </w:rPr>
            </w:pPr>
            <w:del w:id="6100" w:author="Link Pieces" w:date="2015-08-26T11:32:00Z">
              <w:r w:rsidRPr="008F1DC0" w:rsidDel="00C637EE">
                <w:rPr>
                  <w:rFonts w:ascii="Times New Roman" w:hAnsi="Times New Roman"/>
                  <w:noProof/>
                </w:rPr>
                <w:delText>Last name of customer</w:delText>
              </w:r>
            </w:del>
          </w:p>
        </w:tc>
        <w:tc>
          <w:tcPr>
            <w:tcW w:w="713" w:type="dxa"/>
          </w:tcPr>
          <w:p w:rsidR="00F54492" w:rsidRPr="008F1DC0" w:rsidDel="00C637EE" w:rsidRDefault="00F54492" w:rsidP="00E73162">
            <w:pPr>
              <w:tabs>
                <w:tab w:val="left" w:pos="2160"/>
              </w:tabs>
              <w:spacing w:after="0"/>
              <w:rPr>
                <w:del w:id="6101" w:author="Link Pieces" w:date="2015-08-26T11:32:00Z"/>
                <w:rFonts w:ascii="Times New Roman" w:hAnsi="Times New Roman"/>
                <w:noProof/>
              </w:rPr>
            </w:pPr>
            <w:del w:id="6102" w:author="Link Pieces" w:date="2015-08-26T11:32:00Z">
              <w:r w:rsidRPr="008F1DC0" w:rsidDel="00C637EE">
                <w:rPr>
                  <w:rFonts w:ascii="Times New Roman" w:hAnsi="Times New Roman"/>
                  <w:noProof/>
                </w:rPr>
                <w:delText>No</w:delText>
              </w:r>
            </w:del>
          </w:p>
        </w:tc>
      </w:tr>
      <w:tr w:rsidR="00F54492" w:rsidRPr="008F1DC0" w:rsidDel="00C637EE" w:rsidTr="00E73162">
        <w:trPr>
          <w:del w:id="6103" w:author="Link Pieces" w:date="2015-08-26T11:32:00Z"/>
        </w:trPr>
        <w:tc>
          <w:tcPr>
            <w:tcW w:w="570" w:type="dxa"/>
          </w:tcPr>
          <w:p w:rsidR="00F54492" w:rsidRPr="008F1DC0" w:rsidDel="00C637EE" w:rsidRDefault="00F54492" w:rsidP="00E73162">
            <w:pPr>
              <w:tabs>
                <w:tab w:val="left" w:pos="2160"/>
              </w:tabs>
              <w:spacing w:after="0"/>
              <w:rPr>
                <w:del w:id="6104" w:author="Link Pieces" w:date="2015-08-26T11:32:00Z"/>
                <w:rFonts w:ascii="Times New Roman" w:hAnsi="Times New Roman"/>
                <w:noProof/>
              </w:rPr>
            </w:pPr>
            <w:del w:id="6105"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6106" w:author="Link Pieces" w:date="2015-08-26T11:32:00Z"/>
                <w:rFonts w:ascii="Times New Roman" w:hAnsi="Times New Roman"/>
                <w:noProof/>
              </w:rPr>
            </w:pPr>
            <w:del w:id="6107" w:author="Link Pieces" w:date="2015-08-26T11:32:00Z">
              <w:r w:rsidRPr="008F1DC0" w:rsidDel="00C637EE">
                <w:rPr>
                  <w:rFonts w:ascii="Times New Roman" w:hAnsi="Times New Roman"/>
                  <w:noProof/>
                </w:rPr>
                <w:delText>Address</w:delText>
              </w:r>
            </w:del>
          </w:p>
        </w:tc>
        <w:tc>
          <w:tcPr>
            <w:tcW w:w="2036" w:type="dxa"/>
          </w:tcPr>
          <w:p w:rsidR="00F54492" w:rsidRPr="008F1DC0" w:rsidDel="00C637EE" w:rsidRDefault="00F54492" w:rsidP="00E73162">
            <w:pPr>
              <w:tabs>
                <w:tab w:val="left" w:pos="2160"/>
              </w:tabs>
              <w:spacing w:after="0"/>
              <w:rPr>
                <w:del w:id="6108" w:author="Link Pieces" w:date="2015-08-26T11:32:00Z"/>
                <w:rFonts w:ascii="Times New Roman" w:hAnsi="Times New Roman"/>
                <w:noProof/>
              </w:rPr>
            </w:pPr>
            <w:del w:id="6109" w:author="Link Pieces" w:date="2015-08-26T03:41:00Z">
              <w:r w:rsidRPr="008F1DC0" w:rsidDel="009B7864">
                <w:rPr>
                  <w:rFonts w:ascii="Times New Roman" w:hAnsi="Times New Roman"/>
                  <w:noProof/>
                </w:rPr>
                <w:delText>Varchar(100)</w:delText>
              </w:r>
            </w:del>
          </w:p>
        </w:tc>
        <w:tc>
          <w:tcPr>
            <w:tcW w:w="994" w:type="dxa"/>
          </w:tcPr>
          <w:p w:rsidR="00F54492" w:rsidRPr="008F1DC0" w:rsidDel="00C637EE" w:rsidRDefault="00F54492" w:rsidP="00E73162">
            <w:pPr>
              <w:tabs>
                <w:tab w:val="left" w:pos="2160"/>
              </w:tabs>
              <w:spacing w:after="0"/>
              <w:rPr>
                <w:del w:id="611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111" w:author="Link Pieces" w:date="2015-08-26T11:32:00Z"/>
                <w:rFonts w:ascii="Times New Roman" w:hAnsi="Times New Roman"/>
                <w:noProof/>
              </w:rPr>
            </w:pPr>
            <w:del w:id="6112" w:author="Link Pieces" w:date="2015-08-26T11:32:00Z">
              <w:r w:rsidRPr="008F1DC0" w:rsidDel="00C637EE">
                <w:rPr>
                  <w:rFonts w:ascii="Times New Roman" w:hAnsi="Times New Roman"/>
                  <w:noProof/>
                </w:rPr>
                <w:delText>Address of customer</w:delText>
              </w:r>
            </w:del>
          </w:p>
        </w:tc>
        <w:tc>
          <w:tcPr>
            <w:tcW w:w="713" w:type="dxa"/>
          </w:tcPr>
          <w:p w:rsidR="00F54492" w:rsidRPr="008F1DC0" w:rsidDel="00C637EE" w:rsidRDefault="00F54492" w:rsidP="00E73162">
            <w:pPr>
              <w:tabs>
                <w:tab w:val="left" w:pos="2160"/>
              </w:tabs>
              <w:spacing w:after="0"/>
              <w:rPr>
                <w:del w:id="6113" w:author="Link Pieces" w:date="2015-08-26T11:32:00Z"/>
                <w:rFonts w:ascii="Times New Roman" w:hAnsi="Times New Roman"/>
                <w:noProof/>
              </w:rPr>
            </w:pPr>
            <w:del w:id="6114" w:author="Link Pieces" w:date="2015-08-26T11:32:00Z">
              <w:r w:rsidRPr="008F1DC0" w:rsidDel="00C637EE">
                <w:rPr>
                  <w:rFonts w:ascii="Times New Roman" w:hAnsi="Times New Roman"/>
                  <w:noProof/>
                </w:rPr>
                <w:delText>No</w:delText>
              </w:r>
            </w:del>
          </w:p>
        </w:tc>
      </w:tr>
      <w:tr w:rsidR="00F54492" w:rsidRPr="008F1DC0" w:rsidDel="00C637EE" w:rsidTr="00E73162">
        <w:trPr>
          <w:del w:id="6115" w:author="Link Pieces" w:date="2015-08-26T11:32:00Z"/>
        </w:trPr>
        <w:tc>
          <w:tcPr>
            <w:tcW w:w="570" w:type="dxa"/>
          </w:tcPr>
          <w:p w:rsidR="00F54492" w:rsidRPr="008F1DC0" w:rsidDel="00C637EE" w:rsidRDefault="00F54492" w:rsidP="00E73162">
            <w:pPr>
              <w:tabs>
                <w:tab w:val="left" w:pos="2160"/>
              </w:tabs>
              <w:spacing w:after="0"/>
              <w:rPr>
                <w:del w:id="6116" w:author="Link Pieces" w:date="2015-08-26T11:32:00Z"/>
                <w:rFonts w:ascii="Times New Roman" w:hAnsi="Times New Roman"/>
                <w:noProof/>
              </w:rPr>
            </w:pPr>
            <w:del w:id="6117"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6118" w:author="Link Pieces" w:date="2015-08-26T11:32:00Z"/>
                <w:rFonts w:ascii="Times New Roman" w:hAnsi="Times New Roman"/>
                <w:noProof/>
              </w:rPr>
            </w:pPr>
            <w:del w:id="6119" w:author="Link Pieces" w:date="2015-08-26T11:32:00Z">
              <w:r w:rsidRPr="008F1DC0" w:rsidDel="00C637EE">
                <w:rPr>
                  <w:rFonts w:ascii="Times New Roman" w:hAnsi="Times New Roman"/>
                  <w:noProof/>
                </w:rPr>
                <w:delText>City</w:delText>
              </w:r>
            </w:del>
          </w:p>
        </w:tc>
        <w:tc>
          <w:tcPr>
            <w:tcW w:w="2036" w:type="dxa"/>
          </w:tcPr>
          <w:p w:rsidR="00F54492" w:rsidRPr="008F1DC0" w:rsidDel="00C637EE" w:rsidRDefault="00F54492" w:rsidP="00E73162">
            <w:pPr>
              <w:tabs>
                <w:tab w:val="left" w:pos="2160"/>
              </w:tabs>
              <w:spacing w:after="0"/>
              <w:rPr>
                <w:del w:id="6120" w:author="Link Pieces" w:date="2015-08-26T11:32:00Z"/>
                <w:rFonts w:ascii="Times New Roman" w:hAnsi="Times New Roman"/>
                <w:noProof/>
              </w:rPr>
            </w:pPr>
            <w:del w:id="6121" w:author="Link Pieces" w:date="2015-08-26T03:41: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6122"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123" w:author="Link Pieces" w:date="2015-08-26T11:32:00Z"/>
                <w:rFonts w:ascii="Times New Roman" w:hAnsi="Times New Roman"/>
                <w:noProof/>
              </w:rPr>
            </w:pPr>
            <w:del w:id="6124" w:author="Link Pieces" w:date="2015-08-26T11:32:00Z">
              <w:r w:rsidRPr="008F1DC0" w:rsidDel="00C637EE">
                <w:rPr>
                  <w:rFonts w:ascii="Times New Roman" w:hAnsi="Times New Roman"/>
                  <w:noProof/>
                </w:rPr>
                <w:delText>Name of city customer live</w:delText>
              </w:r>
            </w:del>
          </w:p>
        </w:tc>
        <w:tc>
          <w:tcPr>
            <w:tcW w:w="713" w:type="dxa"/>
          </w:tcPr>
          <w:p w:rsidR="00F54492" w:rsidRPr="008F1DC0" w:rsidDel="00C637EE" w:rsidRDefault="00F54492" w:rsidP="00E73162">
            <w:pPr>
              <w:tabs>
                <w:tab w:val="left" w:pos="2160"/>
              </w:tabs>
              <w:spacing w:after="0"/>
              <w:rPr>
                <w:del w:id="6125" w:author="Link Pieces" w:date="2015-08-26T11:32:00Z"/>
                <w:rFonts w:ascii="Times New Roman" w:hAnsi="Times New Roman"/>
                <w:noProof/>
              </w:rPr>
            </w:pPr>
            <w:del w:id="6126" w:author="Link Pieces" w:date="2015-08-26T11:32:00Z">
              <w:r w:rsidRPr="008F1DC0" w:rsidDel="00C637EE">
                <w:rPr>
                  <w:rFonts w:ascii="Times New Roman" w:hAnsi="Times New Roman"/>
                  <w:noProof/>
                </w:rPr>
                <w:delText>No</w:delText>
              </w:r>
            </w:del>
          </w:p>
        </w:tc>
      </w:tr>
      <w:tr w:rsidR="009B7864" w:rsidRPr="008F1DC0" w:rsidDel="009B7864" w:rsidTr="00E73162">
        <w:trPr>
          <w:del w:id="6127" w:author="Link Pieces" w:date="2015-08-26T03:41:00Z"/>
        </w:trPr>
        <w:tc>
          <w:tcPr>
            <w:tcW w:w="570" w:type="dxa"/>
          </w:tcPr>
          <w:p w:rsidR="009B7864" w:rsidRPr="008F1DC0" w:rsidDel="009B7864" w:rsidRDefault="009B7864" w:rsidP="009B7864">
            <w:pPr>
              <w:tabs>
                <w:tab w:val="left" w:pos="2160"/>
              </w:tabs>
              <w:spacing w:after="0"/>
              <w:rPr>
                <w:del w:id="6128" w:author="Link Pieces" w:date="2015-08-26T03:41:00Z"/>
                <w:rFonts w:ascii="Times New Roman" w:hAnsi="Times New Roman"/>
                <w:noProof/>
              </w:rPr>
            </w:pPr>
            <w:del w:id="6129" w:author="Link Pieces" w:date="2015-08-26T03:41:00Z">
              <w:r w:rsidRPr="008F1DC0" w:rsidDel="009B7864">
                <w:rPr>
                  <w:rFonts w:ascii="Times New Roman" w:hAnsi="Times New Roman"/>
                  <w:noProof/>
                </w:rPr>
                <w:delText>6</w:delText>
              </w:r>
            </w:del>
          </w:p>
        </w:tc>
        <w:tc>
          <w:tcPr>
            <w:tcW w:w="2070" w:type="dxa"/>
          </w:tcPr>
          <w:p w:rsidR="009B7864" w:rsidRPr="008F1DC0" w:rsidDel="009B7864" w:rsidRDefault="009B7864" w:rsidP="009B7864">
            <w:pPr>
              <w:tabs>
                <w:tab w:val="left" w:pos="2160"/>
              </w:tabs>
              <w:spacing w:after="0"/>
              <w:rPr>
                <w:del w:id="6130" w:author="Link Pieces" w:date="2015-08-26T03:41:00Z"/>
                <w:rFonts w:ascii="Times New Roman" w:hAnsi="Times New Roman"/>
                <w:noProof/>
              </w:rPr>
            </w:pPr>
            <w:del w:id="6131" w:author="Link Pieces" w:date="2015-08-26T03:41:00Z">
              <w:r w:rsidRPr="008F1DC0" w:rsidDel="009B7864">
                <w:rPr>
                  <w:rFonts w:ascii="Times New Roman" w:hAnsi="Times New Roman"/>
                  <w:noProof/>
                </w:rPr>
                <w:delText>Country</w:delText>
              </w:r>
            </w:del>
          </w:p>
        </w:tc>
        <w:tc>
          <w:tcPr>
            <w:tcW w:w="2036" w:type="dxa"/>
          </w:tcPr>
          <w:p w:rsidR="009B7864" w:rsidRPr="008F1DC0" w:rsidDel="009B7864" w:rsidRDefault="009B7864" w:rsidP="009B7864">
            <w:pPr>
              <w:tabs>
                <w:tab w:val="left" w:pos="2160"/>
              </w:tabs>
              <w:spacing w:after="0"/>
              <w:rPr>
                <w:del w:id="6132" w:author="Link Pieces" w:date="2015-08-26T03:41:00Z"/>
                <w:rFonts w:ascii="Times New Roman" w:hAnsi="Times New Roman"/>
                <w:noProof/>
              </w:rPr>
            </w:pPr>
            <w:del w:id="6133" w:author="Link Pieces" w:date="2015-08-26T03:41:00Z">
              <w:r w:rsidRPr="008F1DC0" w:rsidDel="00A2654B">
                <w:rPr>
                  <w:rFonts w:ascii="Times New Roman" w:hAnsi="Times New Roman"/>
                  <w:noProof/>
                </w:rPr>
                <w:delText>Varchar(20)</w:delText>
              </w:r>
            </w:del>
          </w:p>
        </w:tc>
        <w:tc>
          <w:tcPr>
            <w:tcW w:w="994" w:type="dxa"/>
          </w:tcPr>
          <w:p w:rsidR="009B7864" w:rsidRPr="008F1DC0" w:rsidDel="009B7864" w:rsidRDefault="009B7864" w:rsidP="009B7864">
            <w:pPr>
              <w:tabs>
                <w:tab w:val="left" w:pos="2160"/>
              </w:tabs>
              <w:spacing w:after="0"/>
              <w:rPr>
                <w:del w:id="6134" w:author="Link Pieces" w:date="2015-08-26T03:41:00Z"/>
                <w:rFonts w:ascii="Times New Roman" w:hAnsi="Times New Roman"/>
                <w:noProof/>
              </w:rPr>
            </w:pPr>
          </w:p>
        </w:tc>
        <w:tc>
          <w:tcPr>
            <w:tcW w:w="2977" w:type="dxa"/>
          </w:tcPr>
          <w:p w:rsidR="009B7864" w:rsidRPr="008F1DC0" w:rsidDel="009B7864" w:rsidRDefault="009B7864" w:rsidP="009B7864">
            <w:pPr>
              <w:tabs>
                <w:tab w:val="left" w:pos="2160"/>
              </w:tabs>
              <w:spacing w:after="0"/>
              <w:rPr>
                <w:del w:id="6135" w:author="Link Pieces" w:date="2015-08-26T03:41:00Z"/>
                <w:rFonts w:ascii="Times New Roman" w:hAnsi="Times New Roman"/>
                <w:noProof/>
              </w:rPr>
            </w:pPr>
            <w:del w:id="6136" w:author="Link Pieces" w:date="2015-08-26T03:41:00Z">
              <w:r w:rsidRPr="008F1DC0" w:rsidDel="009B7864">
                <w:rPr>
                  <w:rFonts w:ascii="Times New Roman" w:hAnsi="Times New Roman"/>
                  <w:noProof/>
                </w:rPr>
                <w:delText>Name of country</w:delText>
              </w:r>
            </w:del>
          </w:p>
        </w:tc>
        <w:tc>
          <w:tcPr>
            <w:tcW w:w="713" w:type="dxa"/>
          </w:tcPr>
          <w:p w:rsidR="009B7864" w:rsidRPr="008F1DC0" w:rsidDel="009B7864" w:rsidRDefault="009B7864" w:rsidP="009B7864">
            <w:pPr>
              <w:tabs>
                <w:tab w:val="left" w:pos="2160"/>
              </w:tabs>
              <w:spacing w:after="0"/>
              <w:rPr>
                <w:del w:id="6137" w:author="Link Pieces" w:date="2015-08-26T03:41:00Z"/>
                <w:rFonts w:ascii="Times New Roman" w:hAnsi="Times New Roman"/>
                <w:noProof/>
              </w:rPr>
            </w:pPr>
            <w:del w:id="6138" w:author="Link Pieces" w:date="2015-08-26T03:41:00Z">
              <w:r w:rsidRPr="008F1DC0" w:rsidDel="009B7864">
                <w:rPr>
                  <w:rFonts w:ascii="Times New Roman" w:hAnsi="Times New Roman"/>
                  <w:noProof/>
                </w:rPr>
                <w:delText>No</w:delText>
              </w:r>
            </w:del>
          </w:p>
        </w:tc>
      </w:tr>
      <w:tr w:rsidR="009B7864" w:rsidRPr="008F1DC0" w:rsidDel="00C637EE" w:rsidTr="00E73162">
        <w:trPr>
          <w:del w:id="6139" w:author="Link Pieces" w:date="2015-08-26T11:32:00Z"/>
        </w:trPr>
        <w:tc>
          <w:tcPr>
            <w:tcW w:w="570" w:type="dxa"/>
          </w:tcPr>
          <w:p w:rsidR="009B7864" w:rsidRPr="008F1DC0" w:rsidDel="00C637EE" w:rsidRDefault="009B7864" w:rsidP="009B7864">
            <w:pPr>
              <w:tabs>
                <w:tab w:val="left" w:pos="2160"/>
              </w:tabs>
              <w:spacing w:after="0"/>
              <w:rPr>
                <w:del w:id="6140" w:author="Link Pieces" w:date="2015-08-26T11:32:00Z"/>
                <w:rFonts w:ascii="Times New Roman" w:hAnsi="Times New Roman"/>
                <w:noProof/>
              </w:rPr>
            </w:pPr>
            <w:del w:id="6141" w:author="Link Pieces" w:date="2015-08-26T03:41:00Z">
              <w:r w:rsidRPr="008F1DC0" w:rsidDel="009B7864">
                <w:rPr>
                  <w:rFonts w:ascii="Times New Roman" w:hAnsi="Times New Roman"/>
                  <w:noProof/>
                </w:rPr>
                <w:delText>7</w:delText>
              </w:r>
            </w:del>
          </w:p>
        </w:tc>
        <w:tc>
          <w:tcPr>
            <w:tcW w:w="2070" w:type="dxa"/>
          </w:tcPr>
          <w:p w:rsidR="009B7864" w:rsidRPr="008F1DC0" w:rsidDel="00C637EE" w:rsidRDefault="009B7864" w:rsidP="009B7864">
            <w:pPr>
              <w:tabs>
                <w:tab w:val="left" w:pos="2160"/>
              </w:tabs>
              <w:spacing w:after="0"/>
              <w:rPr>
                <w:del w:id="6142" w:author="Link Pieces" w:date="2015-08-26T11:32:00Z"/>
                <w:rFonts w:ascii="Times New Roman" w:hAnsi="Times New Roman"/>
                <w:noProof/>
              </w:rPr>
            </w:pPr>
            <w:del w:id="6143" w:author="Link Pieces" w:date="2015-08-26T11:32:00Z">
              <w:r w:rsidRPr="008F1DC0" w:rsidDel="00C637EE">
                <w:rPr>
                  <w:rFonts w:ascii="Times New Roman" w:hAnsi="Times New Roman"/>
                  <w:noProof/>
                </w:rPr>
                <w:delText>Email</w:delText>
              </w:r>
            </w:del>
          </w:p>
        </w:tc>
        <w:tc>
          <w:tcPr>
            <w:tcW w:w="2036" w:type="dxa"/>
          </w:tcPr>
          <w:p w:rsidR="009B7864" w:rsidRPr="008F1DC0" w:rsidDel="00C637EE" w:rsidRDefault="009B7864" w:rsidP="009B7864">
            <w:pPr>
              <w:tabs>
                <w:tab w:val="left" w:pos="2160"/>
              </w:tabs>
              <w:spacing w:after="0"/>
              <w:rPr>
                <w:del w:id="6144" w:author="Link Pieces" w:date="2015-08-26T11:32:00Z"/>
                <w:rFonts w:ascii="Times New Roman" w:hAnsi="Times New Roman"/>
                <w:noProof/>
              </w:rPr>
            </w:pPr>
            <w:del w:id="6145" w:author="Link Pieces" w:date="2015-08-26T03:41:00Z">
              <w:r w:rsidRPr="008F1DC0" w:rsidDel="009B7864">
                <w:rPr>
                  <w:rFonts w:ascii="Times New Roman" w:hAnsi="Times New Roman"/>
                  <w:noProof/>
                </w:rPr>
                <w:delText>Varchar(100)</w:delText>
              </w:r>
            </w:del>
          </w:p>
        </w:tc>
        <w:tc>
          <w:tcPr>
            <w:tcW w:w="994" w:type="dxa"/>
          </w:tcPr>
          <w:p w:rsidR="009B7864" w:rsidRPr="008F1DC0" w:rsidDel="00C637EE" w:rsidRDefault="009B7864" w:rsidP="009B7864">
            <w:pPr>
              <w:tabs>
                <w:tab w:val="left" w:pos="2160"/>
              </w:tabs>
              <w:spacing w:after="0"/>
              <w:rPr>
                <w:del w:id="6146" w:author="Link Pieces" w:date="2015-08-26T11:32:00Z"/>
                <w:rFonts w:ascii="Times New Roman" w:hAnsi="Times New Roman"/>
                <w:noProof/>
              </w:rPr>
            </w:pPr>
          </w:p>
        </w:tc>
        <w:tc>
          <w:tcPr>
            <w:tcW w:w="2977" w:type="dxa"/>
          </w:tcPr>
          <w:p w:rsidR="009B7864" w:rsidRPr="008F1DC0" w:rsidDel="00C637EE" w:rsidRDefault="009B7864" w:rsidP="009B7864">
            <w:pPr>
              <w:tabs>
                <w:tab w:val="left" w:pos="2160"/>
              </w:tabs>
              <w:spacing w:after="0"/>
              <w:rPr>
                <w:del w:id="6147" w:author="Link Pieces" w:date="2015-08-26T11:32:00Z"/>
                <w:rFonts w:ascii="Times New Roman" w:hAnsi="Times New Roman"/>
                <w:noProof/>
              </w:rPr>
            </w:pPr>
            <w:del w:id="6148" w:author="Link Pieces" w:date="2015-08-26T11:32:00Z">
              <w:r w:rsidRPr="008F1DC0" w:rsidDel="00C637EE">
                <w:rPr>
                  <w:rFonts w:ascii="Times New Roman" w:hAnsi="Times New Roman"/>
                  <w:noProof/>
                </w:rPr>
                <w:delText>Email of customer</w:delText>
              </w:r>
            </w:del>
          </w:p>
        </w:tc>
        <w:tc>
          <w:tcPr>
            <w:tcW w:w="713" w:type="dxa"/>
          </w:tcPr>
          <w:p w:rsidR="009B7864" w:rsidRPr="008F1DC0" w:rsidDel="00C637EE" w:rsidRDefault="009B7864" w:rsidP="009B7864">
            <w:pPr>
              <w:spacing w:after="0"/>
              <w:rPr>
                <w:del w:id="6149" w:author="Link Pieces" w:date="2015-08-26T11:32:00Z"/>
                <w:rFonts w:ascii="Times New Roman" w:hAnsi="Times New Roman"/>
              </w:rPr>
            </w:pPr>
            <w:del w:id="6150" w:author="Link Pieces" w:date="2015-08-26T11:32:00Z">
              <w:r w:rsidRPr="008F1DC0" w:rsidDel="00C637EE">
                <w:rPr>
                  <w:rFonts w:ascii="Times New Roman" w:hAnsi="Times New Roman"/>
                </w:rPr>
                <w:delText>No</w:delText>
              </w:r>
            </w:del>
          </w:p>
        </w:tc>
      </w:tr>
      <w:tr w:rsidR="009B7864" w:rsidRPr="008F1DC0" w:rsidDel="00C637EE" w:rsidTr="00E73162">
        <w:trPr>
          <w:del w:id="6151" w:author="Link Pieces" w:date="2015-08-26T11:32:00Z"/>
        </w:trPr>
        <w:tc>
          <w:tcPr>
            <w:tcW w:w="570" w:type="dxa"/>
          </w:tcPr>
          <w:p w:rsidR="009B7864" w:rsidRPr="008F1DC0" w:rsidDel="00C637EE" w:rsidRDefault="009B7864" w:rsidP="009B7864">
            <w:pPr>
              <w:tabs>
                <w:tab w:val="left" w:pos="2160"/>
              </w:tabs>
              <w:spacing w:after="0"/>
              <w:rPr>
                <w:del w:id="6152" w:author="Link Pieces" w:date="2015-08-26T11:32:00Z"/>
                <w:rFonts w:ascii="Times New Roman" w:hAnsi="Times New Roman"/>
                <w:noProof/>
              </w:rPr>
            </w:pPr>
            <w:del w:id="6153" w:author="Link Pieces" w:date="2015-08-26T03:41:00Z">
              <w:r w:rsidRPr="008F1DC0" w:rsidDel="009B7864">
                <w:rPr>
                  <w:rFonts w:ascii="Times New Roman" w:hAnsi="Times New Roman"/>
                  <w:noProof/>
                </w:rPr>
                <w:delText>8</w:delText>
              </w:r>
            </w:del>
          </w:p>
        </w:tc>
        <w:tc>
          <w:tcPr>
            <w:tcW w:w="2070" w:type="dxa"/>
          </w:tcPr>
          <w:p w:rsidR="009B7864" w:rsidRPr="008F1DC0" w:rsidDel="00C637EE" w:rsidRDefault="009B7864" w:rsidP="009B7864">
            <w:pPr>
              <w:tabs>
                <w:tab w:val="left" w:pos="2160"/>
              </w:tabs>
              <w:spacing w:after="0"/>
              <w:rPr>
                <w:del w:id="6154" w:author="Link Pieces" w:date="2015-08-26T11:32:00Z"/>
                <w:rFonts w:ascii="Times New Roman" w:hAnsi="Times New Roman"/>
                <w:noProof/>
              </w:rPr>
            </w:pPr>
            <w:del w:id="6155" w:author="Link Pieces" w:date="2015-08-26T11:32:00Z">
              <w:r w:rsidRPr="008F1DC0" w:rsidDel="00C637EE">
                <w:rPr>
                  <w:rFonts w:ascii="Times New Roman" w:hAnsi="Times New Roman"/>
                  <w:noProof/>
                </w:rPr>
                <w:delText>Phone</w:delText>
              </w:r>
            </w:del>
          </w:p>
        </w:tc>
        <w:tc>
          <w:tcPr>
            <w:tcW w:w="2036" w:type="dxa"/>
          </w:tcPr>
          <w:p w:rsidR="009B7864" w:rsidRPr="008F1DC0" w:rsidDel="00C637EE" w:rsidRDefault="009B7864" w:rsidP="009B7864">
            <w:pPr>
              <w:tabs>
                <w:tab w:val="left" w:pos="2160"/>
              </w:tabs>
              <w:spacing w:after="0"/>
              <w:rPr>
                <w:del w:id="6156" w:author="Link Pieces" w:date="2015-08-26T11:32:00Z"/>
                <w:rFonts w:ascii="Times New Roman" w:hAnsi="Times New Roman"/>
                <w:noProof/>
              </w:rPr>
            </w:pPr>
            <w:del w:id="6157" w:author="Link Pieces" w:date="2015-08-26T03:41:00Z">
              <w:r w:rsidRPr="008F1DC0" w:rsidDel="009B7864">
                <w:rPr>
                  <w:rFonts w:ascii="Times New Roman" w:hAnsi="Times New Roman"/>
                  <w:noProof/>
                </w:rPr>
                <w:delText>Varchar(11)</w:delText>
              </w:r>
            </w:del>
          </w:p>
        </w:tc>
        <w:tc>
          <w:tcPr>
            <w:tcW w:w="994" w:type="dxa"/>
          </w:tcPr>
          <w:p w:rsidR="009B7864" w:rsidRPr="008F1DC0" w:rsidDel="00C637EE" w:rsidRDefault="009B7864" w:rsidP="009B7864">
            <w:pPr>
              <w:tabs>
                <w:tab w:val="left" w:pos="2160"/>
              </w:tabs>
              <w:spacing w:after="0"/>
              <w:rPr>
                <w:del w:id="6158" w:author="Link Pieces" w:date="2015-08-26T11:32:00Z"/>
                <w:rFonts w:ascii="Times New Roman" w:hAnsi="Times New Roman"/>
                <w:noProof/>
              </w:rPr>
            </w:pPr>
          </w:p>
        </w:tc>
        <w:tc>
          <w:tcPr>
            <w:tcW w:w="2977" w:type="dxa"/>
          </w:tcPr>
          <w:p w:rsidR="009B7864" w:rsidRPr="008F1DC0" w:rsidDel="00C637EE" w:rsidRDefault="009B7864" w:rsidP="009B7864">
            <w:pPr>
              <w:tabs>
                <w:tab w:val="left" w:pos="2160"/>
              </w:tabs>
              <w:spacing w:after="0"/>
              <w:rPr>
                <w:del w:id="6159" w:author="Link Pieces" w:date="2015-08-26T11:32:00Z"/>
                <w:rFonts w:ascii="Times New Roman" w:hAnsi="Times New Roman"/>
                <w:noProof/>
              </w:rPr>
            </w:pPr>
            <w:del w:id="6160" w:author="Link Pieces" w:date="2015-08-26T11:32:00Z">
              <w:r w:rsidRPr="008F1DC0" w:rsidDel="00C637EE">
                <w:rPr>
                  <w:rFonts w:ascii="Times New Roman" w:hAnsi="Times New Roman"/>
                  <w:noProof/>
                </w:rPr>
                <w:delText>Mobile phone number of customer</w:delText>
              </w:r>
            </w:del>
          </w:p>
        </w:tc>
        <w:tc>
          <w:tcPr>
            <w:tcW w:w="713" w:type="dxa"/>
          </w:tcPr>
          <w:p w:rsidR="009B7864" w:rsidRPr="008F1DC0" w:rsidDel="00C637EE" w:rsidRDefault="009B7864" w:rsidP="009B7864">
            <w:pPr>
              <w:spacing w:after="0"/>
              <w:rPr>
                <w:del w:id="6161" w:author="Link Pieces" w:date="2015-08-26T11:32:00Z"/>
                <w:rFonts w:ascii="Times New Roman" w:hAnsi="Times New Roman"/>
                <w:noProof/>
              </w:rPr>
            </w:pPr>
            <w:del w:id="6162" w:author="Link Pieces" w:date="2015-08-26T11:32:00Z">
              <w:r w:rsidRPr="008F1DC0" w:rsidDel="00C637EE">
                <w:rPr>
                  <w:rFonts w:ascii="Times New Roman" w:hAnsi="Times New Roman"/>
                  <w:noProof/>
                </w:rPr>
                <w:delText>No</w:delText>
              </w:r>
            </w:del>
          </w:p>
        </w:tc>
      </w:tr>
      <w:tr w:rsidR="009B7864" w:rsidRPr="008F1DC0" w:rsidDel="00C637EE" w:rsidTr="00E73162">
        <w:trPr>
          <w:del w:id="6163" w:author="Link Pieces" w:date="2015-08-26T11:32:00Z"/>
        </w:trPr>
        <w:tc>
          <w:tcPr>
            <w:tcW w:w="570" w:type="dxa"/>
          </w:tcPr>
          <w:p w:rsidR="009B7864" w:rsidRPr="008F1DC0" w:rsidDel="00C637EE" w:rsidRDefault="009B7864" w:rsidP="009B7864">
            <w:pPr>
              <w:tabs>
                <w:tab w:val="left" w:pos="2160"/>
              </w:tabs>
              <w:spacing w:after="0"/>
              <w:rPr>
                <w:del w:id="6164" w:author="Link Pieces" w:date="2015-08-26T11:32:00Z"/>
                <w:rFonts w:ascii="Times New Roman" w:hAnsi="Times New Roman"/>
                <w:noProof/>
              </w:rPr>
            </w:pPr>
            <w:del w:id="6165" w:author="Link Pieces" w:date="2015-08-26T03:41:00Z">
              <w:r w:rsidRPr="008F1DC0" w:rsidDel="009B7864">
                <w:rPr>
                  <w:rFonts w:ascii="Times New Roman" w:hAnsi="Times New Roman"/>
                  <w:noProof/>
                </w:rPr>
                <w:delText>9</w:delText>
              </w:r>
            </w:del>
          </w:p>
        </w:tc>
        <w:tc>
          <w:tcPr>
            <w:tcW w:w="2070" w:type="dxa"/>
          </w:tcPr>
          <w:p w:rsidR="009B7864" w:rsidRPr="008F1DC0" w:rsidDel="00C637EE" w:rsidRDefault="009B7864" w:rsidP="009B7864">
            <w:pPr>
              <w:tabs>
                <w:tab w:val="left" w:pos="2160"/>
              </w:tabs>
              <w:spacing w:after="0"/>
              <w:rPr>
                <w:del w:id="6166" w:author="Link Pieces" w:date="2015-08-26T11:32:00Z"/>
                <w:rFonts w:ascii="Times New Roman" w:hAnsi="Times New Roman"/>
                <w:noProof/>
              </w:rPr>
            </w:pPr>
            <w:del w:id="6167" w:author="Link Pieces" w:date="2015-08-26T11:32:00Z">
              <w:r w:rsidRPr="008F1DC0" w:rsidDel="00C637EE">
                <w:rPr>
                  <w:rFonts w:ascii="Times New Roman" w:hAnsi="Times New Roman"/>
                  <w:noProof/>
                </w:rPr>
                <w:delText>User_id</w:delText>
              </w:r>
            </w:del>
          </w:p>
        </w:tc>
        <w:tc>
          <w:tcPr>
            <w:tcW w:w="2036" w:type="dxa"/>
          </w:tcPr>
          <w:p w:rsidR="009B7864" w:rsidRPr="008F1DC0" w:rsidDel="00C637EE" w:rsidRDefault="009B7864" w:rsidP="009B7864">
            <w:pPr>
              <w:tabs>
                <w:tab w:val="left" w:pos="2160"/>
              </w:tabs>
              <w:spacing w:after="0"/>
              <w:rPr>
                <w:del w:id="6168" w:author="Link Pieces" w:date="2015-08-26T11:32:00Z"/>
                <w:rFonts w:ascii="Times New Roman" w:hAnsi="Times New Roman"/>
                <w:noProof/>
              </w:rPr>
            </w:pPr>
            <w:del w:id="6169" w:author="Link Pieces" w:date="2015-08-26T11:32:00Z">
              <w:r w:rsidRPr="008F1DC0" w:rsidDel="00C637EE">
                <w:rPr>
                  <w:rFonts w:ascii="Times New Roman" w:hAnsi="Times New Roman"/>
                  <w:noProof/>
                </w:rPr>
                <w:delText>Integer</w:delText>
              </w:r>
            </w:del>
          </w:p>
        </w:tc>
        <w:tc>
          <w:tcPr>
            <w:tcW w:w="994" w:type="dxa"/>
          </w:tcPr>
          <w:p w:rsidR="009B7864" w:rsidRPr="008F1DC0" w:rsidDel="00C637EE" w:rsidRDefault="009B7864" w:rsidP="009B7864">
            <w:pPr>
              <w:tabs>
                <w:tab w:val="left" w:pos="2160"/>
              </w:tabs>
              <w:spacing w:after="0"/>
              <w:rPr>
                <w:del w:id="6170" w:author="Link Pieces" w:date="2015-08-26T11:32:00Z"/>
                <w:rFonts w:ascii="Times New Roman" w:hAnsi="Times New Roman"/>
                <w:noProof/>
              </w:rPr>
            </w:pPr>
            <w:del w:id="6171" w:author="Link Pieces" w:date="2015-08-26T11:32:00Z">
              <w:r w:rsidRPr="008F1DC0" w:rsidDel="00C637EE">
                <w:rPr>
                  <w:rFonts w:ascii="Times New Roman" w:hAnsi="Times New Roman"/>
                  <w:noProof/>
                </w:rPr>
                <w:delText>FK</w:delText>
              </w:r>
            </w:del>
          </w:p>
        </w:tc>
        <w:tc>
          <w:tcPr>
            <w:tcW w:w="2977" w:type="dxa"/>
          </w:tcPr>
          <w:p w:rsidR="009B7864" w:rsidRPr="008F1DC0" w:rsidDel="00C637EE" w:rsidRDefault="009B7864" w:rsidP="009B7864">
            <w:pPr>
              <w:tabs>
                <w:tab w:val="left" w:pos="2160"/>
              </w:tabs>
              <w:spacing w:after="0"/>
              <w:rPr>
                <w:del w:id="6172" w:author="Link Pieces" w:date="2015-08-26T11:32:00Z"/>
                <w:rFonts w:ascii="Times New Roman" w:hAnsi="Times New Roman"/>
                <w:noProof/>
              </w:rPr>
            </w:pPr>
            <w:del w:id="6173" w:author="Link Pieces" w:date="2015-08-26T11:32:00Z">
              <w:r w:rsidRPr="008F1DC0" w:rsidDel="00C637EE">
                <w:rPr>
                  <w:rFonts w:ascii="Times New Roman" w:hAnsi="Times New Roman"/>
                  <w:noProof/>
                </w:rPr>
                <w:delText>Id of user</w:delText>
              </w:r>
            </w:del>
          </w:p>
        </w:tc>
        <w:tc>
          <w:tcPr>
            <w:tcW w:w="713" w:type="dxa"/>
          </w:tcPr>
          <w:p w:rsidR="009B7864" w:rsidRPr="008F1DC0" w:rsidDel="00C637EE" w:rsidRDefault="009B7864" w:rsidP="009B7864">
            <w:pPr>
              <w:spacing w:after="0"/>
              <w:rPr>
                <w:del w:id="6174" w:author="Link Pieces" w:date="2015-08-26T11:32:00Z"/>
                <w:rFonts w:ascii="Times New Roman" w:hAnsi="Times New Roman"/>
                <w:noProof/>
              </w:rPr>
            </w:pPr>
            <w:del w:id="6175" w:author="Link Pieces" w:date="2015-08-26T11:32:00Z">
              <w:r w:rsidRPr="008F1DC0" w:rsidDel="00C637EE">
                <w:rPr>
                  <w:rFonts w:ascii="Times New Roman" w:hAnsi="Times New Roman"/>
                  <w:noProof/>
                </w:rPr>
                <w:delText>No</w:delText>
              </w:r>
            </w:del>
          </w:p>
        </w:tc>
      </w:tr>
    </w:tbl>
    <w:p w:rsidR="00F54492" w:rsidRPr="008F1DC0" w:rsidDel="00C637EE" w:rsidRDefault="00F54492" w:rsidP="00F54492">
      <w:pPr>
        <w:rPr>
          <w:del w:id="6176" w:author="Link Pieces" w:date="2015-08-26T11:32:00Z"/>
          <w:rFonts w:ascii="Times New Roman" w:hAnsi="Times New Roman"/>
          <w:sz w:val="22"/>
          <w:szCs w:val="22"/>
        </w:rPr>
      </w:pPr>
    </w:p>
    <w:p w:rsidR="00F54492" w:rsidRPr="008F1DC0" w:rsidDel="00C637EE" w:rsidRDefault="00061DF0" w:rsidP="00A5614C">
      <w:pPr>
        <w:spacing w:after="160" w:line="259" w:lineRule="auto"/>
        <w:rPr>
          <w:del w:id="6177" w:author="Link Pieces" w:date="2015-08-26T11:32:00Z"/>
          <w:rFonts w:ascii="Times New Roman" w:hAnsi="Times New Roman"/>
          <w:sz w:val="22"/>
          <w:szCs w:val="22"/>
        </w:rPr>
      </w:pPr>
      <w:del w:id="6178" w:author="Link Pieces" w:date="2015-08-26T11:32:00Z">
        <w:r w:rsidRPr="008F1DC0" w:rsidDel="00C637EE">
          <w:rPr>
            <w:rFonts w:ascii="Times New Roman" w:hAnsi="Times New Roman"/>
            <w:sz w:val="22"/>
            <w:szCs w:val="22"/>
          </w:rPr>
          <w:br w:type="page"/>
        </w:r>
      </w:del>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6179" w:author="Link Pieces" w:date="2015-08-26T11:32:00Z"/>
        </w:trPr>
        <w:tc>
          <w:tcPr>
            <w:tcW w:w="9360" w:type="dxa"/>
            <w:gridSpan w:val="6"/>
          </w:tcPr>
          <w:p w:rsidR="00F54492" w:rsidRPr="008F1DC0" w:rsidDel="00C637EE" w:rsidRDefault="00F54492" w:rsidP="00E73162">
            <w:pPr>
              <w:tabs>
                <w:tab w:val="left" w:pos="2160"/>
              </w:tabs>
              <w:spacing w:after="0"/>
              <w:jc w:val="center"/>
              <w:rPr>
                <w:del w:id="6180" w:author="Link Pieces" w:date="2015-08-26T11:32:00Z"/>
                <w:rFonts w:ascii="Times New Roman" w:hAnsi="Times New Roman"/>
                <w:noProof/>
              </w:rPr>
            </w:pPr>
            <w:del w:id="6181" w:author="Link Pieces" w:date="2015-08-26T03:42:00Z">
              <w:r w:rsidRPr="008F1DC0" w:rsidDel="009B7864">
                <w:rPr>
                  <w:rFonts w:ascii="Times New Roman" w:hAnsi="Times New Roman"/>
                  <w:b/>
                  <w:noProof/>
                </w:rPr>
                <w:delText>Customers_</w:delText>
              </w:r>
            </w:del>
            <w:del w:id="6182" w:author="Link Pieces" w:date="2015-08-26T11:32:00Z">
              <w:r w:rsidRPr="008F1DC0" w:rsidDel="00C637EE">
                <w:rPr>
                  <w:rFonts w:ascii="Times New Roman" w:hAnsi="Times New Roman"/>
                  <w:b/>
                  <w:noProof/>
                </w:rPr>
                <w:delText>Users</w:delText>
              </w:r>
              <w:r w:rsidRPr="008F1DC0" w:rsidDel="00C637EE">
                <w:rPr>
                  <w:rFonts w:ascii="Times New Roman" w:hAnsi="Times New Roman"/>
                  <w:noProof/>
                </w:rPr>
                <w:delText>: store all data of user</w:delText>
              </w:r>
            </w:del>
          </w:p>
        </w:tc>
      </w:tr>
      <w:tr w:rsidR="00F54492" w:rsidRPr="008F1DC0" w:rsidDel="00C637EE" w:rsidTr="00E73162">
        <w:trPr>
          <w:del w:id="6183"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6184" w:author="Link Pieces" w:date="2015-08-26T11:32:00Z"/>
                <w:rFonts w:ascii="Times New Roman" w:hAnsi="Times New Roman"/>
                <w:b/>
                <w:noProof/>
              </w:rPr>
            </w:pPr>
            <w:del w:id="6185"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6186" w:author="Link Pieces" w:date="2015-08-26T11:32:00Z"/>
                <w:rFonts w:ascii="Times New Roman" w:hAnsi="Times New Roman"/>
                <w:b/>
                <w:noProof/>
              </w:rPr>
            </w:pPr>
            <w:del w:id="6187"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6188" w:author="Link Pieces" w:date="2015-08-26T11:32:00Z"/>
                <w:rFonts w:ascii="Times New Roman" w:hAnsi="Times New Roman"/>
                <w:b/>
                <w:noProof/>
              </w:rPr>
            </w:pPr>
            <w:del w:id="6189"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6190" w:author="Link Pieces" w:date="2015-08-26T11:32:00Z"/>
                <w:rFonts w:ascii="Times New Roman" w:hAnsi="Times New Roman"/>
                <w:b/>
                <w:noProof/>
              </w:rPr>
            </w:pPr>
            <w:del w:id="6191"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6192" w:author="Link Pieces" w:date="2015-08-26T11:32:00Z"/>
                <w:rFonts w:ascii="Times New Roman" w:hAnsi="Times New Roman"/>
                <w:b/>
                <w:noProof/>
              </w:rPr>
            </w:pPr>
            <w:del w:id="6193"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6194" w:author="Link Pieces" w:date="2015-08-26T11:32:00Z"/>
                <w:rFonts w:ascii="Times New Roman" w:hAnsi="Times New Roman"/>
                <w:b/>
                <w:noProof/>
              </w:rPr>
            </w:pPr>
            <w:del w:id="6195" w:author="Link Pieces" w:date="2015-08-26T11:32:00Z">
              <w:r w:rsidRPr="008F1DC0" w:rsidDel="00C637EE">
                <w:rPr>
                  <w:rFonts w:ascii="Times New Roman" w:hAnsi="Times New Roman"/>
                  <w:b/>
                  <w:noProof/>
                </w:rPr>
                <w:delText>Null</w:delText>
              </w:r>
            </w:del>
          </w:p>
        </w:tc>
      </w:tr>
      <w:tr w:rsidR="00F54492" w:rsidRPr="008F1DC0" w:rsidDel="00C637EE" w:rsidTr="00E73162">
        <w:trPr>
          <w:del w:id="6196" w:author="Link Pieces" w:date="2015-08-26T11:32:00Z"/>
        </w:trPr>
        <w:tc>
          <w:tcPr>
            <w:tcW w:w="570" w:type="dxa"/>
          </w:tcPr>
          <w:p w:rsidR="00F54492" w:rsidRPr="008F1DC0" w:rsidDel="00C637EE" w:rsidRDefault="00F54492" w:rsidP="00E73162">
            <w:pPr>
              <w:tabs>
                <w:tab w:val="left" w:pos="2160"/>
              </w:tabs>
              <w:spacing w:after="0"/>
              <w:rPr>
                <w:del w:id="6197" w:author="Link Pieces" w:date="2015-08-26T11:32:00Z"/>
                <w:rFonts w:ascii="Times New Roman" w:hAnsi="Times New Roman"/>
                <w:noProof/>
              </w:rPr>
            </w:pPr>
            <w:del w:id="6198"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6199" w:author="Link Pieces" w:date="2015-08-26T11:32:00Z"/>
                <w:rFonts w:ascii="Times New Roman" w:hAnsi="Times New Roman"/>
                <w:noProof/>
              </w:rPr>
            </w:pPr>
            <w:del w:id="6200"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6201" w:author="Link Pieces" w:date="2015-08-26T11:32:00Z"/>
                <w:rFonts w:ascii="Times New Roman" w:hAnsi="Times New Roman"/>
                <w:noProof/>
              </w:rPr>
            </w:pPr>
            <w:del w:id="6202"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203" w:author="Link Pieces" w:date="2015-08-26T11:32:00Z"/>
                <w:rFonts w:ascii="Times New Roman" w:hAnsi="Times New Roman"/>
                <w:noProof/>
              </w:rPr>
            </w:pPr>
            <w:del w:id="6204"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6205" w:author="Link Pieces" w:date="2015-08-26T11:32:00Z"/>
                <w:rFonts w:ascii="Times New Roman" w:hAnsi="Times New Roman"/>
                <w:noProof/>
              </w:rPr>
            </w:pPr>
            <w:del w:id="6206" w:author="Link Pieces" w:date="2015-08-26T11:32:00Z">
              <w:r w:rsidRPr="008F1DC0" w:rsidDel="00C637EE">
                <w:rPr>
                  <w:rFonts w:ascii="Times New Roman" w:hAnsi="Times New Roman"/>
                  <w:noProof/>
                </w:rPr>
                <w:delText>Index, id of user</w:delText>
              </w:r>
            </w:del>
          </w:p>
        </w:tc>
        <w:tc>
          <w:tcPr>
            <w:tcW w:w="713" w:type="dxa"/>
          </w:tcPr>
          <w:p w:rsidR="00F54492" w:rsidRPr="008F1DC0" w:rsidDel="00C637EE" w:rsidRDefault="00F54492" w:rsidP="00E73162">
            <w:pPr>
              <w:tabs>
                <w:tab w:val="left" w:pos="2160"/>
              </w:tabs>
              <w:spacing w:after="0"/>
              <w:rPr>
                <w:del w:id="6207" w:author="Link Pieces" w:date="2015-08-26T11:32:00Z"/>
                <w:rFonts w:ascii="Times New Roman" w:hAnsi="Times New Roman"/>
                <w:noProof/>
              </w:rPr>
            </w:pPr>
            <w:del w:id="6208" w:author="Link Pieces" w:date="2015-08-26T11:32:00Z">
              <w:r w:rsidRPr="008F1DC0" w:rsidDel="00C637EE">
                <w:rPr>
                  <w:rFonts w:ascii="Times New Roman" w:hAnsi="Times New Roman"/>
                  <w:noProof/>
                </w:rPr>
                <w:delText>No</w:delText>
              </w:r>
            </w:del>
          </w:p>
        </w:tc>
      </w:tr>
      <w:tr w:rsidR="00F54492" w:rsidRPr="008F1DC0" w:rsidDel="00C637EE" w:rsidTr="00E73162">
        <w:trPr>
          <w:del w:id="6209" w:author="Link Pieces" w:date="2015-08-26T11:32:00Z"/>
        </w:trPr>
        <w:tc>
          <w:tcPr>
            <w:tcW w:w="570" w:type="dxa"/>
          </w:tcPr>
          <w:p w:rsidR="00F54492" w:rsidRPr="008F1DC0" w:rsidDel="00C637EE" w:rsidRDefault="00F54492" w:rsidP="00E73162">
            <w:pPr>
              <w:tabs>
                <w:tab w:val="left" w:pos="2160"/>
              </w:tabs>
              <w:spacing w:after="0"/>
              <w:rPr>
                <w:del w:id="6210" w:author="Link Pieces" w:date="2015-08-26T11:32:00Z"/>
                <w:rFonts w:ascii="Times New Roman" w:hAnsi="Times New Roman"/>
                <w:noProof/>
              </w:rPr>
            </w:pPr>
            <w:del w:id="6211"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6212" w:author="Link Pieces" w:date="2015-08-26T11:32:00Z"/>
                <w:rFonts w:ascii="Times New Roman" w:hAnsi="Times New Roman"/>
                <w:noProof/>
              </w:rPr>
            </w:pPr>
            <w:del w:id="6213" w:author="Link Pieces" w:date="2015-08-26T11:32:00Z">
              <w:r w:rsidRPr="008F1DC0" w:rsidDel="00C637EE">
                <w:rPr>
                  <w:rFonts w:ascii="Times New Roman" w:hAnsi="Times New Roman"/>
                  <w:noProof/>
                </w:rPr>
                <w:delText>Facebook_id</w:delText>
              </w:r>
            </w:del>
          </w:p>
        </w:tc>
        <w:tc>
          <w:tcPr>
            <w:tcW w:w="2036" w:type="dxa"/>
          </w:tcPr>
          <w:p w:rsidR="00F54492" w:rsidRPr="008F1DC0" w:rsidDel="00C637EE" w:rsidRDefault="00F54492" w:rsidP="00E73162">
            <w:pPr>
              <w:tabs>
                <w:tab w:val="left" w:pos="2160"/>
              </w:tabs>
              <w:spacing w:after="0"/>
              <w:rPr>
                <w:del w:id="6214" w:author="Link Pieces" w:date="2015-08-26T11:32:00Z"/>
                <w:rFonts w:ascii="Times New Roman" w:hAnsi="Times New Roman"/>
                <w:noProof/>
              </w:rPr>
            </w:pPr>
            <w:del w:id="6215"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216"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217" w:author="Link Pieces" w:date="2015-08-26T11:32:00Z"/>
                <w:rFonts w:ascii="Times New Roman" w:hAnsi="Times New Roman"/>
                <w:noProof/>
              </w:rPr>
            </w:pPr>
            <w:del w:id="6218" w:author="Link Pieces" w:date="2015-08-26T11:32:00Z">
              <w:r w:rsidRPr="008F1DC0" w:rsidDel="00C637EE">
                <w:rPr>
                  <w:rFonts w:ascii="Times New Roman" w:hAnsi="Times New Roman"/>
                  <w:noProof/>
                </w:rPr>
                <w:delText>Id of facebook if user register with facebook</w:delText>
              </w:r>
            </w:del>
          </w:p>
        </w:tc>
        <w:tc>
          <w:tcPr>
            <w:tcW w:w="713" w:type="dxa"/>
          </w:tcPr>
          <w:p w:rsidR="00F54492" w:rsidRPr="008F1DC0" w:rsidDel="00C637EE" w:rsidRDefault="00F54492" w:rsidP="00E73162">
            <w:pPr>
              <w:tabs>
                <w:tab w:val="left" w:pos="2160"/>
              </w:tabs>
              <w:spacing w:after="0"/>
              <w:rPr>
                <w:del w:id="6219" w:author="Link Pieces" w:date="2015-08-26T11:32:00Z"/>
                <w:rFonts w:ascii="Times New Roman" w:hAnsi="Times New Roman"/>
                <w:noProof/>
              </w:rPr>
            </w:pPr>
            <w:del w:id="6220" w:author="Link Pieces" w:date="2015-08-26T11:32:00Z">
              <w:r w:rsidRPr="008F1DC0" w:rsidDel="00C637EE">
                <w:rPr>
                  <w:rFonts w:ascii="Times New Roman" w:hAnsi="Times New Roman"/>
                  <w:noProof/>
                </w:rPr>
                <w:delText>No</w:delText>
              </w:r>
            </w:del>
          </w:p>
        </w:tc>
      </w:tr>
      <w:tr w:rsidR="00F54492" w:rsidRPr="008F1DC0" w:rsidDel="00C637EE" w:rsidTr="00E73162">
        <w:trPr>
          <w:del w:id="6221" w:author="Link Pieces" w:date="2015-08-26T11:32:00Z"/>
        </w:trPr>
        <w:tc>
          <w:tcPr>
            <w:tcW w:w="570" w:type="dxa"/>
          </w:tcPr>
          <w:p w:rsidR="00F54492" w:rsidRPr="008F1DC0" w:rsidDel="00C637EE" w:rsidRDefault="00F54492" w:rsidP="00E73162">
            <w:pPr>
              <w:tabs>
                <w:tab w:val="left" w:pos="2160"/>
              </w:tabs>
              <w:spacing w:after="0"/>
              <w:rPr>
                <w:del w:id="6222" w:author="Link Pieces" w:date="2015-08-26T11:32:00Z"/>
                <w:rFonts w:ascii="Times New Roman" w:hAnsi="Times New Roman"/>
                <w:noProof/>
              </w:rPr>
            </w:pPr>
            <w:del w:id="6223"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6224" w:author="Link Pieces" w:date="2015-08-26T11:32:00Z"/>
                <w:rFonts w:ascii="Times New Roman" w:hAnsi="Times New Roman"/>
                <w:noProof/>
              </w:rPr>
            </w:pPr>
            <w:del w:id="6225" w:author="Link Pieces" w:date="2015-08-26T11:32:00Z">
              <w:r w:rsidRPr="008F1DC0" w:rsidDel="00C637EE">
                <w:rPr>
                  <w:rFonts w:ascii="Times New Roman" w:hAnsi="Times New Roman"/>
                  <w:noProof/>
                </w:rPr>
                <w:delText>Username</w:delText>
              </w:r>
            </w:del>
          </w:p>
        </w:tc>
        <w:tc>
          <w:tcPr>
            <w:tcW w:w="2036" w:type="dxa"/>
          </w:tcPr>
          <w:p w:rsidR="00F54492" w:rsidRPr="008F1DC0" w:rsidDel="00C637EE" w:rsidRDefault="00F54492" w:rsidP="00E73162">
            <w:pPr>
              <w:tabs>
                <w:tab w:val="left" w:pos="2160"/>
              </w:tabs>
              <w:spacing w:after="0"/>
              <w:rPr>
                <w:del w:id="6226" w:author="Link Pieces" w:date="2015-08-26T11:32:00Z"/>
                <w:rFonts w:ascii="Times New Roman" w:hAnsi="Times New Roman"/>
                <w:noProof/>
              </w:rPr>
            </w:pPr>
            <w:del w:id="6227" w:author="Link Pieces" w:date="2015-08-26T03:42:00Z">
              <w:r w:rsidRPr="008F1DC0" w:rsidDel="009B7864">
                <w:rPr>
                  <w:rFonts w:ascii="Times New Roman" w:hAnsi="Times New Roman"/>
                  <w:noProof/>
                </w:rPr>
                <w:delText>Varchar(20)</w:delText>
              </w:r>
            </w:del>
          </w:p>
        </w:tc>
        <w:tc>
          <w:tcPr>
            <w:tcW w:w="994" w:type="dxa"/>
          </w:tcPr>
          <w:p w:rsidR="00F54492" w:rsidRPr="008F1DC0" w:rsidDel="00C637EE" w:rsidRDefault="00F54492" w:rsidP="00E73162">
            <w:pPr>
              <w:tabs>
                <w:tab w:val="left" w:pos="2160"/>
              </w:tabs>
              <w:spacing w:after="0"/>
              <w:rPr>
                <w:del w:id="6228"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229" w:author="Link Pieces" w:date="2015-08-26T11:32:00Z"/>
                <w:rFonts w:ascii="Times New Roman" w:hAnsi="Times New Roman"/>
                <w:noProof/>
              </w:rPr>
            </w:pPr>
            <w:del w:id="6230" w:author="Link Pieces" w:date="2015-08-26T11:32:00Z">
              <w:r w:rsidRPr="008F1DC0" w:rsidDel="00C637EE">
                <w:rPr>
                  <w:rFonts w:ascii="Times New Roman" w:hAnsi="Times New Roman"/>
                  <w:noProof/>
                </w:rPr>
                <w:delText>Username of user</w:delText>
              </w:r>
            </w:del>
          </w:p>
        </w:tc>
        <w:tc>
          <w:tcPr>
            <w:tcW w:w="713" w:type="dxa"/>
          </w:tcPr>
          <w:p w:rsidR="00F54492" w:rsidRPr="008F1DC0" w:rsidDel="00C637EE" w:rsidRDefault="00F54492" w:rsidP="00E73162">
            <w:pPr>
              <w:tabs>
                <w:tab w:val="left" w:pos="2160"/>
              </w:tabs>
              <w:spacing w:after="0"/>
              <w:rPr>
                <w:del w:id="6231" w:author="Link Pieces" w:date="2015-08-26T11:32:00Z"/>
                <w:rFonts w:ascii="Times New Roman" w:hAnsi="Times New Roman"/>
                <w:noProof/>
              </w:rPr>
            </w:pPr>
            <w:del w:id="6232" w:author="Link Pieces" w:date="2015-08-26T11:32:00Z">
              <w:r w:rsidRPr="008F1DC0" w:rsidDel="00C637EE">
                <w:rPr>
                  <w:rFonts w:ascii="Times New Roman" w:hAnsi="Times New Roman"/>
                  <w:noProof/>
                </w:rPr>
                <w:delText>No</w:delText>
              </w:r>
            </w:del>
          </w:p>
        </w:tc>
      </w:tr>
      <w:tr w:rsidR="00F54492" w:rsidRPr="008F1DC0" w:rsidDel="00C637EE" w:rsidTr="00E73162">
        <w:trPr>
          <w:del w:id="6233" w:author="Link Pieces" w:date="2015-08-26T11:32:00Z"/>
        </w:trPr>
        <w:tc>
          <w:tcPr>
            <w:tcW w:w="570" w:type="dxa"/>
          </w:tcPr>
          <w:p w:rsidR="00F54492" w:rsidRPr="008F1DC0" w:rsidDel="00C637EE" w:rsidRDefault="00F54492" w:rsidP="00E73162">
            <w:pPr>
              <w:tabs>
                <w:tab w:val="left" w:pos="2160"/>
              </w:tabs>
              <w:spacing w:after="0"/>
              <w:rPr>
                <w:del w:id="6234" w:author="Link Pieces" w:date="2015-08-26T11:32:00Z"/>
                <w:rFonts w:ascii="Times New Roman" w:hAnsi="Times New Roman"/>
                <w:noProof/>
              </w:rPr>
            </w:pPr>
            <w:del w:id="6235"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6236" w:author="Link Pieces" w:date="2015-08-26T11:32:00Z"/>
                <w:rFonts w:ascii="Times New Roman" w:hAnsi="Times New Roman"/>
                <w:noProof/>
              </w:rPr>
            </w:pPr>
            <w:del w:id="6237" w:author="Link Pieces" w:date="2015-08-26T11:32:00Z">
              <w:r w:rsidRPr="008F1DC0" w:rsidDel="00C637EE">
                <w:rPr>
                  <w:rFonts w:ascii="Times New Roman" w:hAnsi="Times New Roman"/>
                  <w:noProof/>
                </w:rPr>
                <w:delText>Password</w:delText>
              </w:r>
            </w:del>
          </w:p>
        </w:tc>
        <w:tc>
          <w:tcPr>
            <w:tcW w:w="2036" w:type="dxa"/>
          </w:tcPr>
          <w:p w:rsidR="00F54492" w:rsidRPr="008F1DC0" w:rsidDel="00C637EE" w:rsidRDefault="00F54492" w:rsidP="00E73162">
            <w:pPr>
              <w:tabs>
                <w:tab w:val="left" w:pos="2160"/>
              </w:tabs>
              <w:spacing w:after="0"/>
              <w:rPr>
                <w:del w:id="6238" w:author="Link Pieces" w:date="2015-08-26T11:32:00Z"/>
                <w:rFonts w:ascii="Times New Roman" w:hAnsi="Times New Roman"/>
                <w:noProof/>
              </w:rPr>
            </w:pPr>
            <w:del w:id="6239" w:author="Link Pieces" w:date="2015-08-26T03:42:00Z">
              <w:r w:rsidRPr="008F1DC0" w:rsidDel="009B7864">
                <w:rPr>
                  <w:rFonts w:ascii="Times New Roman" w:hAnsi="Times New Roman"/>
                  <w:noProof/>
                </w:rPr>
                <w:delText>Varchar(50)</w:delText>
              </w:r>
            </w:del>
          </w:p>
        </w:tc>
        <w:tc>
          <w:tcPr>
            <w:tcW w:w="994" w:type="dxa"/>
          </w:tcPr>
          <w:p w:rsidR="00F54492" w:rsidRPr="008F1DC0" w:rsidDel="00C637EE" w:rsidRDefault="00F54492" w:rsidP="00E73162">
            <w:pPr>
              <w:tabs>
                <w:tab w:val="left" w:pos="2160"/>
              </w:tabs>
              <w:spacing w:after="0"/>
              <w:rPr>
                <w:del w:id="6240"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241" w:author="Link Pieces" w:date="2015-08-26T11:32:00Z"/>
                <w:rFonts w:ascii="Times New Roman" w:hAnsi="Times New Roman"/>
                <w:noProof/>
              </w:rPr>
            </w:pPr>
            <w:del w:id="6242" w:author="Link Pieces" w:date="2015-08-26T11:32:00Z">
              <w:r w:rsidRPr="008F1DC0" w:rsidDel="00C637EE">
                <w:rPr>
                  <w:rFonts w:ascii="Times New Roman" w:hAnsi="Times New Roman"/>
                  <w:noProof/>
                </w:rPr>
                <w:delText>Password of user</w:delText>
              </w:r>
            </w:del>
          </w:p>
        </w:tc>
        <w:tc>
          <w:tcPr>
            <w:tcW w:w="713" w:type="dxa"/>
          </w:tcPr>
          <w:p w:rsidR="00F54492" w:rsidRPr="008F1DC0" w:rsidDel="00C637EE" w:rsidRDefault="00F54492" w:rsidP="00E73162">
            <w:pPr>
              <w:tabs>
                <w:tab w:val="left" w:pos="2160"/>
              </w:tabs>
              <w:spacing w:after="0"/>
              <w:rPr>
                <w:del w:id="6243" w:author="Link Pieces" w:date="2015-08-26T11:32:00Z"/>
                <w:rFonts w:ascii="Times New Roman" w:hAnsi="Times New Roman"/>
                <w:noProof/>
              </w:rPr>
            </w:pPr>
            <w:del w:id="6244" w:author="Link Pieces" w:date="2015-08-26T11:32:00Z">
              <w:r w:rsidRPr="008F1DC0" w:rsidDel="00C637EE">
                <w:rPr>
                  <w:rFonts w:ascii="Times New Roman" w:hAnsi="Times New Roman"/>
                  <w:noProof/>
                </w:rPr>
                <w:delText>No</w:delText>
              </w:r>
            </w:del>
          </w:p>
        </w:tc>
      </w:tr>
      <w:tr w:rsidR="00F54492" w:rsidRPr="008F1DC0" w:rsidDel="00C637EE" w:rsidTr="00E73162">
        <w:trPr>
          <w:del w:id="6245" w:author="Link Pieces" w:date="2015-08-26T11:32:00Z"/>
        </w:trPr>
        <w:tc>
          <w:tcPr>
            <w:tcW w:w="570" w:type="dxa"/>
          </w:tcPr>
          <w:p w:rsidR="00F54492" w:rsidRPr="008F1DC0" w:rsidDel="00C637EE" w:rsidRDefault="00F54492" w:rsidP="00E73162">
            <w:pPr>
              <w:tabs>
                <w:tab w:val="left" w:pos="2160"/>
              </w:tabs>
              <w:spacing w:after="0"/>
              <w:rPr>
                <w:del w:id="6246" w:author="Link Pieces" w:date="2015-08-26T11:32:00Z"/>
                <w:rFonts w:ascii="Times New Roman" w:hAnsi="Times New Roman"/>
                <w:noProof/>
                <w:color w:val="FF0000"/>
              </w:rPr>
            </w:pPr>
            <w:del w:id="6247" w:author="Link Pieces" w:date="2015-08-26T11:32:00Z">
              <w:r w:rsidRPr="008F1DC0" w:rsidDel="00C637EE">
                <w:rPr>
                  <w:rFonts w:ascii="Times New Roman" w:hAnsi="Times New Roman"/>
                  <w:noProof/>
                  <w:color w:val="FF0000"/>
                </w:rPr>
                <w:delText>5</w:delText>
              </w:r>
            </w:del>
          </w:p>
        </w:tc>
        <w:tc>
          <w:tcPr>
            <w:tcW w:w="2070" w:type="dxa"/>
          </w:tcPr>
          <w:p w:rsidR="00F54492" w:rsidRPr="008F1DC0" w:rsidDel="00C637EE" w:rsidRDefault="00F54492" w:rsidP="00E73162">
            <w:pPr>
              <w:tabs>
                <w:tab w:val="left" w:pos="2160"/>
              </w:tabs>
              <w:spacing w:after="0"/>
              <w:rPr>
                <w:del w:id="6248" w:author="Link Pieces" w:date="2015-08-26T11:32:00Z"/>
                <w:rFonts w:ascii="Times New Roman" w:hAnsi="Times New Roman"/>
                <w:noProof/>
                <w:color w:val="FF0000"/>
              </w:rPr>
            </w:pPr>
            <w:del w:id="6249" w:author="Link Pieces" w:date="2015-08-26T11:32:00Z">
              <w:r w:rsidRPr="008F1DC0" w:rsidDel="00C637EE">
                <w:rPr>
                  <w:rFonts w:ascii="Times New Roman" w:hAnsi="Times New Roman"/>
                  <w:noProof/>
                  <w:color w:val="FF0000"/>
                </w:rPr>
                <w:delText>Type</w:delText>
              </w:r>
            </w:del>
          </w:p>
        </w:tc>
        <w:tc>
          <w:tcPr>
            <w:tcW w:w="2036" w:type="dxa"/>
          </w:tcPr>
          <w:p w:rsidR="00F54492" w:rsidRPr="008F1DC0" w:rsidDel="00C637EE" w:rsidRDefault="00F54492" w:rsidP="00E73162">
            <w:pPr>
              <w:tabs>
                <w:tab w:val="left" w:pos="2160"/>
              </w:tabs>
              <w:spacing w:after="0"/>
              <w:rPr>
                <w:del w:id="6250" w:author="Link Pieces" w:date="2015-08-26T11:32:00Z"/>
                <w:rFonts w:ascii="Times New Roman" w:hAnsi="Times New Roman"/>
                <w:noProof/>
                <w:color w:val="FF0000"/>
              </w:rPr>
            </w:pPr>
            <w:del w:id="6251" w:author="Link Pieces" w:date="2015-08-26T03:42:00Z">
              <w:r w:rsidRPr="008F1DC0" w:rsidDel="009B7864">
                <w:rPr>
                  <w:rFonts w:ascii="Times New Roman" w:hAnsi="Times New Roman"/>
                  <w:noProof/>
                  <w:color w:val="FF0000"/>
                </w:rPr>
                <w:delText>Varchar(20)</w:delText>
              </w:r>
            </w:del>
          </w:p>
        </w:tc>
        <w:tc>
          <w:tcPr>
            <w:tcW w:w="994" w:type="dxa"/>
          </w:tcPr>
          <w:p w:rsidR="00F54492" w:rsidRPr="008F1DC0" w:rsidDel="00C637EE" w:rsidRDefault="00F54492" w:rsidP="00E73162">
            <w:pPr>
              <w:tabs>
                <w:tab w:val="left" w:pos="2160"/>
              </w:tabs>
              <w:spacing w:after="0"/>
              <w:rPr>
                <w:del w:id="6252" w:author="Link Pieces" w:date="2015-08-26T11:32:00Z"/>
                <w:rFonts w:ascii="Times New Roman" w:hAnsi="Times New Roman"/>
                <w:noProof/>
                <w:color w:val="FF0000"/>
              </w:rPr>
            </w:pPr>
          </w:p>
        </w:tc>
        <w:tc>
          <w:tcPr>
            <w:tcW w:w="2977" w:type="dxa"/>
          </w:tcPr>
          <w:p w:rsidR="00F54492" w:rsidRPr="008F1DC0" w:rsidDel="00C637EE" w:rsidRDefault="00F54492" w:rsidP="00E73162">
            <w:pPr>
              <w:tabs>
                <w:tab w:val="left" w:pos="2160"/>
              </w:tabs>
              <w:spacing w:after="0"/>
              <w:rPr>
                <w:del w:id="6253" w:author="Link Pieces" w:date="2015-08-26T11:32:00Z"/>
                <w:rFonts w:ascii="Times New Roman" w:hAnsi="Times New Roman"/>
                <w:noProof/>
                <w:color w:val="FF0000"/>
              </w:rPr>
            </w:pPr>
            <w:del w:id="6254" w:author="Link Pieces" w:date="2015-08-26T11:32:00Z">
              <w:r w:rsidRPr="008F1DC0" w:rsidDel="00C637EE">
                <w:rPr>
                  <w:rFonts w:ascii="Times New Roman" w:hAnsi="Times New Roman"/>
                  <w:noProof/>
                  <w:color w:val="FF0000"/>
                </w:rPr>
                <w:delText>Type of user</w:delText>
              </w:r>
            </w:del>
          </w:p>
        </w:tc>
        <w:tc>
          <w:tcPr>
            <w:tcW w:w="713" w:type="dxa"/>
          </w:tcPr>
          <w:p w:rsidR="00F54492" w:rsidRPr="008F1DC0" w:rsidDel="00C637EE" w:rsidRDefault="00F54492" w:rsidP="00E73162">
            <w:pPr>
              <w:tabs>
                <w:tab w:val="left" w:pos="2160"/>
              </w:tabs>
              <w:spacing w:after="0"/>
              <w:rPr>
                <w:del w:id="6255" w:author="Link Pieces" w:date="2015-08-26T11:32:00Z"/>
                <w:rFonts w:ascii="Times New Roman" w:hAnsi="Times New Roman"/>
                <w:noProof/>
                <w:color w:val="FF0000"/>
              </w:rPr>
            </w:pPr>
            <w:del w:id="6256" w:author="Link Pieces" w:date="2015-08-26T11:32:00Z">
              <w:r w:rsidRPr="008F1DC0" w:rsidDel="00C637EE">
                <w:rPr>
                  <w:rFonts w:ascii="Times New Roman" w:hAnsi="Times New Roman"/>
                  <w:noProof/>
                  <w:color w:val="FF0000"/>
                </w:rPr>
                <w:delText>No</w:delText>
              </w:r>
            </w:del>
          </w:p>
        </w:tc>
      </w:tr>
    </w:tbl>
    <w:p w:rsidR="00F54492" w:rsidRPr="008F1DC0" w:rsidDel="00C637EE" w:rsidRDefault="00F54492" w:rsidP="00F54492">
      <w:pPr>
        <w:rPr>
          <w:del w:id="6257" w:author="Link Pieces" w:date="2015-08-26T11:32:00Z"/>
          <w:rFonts w:ascii="Times New Roman" w:hAnsi="Times New Roman"/>
          <w:sz w:val="22"/>
          <w:szCs w:val="22"/>
        </w:rPr>
      </w:pPr>
    </w:p>
    <w:tbl>
      <w:tblPr>
        <w:tblStyle w:val="TableGrid"/>
        <w:tblW w:w="9360" w:type="dxa"/>
        <w:tblInd w:w="108" w:type="dxa"/>
        <w:tblLayout w:type="fixed"/>
        <w:tblLook w:val="04A0" w:firstRow="1" w:lastRow="0" w:firstColumn="1" w:lastColumn="0" w:noHBand="0" w:noVBand="1"/>
      </w:tblPr>
      <w:tblGrid>
        <w:gridCol w:w="570"/>
        <w:gridCol w:w="2070"/>
        <w:gridCol w:w="2036"/>
        <w:gridCol w:w="994"/>
        <w:gridCol w:w="2977"/>
        <w:gridCol w:w="713"/>
      </w:tblGrid>
      <w:tr w:rsidR="00F54492" w:rsidRPr="008F1DC0" w:rsidDel="00C637EE" w:rsidTr="00E73162">
        <w:trPr>
          <w:del w:id="6258" w:author="Link Pieces" w:date="2015-08-26T11:32:00Z"/>
        </w:trPr>
        <w:tc>
          <w:tcPr>
            <w:tcW w:w="9360" w:type="dxa"/>
            <w:gridSpan w:val="6"/>
          </w:tcPr>
          <w:p w:rsidR="00F54492" w:rsidRPr="008F1DC0" w:rsidDel="00C637EE" w:rsidRDefault="00F54492" w:rsidP="00E73162">
            <w:pPr>
              <w:tabs>
                <w:tab w:val="left" w:pos="2160"/>
              </w:tabs>
              <w:spacing w:after="0"/>
              <w:jc w:val="center"/>
              <w:rPr>
                <w:del w:id="6259" w:author="Link Pieces" w:date="2015-08-26T11:32:00Z"/>
                <w:rFonts w:ascii="Times New Roman" w:hAnsi="Times New Roman"/>
                <w:noProof/>
              </w:rPr>
            </w:pPr>
            <w:del w:id="6260" w:author="Link Pieces" w:date="2015-08-26T11:32:00Z">
              <w:r w:rsidRPr="008F1DC0" w:rsidDel="00C637EE">
                <w:rPr>
                  <w:rFonts w:ascii="Times New Roman" w:hAnsi="Times New Roman"/>
                  <w:b/>
                  <w:noProof/>
                </w:rPr>
                <w:delText>Ratings</w:delText>
              </w:r>
              <w:r w:rsidRPr="008F1DC0" w:rsidDel="00C637EE">
                <w:rPr>
                  <w:rFonts w:ascii="Times New Roman" w:hAnsi="Times New Roman"/>
                  <w:noProof/>
                </w:rPr>
                <w:delText>: store data when customer rating product</w:delText>
              </w:r>
            </w:del>
          </w:p>
        </w:tc>
      </w:tr>
      <w:tr w:rsidR="00F54492" w:rsidRPr="008F1DC0" w:rsidDel="00C637EE" w:rsidTr="00E73162">
        <w:trPr>
          <w:del w:id="6261" w:author="Link Pieces" w:date="2015-08-26T11:32:00Z"/>
        </w:trPr>
        <w:tc>
          <w:tcPr>
            <w:tcW w:w="570" w:type="dxa"/>
            <w:shd w:val="clear" w:color="auto" w:fill="D9D9D9" w:themeFill="background1" w:themeFillShade="D9"/>
          </w:tcPr>
          <w:p w:rsidR="00F54492" w:rsidRPr="008F1DC0" w:rsidDel="00C637EE" w:rsidRDefault="00F54492" w:rsidP="00E73162">
            <w:pPr>
              <w:tabs>
                <w:tab w:val="left" w:pos="2160"/>
              </w:tabs>
              <w:spacing w:after="0"/>
              <w:jc w:val="center"/>
              <w:rPr>
                <w:del w:id="6262" w:author="Link Pieces" w:date="2015-08-26T11:32:00Z"/>
                <w:rFonts w:ascii="Times New Roman" w:hAnsi="Times New Roman"/>
                <w:b/>
                <w:noProof/>
              </w:rPr>
            </w:pPr>
            <w:del w:id="6263" w:author="Link Pieces" w:date="2015-08-26T11:32:00Z">
              <w:r w:rsidRPr="008F1DC0" w:rsidDel="00C637EE">
                <w:rPr>
                  <w:rFonts w:ascii="Times New Roman" w:hAnsi="Times New Roman"/>
                  <w:b/>
                  <w:noProof/>
                </w:rPr>
                <w:delText>No.</w:delText>
              </w:r>
            </w:del>
          </w:p>
        </w:tc>
        <w:tc>
          <w:tcPr>
            <w:tcW w:w="2070" w:type="dxa"/>
            <w:shd w:val="clear" w:color="auto" w:fill="D9D9D9" w:themeFill="background1" w:themeFillShade="D9"/>
          </w:tcPr>
          <w:p w:rsidR="00F54492" w:rsidRPr="008F1DC0" w:rsidDel="00C637EE" w:rsidRDefault="00F54492" w:rsidP="00E73162">
            <w:pPr>
              <w:tabs>
                <w:tab w:val="left" w:pos="2160"/>
              </w:tabs>
              <w:spacing w:after="0"/>
              <w:jc w:val="center"/>
              <w:rPr>
                <w:del w:id="6264" w:author="Link Pieces" w:date="2015-08-26T11:32:00Z"/>
                <w:rFonts w:ascii="Times New Roman" w:hAnsi="Times New Roman"/>
                <w:b/>
                <w:noProof/>
              </w:rPr>
            </w:pPr>
            <w:del w:id="6265" w:author="Link Pieces" w:date="2015-08-26T11:32:00Z">
              <w:r w:rsidRPr="008F1DC0" w:rsidDel="00C637EE">
                <w:rPr>
                  <w:rFonts w:ascii="Times New Roman" w:hAnsi="Times New Roman"/>
                  <w:b/>
                  <w:noProof/>
                </w:rPr>
                <w:delText>Field</w:delText>
              </w:r>
            </w:del>
          </w:p>
        </w:tc>
        <w:tc>
          <w:tcPr>
            <w:tcW w:w="2036" w:type="dxa"/>
            <w:shd w:val="clear" w:color="auto" w:fill="D9D9D9" w:themeFill="background1" w:themeFillShade="D9"/>
          </w:tcPr>
          <w:p w:rsidR="00F54492" w:rsidRPr="008F1DC0" w:rsidDel="00C637EE" w:rsidRDefault="00F54492" w:rsidP="00E73162">
            <w:pPr>
              <w:tabs>
                <w:tab w:val="left" w:pos="2160"/>
              </w:tabs>
              <w:spacing w:after="0"/>
              <w:jc w:val="center"/>
              <w:rPr>
                <w:del w:id="6266" w:author="Link Pieces" w:date="2015-08-26T11:32:00Z"/>
                <w:rFonts w:ascii="Times New Roman" w:hAnsi="Times New Roman"/>
                <w:b/>
                <w:noProof/>
              </w:rPr>
            </w:pPr>
            <w:del w:id="6267" w:author="Link Pieces" w:date="2015-08-26T11:32:00Z">
              <w:r w:rsidRPr="008F1DC0" w:rsidDel="00C637EE">
                <w:rPr>
                  <w:rFonts w:ascii="Times New Roman" w:hAnsi="Times New Roman"/>
                  <w:b/>
                  <w:noProof/>
                </w:rPr>
                <w:delText>Type</w:delText>
              </w:r>
            </w:del>
          </w:p>
        </w:tc>
        <w:tc>
          <w:tcPr>
            <w:tcW w:w="994" w:type="dxa"/>
            <w:shd w:val="clear" w:color="auto" w:fill="D9D9D9" w:themeFill="background1" w:themeFillShade="D9"/>
          </w:tcPr>
          <w:p w:rsidR="00F54492" w:rsidRPr="008F1DC0" w:rsidDel="00C637EE" w:rsidRDefault="00F54492" w:rsidP="00E73162">
            <w:pPr>
              <w:tabs>
                <w:tab w:val="left" w:pos="2160"/>
              </w:tabs>
              <w:spacing w:after="0"/>
              <w:jc w:val="center"/>
              <w:rPr>
                <w:del w:id="6268" w:author="Link Pieces" w:date="2015-08-26T11:32:00Z"/>
                <w:rFonts w:ascii="Times New Roman" w:hAnsi="Times New Roman"/>
                <w:b/>
                <w:noProof/>
              </w:rPr>
            </w:pPr>
            <w:del w:id="6269" w:author="Link Pieces" w:date="2015-08-26T11:32:00Z">
              <w:r w:rsidRPr="008F1DC0" w:rsidDel="00C637EE">
                <w:rPr>
                  <w:rFonts w:ascii="Times New Roman" w:hAnsi="Times New Roman"/>
                  <w:b/>
                  <w:noProof/>
                </w:rPr>
                <w:delText>Key</w:delText>
              </w:r>
            </w:del>
          </w:p>
        </w:tc>
        <w:tc>
          <w:tcPr>
            <w:tcW w:w="2977" w:type="dxa"/>
            <w:shd w:val="clear" w:color="auto" w:fill="D9D9D9" w:themeFill="background1" w:themeFillShade="D9"/>
          </w:tcPr>
          <w:p w:rsidR="00F54492" w:rsidRPr="008F1DC0" w:rsidDel="00C637EE" w:rsidRDefault="00F54492" w:rsidP="00E73162">
            <w:pPr>
              <w:tabs>
                <w:tab w:val="left" w:pos="2160"/>
              </w:tabs>
              <w:spacing w:after="0"/>
              <w:jc w:val="center"/>
              <w:rPr>
                <w:del w:id="6270" w:author="Link Pieces" w:date="2015-08-26T11:32:00Z"/>
                <w:rFonts w:ascii="Times New Roman" w:hAnsi="Times New Roman"/>
                <w:b/>
                <w:noProof/>
              </w:rPr>
            </w:pPr>
            <w:del w:id="6271" w:author="Link Pieces" w:date="2015-08-26T11:32:00Z">
              <w:r w:rsidRPr="008F1DC0" w:rsidDel="00C637EE">
                <w:rPr>
                  <w:rFonts w:ascii="Times New Roman" w:hAnsi="Times New Roman"/>
                  <w:b/>
                  <w:noProof/>
                </w:rPr>
                <w:delText>Description</w:delText>
              </w:r>
            </w:del>
          </w:p>
        </w:tc>
        <w:tc>
          <w:tcPr>
            <w:tcW w:w="713" w:type="dxa"/>
            <w:shd w:val="clear" w:color="auto" w:fill="D9D9D9" w:themeFill="background1" w:themeFillShade="D9"/>
          </w:tcPr>
          <w:p w:rsidR="00F54492" w:rsidRPr="008F1DC0" w:rsidDel="00C637EE" w:rsidRDefault="00F54492" w:rsidP="00E73162">
            <w:pPr>
              <w:tabs>
                <w:tab w:val="left" w:pos="2160"/>
              </w:tabs>
              <w:spacing w:after="0"/>
              <w:jc w:val="center"/>
              <w:rPr>
                <w:del w:id="6272" w:author="Link Pieces" w:date="2015-08-26T11:32:00Z"/>
                <w:rFonts w:ascii="Times New Roman" w:hAnsi="Times New Roman"/>
                <w:b/>
                <w:noProof/>
              </w:rPr>
            </w:pPr>
            <w:del w:id="6273" w:author="Link Pieces" w:date="2015-08-26T11:32:00Z">
              <w:r w:rsidRPr="008F1DC0" w:rsidDel="00C637EE">
                <w:rPr>
                  <w:rFonts w:ascii="Times New Roman" w:hAnsi="Times New Roman"/>
                  <w:b/>
                  <w:noProof/>
                </w:rPr>
                <w:delText>Null</w:delText>
              </w:r>
            </w:del>
          </w:p>
        </w:tc>
      </w:tr>
      <w:tr w:rsidR="00F54492" w:rsidRPr="008F1DC0" w:rsidDel="00C637EE" w:rsidTr="00E73162">
        <w:trPr>
          <w:del w:id="6274" w:author="Link Pieces" w:date="2015-08-26T11:32:00Z"/>
        </w:trPr>
        <w:tc>
          <w:tcPr>
            <w:tcW w:w="570" w:type="dxa"/>
          </w:tcPr>
          <w:p w:rsidR="00F54492" w:rsidRPr="008F1DC0" w:rsidDel="00C637EE" w:rsidRDefault="00F54492" w:rsidP="00E73162">
            <w:pPr>
              <w:tabs>
                <w:tab w:val="left" w:pos="2160"/>
              </w:tabs>
              <w:spacing w:after="0"/>
              <w:rPr>
                <w:del w:id="6275" w:author="Link Pieces" w:date="2015-08-26T11:32:00Z"/>
                <w:rFonts w:ascii="Times New Roman" w:hAnsi="Times New Roman"/>
                <w:noProof/>
              </w:rPr>
            </w:pPr>
            <w:del w:id="6276" w:author="Link Pieces" w:date="2015-08-26T11:32:00Z">
              <w:r w:rsidRPr="008F1DC0" w:rsidDel="00C637EE">
                <w:rPr>
                  <w:rFonts w:ascii="Times New Roman" w:hAnsi="Times New Roman"/>
                  <w:noProof/>
                </w:rPr>
                <w:delText>1</w:delText>
              </w:r>
            </w:del>
          </w:p>
        </w:tc>
        <w:tc>
          <w:tcPr>
            <w:tcW w:w="2070" w:type="dxa"/>
          </w:tcPr>
          <w:p w:rsidR="00F54492" w:rsidRPr="008F1DC0" w:rsidDel="00C637EE" w:rsidRDefault="00F54492" w:rsidP="00E73162">
            <w:pPr>
              <w:tabs>
                <w:tab w:val="left" w:pos="2160"/>
              </w:tabs>
              <w:spacing w:after="0"/>
              <w:rPr>
                <w:del w:id="6277" w:author="Link Pieces" w:date="2015-08-26T11:32:00Z"/>
                <w:rFonts w:ascii="Times New Roman" w:hAnsi="Times New Roman"/>
                <w:noProof/>
              </w:rPr>
            </w:pPr>
            <w:del w:id="6278" w:author="Link Pieces" w:date="2015-08-26T11:32:00Z">
              <w:r w:rsidRPr="008F1DC0" w:rsidDel="00C637EE">
                <w:rPr>
                  <w:rFonts w:ascii="Times New Roman" w:hAnsi="Times New Roman"/>
                  <w:noProof/>
                </w:rPr>
                <w:delText>Id</w:delText>
              </w:r>
            </w:del>
          </w:p>
        </w:tc>
        <w:tc>
          <w:tcPr>
            <w:tcW w:w="2036" w:type="dxa"/>
          </w:tcPr>
          <w:p w:rsidR="00F54492" w:rsidRPr="008F1DC0" w:rsidDel="00C637EE" w:rsidRDefault="00F54492" w:rsidP="00E73162">
            <w:pPr>
              <w:tabs>
                <w:tab w:val="left" w:pos="2160"/>
              </w:tabs>
              <w:spacing w:after="0"/>
              <w:rPr>
                <w:del w:id="6279" w:author="Link Pieces" w:date="2015-08-26T11:32:00Z"/>
                <w:rFonts w:ascii="Times New Roman" w:hAnsi="Times New Roman"/>
                <w:noProof/>
              </w:rPr>
            </w:pPr>
            <w:del w:id="6280"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281" w:author="Link Pieces" w:date="2015-08-26T11:32:00Z"/>
                <w:rFonts w:ascii="Times New Roman" w:hAnsi="Times New Roman"/>
                <w:noProof/>
              </w:rPr>
            </w:pPr>
            <w:del w:id="6282" w:author="Link Pieces" w:date="2015-08-26T11:32:00Z">
              <w:r w:rsidRPr="008F1DC0" w:rsidDel="00C637EE">
                <w:rPr>
                  <w:rFonts w:ascii="Times New Roman" w:hAnsi="Times New Roman"/>
                  <w:noProof/>
                </w:rPr>
                <w:delText>PK</w:delText>
              </w:r>
            </w:del>
          </w:p>
        </w:tc>
        <w:tc>
          <w:tcPr>
            <w:tcW w:w="2977" w:type="dxa"/>
          </w:tcPr>
          <w:p w:rsidR="00F54492" w:rsidRPr="008F1DC0" w:rsidDel="00C637EE" w:rsidRDefault="00F54492" w:rsidP="00E73162">
            <w:pPr>
              <w:tabs>
                <w:tab w:val="left" w:pos="2160"/>
              </w:tabs>
              <w:spacing w:after="0"/>
              <w:rPr>
                <w:del w:id="6283" w:author="Link Pieces" w:date="2015-08-26T11:32:00Z"/>
                <w:rFonts w:ascii="Times New Roman" w:hAnsi="Times New Roman"/>
                <w:noProof/>
              </w:rPr>
            </w:pPr>
            <w:del w:id="6284" w:author="Link Pieces" w:date="2015-08-26T11:32:00Z">
              <w:r w:rsidRPr="008F1DC0" w:rsidDel="00C637EE">
                <w:rPr>
                  <w:rFonts w:ascii="Times New Roman" w:hAnsi="Times New Roman"/>
                  <w:noProof/>
                </w:rPr>
                <w:delText>Index, id of rating</w:delText>
              </w:r>
            </w:del>
          </w:p>
        </w:tc>
        <w:tc>
          <w:tcPr>
            <w:tcW w:w="713" w:type="dxa"/>
          </w:tcPr>
          <w:p w:rsidR="00F54492" w:rsidRPr="008F1DC0" w:rsidDel="00C637EE" w:rsidRDefault="00F54492" w:rsidP="00E73162">
            <w:pPr>
              <w:tabs>
                <w:tab w:val="left" w:pos="2160"/>
              </w:tabs>
              <w:spacing w:after="0"/>
              <w:rPr>
                <w:del w:id="6285" w:author="Link Pieces" w:date="2015-08-26T11:32:00Z"/>
                <w:rFonts w:ascii="Times New Roman" w:hAnsi="Times New Roman"/>
                <w:noProof/>
              </w:rPr>
            </w:pPr>
            <w:del w:id="6286" w:author="Link Pieces" w:date="2015-08-26T11:32:00Z">
              <w:r w:rsidRPr="008F1DC0" w:rsidDel="00C637EE">
                <w:rPr>
                  <w:rFonts w:ascii="Times New Roman" w:hAnsi="Times New Roman"/>
                  <w:noProof/>
                </w:rPr>
                <w:delText>No</w:delText>
              </w:r>
            </w:del>
          </w:p>
        </w:tc>
      </w:tr>
      <w:tr w:rsidR="00F54492" w:rsidRPr="008F1DC0" w:rsidDel="00C637EE" w:rsidTr="00E73162">
        <w:trPr>
          <w:del w:id="6287" w:author="Link Pieces" w:date="2015-08-26T11:32:00Z"/>
        </w:trPr>
        <w:tc>
          <w:tcPr>
            <w:tcW w:w="570" w:type="dxa"/>
          </w:tcPr>
          <w:p w:rsidR="00F54492" w:rsidRPr="008F1DC0" w:rsidDel="00C637EE" w:rsidRDefault="00F54492" w:rsidP="00E73162">
            <w:pPr>
              <w:tabs>
                <w:tab w:val="left" w:pos="2160"/>
              </w:tabs>
              <w:spacing w:after="0"/>
              <w:rPr>
                <w:del w:id="6288" w:author="Link Pieces" w:date="2015-08-26T11:32:00Z"/>
                <w:rFonts w:ascii="Times New Roman" w:hAnsi="Times New Roman"/>
                <w:noProof/>
              </w:rPr>
            </w:pPr>
            <w:del w:id="6289" w:author="Link Pieces" w:date="2015-08-26T11:32:00Z">
              <w:r w:rsidRPr="008F1DC0" w:rsidDel="00C637EE">
                <w:rPr>
                  <w:rFonts w:ascii="Times New Roman" w:hAnsi="Times New Roman"/>
                  <w:noProof/>
                </w:rPr>
                <w:delText>2</w:delText>
              </w:r>
            </w:del>
          </w:p>
        </w:tc>
        <w:tc>
          <w:tcPr>
            <w:tcW w:w="2070" w:type="dxa"/>
          </w:tcPr>
          <w:p w:rsidR="00F54492" w:rsidRPr="008F1DC0" w:rsidDel="00C637EE" w:rsidRDefault="00F54492" w:rsidP="00E73162">
            <w:pPr>
              <w:tabs>
                <w:tab w:val="left" w:pos="2160"/>
              </w:tabs>
              <w:spacing w:after="0"/>
              <w:rPr>
                <w:del w:id="6290" w:author="Link Pieces" w:date="2015-08-26T11:32:00Z"/>
                <w:rFonts w:ascii="Times New Roman" w:hAnsi="Times New Roman"/>
                <w:noProof/>
              </w:rPr>
            </w:pPr>
            <w:del w:id="6291" w:author="Link Pieces" w:date="2015-08-26T11:32:00Z">
              <w:r w:rsidRPr="008F1DC0" w:rsidDel="00C637EE">
                <w:rPr>
                  <w:rFonts w:ascii="Times New Roman" w:hAnsi="Times New Roman"/>
                  <w:noProof/>
                </w:rPr>
                <w:delText>Rat</w:delText>
              </w:r>
            </w:del>
            <w:del w:id="6292" w:author="Link Pieces" w:date="2015-08-26T03:42:00Z">
              <w:r w:rsidRPr="008F1DC0" w:rsidDel="009B7864">
                <w:rPr>
                  <w:rFonts w:ascii="Times New Roman" w:hAnsi="Times New Roman"/>
                  <w:noProof/>
                </w:rPr>
                <w:delText>e</w:delText>
              </w:r>
            </w:del>
          </w:p>
        </w:tc>
        <w:tc>
          <w:tcPr>
            <w:tcW w:w="2036" w:type="dxa"/>
          </w:tcPr>
          <w:p w:rsidR="00F54492" w:rsidRPr="008F1DC0" w:rsidDel="00C637EE" w:rsidRDefault="00F54492" w:rsidP="00E73162">
            <w:pPr>
              <w:tabs>
                <w:tab w:val="left" w:pos="2160"/>
              </w:tabs>
              <w:spacing w:after="0"/>
              <w:rPr>
                <w:del w:id="6293" w:author="Link Pieces" w:date="2015-08-26T11:32:00Z"/>
                <w:rFonts w:ascii="Times New Roman" w:hAnsi="Times New Roman"/>
                <w:noProof/>
              </w:rPr>
            </w:pPr>
            <w:del w:id="6294"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295"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296" w:author="Link Pieces" w:date="2015-08-26T11:32:00Z"/>
                <w:rFonts w:ascii="Times New Roman" w:hAnsi="Times New Roman"/>
                <w:noProof/>
              </w:rPr>
            </w:pPr>
            <w:del w:id="6297" w:author="Link Pieces" w:date="2015-08-26T11:32:00Z">
              <w:r w:rsidRPr="008F1DC0" w:rsidDel="00C637EE">
                <w:rPr>
                  <w:rFonts w:ascii="Times New Roman" w:hAnsi="Times New Roman"/>
                  <w:noProof/>
                </w:rPr>
                <w:delText>Number of customer take for product from 1 to 5</w:delText>
              </w:r>
            </w:del>
          </w:p>
        </w:tc>
        <w:tc>
          <w:tcPr>
            <w:tcW w:w="713" w:type="dxa"/>
          </w:tcPr>
          <w:p w:rsidR="00F54492" w:rsidRPr="008F1DC0" w:rsidDel="00C637EE" w:rsidRDefault="00F54492" w:rsidP="00E73162">
            <w:pPr>
              <w:tabs>
                <w:tab w:val="left" w:pos="2160"/>
              </w:tabs>
              <w:spacing w:after="0"/>
              <w:rPr>
                <w:del w:id="6298" w:author="Link Pieces" w:date="2015-08-26T11:32:00Z"/>
                <w:rFonts w:ascii="Times New Roman" w:hAnsi="Times New Roman"/>
                <w:noProof/>
              </w:rPr>
            </w:pPr>
            <w:del w:id="6299" w:author="Link Pieces" w:date="2015-08-26T11:32:00Z">
              <w:r w:rsidRPr="008F1DC0" w:rsidDel="00C637EE">
                <w:rPr>
                  <w:rFonts w:ascii="Times New Roman" w:hAnsi="Times New Roman"/>
                  <w:noProof/>
                </w:rPr>
                <w:delText>No</w:delText>
              </w:r>
            </w:del>
          </w:p>
        </w:tc>
      </w:tr>
      <w:tr w:rsidR="00F54492" w:rsidRPr="008F1DC0" w:rsidDel="00C637EE" w:rsidTr="00E73162">
        <w:trPr>
          <w:del w:id="6300" w:author="Link Pieces" w:date="2015-08-26T11:32:00Z"/>
        </w:trPr>
        <w:tc>
          <w:tcPr>
            <w:tcW w:w="570" w:type="dxa"/>
          </w:tcPr>
          <w:p w:rsidR="00F54492" w:rsidRPr="008F1DC0" w:rsidDel="00C637EE" w:rsidRDefault="00F54492" w:rsidP="00E73162">
            <w:pPr>
              <w:tabs>
                <w:tab w:val="left" w:pos="2160"/>
              </w:tabs>
              <w:spacing w:after="0"/>
              <w:rPr>
                <w:del w:id="6301" w:author="Link Pieces" w:date="2015-08-26T11:32:00Z"/>
                <w:rFonts w:ascii="Times New Roman" w:hAnsi="Times New Roman"/>
                <w:noProof/>
              </w:rPr>
            </w:pPr>
            <w:del w:id="6302" w:author="Link Pieces" w:date="2015-08-26T11:32:00Z">
              <w:r w:rsidRPr="008F1DC0" w:rsidDel="00C637EE">
                <w:rPr>
                  <w:rFonts w:ascii="Times New Roman" w:hAnsi="Times New Roman"/>
                  <w:noProof/>
                </w:rPr>
                <w:delText>3</w:delText>
              </w:r>
            </w:del>
          </w:p>
        </w:tc>
        <w:tc>
          <w:tcPr>
            <w:tcW w:w="2070" w:type="dxa"/>
          </w:tcPr>
          <w:p w:rsidR="00F54492" w:rsidRPr="008F1DC0" w:rsidDel="00C637EE" w:rsidRDefault="00F54492" w:rsidP="00E73162">
            <w:pPr>
              <w:tabs>
                <w:tab w:val="left" w:pos="2160"/>
              </w:tabs>
              <w:spacing w:after="0"/>
              <w:rPr>
                <w:del w:id="6303" w:author="Link Pieces" w:date="2015-08-26T11:32:00Z"/>
                <w:rFonts w:ascii="Times New Roman" w:hAnsi="Times New Roman"/>
                <w:noProof/>
              </w:rPr>
            </w:pPr>
            <w:del w:id="6304" w:author="Link Pieces" w:date="2015-08-26T11:32:00Z">
              <w:r w:rsidRPr="008F1DC0" w:rsidDel="00C637EE">
                <w:rPr>
                  <w:rFonts w:ascii="Times New Roman" w:hAnsi="Times New Roman"/>
                  <w:noProof/>
                </w:rPr>
                <w:delText>Title</w:delText>
              </w:r>
            </w:del>
          </w:p>
        </w:tc>
        <w:tc>
          <w:tcPr>
            <w:tcW w:w="2036" w:type="dxa"/>
          </w:tcPr>
          <w:p w:rsidR="00F54492" w:rsidRPr="008F1DC0" w:rsidDel="00C637EE" w:rsidRDefault="00F54492" w:rsidP="00E73162">
            <w:pPr>
              <w:tabs>
                <w:tab w:val="left" w:pos="2160"/>
              </w:tabs>
              <w:spacing w:after="0"/>
              <w:rPr>
                <w:del w:id="6305" w:author="Link Pieces" w:date="2015-08-26T11:32:00Z"/>
                <w:rFonts w:ascii="Times New Roman" w:hAnsi="Times New Roman"/>
                <w:noProof/>
              </w:rPr>
            </w:pPr>
            <w:del w:id="6306" w:author="Link Pieces" w:date="2015-08-26T03:43:00Z">
              <w:r w:rsidRPr="008F1DC0" w:rsidDel="009B7864">
                <w:rPr>
                  <w:rFonts w:ascii="Times New Roman" w:hAnsi="Times New Roman"/>
                  <w:noProof/>
                </w:rPr>
                <w:delText>Varchar(20)</w:delText>
              </w:r>
            </w:del>
          </w:p>
        </w:tc>
        <w:tc>
          <w:tcPr>
            <w:tcW w:w="994" w:type="dxa"/>
          </w:tcPr>
          <w:p w:rsidR="00F54492" w:rsidRPr="008F1DC0" w:rsidDel="00C637EE" w:rsidRDefault="00F54492" w:rsidP="00E73162">
            <w:pPr>
              <w:tabs>
                <w:tab w:val="left" w:pos="2160"/>
              </w:tabs>
              <w:spacing w:after="0"/>
              <w:rPr>
                <w:del w:id="6307"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308" w:author="Link Pieces" w:date="2015-08-26T11:32:00Z"/>
                <w:rFonts w:ascii="Times New Roman" w:hAnsi="Times New Roman"/>
                <w:noProof/>
              </w:rPr>
            </w:pPr>
            <w:del w:id="6309" w:author="Link Pieces" w:date="2015-08-26T11:32:00Z">
              <w:r w:rsidRPr="008F1DC0" w:rsidDel="00C637EE">
                <w:rPr>
                  <w:rFonts w:ascii="Times New Roman" w:hAnsi="Times New Roman"/>
                  <w:noProof/>
                </w:rPr>
                <w:delText>Title of comment about product</w:delText>
              </w:r>
            </w:del>
          </w:p>
        </w:tc>
        <w:tc>
          <w:tcPr>
            <w:tcW w:w="713" w:type="dxa"/>
          </w:tcPr>
          <w:p w:rsidR="00F54492" w:rsidRPr="008F1DC0" w:rsidDel="00C637EE" w:rsidRDefault="00F54492" w:rsidP="00E73162">
            <w:pPr>
              <w:tabs>
                <w:tab w:val="left" w:pos="2160"/>
              </w:tabs>
              <w:spacing w:after="0"/>
              <w:rPr>
                <w:del w:id="6310" w:author="Link Pieces" w:date="2015-08-26T11:32:00Z"/>
                <w:rFonts w:ascii="Times New Roman" w:hAnsi="Times New Roman"/>
                <w:noProof/>
              </w:rPr>
            </w:pPr>
            <w:del w:id="6311" w:author="Link Pieces" w:date="2015-08-26T11:32:00Z">
              <w:r w:rsidRPr="008F1DC0" w:rsidDel="00C637EE">
                <w:rPr>
                  <w:rFonts w:ascii="Times New Roman" w:hAnsi="Times New Roman"/>
                  <w:noProof/>
                </w:rPr>
                <w:delText>Yes</w:delText>
              </w:r>
            </w:del>
          </w:p>
        </w:tc>
      </w:tr>
      <w:tr w:rsidR="00F54492" w:rsidRPr="008F1DC0" w:rsidDel="00C637EE" w:rsidTr="00E73162">
        <w:trPr>
          <w:del w:id="6312" w:author="Link Pieces" w:date="2015-08-26T11:32:00Z"/>
        </w:trPr>
        <w:tc>
          <w:tcPr>
            <w:tcW w:w="570" w:type="dxa"/>
          </w:tcPr>
          <w:p w:rsidR="00F54492" w:rsidRPr="008F1DC0" w:rsidDel="00C637EE" w:rsidRDefault="00F54492" w:rsidP="00E73162">
            <w:pPr>
              <w:tabs>
                <w:tab w:val="left" w:pos="2160"/>
              </w:tabs>
              <w:spacing w:after="0"/>
              <w:rPr>
                <w:del w:id="6313" w:author="Link Pieces" w:date="2015-08-26T11:32:00Z"/>
                <w:rFonts w:ascii="Times New Roman" w:hAnsi="Times New Roman"/>
                <w:noProof/>
              </w:rPr>
            </w:pPr>
            <w:del w:id="6314" w:author="Link Pieces" w:date="2015-08-26T11:32:00Z">
              <w:r w:rsidRPr="008F1DC0" w:rsidDel="00C637EE">
                <w:rPr>
                  <w:rFonts w:ascii="Times New Roman" w:hAnsi="Times New Roman"/>
                  <w:noProof/>
                </w:rPr>
                <w:delText>4</w:delText>
              </w:r>
            </w:del>
          </w:p>
        </w:tc>
        <w:tc>
          <w:tcPr>
            <w:tcW w:w="2070" w:type="dxa"/>
          </w:tcPr>
          <w:p w:rsidR="00F54492" w:rsidRPr="008F1DC0" w:rsidDel="00C637EE" w:rsidRDefault="00F54492" w:rsidP="00E73162">
            <w:pPr>
              <w:tabs>
                <w:tab w:val="left" w:pos="2160"/>
              </w:tabs>
              <w:spacing w:after="0"/>
              <w:rPr>
                <w:del w:id="6315" w:author="Link Pieces" w:date="2015-08-26T11:32:00Z"/>
                <w:rFonts w:ascii="Times New Roman" w:hAnsi="Times New Roman"/>
                <w:noProof/>
              </w:rPr>
            </w:pPr>
            <w:del w:id="6316" w:author="Link Pieces" w:date="2015-08-26T03:42:00Z">
              <w:r w:rsidRPr="008F1DC0" w:rsidDel="009B7864">
                <w:rPr>
                  <w:rFonts w:ascii="Times New Roman" w:hAnsi="Times New Roman"/>
                  <w:noProof/>
                </w:rPr>
                <w:delText>Content</w:delText>
              </w:r>
            </w:del>
          </w:p>
        </w:tc>
        <w:tc>
          <w:tcPr>
            <w:tcW w:w="2036" w:type="dxa"/>
          </w:tcPr>
          <w:p w:rsidR="00F54492" w:rsidRPr="008F1DC0" w:rsidDel="00C637EE" w:rsidRDefault="00F54492" w:rsidP="00E73162">
            <w:pPr>
              <w:tabs>
                <w:tab w:val="left" w:pos="2160"/>
              </w:tabs>
              <w:spacing w:after="0"/>
              <w:rPr>
                <w:del w:id="6317" w:author="Link Pieces" w:date="2015-08-26T11:32:00Z"/>
                <w:rFonts w:ascii="Times New Roman" w:hAnsi="Times New Roman"/>
                <w:noProof/>
              </w:rPr>
            </w:pPr>
            <w:del w:id="6318" w:author="Link Pieces" w:date="2015-08-26T03:43:00Z">
              <w:r w:rsidRPr="008F1DC0" w:rsidDel="009B7864">
                <w:rPr>
                  <w:rFonts w:ascii="Times New Roman" w:hAnsi="Times New Roman"/>
                  <w:noProof/>
                </w:rPr>
                <w:delText>Varchar(100)</w:delText>
              </w:r>
            </w:del>
          </w:p>
        </w:tc>
        <w:tc>
          <w:tcPr>
            <w:tcW w:w="994" w:type="dxa"/>
          </w:tcPr>
          <w:p w:rsidR="00F54492" w:rsidRPr="008F1DC0" w:rsidDel="00C637EE" w:rsidRDefault="00F54492" w:rsidP="00E73162">
            <w:pPr>
              <w:tabs>
                <w:tab w:val="left" w:pos="2160"/>
              </w:tabs>
              <w:spacing w:after="0"/>
              <w:rPr>
                <w:del w:id="6319"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320" w:author="Link Pieces" w:date="2015-08-26T11:32:00Z"/>
                <w:rFonts w:ascii="Times New Roman" w:hAnsi="Times New Roman"/>
                <w:noProof/>
              </w:rPr>
            </w:pPr>
            <w:del w:id="6321" w:author="Link Pieces" w:date="2015-08-26T11:32:00Z">
              <w:r w:rsidRPr="008F1DC0" w:rsidDel="00C637EE">
                <w:rPr>
                  <w:rFonts w:ascii="Times New Roman" w:hAnsi="Times New Roman"/>
                  <w:noProof/>
                </w:rPr>
                <w:delText>Content comment about product</w:delText>
              </w:r>
            </w:del>
          </w:p>
        </w:tc>
        <w:tc>
          <w:tcPr>
            <w:tcW w:w="713" w:type="dxa"/>
          </w:tcPr>
          <w:p w:rsidR="00F54492" w:rsidRPr="008F1DC0" w:rsidDel="00C637EE" w:rsidRDefault="00F54492" w:rsidP="00E73162">
            <w:pPr>
              <w:tabs>
                <w:tab w:val="left" w:pos="2160"/>
              </w:tabs>
              <w:spacing w:after="0"/>
              <w:rPr>
                <w:del w:id="6322" w:author="Link Pieces" w:date="2015-08-26T11:32:00Z"/>
                <w:rFonts w:ascii="Times New Roman" w:hAnsi="Times New Roman"/>
                <w:noProof/>
              </w:rPr>
            </w:pPr>
            <w:del w:id="6323" w:author="Link Pieces" w:date="2015-08-26T11:32:00Z">
              <w:r w:rsidRPr="008F1DC0" w:rsidDel="00C637EE">
                <w:rPr>
                  <w:rFonts w:ascii="Times New Roman" w:hAnsi="Times New Roman"/>
                  <w:noProof/>
                </w:rPr>
                <w:delText>Yes</w:delText>
              </w:r>
            </w:del>
          </w:p>
        </w:tc>
      </w:tr>
      <w:tr w:rsidR="00F54492" w:rsidRPr="008F1DC0" w:rsidDel="00C637EE" w:rsidTr="00E73162">
        <w:trPr>
          <w:del w:id="6324" w:author="Link Pieces" w:date="2015-08-26T11:32:00Z"/>
        </w:trPr>
        <w:tc>
          <w:tcPr>
            <w:tcW w:w="570" w:type="dxa"/>
          </w:tcPr>
          <w:p w:rsidR="00F54492" w:rsidRPr="008F1DC0" w:rsidDel="00C637EE" w:rsidRDefault="00F54492" w:rsidP="00E73162">
            <w:pPr>
              <w:tabs>
                <w:tab w:val="left" w:pos="2160"/>
              </w:tabs>
              <w:spacing w:after="0"/>
              <w:rPr>
                <w:del w:id="6325" w:author="Link Pieces" w:date="2015-08-26T11:32:00Z"/>
                <w:rFonts w:ascii="Times New Roman" w:hAnsi="Times New Roman"/>
                <w:noProof/>
              </w:rPr>
            </w:pPr>
            <w:del w:id="6326" w:author="Link Pieces" w:date="2015-08-26T11:32:00Z">
              <w:r w:rsidRPr="008F1DC0" w:rsidDel="00C637EE">
                <w:rPr>
                  <w:rFonts w:ascii="Times New Roman" w:hAnsi="Times New Roman"/>
                  <w:noProof/>
                </w:rPr>
                <w:delText>5</w:delText>
              </w:r>
            </w:del>
          </w:p>
        </w:tc>
        <w:tc>
          <w:tcPr>
            <w:tcW w:w="2070" w:type="dxa"/>
          </w:tcPr>
          <w:p w:rsidR="00F54492" w:rsidRPr="008F1DC0" w:rsidDel="00C637EE" w:rsidRDefault="00F54492" w:rsidP="00E73162">
            <w:pPr>
              <w:tabs>
                <w:tab w:val="left" w:pos="2160"/>
              </w:tabs>
              <w:spacing w:after="0"/>
              <w:rPr>
                <w:del w:id="6327" w:author="Link Pieces" w:date="2015-08-26T11:32:00Z"/>
                <w:rFonts w:ascii="Times New Roman" w:hAnsi="Times New Roman"/>
                <w:noProof/>
              </w:rPr>
            </w:pPr>
            <w:del w:id="6328" w:author="Link Pieces" w:date="2015-08-26T11:32:00Z">
              <w:r w:rsidRPr="008F1DC0" w:rsidDel="00C637EE">
                <w:rPr>
                  <w:rFonts w:ascii="Times New Roman" w:hAnsi="Times New Roman"/>
                  <w:noProof/>
                </w:rPr>
                <w:delText>Product_id</w:delText>
              </w:r>
            </w:del>
          </w:p>
        </w:tc>
        <w:tc>
          <w:tcPr>
            <w:tcW w:w="2036" w:type="dxa"/>
          </w:tcPr>
          <w:p w:rsidR="00F54492" w:rsidRPr="008F1DC0" w:rsidDel="00C637EE" w:rsidRDefault="00F54492" w:rsidP="00E73162">
            <w:pPr>
              <w:tabs>
                <w:tab w:val="left" w:pos="2160"/>
              </w:tabs>
              <w:spacing w:after="0"/>
              <w:rPr>
                <w:del w:id="6329" w:author="Link Pieces" w:date="2015-08-26T11:32:00Z"/>
                <w:rFonts w:ascii="Times New Roman" w:hAnsi="Times New Roman"/>
                <w:noProof/>
              </w:rPr>
            </w:pPr>
            <w:del w:id="6330"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331"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332" w:author="Link Pieces" w:date="2015-08-26T11:32:00Z"/>
                <w:rFonts w:ascii="Times New Roman" w:hAnsi="Times New Roman"/>
                <w:noProof/>
              </w:rPr>
            </w:pPr>
            <w:del w:id="6333" w:author="Link Pieces" w:date="2015-08-26T11:32:00Z">
              <w:r w:rsidRPr="008F1DC0" w:rsidDel="00C637EE">
                <w:rPr>
                  <w:rFonts w:ascii="Times New Roman" w:hAnsi="Times New Roman"/>
                  <w:noProof/>
                </w:rPr>
                <w:delText>Id of product</w:delText>
              </w:r>
            </w:del>
          </w:p>
        </w:tc>
        <w:tc>
          <w:tcPr>
            <w:tcW w:w="713" w:type="dxa"/>
          </w:tcPr>
          <w:p w:rsidR="00F54492" w:rsidRPr="008F1DC0" w:rsidDel="00C637EE" w:rsidRDefault="00F54492" w:rsidP="00E73162">
            <w:pPr>
              <w:tabs>
                <w:tab w:val="left" w:pos="2160"/>
              </w:tabs>
              <w:spacing w:after="0"/>
              <w:rPr>
                <w:del w:id="6334" w:author="Link Pieces" w:date="2015-08-26T11:32:00Z"/>
                <w:rFonts w:ascii="Times New Roman" w:hAnsi="Times New Roman"/>
                <w:noProof/>
              </w:rPr>
            </w:pPr>
            <w:del w:id="6335" w:author="Link Pieces" w:date="2015-08-26T11:32:00Z">
              <w:r w:rsidRPr="008F1DC0" w:rsidDel="00C637EE">
                <w:rPr>
                  <w:rFonts w:ascii="Times New Roman" w:hAnsi="Times New Roman"/>
                  <w:noProof/>
                </w:rPr>
                <w:delText>No</w:delText>
              </w:r>
            </w:del>
          </w:p>
        </w:tc>
      </w:tr>
      <w:tr w:rsidR="00F54492" w:rsidRPr="008F1DC0" w:rsidDel="00C637EE" w:rsidTr="00E73162">
        <w:trPr>
          <w:del w:id="6336" w:author="Link Pieces" w:date="2015-08-26T11:32:00Z"/>
        </w:trPr>
        <w:tc>
          <w:tcPr>
            <w:tcW w:w="570" w:type="dxa"/>
          </w:tcPr>
          <w:p w:rsidR="00F54492" w:rsidRPr="008F1DC0" w:rsidDel="00C637EE" w:rsidRDefault="00F54492" w:rsidP="00E73162">
            <w:pPr>
              <w:tabs>
                <w:tab w:val="left" w:pos="2160"/>
              </w:tabs>
              <w:spacing w:after="0"/>
              <w:rPr>
                <w:del w:id="6337" w:author="Link Pieces" w:date="2015-08-26T11:32:00Z"/>
                <w:rFonts w:ascii="Times New Roman" w:hAnsi="Times New Roman"/>
                <w:noProof/>
              </w:rPr>
            </w:pPr>
            <w:del w:id="6338" w:author="Link Pieces" w:date="2015-08-26T11:32:00Z">
              <w:r w:rsidRPr="008F1DC0" w:rsidDel="00C637EE">
                <w:rPr>
                  <w:rFonts w:ascii="Times New Roman" w:hAnsi="Times New Roman"/>
                  <w:noProof/>
                </w:rPr>
                <w:delText>6</w:delText>
              </w:r>
            </w:del>
          </w:p>
        </w:tc>
        <w:tc>
          <w:tcPr>
            <w:tcW w:w="2070" w:type="dxa"/>
          </w:tcPr>
          <w:p w:rsidR="00F54492" w:rsidRPr="008F1DC0" w:rsidDel="00C637EE" w:rsidRDefault="00F54492" w:rsidP="00E73162">
            <w:pPr>
              <w:tabs>
                <w:tab w:val="left" w:pos="2160"/>
              </w:tabs>
              <w:spacing w:after="0"/>
              <w:rPr>
                <w:del w:id="6339" w:author="Link Pieces" w:date="2015-08-26T11:32:00Z"/>
                <w:rFonts w:ascii="Times New Roman" w:hAnsi="Times New Roman"/>
                <w:noProof/>
              </w:rPr>
            </w:pPr>
            <w:del w:id="6340" w:author="Link Pieces" w:date="2015-08-26T11:32:00Z">
              <w:r w:rsidRPr="008F1DC0" w:rsidDel="00C637EE">
                <w:rPr>
                  <w:rFonts w:ascii="Times New Roman" w:hAnsi="Times New Roman"/>
                  <w:noProof/>
                </w:rPr>
                <w:delText>User_id</w:delText>
              </w:r>
            </w:del>
          </w:p>
        </w:tc>
        <w:tc>
          <w:tcPr>
            <w:tcW w:w="2036" w:type="dxa"/>
          </w:tcPr>
          <w:p w:rsidR="00F54492" w:rsidRPr="008F1DC0" w:rsidDel="00C637EE" w:rsidRDefault="00F54492" w:rsidP="00E73162">
            <w:pPr>
              <w:tabs>
                <w:tab w:val="left" w:pos="2160"/>
              </w:tabs>
              <w:spacing w:after="0"/>
              <w:rPr>
                <w:del w:id="6341" w:author="Link Pieces" w:date="2015-08-26T11:32:00Z"/>
                <w:rFonts w:ascii="Times New Roman" w:hAnsi="Times New Roman"/>
                <w:noProof/>
              </w:rPr>
            </w:pPr>
            <w:del w:id="6342" w:author="Link Pieces" w:date="2015-08-26T11:32:00Z">
              <w:r w:rsidRPr="008F1DC0" w:rsidDel="00C637EE">
                <w:rPr>
                  <w:rFonts w:ascii="Times New Roman" w:hAnsi="Times New Roman"/>
                  <w:noProof/>
                </w:rPr>
                <w:delText>Integer</w:delText>
              </w:r>
            </w:del>
          </w:p>
        </w:tc>
        <w:tc>
          <w:tcPr>
            <w:tcW w:w="994" w:type="dxa"/>
          </w:tcPr>
          <w:p w:rsidR="00F54492" w:rsidRPr="008F1DC0" w:rsidDel="00C637EE" w:rsidRDefault="00F54492" w:rsidP="00E73162">
            <w:pPr>
              <w:tabs>
                <w:tab w:val="left" w:pos="2160"/>
              </w:tabs>
              <w:spacing w:after="0"/>
              <w:rPr>
                <w:del w:id="6343" w:author="Link Pieces" w:date="2015-08-26T11:32:00Z"/>
                <w:rFonts w:ascii="Times New Roman" w:hAnsi="Times New Roman"/>
                <w:noProof/>
              </w:rPr>
            </w:pPr>
          </w:p>
        </w:tc>
        <w:tc>
          <w:tcPr>
            <w:tcW w:w="2977" w:type="dxa"/>
          </w:tcPr>
          <w:p w:rsidR="00F54492" w:rsidRPr="008F1DC0" w:rsidDel="00C637EE" w:rsidRDefault="00F54492" w:rsidP="00E73162">
            <w:pPr>
              <w:tabs>
                <w:tab w:val="left" w:pos="2160"/>
              </w:tabs>
              <w:spacing w:after="0"/>
              <w:rPr>
                <w:del w:id="6344" w:author="Link Pieces" w:date="2015-08-26T11:32:00Z"/>
                <w:rFonts w:ascii="Times New Roman" w:hAnsi="Times New Roman"/>
                <w:noProof/>
              </w:rPr>
            </w:pPr>
            <w:del w:id="6345" w:author="Link Pieces" w:date="2015-08-26T11:32:00Z">
              <w:r w:rsidRPr="008F1DC0" w:rsidDel="00C637EE">
                <w:rPr>
                  <w:rFonts w:ascii="Times New Roman" w:hAnsi="Times New Roman"/>
                  <w:noProof/>
                </w:rPr>
                <w:delText>Id of user who rating this product</w:delText>
              </w:r>
            </w:del>
          </w:p>
        </w:tc>
        <w:tc>
          <w:tcPr>
            <w:tcW w:w="713" w:type="dxa"/>
          </w:tcPr>
          <w:p w:rsidR="00F54492" w:rsidRPr="008F1DC0" w:rsidDel="00C637EE" w:rsidRDefault="00F54492" w:rsidP="00E73162">
            <w:pPr>
              <w:tabs>
                <w:tab w:val="left" w:pos="2160"/>
              </w:tabs>
              <w:spacing w:after="0"/>
              <w:rPr>
                <w:del w:id="6346" w:author="Link Pieces" w:date="2015-08-26T11:32:00Z"/>
                <w:rFonts w:ascii="Times New Roman" w:hAnsi="Times New Roman"/>
                <w:noProof/>
              </w:rPr>
            </w:pPr>
            <w:del w:id="6347" w:author="Link Pieces" w:date="2015-08-26T11:32:00Z">
              <w:r w:rsidRPr="008F1DC0" w:rsidDel="00C637EE">
                <w:rPr>
                  <w:rFonts w:ascii="Times New Roman" w:hAnsi="Times New Roman"/>
                  <w:noProof/>
                </w:rPr>
                <w:delText>No</w:delText>
              </w:r>
            </w:del>
          </w:p>
        </w:tc>
      </w:tr>
    </w:tbl>
    <w:p w:rsidR="008F6D6E" w:rsidRPr="008F1DC0" w:rsidDel="00C637EE" w:rsidRDefault="008F6D6E">
      <w:pPr>
        <w:spacing w:after="240"/>
        <w:jc w:val="both"/>
        <w:rPr>
          <w:del w:id="6348" w:author="Link Pieces" w:date="2015-08-26T11:32:00Z"/>
          <w:rFonts w:ascii="Times New Roman" w:hAnsi="Times New Roman"/>
        </w:rPr>
      </w:pPr>
    </w:p>
    <w:p w:rsidR="008F6D6E" w:rsidRPr="008F1DC0" w:rsidDel="00C637EE" w:rsidRDefault="008F6D6E">
      <w:pPr>
        <w:spacing w:after="160" w:line="259" w:lineRule="auto"/>
        <w:rPr>
          <w:del w:id="6349" w:author="Link Pieces" w:date="2015-08-26T11:32:00Z"/>
          <w:rFonts w:ascii="Times New Roman" w:hAnsi="Times New Roman"/>
        </w:rPr>
      </w:pPr>
      <w:del w:id="6350" w:author="Link Pieces" w:date="2015-08-26T11:32:00Z">
        <w:r w:rsidRPr="008F1DC0" w:rsidDel="00C637EE">
          <w:rPr>
            <w:rFonts w:ascii="Times New Roman" w:hAnsi="Times New Roman"/>
          </w:rPr>
          <w:br w:type="page"/>
        </w:r>
      </w:del>
    </w:p>
    <w:p w:rsidR="008F6D6E" w:rsidRPr="008F1DC0" w:rsidRDefault="008F6D6E" w:rsidP="00A5614C">
      <w:pPr>
        <w:pStyle w:val="Heading1"/>
        <w:rPr>
          <w:rFonts w:ascii="Times New Roman" w:hAnsi="Times New Roman" w:cs="Times New Roman"/>
          <w:b/>
          <w:color w:val="auto"/>
        </w:rPr>
      </w:pPr>
      <w:bookmarkStart w:id="6351" w:name="_Toc424388926"/>
      <w:bookmarkStart w:id="6352" w:name="_Toc428358839"/>
      <w:r w:rsidRPr="008F1DC0">
        <w:rPr>
          <w:rFonts w:ascii="Times New Roman" w:hAnsi="Times New Roman" w:cs="Times New Roman"/>
          <w:b/>
          <w:color w:val="auto"/>
        </w:rPr>
        <w:t>CHAPTER 5: SOFTWARE TESTING DOCUMENTATION</w:t>
      </w:r>
      <w:bookmarkEnd w:id="6351"/>
      <w:bookmarkEnd w:id="6352"/>
    </w:p>
    <w:p w:rsidR="008F6D6E" w:rsidRPr="008F1DC0" w:rsidRDefault="008F6D6E" w:rsidP="008F6D6E">
      <w:pPr>
        <w:pStyle w:val="Heading2"/>
        <w:numPr>
          <w:ilvl w:val="0"/>
          <w:numId w:val="0"/>
        </w:numPr>
        <w:rPr>
          <w:rFonts w:ascii="Times New Roman" w:hAnsi="Times New Roman"/>
        </w:rPr>
      </w:pPr>
      <w:bookmarkStart w:id="6353" w:name="_Toc424388927"/>
      <w:bookmarkStart w:id="6354" w:name="_Toc428358840"/>
      <w:r w:rsidRPr="008F1DC0">
        <w:rPr>
          <w:rFonts w:ascii="Times New Roman" w:hAnsi="Times New Roman"/>
        </w:rPr>
        <w:t>5.1 Introduction</w:t>
      </w:r>
      <w:bookmarkEnd w:id="6353"/>
      <w:bookmarkEnd w:id="6354"/>
    </w:p>
    <w:p w:rsidR="008F6D6E" w:rsidRPr="008F1DC0" w:rsidRDefault="008F6D6E" w:rsidP="008F6D6E">
      <w:pPr>
        <w:pStyle w:val="Heading3"/>
        <w:numPr>
          <w:ilvl w:val="0"/>
          <w:numId w:val="0"/>
        </w:numPr>
        <w:rPr>
          <w:rFonts w:ascii="Times New Roman" w:hAnsi="Times New Roman"/>
        </w:rPr>
      </w:pPr>
      <w:bookmarkStart w:id="6355" w:name="_Toc424388928"/>
      <w:bookmarkStart w:id="6356" w:name="_Toc428358841"/>
      <w:r w:rsidRPr="008F1DC0">
        <w:rPr>
          <w:rFonts w:ascii="Times New Roman" w:hAnsi="Times New Roman"/>
        </w:rPr>
        <w:t xml:space="preserve">5.1.1 </w:t>
      </w:r>
      <w:del w:id="6357" w:author="Khánh Cao Duy" w:date="2015-08-26T11:55:00Z">
        <w:r w:rsidRPr="008F1DC0" w:rsidDel="00382830">
          <w:rPr>
            <w:rFonts w:ascii="Times New Roman" w:hAnsi="Times New Roman"/>
          </w:rPr>
          <w:delText>Overview</w:delText>
        </w:r>
      </w:del>
      <w:bookmarkEnd w:id="6355"/>
      <w:ins w:id="6358" w:author="Khánh Cao Duy" w:date="2015-08-26T11:55:00Z">
        <w:r w:rsidR="00382830" w:rsidRPr="008F1DC0">
          <w:rPr>
            <w:rFonts w:ascii="Times New Roman" w:hAnsi="Times New Roman"/>
          </w:rPr>
          <w:t>Purpose</w:t>
        </w:r>
      </w:ins>
      <w:bookmarkEnd w:id="6356"/>
    </w:p>
    <w:p w:rsidR="008F6D6E" w:rsidRPr="008F1DC0" w:rsidRDefault="008F6D6E" w:rsidP="008F6D6E">
      <w:pPr>
        <w:jc w:val="both"/>
        <w:rPr>
          <w:rFonts w:ascii="Times New Roman" w:hAnsi="Times New Roman"/>
          <w:szCs w:val="26"/>
        </w:rPr>
      </w:pPr>
      <w:r w:rsidRPr="008F1DC0">
        <w:rPr>
          <w:rFonts w:ascii="Times New Roman" w:hAnsi="Times New Roman"/>
        </w:rPr>
        <w:t xml:space="preserve">The document is used by whole team to create a test strategy for detect software failure so that defects may be discovered and correct, </w:t>
      </w:r>
      <w:r w:rsidRPr="008F1DC0">
        <w:rPr>
          <w:rFonts w:ascii="Times New Roman" w:hAnsi="Times New Roman"/>
          <w:szCs w:val="26"/>
        </w:rPr>
        <w:t>ensure that the system meets its design specification and other requirements. It contains the following sections:</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Scope of Testing</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Test Plan</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Testing Tool and Environment</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Resources and responsibilities</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Test strategy: Test approach, test stages</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Test schedule</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Feature to be tested</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Feature not to be tested</w:t>
      </w:r>
    </w:p>
    <w:p w:rsidR="008F6D6E" w:rsidRPr="008F1DC0" w:rsidRDefault="008F6D6E" w:rsidP="008F6D6E">
      <w:pPr>
        <w:pStyle w:val="ListParagraph"/>
        <w:numPr>
          <w:ilvl w:val="0"/>
          <w:numId w:val="88"/>
        </w:numPr>
        <w:spacing w:line="276" w:lineRule="auto"/>
        <w:rPr>
          <w:rFonts w:ascii="Times New Roman" w:hAnsi="Times New Roman"/>
        </w:rPr>
      </w:pPr>
      <w:r w:rsidRPr="008F1DC0">
        <w:rPr>
          <w:rFonts w:ascii="Times New Roman" w:hAnsi="Times New Roman"/>
        </w:rPr>
        <w:t>Defect Log</w:t>
      </w:r>
    </w:p>
    <w:p w:rsidR="008F6D6E" w:rsidRPr="008F1DC0" w:rsidRDefault="008F6D6E" w:rsidP="008F6D6E">
      <w:pPr>
        <w:pStyle w:val="ListParagraph"/>
        <w:numPr>
          <w:ilvl w:val="0"/>
          <w:numId w:val="88"/>
        </w:numPr>
        <w:spacing w:line="276" w:lineRule="auto"/>
        <w:rPr>
          <w:rFonts w:ascii="Times New Roman" w:hAnsi="Times New Roman"/>
          <w:szCs w:val="26"/>
        </w:rPr>
      </w:pPr>
      <w:r w:rsidRPr="008F1DC0">
        <w:rPr>
          <w:rFonts w:ascii="Times New Roman" w:hAnsi="Times New Roman"/>
        </w:rPr>
        <w:t>Test report</w:t>
      </w:r>
    </w:p>
    <w:p w:rsidR="008F6D6E" w:rsidRPr="008F1DC0" w:rsidRDefault="008F6D6E" w:rsidP="008F6D6E">
      <w:pPr>
        <w:pStyle w:val="Heading3"/>
        <w:numPr>
          <w:ilvl w:val="0"/>
          <w:numId w:val="0"/>
        </w:numPr>
        <w:rPr>
          <w:rFonts w:ascii="Times New Roman" w:hAnsi="Times New Roman"/>
        </w:rPr>
      </w:pPr>
      <w:bookmarkStart w:id="6359" w:name="_Toc424388929"/>
      <w:bookmarkStart w:id="6360" w:name="_Toc428358842"/>
      <w:r w:rsidRPr="008F1DC0">
        <w:rPr>
          <w:rFonts w:ascii="Times New Roman" w:hAnsi="Times New Roman"/>
        </w:rPr>
        <w:t xml:space="preserve">5.1.2 </w:t>
      </w:r>
      <w:bookmarkEnd w:id="6359"/>
      <w:r w:rsidRPr="008F1DC0">
        <w:rPr>
          <w:rFonts w:ascii="Times New Roman" w:hAnsi="Times New Roman"/>
        </w:rPr>
        <w:t>Scope</w:t>
      </w:r>
      <w:bookmarkEnd w:id="6360"/>
    </w:p>
    <w:p w:rsidR="00ED45B0" w:rsidRPr="008F1DC0" w:rsidRDefault="00ED45B0" w:rsidP="00ED45B0">
      <w:pPr>
        <w:pStyle w:val="Heading4"/>
        <w:numPr>
          <w:ilvl w:val="0"/>
          <w:numId w:val="146"/>
        </w:numPr>
        <w:snapToGrid w:val="0"/>
        <w:spacing w:before="200" w:line="276" w:lineRule="auto"/>
        <w:rPr>
          <w:ins w:id="6361" w:author="Khánh Cao Duy" w:date="2015-08-26T11:56:00Z"/>
          <w:rFonts w:ascii="Times New Roman" w:hAnsi="Times New Roman" w:cs="Times New Roman"/>
          <w:i w:val="0"/>
          <w:rPrChange w:id="6362" w:author="Link Pieces" w:date="2015-08-26T13:21:00Z">
            <w:rPr>
              <w:ins w:id="6363" w:author="Khánh Cao Duy" w:date="2015-08-26T11:56:00Z"/>
              <w:rFonts w:asciiTheme="minorHAnsi" w:hAnsiTheme="minorHAnsi"/>
              <w:i w:val="0"/>
            </w:rPr>
          </w:rPrChange>
        </w:rPr>
      </w:pPr>
      <w:bookmarkStart w:id="6364" w:name="_Toc396385697"/>
      <w:ins w:id="6365" w:author="Khánh Cao Duy" w:date="2015-08-26T11:56:00Z">
        <w:r w:rsidRPr="008F1DC0">
          <w:rPr>
            <w:rFonts w:ascii="Times New Roman" w:hAnsi="Times New Roman" w:cs="Times New Roman"/>
            <w:rPrChange w:id="6366" w:author="Link Pieces" w:date="2015-08-26T13:21:00Z">
              <w:rPr>
                <w:rFonts w:asciiTheme="minorHAnsi" w:hAnsiTheme="minorHAnsi"/>
              </w:rPr>
            </w:rPrChange>
          </w:rPr>
          <w:t>Stages of testing:</w:t>
        </w:r>
        <w:bookmarkEnd w:id="6364"/>
        <w:r w:rsidRPr="008F1DC0">
          <w:rPr>
            <w:rFonts w:ascii="Times New Roman" w:hAnsi="Times New Roman" w:cs="Times New Roman"/>
            <w:rPrChange w:id="6367" w:author="Link Pieces" w:date="2015-08-26T13:21:00Z">
              <w:rPr>
                <w:rFonts w:asciiTheme="minorHAnsi" w:hAnsiTheme="minorHAnsi"/>
              </w:rPr>
            </w:rPrChange>
          </w:rPr>
          <w:t xml:space="preserve"> </w:t>
        </w:r>
      </w:ins>
    </w:p>
    <w:p w:rsidR="00ED45B0" w:rsidRPr="008F1DC0" w:rsidRDefault="00ED45B0" w:rsidP="00ED45B0">
      <w:pPr>
        <w:rPr>
          <w:ins w:id="6368" w:author="Khánh Cao Duy" w:date="2015-08-26T11:56:00Z"/>
          <w:rFonts w:ascii="Times New Roman" w:hAnsi="Times New Roman"/>
          <w:rPrChange w:id="6369" w:author="Link Pieces" w:date="2015-08-26T13:21:00Z">
            <w:rPr>
              <w:ins w:id="6370" w:author="Khánh Cao Duy" w:date="2015-08-26T11:56:00Z"/>
            </w:rPr>
          </w:rPrChange>
        </w:rPr>
      </w:pPr>
      <w:ins w:id="6371" w:author="Khánh Cao Duy" w:date="2015-08-26T11:56:00Z">
        <w:r w:rsidRPr="008F1DC0">
          <w:rPr>
            <w:rFonts w:ascii="Times New Roman" w:hAnsi="Times New Roman"/>
            <w:rPrChange w:id="6372" w:author="Link Pieces" w:date="2015-08-26T13:21:00Z">
              <w:rPr/>
            </w:rPrChange>
          </w:rPr>
          <w:t xml:space="preserve">There are 4 phases in Testing Process: Unit testing, Integration testing, System testing and Acceptance testing. </w:t>
        </w:r>
      </w:ins>
    </w:p>
    <w:tbl>
      <w:tblPr>
        <w:tblW w:w="9360" w:type="dxa"/>
        <w:tblInd w:w="93" w:type="dxa"/>
        <w:tblLook w:val="04A0" w:firstRow="1" w:lastRow="0" w:firstColumn="1" w:lastColumn="0" w:noHBand="0" w:noVBand="1"/>
      </w:tblPr>
      <w:tblGrid>
        <w:gridCol w:w="660"/>
        <w:gridCol w:w="2540"/>
        <w:gridCol w:w="6160"/>
      </w:tblGrid>
      <w:tr w:rsidR="00ED45B0" w:rsidRPr="008F1DC0" w:rsidTr="00570B4A">
        <w:trPr>
          <w:trHeight w:val="330"/>
          <w:ins w:id="6373" w:author="Khánh Cao Duy" w:date="2015-08-26T11:56:00Z"/>
        </w:trPr>
        <w:tc>
          <w:tcPr>
            <w:tcW w:w="660" w:type="dxa"/>
            <w:tcBorders>
              <w:top w:val="single" w:sz="4" w:space="0" w:color="auto"/>
              <w:left w:val="single" w:sz="4" w:space="0" w:color="auto"/>
              <w:bottom w:val="single" w:sz="4" w:space="0" w:color="auto"/>
              <w:right w:val="single" w:sz="4" w:space="0" w:color="auto"/>
            </w:tcBorders>
            <w:shd w:val="clear" w:color="000000" w:fill="8DB4E2"/>
            <w:hideMark/>
          </w:tcPr>
          <w:p w:rsidR="00ED45B0" w:rsidRPr="008F1DC0" w:rsidRDefault="00ED45B0" w:rsidP="00570B4A">
            <w:pPr>
              <w:jc w:val="center"/>
              <w:rPr>
                <w:ins w:id="6374" w:author="Khánh Cao Duy" w:date="2015-08-26T11:56:00Z"/>
                <w:rFonts w:ascii="Times New Roman" w:hAnsi="Times New Roman"/>
                <w:b/>
                <w:bCs/>
                <w:color w:val="000000"/>
                <w:rPrChange w:id="6375" w:author="Link Pieces" w:date="2015-08-26T13:21:00Z">
                  <w:rPr>
                    <w:ins w:id="6376" w:author="Khánh Cao Duy" w:date="2015-08-26T11:56:00Z"/>
                    <w:rFonts w:cs="Calibri"/>
                    <w:b/>
                    <w:bCs/>
                    <w:color w:val="000000"/>
                  </w:rPr>
                </w:rPrChange>
              </w:rPr>
            </w:pPr>
            <w:ins w:id="6377" w:author="Khánh Cao Duy" w:date="2015-08-26T11:56:00Z">
              <w:r w:rsidRPr="008F1DC0">
                <w:rPr>
                  <w:rFonts w:ascii="Times New Roman" w:hAnsi="Times New Roman"/>
                  <w:b/>
                  <w:bCs/>
                  <w:color w:val="000000"/>
                  <w:rPrChange w:id="6378" w:author="Link Pieces" w:date="2015-08-26T13:21:00Z">
                    <w:rPr>
                      <w:rFonts w:cs="Calibri"/>
                      <w:b/>
                      <w:bCs/>
                      <w:color w:val="000000"/>
                    </w:rPr>
                  </w:rPrChange>
                </w:rPr>
                <w:t>ID</w:t>
              </w:r>
            </w:ins>
          </w:p>
        </w:tc>
        <w:tc>
          <w:tcPr>
            <w:tcW w:w="2540" w:type="dxa"/>
            <w:tcBorders>
              <w:top w:val="single" w:sz="4" w:space="0" w:color="auto"/>
              <w:left w:val="nil"/>
              <w:bottom w:val="single" w:sz="4" w:space="0" w:color="auto"/>
              <w:right w:val="single" w:sz="4" w:space="0" w:color="auto"/>
            </w:tcBorders>
            <w:shd w:val="clear" w:color="000000" w:fill="8DB4E2"/>
            <w:hideMark/>
          </w:tcPr>
          <w:p w:rsidR="00ED45B0" w:rsidRPr="008F1DC0" w:rsidRDefault="00ED45B0" w:rsidP="00570B4A">
            <w:pPr>
              <w:jc w:val="center"/>
              <w:rPr>
                <w:ins w:id="6379" w:author="Khánh Cao Duy" w:date="2015-08-26T11:56:00Z"/>
                <w:rFonts w:ascii="Times New Roman" w:hAnsi="Times New Roman"/>
                <w:b/>
                <w:bCs/>
                <w:color w:val="000000"/>
                <w:rPrChange w:id="6380" w:author="Link Pieces" w:date="2015-08-26T13:21:00Z">
                  <w:rPr>
                    <w:ins w:id="6381" w:author="Khánh Cao Duy" w:date="2015-08-26T11:56:00Z"/>
                    <w:rFonts w:cs="Calibri"/>
                    <w:b/>
                    <w:bCs/>
                    <w:color w:val="000000"/>
                  </w:rPr>
                </w:rPrChange>
              </w:rPr>
            </w:pPr>
            <w:ins w:id="6382" w:author="Khánh Cao Duy" w:date="2015-08-26T11:56:00Z">
              <w:r w:rsidRPr="008F1DC0">
                <w:rPr>
                  <w:rFonts w:ascii="Times New Roman" w:hAnsi="Times New Roman"/>
                  <w:b/>
                  <w:bCs/>
                  <w:color w:val="000000"/>
                  <w:rPrChange w:id="6383" w:author="Link Pieces" w:date="2015-08-26T13:21:00Z">
                    <w:rPr>
                      <w:rFonts w:cs="Calibri"/>
                      <w:b/>
                      <w:bCs/>
                      <w:color w:val="000000"/>
                    </w:rPr>
                  </w:rPrChange>
                </w:rPr>
                <w:t>Test Stages</w:t>
              </w:r>
            </w:ins>
          </w:p>
        </w:tc>
        <w:tc>
          <w:tcPr>
            <w:tcW w:w="6160" w:type="dxa"/>
            <w:tcBorders>
              <w:top w:val="single" w:sz="4" w:space="0" w:color="auto"/>
              <w:left w:val="nil"/>
              <w:bottom w:val="single" w:sz="4" w:space="0" w:color="auto"/>
              <w:right w:val="single" w:sz="4" w:space="0" w:color="auto"/>
            </w:tcBorders>
            <w:shd w:val="clear" w:color="000000" w:fill="8DB4E2"/>
            <w:hideMark/>
          </w:tcPr>
          <w:p w:rsidR="00ED45B0" w:rsidRPr="008F1DC0" w:rsidRDefault="00ED45B0" w:rsidP="00570B4A">
            <w:pPr>
              <w:jc w:val="center"/>
              <w:rPr>
                <w:ins w:id="6384" w:author="Khánh Cao Duy" w:date="2015-08-26T11:56:00Z"/>
                <w:rFonts w:ascii="Times New Roman" w:hAnsi="Times New Roman"/>
                <w:b/>
                <w:bCs/>
                <w:color w:val="000000"/>
                <w:rPrChange w:id="6385" w:author="Link Pieces" w:date="2015-08-26T13:21:00Z">
                  <w:rPr>
                    <w:ins w:id="6386" w:author="Khánh Cao Duy" w:date="2015-08-26T11:56:00Z"/>
                    <w:rFonts w:cs="Calibri"/>
                    <w:b/>
                    <w:bCs/>
                    <w:color w:val="000000"/>
                  </w:rPr>
                </w:rPrChange>
              </w:rPr>
            </w:pPr>
            <w:ins w:id="6387" w:author="Khánh Cao Duy" w:date="2015-08-26T11:56:00Z">
              <w:r w:rsidRPr="008F1DC0">
                <w:rPr>
                  <w:rFonts w:ascii="Times New Roman" w:hAnsi="Times New Roman"/>
                  <w:b/>
                  <w:bCs/>
                  <w:color w:val="000000"/>
                  <w:rPrChange w:id="6388" w:author="Link Pieces" w:date="2015-08-26T13:21:00Z">
                    <w:rPr>
                      <w:rFonts w:cs="Calibri"/>
                      <w:b/>
                      <w:bCs/>
                      <w:color w:val="000000"/>
                    </w:rPr>
                  </w:rPrChange>
                </w:rPr>
                <w:t>Description</w:t>
              </w:r>
            </w:ins>
          </w:p>
        </w:tc>
      </w:tr>
      <w:tr w:rsidR="00ED45B0" w:rsidRPr="008F1DC0" w:rsidTr="00570B4A">
        <w:trPr>
          <w:trHeight w:val="660"/>
          <w:ins w:id="6389" w:author="Khánh Cao Duy" w:date="2015-08-26T11:56:00Z"/>
        </w:trPr>
        <w:tc>
          <w:tcPr>
            <w:tcW w:w="660" w:type="dxa"/>
            <w:tcBorders>
              <w:top w:val="nil"/>
              <w:left w:val="single" w:sz="4" w:space="0" w:color="auto"/>
              <w:bottom w:val="single" w:sz="4" w:space="0" w:color="auto"/>
              <w:right w:val="single" w:sz="4" w:space="0" w:color="auto"/>
            </w:tcBorders>
            <w:shd w:val="clear" w:color="auto" w:fill="auto"/>
            <w:hideMark/>
          </w:tcPr>
          <w:p w:rsidR="00ED45B0" w:rsidRPr="008F1DC0" w:rsidRDefault="00ED45B0" w:rsidP="00570B4A">
            <w:pPr>
              <w:jc w:val="both"/>
              <w:rPr>
                <w:ins w:id="6390" w:author="Khánh Cao Duy" w:date="2015-08-26T11:56:00Z"/>
                <w:rFonts w:ascii="Times New Roman" w:hAnsi="Times New Roman"/>
                <w:b/>
                <w:bCs/>
                <w:color w:val="000000"/>
                <w:rPrChange w:id="6391" w:author="Link Pieces" w:date="2015-08-26T13:21:00Z">
                  <w:rPr>
                    <w:ins w:id="6392" w:author="Khánh Cao Duy" w:date="2015-08-26T11:56:00Z"/>
                    <w:rFonts w:cs="Calibri"/>
                    <w:b/>
                    <w:bCs/>
                    <w:color w:val="000000"/>
                  </w:rPr>
                </w:rPrChange>
              </w:rPr>
            </w:pPr>
            <w:ins w:id="6393" w:author="Khánh Cao Duy" w:date="2015-08-26T11:56:00Z">
              <w:r w:rsidRPr="008F1DC0">
                <w:rPr>
                  <w:rFonts w:ascii="Times New Roman" w:hAnsi="Times New Roman"/>
                  <w:b/>
                  <w:bCs/>
                  <w:color w:val="000000"/>
                  <w:rPrChange w:id="6394" w:author="Link Pieces" w:date="2015-08-26T13:21:00Z">
                    <w:rPr>
                      <w:rFonts w:cs="Calibri"/>
                      <w:b/>
                      <w:bCs/>
                      <w:color w:val="000000"/>
                    </w:rPr>
                  </w:rPrChange>
                </w:rPr>
                <w:t>1</w:t>
              </w:r>
            </w:ins>
          </w:p>
        </w:tc>
        <w:tc>
          <w:tcPr>
            <w:tcW w:w="2540" w:type="dxa"/>
            <w:tcBorders>
              <w:top w:val="nil"/>
              <w:left w:val="nil"/>
              <w:bottom w:val="single" w:sz="4" w:space="0" w:color="auto"/>
              <w:right w:val="single" w:sz="4" w:space="0" w:color="auto"/>
            </w:tcBorders>
            <w:shd w:val="clear" w:color="auto" w:fill="auto"/>
            <w:hideMark/>
          </w:tcPr>
          <w:p w:rsidR="00ED45B0" w:rsidRPr="008F1DC0" w:rsidRDefault="00ED45B0" w:rsidP="00570B4A">
            <w:pPr>
              <w:rPr>
                <w:ins w:id="6395" w:author="Khánh Cao Duy" w:date="2015-08-26T11:56:00Z"/>
                <w:rFonts w:ascii="Times New Roman" w:hAnsi="Times New Roman"/>
                <w:b/>
                <w:bCs/>
                <w:color w:val="000000"/>
                <w:rPrChange w:id="6396" w:author="Link Pieces" w:date="2015-08-26T13:21:00Z">
                  <w:rPr>
                    <w:ins w:id="6397" w:author="Khánh Cao Duy" w:date="2015-08-26T11:56:00Z"/>
                    <w:rFonts w:cs="Calibri"/>
                    <w:b/>
                    <w:bCs/>
                    <w:color w:val="000000"/>
                  </w:rPr>
                </w:rPrChange>
              </w:rPr>
            </w:pPr>
            <w:ins w:id="6398" w:author="Khánh Cao Duy" w:date="2015-08-26T11:56:00Z">
              <w:r w:rsidRPr="008F1DC0">
                <w:rPr>
                  <w:rFonts w:ascii="Times New Roman" w:hAnsi="Times New Roman"/>
                  <w:b/>
                  <w:bCs/>
                  <w:color w:val="000000"/>
                  <w:rPrChange w:id="6399" w:author="Link Pieces" w:date="2015-08-26T13:21:00Z">
                    <w:rPr>
                      <w:rFonts w:cs="Calibri"/>
                      <w:b/>
                      <w:bCs/>
                      <w:color w:val="000000"/>
                    </w:rPr>
                  </w:rPrChange>
                </w:rPr>
                <w:t>Unit testing</w:t>
              </w:r>
            </w:ins>
          </w:p>
        </w:tc>
        <w:tc>
          <w:tcPr>
            <w:tcW w:w="6160" w:type="dxa"/>
            <w:tcBorders>
              <w:top w:val="nil"/>
              <w:left w:val="nil"/>
              <w:bottom w:val="single" w:sz="4" w:space="0" w:color="auto"/>
              <w:right w:val="single" w:sz="4" w:space="0" w:color="auto"/>
            </w:tcBorders>
            <w:shd w:val="clear" w:color="auto" w:fill="auto"/>
            <w:hideMark/>
          </w:tcPr>
          <w:p w:rsidR="00ED45B0" w:rsidRPr="008F1DC0" w:rsidRDefault="00ED45B0" w:rsidP="00570B4A">
            <w:pPr>
              <w:jc w:val="both"/>
              <w:rPr>
                <w:ins w:id="6400" w:author="Khánh Cao Duy" w:date="2015-08-26T11:56:00Z"/>
                <w:rFonts w:ascii="Times New Roman" w:hAnsi="Times New Roman"/>
                <w:color w:val="000000"/>
                <w:rPrChange w:id="6401" w:author="Link Pieces" w:date="2015-08-26T13:21:00Z">
                  <w:rPr>
                    <w:ins w:id="6402" w:author="Khánh Cao Duy" w:date="2015-08-26T11:56:00Z"/>
                    <w:rFonts w:cs="Calibri"/>
                    <w:color w:val="000000"/>
                  </w:rPr>
                </w:rPrChange>
              </w:rPr>
            </w:pPr>
            <w:ins w:id="6403" w:author="Khánh Cao Duy" w:date="2015-08-26T11:56:00Z">
              <w:r w:rsidRPr="008F1DC0">
                <w:rPr>
                  <w:rFonts w:ascii="Times New Roman" w:hAnsi="Times New Roman"/>
                  <w:color w:val="000000"/>
                  <w:rPrChange w:id="6404" w:author="Link Pieces" w:date="2015-08-26T13:21:00Z">
                    <w:rPr>
                      <w:rFonts w:cs="Calibri"/>
                      <w:color w:val="000000"/>
                    </w:rPr>
                  </w:rPrChange>
                </w:rPr>
                <w:t>Unit testing will be done by the developer and approved by the development team leader.</w:t>
              </w:r>
            </w:ins>
          </w:p>
        </w:tc>
      </w:tr>
      <w:tr w:rsidR="00ED45B0" w:rsidRPr="008F1DC0" w:rsidTr="00570B4A">
        <w:trPr>
          <w:trHeight w:val="2190"/>
          <w:ins w:id="6405" w:author="Khánh Cao Duy" w:date="2015-08-26T11:56:00Z"/>
        </w:trPr>
        <w:tc>
          <w:tcPr>
            <w:tcW w:w="660" w:type="dxa"/>
            <w:tcBorders>
              <w:top w:val="nil"/>
              <w:left w:val="single" w:sz="4" w:space="0" w:color="auto"/>
              <w:bottom w:val="single" w:sz="4" w:space="0" w:color="auto"/>
              <w:right w:val="single" w:sz="4" w:space="0" w:color="auto"/>
            </w:tcBorders>
            <w:shd w:val="clear" w:color="auto" w:fill="auto"/>
            <w:hideMark/>
          </w:tcPr>
          <w:p w:rsidR="00ED45B0" w:rsidRPr="008F1DC0" w:rsidRDefault="00ED45B0" w:rsidP="00570B4A">
            <w:pPr>
              <w:jc w:val="both"/>
              <w:rPr>
                <w:ins w:id="6406" w:author="Khánh Cao Duy" w:date="2015-08-26T11:56:00Z"/>
                <w:rFonts w:ascii="Times New Roman" w:hAnsi="Times New Roman"/>
                <w:b/>
                <w:bCs/>
                <w:color w:val="000000"/>
                <w:rPrChange w:id="6407" w:author="Link Pieces" w:date="2015-08-26T13:21:00Z">
                  <w:rPr>
                    <w:ins w:id="6408" w:author="Khánh Cao Duy" w:date="2015-08-26T11:56:00Z"/>
                    <w:rFonts w:cs="Calibri"/>
                    <w:b/>
                    <w:bCs/>
                    <w:color w:val="000000"/>
                  </w:rPr>
                </w:rPrChange>
              </w:rPr>
            </w:pPr>
            <w:ins w:id="6409" w:author="Khánh Cao Duy" w:date="2015-08-26T11:56:00Z">
              <w:r w:rsidRPr="008F1DC0">
                <w:rPr>
                  <w:rFonts w:ascii="Times New Roman" w:hAnsi="Times New Roman"/>
                  <w:b/>
                  <w:bCs/>
                  <w:color w:val="000000"/>
                  <w:rPrChange w:id="6410" w:author="Link Pieces" w:date="2015-08-26T13:21:00Z">
                    <w:rPr>
                      <w:rFonts w:cs="Calibri"/>
                      <w:b/>
                      <w:bCs/>
                      <w:color w:val="000000"/>
                    </w:rPr>
                  </w:rPrChange>
                </w:rPr>
                <w:t>2</w:t>
              </w:r>
            </w:ins>
          </w:p>
        </w:tc>
        <w:tc>
          <w:tcPr>
            <w:tcW w:w="2540" w:type="dxa"/>
            <w:tcBorders>
              <w:top w:val="nil"/>
              <w:left w:val="nil"/>
              <w:bottom w:val="single" w:sz="4" w:space="0" w:color="auto"/>
              <w:right w:val="single" w:sz="4" w:space="0" w:color="auto"/>
            </w:tcBorders>
            <w:shd w:val="clear" w:color="auto" w:fill="auto"/>
            <w:hideMark/>
          </w:tcPr>
          <w:p w:rsidR="00ED45B0" w:rsidRPr="008F1DC0" w:rsidRDefault="00ED45B0" w:rsidP="00570B4A">
            <w:pPr>
              <w:rPr>
                <w:ins w:id="6411" w:author="Khánh Cao Duy" w:date="2015-08-26T11:56:00Z"/>
                <w:rFonts w:ascii="Times New Roman" w:hAnsi="Times New Roman"/>
                <w:b/>
                <w:bCs/>
                <w:color w:val="000000"/>
                <w:rPrChange w:id="6412" w:author="Link Pieces" w:date="2015-08-26T13:21:00Z">
                  <w:rPr>
                    <w:ins w:id="6413" w:author="Khánh Cao Duy" w:date="2015-08-26T11:56:00Z"/>
                    <w:rFonts w:cs="Calibri"/>
                    <w:b/>
                    <w:bCs/>
                    <w:color w:val="000000"/>
                  </w:rPr>
                </w:rPrChange>
              </w:rPr>
            </w:pPr>
            <w:ins w:id="6414" w:author="Khánh Cao Duy" w:date="2015-08-26T11:56:00Z">
              <w:r w:rsidRPr="008F1DC0">
                <w:rPr>
                  <w:rFonts w:ascii="Times New Roman" w:hAnsi="Times New Roman"/>
                  <w:b/>
                  <w:bCs/>
                  <w:color w:val="000000"/>
                  <w:rPrChange w:id="6415" w:author="Link Pieces" w:date="2015-08-26T13:21:00Z">
                    <w:rPr>
                      <w:rFonts w:cs="Calibri"/>
                      <w:b/>
                      <w:bCs/>
                      <w:color w:val="000000"/>
                    </w:rPr>
                  </w:rPrChange>
                </w:rPr>
                <w:t>Integration testing</w:t>
              </w:r>
            </w:ins>
          </w:p>
        </w:tc>
        <w:tc>
          <w:tcPr>
            <w:tcW w:w="6160" w:type="dxa"/>
            <w:tcBorders>
              <w:top w:val="nil"/>
              <w:left w:val="nil"/>
              <w:bottom w:val="single" w:sz="4" w:space="0" w:color="auto"/>
              <w:right w:val="single" w:sz="4" w:space="0" w:color="auto"/>
            </w:tcBorders>
            <w:shd w:val="clear" w:color="auto" w:fill="auto"/>
            <w:hideMark/>
          </w:tcPr>
          <w:p w:rsidR="00ED45B0" w:rsidRPr="008F1DC0" w:rsidRDefault="00ED45B0" w:rsidP="00570B4A">
            <w:pPr>
              <w:jc w:val="both"/>
              <w:rPr>
                <w:ins w:id="6416" w:author="Khánh Cao Duy" w:date="2015-08-26T11:56:00Z"/>
                <w:rFonts w:ascii="Times New Roman" w:hAnsi="Times New Roman"/>
                <w:color w:val="000000"/>
                <w:rPrChange w:id="6417" w:author="Link Pieces" w:date="2015-08-26T13:21:00Z">
                  <w:rPr>
                    <w:ins w:id="6418" w:author="Khánh Cao Duy" w:date="2015-08-26T11:56:00Z"/>
                    <w:rFonts w:cs="Calibri"/>
                    <w:color w:val="000000"/>
                  </w:rPr>
                </w:rPrChange>
              </w:rPr>
            </w:pPr>
            <w:ins w:id="6419" w:author="Khánh Cao Duy" w:date="2015-08-26T11:56:00Z">
              <w:r w:rsidRPr="008F1DC0">
                <w:rPr>
                  <w:rFonts w:ascii="Times New Roman" w:hAnsi="Times New Roman"/>
                  <w:color w:val="000000"/>
                  <w:rPrChange w:id="6420" w:author="Link Pieces" w:date="2015-08-26T13:21:00Z">
                    <w:rPr>
                      <w:rFonts w:cs="Calibri"/>
                      <w:color w:val="000000"/>
                    </w:rPr>
                  </w:rPrChange>
                </w:rPr>
                <w:t xml:space="preserve">Integration testing will be performed by testers. Requirements of the system will be tested in functional flow. Starting after unit testing complete for each flow. </w:t>
              </w:r>
            </w:ins>
          </w:p>
          <w:p w:rsidR="00ED45B0" w:rsidRPr="008F1DC0" w:rsidRDefault="00ED45B0" w:rsidP="00570B4A">
            <w:pPr>
              <w:jc w:val="both"/>
              <w:rPr>
                <w:ins w:id="6421" w:author="Khánh Cao Duy" w:date="2015-08-26T11:56:00Z"/>
                <w:rFonts w:ascii="Times New Roman" w:hAnsi="Times New Roman"/>
                <w:color w:val="000000"/>
                <w:rPrChange w:id="6422" w:author="Link Pieces" w:date="2015-08-26T13:21:00Z">
                  <w:rPr>
                    <w:ins w:id="6423" w:author="Khánh Cao Duy" w:date="2015-08-26T11:56:00Z"/>
                    <w:rFonts w:cs="Calibri"/>
                    <w:color w:val="000000"/>
                  </w:rPr>
                </w:rPrChange>
              </w:rPr>
            </w:pPr>
            <w:ins w:id="6424" w:author="Khánh Cao Duy" w:date="2015-08-26T11:56:00Z">
              <w:r w:rsidRPr="008F1DC0">
                <w:rPr>
                  <w:rFonts w:ascii="Times New Roman" w:hAnsi="Times New Roman"/>
                  <w:color w:val="000000"/>
                  <w:rPrChange w:id="6425" w:author="Link Pieces" w:date="2015-08-26T13:21:00Z">
                    <w:rPr>
                      <w:rFonts w:cs="Calibri"/>
                      <w:color w:val="000000"/>
                    </w:rPr>
                  </w:rPrChange>
                </w:rPr>
                <w:t>Focuses on specific areas of uses case when all requirements are completed, integration test should be performed to ensure all components incorporate well.</w:t>
              </w:r>
            </w:ins>
          </w:p>
        </w:tc>
      </w:tr>
      <w:tr w:rsidR="00ED45B0" w:rsidRPr="008F1DC0" w:rsidTr="00570B4A">
        <w:trPr>
          <w:trHeight w:val="1980"/>
          <w:ins w:id="6426" w:author="Khánh Cao Duy" w:date="2015-08-26T11:56:00Z"/>
        </w:trPr>
        <w:tc>
          <w:tcPr>
            <w:tcW w:w="660" w:type="dxa"/>
            <w:tcBorders>
              <w:top w:val="nil"/>
              <w:left w:val="single" w:sz="4" w:space="0" w:color="auto"/>
              <w:bottom w:val="single" w:sz="4" w:space="0" w:color="auto"/>
              <w:right w:val="single" w:sz="4" w:space="0" w:color="auto"/>
            </w:tcBorders>
            <w:shd w:val="clear" w:color="auto" w:fill="auto"/>
            <w:hideMark/>
          </w:tcPr>
          <w:p w:rsidR="00ED45B0" w:rsidRPr="008F1DC0" w:rsidRDefault="00ED45B0" w:rsidP="00570B4A">
            <w:pPr>
              <w:jc w:val="both"/>
              <w:rPr>
                <w:ins w:id="6427" w:author="Khánh Cao Duy" w:date="2015-08-26T11:56:00Z"/>
                <w:rFonts w:ascii="Times New Roman" w:hAnsi="Times New Roman"/>
                <w:b/>
                <w:bCs/>
                <w:color w:val="000000"/>
                <w:rPrChange w:id="6428" w:author="Link Pieces" w:date="2015-08-26T13:21:00Z">
                  <w:rPr>
                    <w:ins w:id="6429" w:author="Khánh Cao Duy" w:date="2015-08-26T11:56:00Z"/>
                    <w:rFonts w:cs="Calibri"/>
                    <w:b/>
                    <w:bCs/>
                    <w:color w:val="000000"/>
                  </w:rPr>
                </w:rPrChange>
              </w:rPr>
            </w:pPr>
            <w:ins w:id="6430" w:author="Khánh Cao Duy" w:date="2015-08-26T11:56:00Z">
              <w:r w:rsidRPr="008F1DC0">
                <w:rPr>
                  <w:rFonts w:ascii="Times New Roman" w:hAnsi="Times New Roman"/>
                  <w:b/>
                  <w:bCs/>
                  <w:color w:val="000000"/>
                  <w:rPrChange w:id="6431" w:author="Link Pieces" w:date="2015-08-26T13:21:00Z">
                    <w:rPr>
                      <w:rFonts w:cs="Calibri"/>
                      <w:b/>
                      <w:bCs/>
                      <w:color w:val="000000"/>
                    </w:rPr>
                  </w:rPrChange>
                </w:rPr>
                <w:t>3</w:t>
              </w:r>
            </w:ins>
          </w:p>
        </w:tc>
        <w:tc>
          <w:tcPr>
            <w:tcW w:w="2540" w:type="dxa"/>
            <w:tcBorders>
              <w:top w:val="nil"/>
              <w:left w:val="nil"/>
              <w:bottom w:val="single" w:sz="4" w:space="0" w:color="auto"/>
              <w:right w:val="single" w:sz="4" w:space="0" w:color="auto"/>
            </w:tcBorders>
            <w:shd w:val="clear" w:color="auto" w:fill="auto"/>
            <w:hideMark/>
          </w:tcPr>
          <w:p w:rsidR="00ED45B0" w:rsidRPr="008F1DC0" w:rsidRDefault="00ED45B0" w:rsidP="00570B4A">
            <w:pPr>
              <w:rPr>
                <w:ins w:id="6432" w:author="Khánh Cao Duy" w:date="2015-08-26T11:56:00Z"/>
                <w:rFonts w:ascii="Times New Roman" w:hAnsi="Times New Roman"/>
                <w:b/>
                <w:bCs/>
                <w:color w:val="000000"/>
                <w:rPrChange w:id="6433" w:author="Link Pieces" w:date="2015-08-26T13:21:00Z">
                  <w:rPr>
                    <w:ins w:id="6434" w:author="Khánh Cao Duy" w:date="2015-08-26T11:56:00Z"/>
                    <w:rFonts w:cs="Calibri"/>
                    <w:b/>
                    <w:bCs/>
                    <w:color w:val="000000"/>
                  </w:rPr>
                </w:rPrChange>
              </w:rPr>
            </w:pPr>
            <w:ins w:id="6435" w:author="Khánh Cao Duy" w:date="2015-08-26T11:56:00Z">
              <w:r w:rsidRPr="008F1DC0">
                <w:rPr>
                  <w:rFonts w:ascii="Times New Roman" w:hAnsi="Times New Roman"/>
                  <w:b/>
                  <w:bCs/>
                  <w:color w:val="000000"/>
                  <w:rPrChange w:id="6436" w:author="Link Pieces" w:date="2015-08-26T13:21:00Z">
                    <w:rPr>
                      <w:rFonts w:cs="Calibri"/>
                      <w:b/>
                      <w:bCs/>
                      <w:color w:val="000000"/>
                    </w:rPr>
                  </w:rPrChange>
                </w:rPr>
                <w:t>System testing</w:t>
              </w:r>
            </w:ins>
          </w:p>
        </w:tc>
        <w:tc>
          <w:tcPr>
            <w:tcW w:w="6160" w:type="dxa"/>
            <w:tcBorders>
              <w:top w:val="nil"/>
              <w:left w:val="nil"/>
              <w:bottom w:val="single" w:sz="4" w:space="0" w:color="auto"/>
              <w:right w:val="single" w:sz="4" w:space="0" w:color="auto"/>
            </w:tcBorders>
            <w:shd w:val="clear" w:color="auto" w:fill="auto"/>
            <w:hideMark/>
          </w:tcPr>
          <w:p w:rsidR="00ED45B0" w:rsidRPr="008F1DC0" w:rsidRDefault="00ED45B0" w:rsidP="00570B4A">
            <w:pPr>
              <w:jc w:val="both"/>
              <w:rPr>
                <w:ins w:id="6437" w:author="Khánh Cao Duy" w:date="2015-08-26T11:56:00Z"/>
                <w:rFonts w:ascii="Times New Roman" w:hAnsi="Times New Roman"/>
                <w:color w:val="000000"/>
                <w:rPrChange w:id="6438" w:author="Link Pieces" w:date="2015-08-26T13:21:00Z">
                  <w:rPr>
                    <w:ins w:id="6439" w:author="Khánh Cao Duy" w:date="2015-08-26T11:56:00Z"/>
                    <w:rFonts w:cs="Calibri"/>
                    <w:color w:val="000000"/>
                  </w:rPr>
                </w:rPrChange>
              </w:rPr>
            </w:pPr>
            <w:ins w:id="6440" w:author="Khánh Cao Duy" w:date="2015-08-26T11:56:00Z">
              <w:r w:rsidRPr="008F1DC0">
                <w:rPr>
                  <w:rFonts w:ascii="Times New Roman" w:hAnsi="Times New Roman"/>
                  <w:color w:val="000000"/>
                  <w:rPrChange w:id="6441" w:author="Link Pieces" w:date="2015-08-26T13:21:00Z">
                    <w:rPr>
                      <w:rFonts w:cs="Calibri"/>
                      <w:color w:val="000000"/>
                    </w:rPr>
                  </w:rPrChange>
                </w:rPr>
                <w:t xml:space="preserve">   System Testing will be performed by the tester and development team leader with assistance from the individual developers as required. No specific test tools are available for this project. Programs will enter into System/Integration test after all critical defects have been corrected</w:t>
              </w:r>
            </w:ins>
          </w:p>
        </w:tc>
      </w:tr>
      <w:tr w:rsidR="00ED45B0" w:rsidRPr="008F1DC0" w:rsidTr="00570B4A">
        <w:trPr>
          <w:trHeight w:val="2640"/>
          <w:ins w:id="6442" w:author="Khánh Cao Duy" w:date="2015-08-26T11:56:00Z"/>
        </w:trPr>
        <w:tc>
          <w:tcPr>
            <w:tcW w:w="660" w:type="dxa"/>
            <w:tcBorders>
              <w:top w:val="nil"/>
              <w:left w:val="single" w:sz="4" w:space="0" w:color="auto"/>
              <w:bottom w:val="single" w:sz="4" w:space="0" w:color="auto"/>
              <w:right w:val="single" w:sz="4" w:space="0" w:color="auto"/>
            </w:tcBorders>
            <w:shd w:val="clear" w:color="auto" w:fill="auto"/>
            <w:hideMark/>
          </w:tcPr>
          <w:p w:rsidR="00ED45B0" w:rsidRPr="008F1DC0" w:rsidRDefault="00ED45B0" w:rsidP="00570B4A">
            <w:pPr>
              <w:jc w:val="both"/>
              <w:rPr>
                <w:ins w:id="6443" w:author="Khánh Cao Duy" w:date="2015-08-26T11:56:00Z"/>
                <w:rFonts w:ascii="Times New Roman" w:hAnsi="Times New Roman"/>
                <w:b/>
                <w:bCs/>
                <w:color w:val="000000"/>
                <w:rPrChange w:id="6444" w:author="Link Pieces" w:date="2015-08-26T13:21:00Z">
                  <w:rPr>
                    <w:ins w:id="6445" w:author="Khánh Cao Duy" w:date="2015-08-26T11:56:00Z"/>
                    <w:rFonts w:cs="Calibri"/>
                    <w:b/>
                    <w:bCs/>
                    <w:color w:val="000000"/>
                  </w:rPr>
                </w:rPrChange>
              </w:rPr>
            </w:pPr>
            <w:ins w:id="6446" w:author="Khánh Cao Duy" w:date="2015-08-26T11:56:00Z">
              <w:r w:rsidRPr="008F1DC0">
                <w:rPr>
                  <w:rFonts w:ascii="Times New Roman" w:hAnsi="Times New Roman"/>
                  <w:b/>
                  <w:bCs/>
                  <w:color w:val="000000"/>
                  <w:rPrChange w:id="6447" w:author="Link Pieces" w:date="2015-08-26T13:21:00Z">
                    <w:rPr>
                      <w:rFonts w:cs="Calibri"/>
                      <w:b/>
                      <w:bCs/>
                      <w:color w:val="000000"/>
                    </w:rPr>
                  </w:rPrChange>
                </w:rPr>
                <w:t>4</w:t>
              </w:r>
            </w:ins>
          </w:p>
        </w:tc>
        <w:tc>
          <w:tcPr>
            <w:tcW w:w="2540" w:type="dxa"/>
            <w:tcBorders>
              <w:top w:val="nil"/>
              <w:left w:val="nil"/>
              <w:bottom w:val="single" w:sz="4" w:space="0" w:color="auto"/>
              <w:right w:val="single" w:sz="4" w:space="0" w:color="auto"/>
            </w:tcBorders>
            <w:shd w:val="clear" w:color="auto" w:fill="auto"/>
            <w:hideMark/>
          </w:tcPr>
          <w:p w:rsidR="00ED45B0" w:rsidRPr="008F1DC0" w:rsidRDefault="00ED45B0" w:rsidP="00570B4A">
            <w:pPr>
              <w:rPr>
                <w:ins w:id="6448" w:author="Khánh Cao Duy" w:date="2015-08-26T11:56:00Z"/>
                <w:rFonts w:ascii="Times New Roman" w:hAnsi="Times New Roman"/>
                <w:b/>
                <w:bCs/>
                <w:color w:val="000000"/>
                <w:rPrChange w:id="6449" w:author="Link Pieces" w:date="2015-08-26T13:21:00Z">
                  <w:rPr>
                    <w:ins w:id="6450" w:author="Khánh Cao Duy" w:date="2015-08-26T11:56:00Z"/>
                    <w:rFonts w:cs="Calibri"/>
                    <w:b/>
                    <w:bCs/>
                    <w:color w:val="000000"/>
                  </w:rPr>
                </w:rPrChange>
              </w:rPr>
            </w:pPr>
            <w:ins w:id="6451" w:author="Khánh Cao Duy" w:date="2015-08-26T11:56:00Z">
              <w:r w:rsidRPr="008F1DC0">
                <w:rPr>
                  <w:rFonts w:ascii="Times New Roman" w:hAnsi="Times New Roman"/>
                  <w:b/>
                  <w:bCs/>
                  <w:color w:val="000000"/>
                  <w:rPrChange w:id="6452" w:author="Link Pieces" w:date="2015-08-26T13:21:00Z">
                    <w:rPr>
                      <w:rFonts w:cs="Calibri"/>
                      <w:b/>
                      <w:bCs/>
                      <w:color w:val="000000"/>
                    </w:rPr>
                  </w:rPrChange>
                </w:rPr>
                <w:t>Acceptance testing</w:t>
              </w:r>
            </w:ins>
          </w:p>
        </w:tc>
        <w:tc>
          <w:tcPr>
            <w:tcW w:w="6160" w:type="dxa"/>
            <w:tcBorders>
              <w:top w:val="nil"/>
              <w:left w:val="nil"/>
              <w:bottom w:val="single" w:sz="4" w:space="0" w:color="auto"/>
              <w:right w:val="single" w:sz="4" w:space="0" w:color="auto"/>
            </w:tcBorders>
            <w:shd w:val="clear" w:color="auto" w:fill="auto"/>
            <w:hideMark/>
          </w:tcPr>
          <w:p w:rsidR="00ED45B0" w:rsidRPr="008F1DC0" w:rsidRDefault="00ED45B0" w:rsidP="00570B4A">
            <w:pPr>
              <w:jc w:val="both"/>
              <w:rPr>
                <w:ins w:id="6453" w:author="Khánh Cao Duy" w:date="2015-08-26T11:56:00Z"/>
                <w:rFonts w:ascii="Times New Roman" w:hAnsi="Times New Roman"/>
                <w:color w:val="000000"/>
                <w:rPrChange w:id="6454" w:author="Link Pieces" w:date="2015-08-26T13:21:00Z">
                  <w:rPr>
                    <w:ins w:id="6455" w:author="Khánh Cao Duy" w:date="2015-08-26T11:56:00Z"/>
                    <w:rFonts w:cs="Calibri"/>
                    <w:color w:val="000000"/>
                  </w:rPr>
                </w:rPrChange>
              </w:rPr>
            </w:pPr>
            <w:ins w:id="6456" w:author="Khánh Cao Duy" w:date="2015-08-26T11:56:00Z">
              <w:r w:rsidRPr="008F1DC0">
                <w:rPr>
                  <w:rFonts w:ascii="Times New Roman" w:hAnsi="Times New Roman"/>
                  <w:color w:val="000000"/>
                  <w:rPrChange w:id="6457" w:author="Link Pieces" w:date="2015-08-26T13:21:00Z">
                    <w:rPr>
                      <w:rFonts w:cs="Calibri"/>
                      <w:color w:val="000000"/>
                    </w:rPr>
                  </w:rPrChange>
                </w:rPr>
                <w:t xml:space="preserve">  Acceptance  testing  consist of Alpha Test and Beta Test will  be  executed  by  all  team  members,  stand  at  end  user  point  of  view. Determine  whether  a  system  satisfies  the  requirements  specified  in  the  requirements  analysis phase. Finding defects is not the main focus in this stage</w:t>
              </w:r>
            </w:ins>
          </w:p>
          <w:p w:rsidR="00ED45B0" w:rsidRPr="008F1DC0" w:rsidRDefault="00ED45B0" w:rsidP="00570B4A">
            <w:pPr>
              <w:jc w:val="both"/>
              <w:rPr>
                <w:ins w:id="6458" w:author="Khánh Cao Duy" w:date="2015-08-26T11:56:00Z"/>
                <w:rFonts w:ascii="Times New Roman" w:hAnsi="Times New Roman"/>
                <w:color w:val="000000"/>
                <w:rPrChange w:id="6459" w:author="Link Pieces" w:date="2015-08-26T13:21:00Z">
                  <w:rPr>
                    <w:ins w:id="6460" w:author="Khánh Cao Duy" w:date="2015-08-26T11:56:00Z"/>
                    <w:rFonts w:cs="Calibri"/>
                    <w:color w:val="000000"/>
                  </w:rPr>
                </w:rPrChange>
              </w:rPr>
            </w:pPr>
            <w:ins w:id="6461" w:author="Khánh Cao Duy" w:date="2015-08-26T11:56:00Z">
              <w:r w:rsidRPr="008F1DC0">
                <w:rPr>
                  <w:rFonts w:ascii="Times New Roman" w:hAnsi="Times New Roman"/>
                  <w:color w:val="000000"/>
                  <w:rPrChange w:id="6462" w:author="Link Pieces" w:date="2015-08-26T13:21:00Z">
                    <w:rPr>
                      <w:rFonts w:cs="Calibri"/>
                      <w:color w:val="000000"/>
                    </w:rPr>
                  </w:rPrChange>
                </w:rPr>
                <w:t xml:space="preserve">  Acceptance testing will assess the system’s readiness for deployment and using.</w:t>
              </w:r>
            </w:ins>
          </w:p>
        </w:tc>
      </w:tr>
    </w:tbl>
    <w:p w:rsidR="00ED45B0" w:rsidRPr="008F1DC0" w:rsidRDefault="00ED45B0" w:rsidP="00ED45B0">
      <w:pPr>
        <w:pStyle w:val="Caption"/>
        <w:tabs>
          <w:tab w:val="center" w:pos="4680"/>
          <w:tab w:val="left" w:pos="6285"/>
        </w:tabs>
        <w:jc w:val="left"/>
        <w:rPr>
          <w:ins w:id="6463" w:author="Khánh Cao Duy" w:date="2015-08-26T11:56:00Z"/>
          <w:rFonts w:ascii="Times New Roman" w:hAnsi="Times New Roman"/>
          <w:b w:val="0"/>
          <w:i/>
          <w:szCs w:val="24"/>
          <w:rPrChange w:id="6464" w:author="Link Pieces" w:date="2015-08-26T13:21:00Z">
            <w:rPr>
              <w:ins w:id="6465" w:author="Khánh Cao Duy" w:date="2015-08-26T11:56:00Z"/>
              <w:b w:val="0"/>
              <w:i/>
              <w:szCs w:val="24"/>
            </w:rPr>
          </w:rPrChange>
        </w:rPr>
      </w:pPr>
      <w:ins w:id="6466" w:author="Khánh Cao Duy" w:date="2015-08-26T11:56:00Z">
        <w:r w:rsidRPr="008F1DC0">
          <w:rPr>
            <w:rFonts w:ascii="Times New Roman" w:hAnsi="Times New Roman"/>
            <w:szCs w:val="24"/>
            <w:rPrChange w:id="6467" w:author="Link Pieces" w:date="2015-08-26T13:21:00Z">
              <w:rPr>
                <w:szCs w:val="24"/>
              </w:rPr>
            </w:rPrChange>
          </w:rPr>
          <w:tab/>
        </w:r>
        <w:r w:rsidRPr="008F1DC0">
          <w:rPr>
            <w:rFonts w:ascii="Times New Roman" w:hAnsi="Times New Roman"/>
            <w:b w:val="0"/>
            <w:i/>
            <w:color w:val="auto"/>
            <w:sz w:val="22"/>
            <w:szCs w:val="24"/>
            <w:rPrChange w:id="6468" w:author="Link Pieces" w:date="2015-08-26T13:21:00Z">
              <w:rPr>
                <w:b w:val="0"/>
                <w:i/>
                <w:color w:val="auto"/>
                <w:sz w:val="22"/>
                <w:szCs w:val="24"/>
              </w:rPr>
            </w:rPrChange>
          </w:rPr>
          <w:t xml:space="preserve">Table 5-1: Stages of testing. </w:t>
        </w:r>
        <w:r w:rsidRPr="008F1DC0">
          <w:rPr>
            <w:rFonts w:ascii="Times New Roman" w:hAnsi="Times New Roman"/>
            <w:b w:val="0"/>
            <w:i/>
            <w:sz w:val="22"/>
            <w:szCs w:val="24"/>
            <w:rPrChange w:id="6469" w:author="Link Pieces" w:date="2015-08-26T13:21:00Z">
              <w:rPr>
                <w:b w:val="0"/>
                <w:i/>
                <w:sz w:val="22"/>
                <w:szCs w:val="24"/>
              </w:rPr>
            </w:rPrChange>
          </w:rPr>
          <w:tab/>
        </w:r>
      </w:ins>
    </w:p>
    <w:p w:rsidR="00ED45B0" w:rsidRPr="008F1DC0" w:rsidRDefault="00ED45B0" w:rsidP="00ED45B0">
      <w:pPr>
        <w:pStyle w:val="Heading4"/>
        <w:numPr>
          <w:ilvl w:val="0"/>
          <w:numId w:val="146"/>
        </w:numPr>
        <w:snapToGrid w:val="0"/>
        <w:spacing w:before="200" w:line="276" w:lineRule="auto"/>
        <w:rPr>
          <w:ins w:id="6470" w:author="Khánh Cao Duy" w:date="2015-08-26T11:56:00Z"/>
          <w:rFonts w:ascii="Times New Roman" w:hAnsi="Times New Roman" w:cs="Times New Roman"/>
          <w:b/>
          <w:i w:val="0"/>
          <w:rPrChange w:id="6471" w:author="Link Pieces" w:date="2015-08-26T13:21:00Z">
            <w:rPr>
              <w:ins w:id="6472" w:author="Khánh Cao Duy" w:date="2015-08-26T11:56:00Z"/>
              <w:rFonts w:asciiTheme="minorHAnsi" w:hAnsiTheme="minorHAnsi"/>
              <w:b/>
              <w:i w:val="0"/>
            </w:rPr>
          </w:rPrChange>
        </w:rPr>
      </w:pPr>
      <w:bookmarkStart w:id="6473" w:name="_Toc396385698"/>
      <w:ins w:id="6474" w:author="Khánh Cao Duy" w:date="2015-08-26T11:56:00Z">
        <w:r w:rsidRPr="008F1DC0">
          <w:rPr>
            <w:rStyle w:val="Heading4Char"/>
            <w:rFonts w:ascii="Times New Roman" w:hAnsi="Times New Roman" w:cs="Times New Roman"/>
            <w:i/>
            <w:rPrChange w:id="6475" w:author="Link Pieces" w:date="2015-08-26T13:21:00Z">
              <w:rPr>
                <w:rStyle w:val="Heading4Char"/>
                <w:rFonts w:asciiTheme="minorHAnsi" w:hAnsiTheme="minorHAnsi"/>
                <w:b/>
                <w:i/>
              </w:rPr>
            </w:rPrChange>
          </w:rPr>
          <w:t>Types of testing</w:t>
        </w:r>
        <w:r w:rsidRPr="008F1DC0">
          <w:rPr>
            <w:rStyle w:val="Heading4Char"/>
            <w:rFonts w:ascii="Times New Roman" w:hAnsi="Times New Roman" w:cs="Times New Roman"/>
            <w:b/>
            <w:i/>
            <w:rPrChange w:id="6476" w:author="Link Pieces" w:date="2015-08-26T13:21:00Z">
              <w:rPr>
                <w:rStyle w:val="Heading4Char"/>
                <w:rFonts w:asciiTheme="minorHAnsi" w:hAnsiTheme="minorHAnsi"/>
                <w:b/>
                <w:i/>
              </w:rPr>
            </w:rPrChange>
          </w:rPr>
          <w:t>:</w:t>
        </w:r>
        <w:bookmarkEnd w:id="6473"/>
        <w:r w:rsidRPr="008F1DC0">
          <w:rPr>
            <w:rFonts w:ascii="Times New Roman" w:hAnsi="Times New Roman" w:cs="Times New Roman"/>
            <w:b/>
            <w:i w:val="0"/>
            <w:rPrChange w:id="6477" w:author="Link Pieces" w:date="2015-08-26T13:21:00Z">
              <w:rPr>
                <w:rFonts w:asciiTheme="minorHAnsi" w:hAnsiTheme="minorHAnsi"/>
                <w:b/>
                <w:i w:val="0"/>
              </w:rPr>
            </w:rPrChange>
          </w:rPr>
          <w:t xml:space="preserve"> </w:t>
        </w:r>
      </w:ins>
    </w:p>
    <w:p w:rsidR="00ED45B0" w:rsidRPr="008F1DC0" w:rsidRDefault="00ED45B0" w:rsidP="00ED45B0">
      <w:pPr>
        <w:rPr>
          <w:ins w:id="6478" w:author="Khánh Cao Duy" w:date="2015-08-26T11:56:00Z"/>
          <w:rFonts w:ascii="Times New Roman" w:hAnsi="Times New Roman"/>
          <w:rPrChange w:id="6479" w:author="Link Pieces" w:date="2015-08-26T13:21:00Z">
            <w:rPr>
              <w:ins w:id="6480" w:author="Khánh Cao Duy" w:date="2015-08-26T11:56:00Z"/>
            </w:rPr>
          </w:rPrChange>
        </w:rPr>
      </w:pPr>
      <w:ins w:id="6481" w:author="Khánh Cao Duy" w:date="2015-08-26T11:56:00Z">
        <w:r w:rsidRPr="008F1DC0">
          <w:rPr>
            <w:rFonts w:ascii="Times New Roman" w:hAnsi="Times New Roman"/>
            <w:rPrChange w:id="6482" w:author="Link Pieces" w:date="2015-08-26T13:21:00Z">
              <w:rPr/>
            </w:rPrChange>
          </w:rPr>
          <w:t>The test team has to test the following type on both Google Chrome and Firefox</w:t>
        </w:r>
      </w:ins>
    </w:p>
    <w:p w:rsidR="00ED45B0" w:rsidRPr="008F1DC0" w:rsidRDefault="00ED45B0" w:rsidP="00ED45B0">
      <w:pPr>
        <w:pStyle w:val="ListParagraph"/>
        <w:numPr>
          <w:ilvl w:val="0"/>
          <w:numId w:val="147"/>
        </w:numPr>
        <w:spacing w:line="276" w:lineRule="auto"/>
        <w:rPr>
          <w:ins w:id="6483" w:author="Khánh Cao Duy" w:date="2015-08-26T11:56:00Z"/>
          <w:rFonts w:ascii="Times New Roman" w:hAnsi="Times New Roman"/>
          <w:rPrChange w:id="6484" w:author="Link Pieces" w:date="2015-08-26T13:21:00Z">
            <w:rPr>
              <w:ins w:id="6485" w:author="Khánh Cao Duy" w:date="2015-08-26T11:56:00Z"/>
            </w:rPr>
          </w:rPrChange>
        </w:rPr>
      </w:pPr>
      <w:ins w:id="6486" w:author="Khánh Cao Duy" w:date="2015-08-26T11:56:00Z">
        <w:r w:rsidRPr="008F1DC0">
          <w:rPr>
            <w:rFonts w:ascii="Times New Roman" w:hAnsi="Times New Roman"/>
            <w:rPrChange w:id="6487" w:author="Link Pieces" w:date="2015-08-26T13:21:00Z">
              <w:rPr/>
            </w:rPrChange>
          </w:rPr>
          <w:t>GUI test</w:t>
        </w:r>
      </w:ins>
    </w:p>
    <w:p w:rsidR="00ED45B0" w:rsidRPr="008F1DC0" w:rsidRDefault="00ED45B0" w:rsidP="00ED45B0">
      <w:pPr>
        <w:pStyle w:val="ListParagraph"/>
        <w:numPr>
          <w:ilvl w:val="0"/>
          <w:numId w:val="147"/>
        </w:numPr>
        <w:spacing w:line="276" w:lineRule="auto"/>
        <w:rPr>
          <w:ins w:id="6488" w:author="Khánh Cao Duy" w:date="2015-08-26T11:56:00Z"/>
          <w:rFonts w:ascii="Times New Roman" w:hAnsi="Times New Roman"/>
          <w:rPrChange w:id="6489" w:author="Link Pieces" w:date="2015-08-26T13:21:00Z">
            <w:rPr>
              <w:ins w:id="6490" w:author="Khánh Cao Duy" w:date="2015-08-26T11:56:00Z"/>
            </w:rPr>
          </w:rPrChange>
        </w:rPr>
      </w:pPr>
      <w:ins w:id="6491" w:author="Khánh Cao Duy" w:date="2015-08-26T11:56:00Z">
        <w:r w:rsidRPr="008F1DC0">
          <w:rPr>
            <w:rFonts w:ascii="Times New Roman" w:hAnsi="Times New Roman"/>
            <w:rPrChange w:id="6492" w:author="Link Pieces" w:date="2015-08-26T13:21:00Z">
              <w:rPr/>
            </w:rPrChange>
          </w:rPr>
          <w:t>Function test</w:t>
        </w:r>
      </w:ins>
    </w:p>
    <w:p w:rsidR="00ED45B0" w:rsidRPr="008F1DC0" w:rsidRDefault="00ED45B0" w:rsidP="00ED45B0">
      <w:pPr>
        <w:pStyle w:val="ListParagraph"/>
        <w:numPr>
          <w:ilvl w:val="0"/>
          <w:numId w:val="147"/>
        </w:numPr>
        <w:spacing w:line="276" w:lineRule="auto"/>
        <w:rPr>
          <w:ins w:id="6493" w:author="Khánh Cao Duy" w:date="2015-08-26T11:56:00Z"/>
          <w:rFonts w:ascii="Times New Roman" w:hAnsi="Times New Roman"/>
          <w:rPrChange w:id="6494" w:author="Link Pieces" w:date="2015-08-26T13:21:00Z">
            <w:rPr>
              <w:ins w:id="6495" w:author="Khánh Cao Duy" w:date="2015-08-26T11:56:00Z"/>
            </w:rPr>
          </w:rPrChange>
        </w:rPr>
      </w:pPr>
      <w:ins w:id="6496" w:author="Khánh Cao Duy" w:date="2015-08-26T11:56:00Z">
        <w:r w:rsidRPr="008F1DC0">
          <w:rPr>
            <w:rFonts w:ascii="Times New Roman" w:hAnsi="Times New Roman"/>
            <w:rPrChange w:id="6497" w:author="Link Pieces" w:date="2015-08-26T13:21:00Z">
              <w:rPr/>
            </w:rPrChange>
          </w:rPr>
          <w:t>Acceptance test</w:t>
        </w:r>
      </w:ins>
    </w:p>
    <w:p w:rsidR="00ED45B0" w:rsidRPr="008F1DC0" w:rsidRDefault="00ED45B0" w:rsidP="00ED45B0">
      <w:pPr>
        <w:pStyle w:val="Heading4"/>
        <w:numPr>
          <w:ilvl w:val="0"/>
          <w:numId w:val="146"/>
        </w:numPr>
        <w:snapToGrid w:val="0"/>
        <w:spacing w:before="200" w:line="276" w:lineRule="auto"/>
        <w:rPr>
          <w:ins w:id="6498" w:author="Khánh Cao Duy" w:date="2015-08-26T11:56:00Z"/>
          <w:rFonts w:ascii="Times New Roman" w:hAnsi="Times New Roman" w:cs="Times New Roman"/>
          <w:i w:val="0"/>
          <w:rPrChange w:id="6499" w:author="Link Pieces" w:date="2015-08-26T13:21:00Z">
            <w:rPr>
              <w:ins w:id="6500" w:author="Khánh Cao Duy" w:date="2015-08-26T11:56:00Z"/>
              <w:rFonts w:asciiTheme="minorHAnsi" w:hAnsiTheme="minorHAnsi"/>
              <w:i w:val="0"/>
            </w:rPr>
          </w:rPrChange>
        </w:rPr>
      </w:pPr>
      <w:bookmarkStart w:id="6501" w:name="_Toc396385699"/>
      <w:ins w:id="6502" w:author="Khánh Cao Duy" w:date="2015-08-26T11:56:00Z">
        <w:r w:rsidRPr="008F1DC0">
          <w:rPr>
            <w:rFonts w:ascii="Times New Roman" w:hAnsi="Times New Roman" w:cs="Times New Roman"/>
            <w:rPrChange w:id="6503" w:author="Link Pieces" w:date="2015-08-26T13:21:00Z">
              <w:rPr>
                <w:rFonts w:asciiTheme="minorHAnsi" w:hAnsiTheme="minorHAnsi"/>
              </w:rPr>
            </w:rPrChange>
          </w:rPr>
          <w:t>Range of testing:</w:t>
        </w:r>
        <w:bookmarkEnd w:id="6501"/>
        <w:r w:rsidRPr="008F1DC0">
          <w:rPr>
            <w:rFonts w:ascii="Times New Roman" w:hAnsi="Times New Roman" w:cs="Times New Roman"/>
            <w:rPrChange w:id="6504" w:author="Link Pieces" w:date="2015-08-26T13:21:00Z">
              <w:rPr>
                <w:rFonts w:asciiTheme="minorHAnsi" w:hAnsiTheme="minorHAnsi"/>
              </w:rPr>
            </w:rPrChange>
          </w:rPr>
          <w:t xml:space="preserve"> </w:t>
        </w:r>
      </w:ins>
    </w:p>
    <w:p w:rsidR="00ED45B0" w:rsidRPr="008F1DC0" w:rsidRDefault="00ED45B0" w:rsidP="00ED45B0">
      <w:pPr>
        <w:rPr>
          <w:ins w:id="6505" w:author="Khánh Cao Duy" w:date="2015-08-26T11:56:00Z"/>
          <w:rFonts w:ascii="Times New Roman" w:hAnsi="Times New Roman"/>
          <w:rPrChange w:id="6506" w:author="Link Pieces" w:date="2015-08-26T13:21:00Z">
            <w:rPr>
              <w:ins w:id="6507" w:author="Khánh Cao Duy" w:date="2015-08-26T11:56:00Z"/>
            </w:rPr>
          </w:rPrChange>
        </w:rPr>
      </w:pPr>
      <w:ins w:id="6508" w:author="Khánh Cao Duy" w:date="2015-08-26T11:56:00Z">
        <w:r w:rsidRPr="008F1DC0">
          <w:rPr>
            <w:rFonts w:ascii="Times New Roman" w:hAnsi="Times New Roman"/>
            <w:rPrChange w:id="6509" w:author="Link Pieces" w:date="2015-08-26T13:21:00Z">
              <w:rPr/>
            </w:rPrChange>
          </w:rPr>
          <w:t>Team performs all functions defined in the SRS based on the approved version.</w:t>
        </w:r>
      </w:ins>
    </w:p>
    <w:p w:rsidR="008F6D6E" w:rsidRPr="008F1DC0" w:rsidDel="00ED45B0" w:rsidRDefault="008F6D6E" w:rsidP="00A5614C">
      <w:pPr>
        <w:pStyle w:val="Style2"/>
        <w:numPr>
          <w:ilvl w:val="0"/>
          <w:numId w:val="0"/>
        </w:numPr>
        <w:jc w:val="both"/>
        <w:outlineLvl w:val="9"/>
        <w:rPr>
          <w:del w:id="6510" w:author="Khánh Cao Duy" w:date="2015-08-26T11:56:00Z"/>
          <w:rFonts w:ascii="Times New Roman" w:hAnsi="Times New Roman"/>
          <w:b w:val="0"/>
          <w:color w:val="auto"/>
          <w:sz w:val="22"/>
          <w:szCs w:val="22"/>
        </w:rPr>
      </w:pPr>
      <w:del w:id="6511" w:author="Khánh Cao Duy" w:date="2015-08-26T11:56:00Z">
        <w:r w:rsidRPr="008F1DC0" w:rsidDel="00ED45B0">
          <w:rPr>
            <w:rFonts w:ascii="Times New Roman" w:hAnsi="Times New Roman"/>
            <w:sz w:val="22"/>
            <w:szCs w:val="22"/>
          </w:rPr>
          <w:delText>T</w:delText>
        </w:r>
        <w:r w:rsidR="005A2D76" w:rsidRPr="008F1DC0" w:rsidDel="00ED45B0">
          <w:rPr>
            <w:rFonts w:ascii="Times New Roman" w:hAnsi="Times New Roman"/>
            <w:sz w:val="22"/>
            <w:szCs w:val="22"/>
          </w:rPr>
          <w:delText xml:space="preserve">his test plan applies </w:delText>
        </w:r>
        <w:r w:rsidRPr="008F1DC0" w:rsidDel="00ED45B0">
          <w:rPr>
            <w:rFonts w:ascii="Times New Roman" w:hAnsi="Times New Roman"/>
            <w:sz w:val="22"/>
            <w:szCs w:val="22"/>
          </w:rPr>
          <w:delText>integration test, system test and that will b</w:delText>
        </w:r>
        <w:r w:rsidR="000A09EF" w:rsidRPr="008F1DC0" w:rsidDel="00ED45B0">
          <w:rPr>
            <w:rFonts w:ascii="Times New Roman" w:hAnsi="Times New Roman"/>
            <w:sz w:val="22"/>
            <w:szCs w:val="22"/>
          </w:rPr>
          <w:delText>e conducted on Bespoke system. And testing</w:delText>
        </w:r>
        <w:r w:rsidRPr="008F1DC0" w:rsidDel="00ED45B0">
          <w:rPr>
            <w:rFonts w:ascii="Times New Roman" w:hAnsi="Times New Roman"/>
            <w:sz w:val="22"/>
            <w:szCs w:val="22"/>
          </w:rPr>
          <w:delText xml:space="preserve"> of all module interfaces.</w:delText>
        </w:r>
      </w:del>
    </w:p>
    <w:p w:rsidR="008F6D6E" w:rsidRPr="008F1DC0" w:rsidRDefault="008F6D6E" w:rsidP="008F6D6E">
      <w:pPr>
        <w:pStyle w:val="Heading3"/>
        <w:numPr>
          <w:ilvl w:val="0"/>
          <w:numId w:val="0"/>
        </w:numPr>
        <w:rPr>
          <w:rFonts w:ascii="Times New Roman" w:hAnsi="Times New Roman"/>
        </w:rPr>
      </w:pPr>
      <w:bookmarkStart w:id="6512" w:name="_Toc428358843"/>
      <w:r w:rsidRPr="008F1DC0">
        <w:rPr>
          <w:rFonts w:ascii="Times New Roman" w:hAnsi="Times New Roman"/>
        </w:rPr>
        <w:t>5.1.3 References</w:t>
      </w:r>
      <w:bookmarkEnd w:id="6512"/>
    </w:p>
    <w:p w:rsidR="008F6D6E" w:rsidRPr="008F1DC0" w:rsidRDefault="008F6D6E" w:rsidP="008F6D6E">
      <w:pPr>
        <w:pStyle w:val="PSO6"/>
        <w:numPr>
          <w:ilvl w:val="0"/>
          <w:numId w:val="111"/>
        </w:numPr>
        <w:rPr>
          <w:rFonts w:ascii="Times New Roman" w:hAnsi="Times New Roman" w:cs="Times New Roman"/>
          <w:b w:val="0"/>
          <w:sz w:val="22"/>
          <w:szCs w:val="22"/>
        </w:rPr>
      </w:pPr>
      <w:r w:rsidRPr="008F1DC0">
        <w:rPr>
          <w:rFonts w:ascii="Times New Roman" w:hAnsi="Times New Roman" w:cs="Times New Roman"/>
          <w:b w:val="0"/>
          <w:sz w:val="22"/>
          <w:szCs w:val="22"/>
        </w:rPr>
        <w:t>Project Plan</w:t>
      </w:r>
    </w:p>
    <w:p w:rsidR="008F6D6E" w:rsidRPr="008F1DC0" w:rsidRDefault="008F6D6E" w:rsidP="008F6D6E">
      <w:pPr>
        <w:pStyle w:val="PSO6"/>
        <w:numPr>
          <w:ilvl w:val="0"/>
          <w:numId w:val="111"/>
        </w:numPr>
        <w:rPr>
          <w:rFonts w:ascii="Times New Roman" w:hAnsi="Times New Roman" w:cs="Times New Roman"/>
          <w:b w:val="0"/>
          <w:sz w:val="22"/>
          <w:szCs w:val="22"/>
        </w:rPr>
      </w:pPr>
      <w:r w:rsidRPr="008F1DC0">
        <w:rPr>
          <w:rFonts w:ascii="Times New Roman" w:hAnsi="Times New Roman" w:cs="Times New Roman"/>
          <w:b w:val="0"/>
          <w:sz w:val="22"/>
          <w:szCs w:val="22"/>
        </w:rPr>
        <w:t>SRS Document</w:t>
      </w:r>
    </w:p>
    <w:p w:rsidR="004B7872" w:rsidRPr="008F1DC0" w:rsidRDefault="008F6D6E" w:rsidP="008F6D6E">
      <w:pPr>
        <w:pStyle w:val="PSO6"/>
        <w:numPr>
          <w:ilvl w:val="0"/>
          <w:numId w:val="111"/>
        </w:numPr>
        <w:rPr>
          <w:rFonts w:ascii="Times New Roman" w:hAnsi="Times New Roman" w:cs="Times New Roman"/>
          <w:b w:val="0"/>
          <w:sz w:val="22"/>
          <w:szCs w:val="22"/>
        </w:rPr>
      </w:pPr>
      <w:r w:rsidRPr="008F1DC0">
        <w:rPr>
          <w:rFonts w:ascii="Times New Roman" w:hAnsi="Times New Roman" w:cs="Times New Roman"/>
          <w:b w:val="0"/>
          <w:sz w:val="22"/>
          <w:szCs w:val="22"/>
        </w:rPr>
        <w:t>Detail design document</w:t>
      </w:r>
    </w:p>
    <w:p w:rsidR="008F6D6E" w:rsidRPr="008F1DC0" w:rsidRDefault="004B7872" w:rsidP="00A5614C">
      <w:pPr>
        <w:spacing w:after="160" w:line="259" w:lineRule="auto"/>
        <w:rPr>
          <w:rFonts w:ascii="Times New Roman" w:hAnsi="Times New Roman"/>
          <w:sz w:val="22"/>
          <w:szCs w:val="22"/>
        </w:rPr>
      </w:pPr>
      <w:r w:rsidRPr="008F1DC0">
        <w:rPr>
          <w:rFonts w:ascii="Times New Roman" w:hAnsi="Times New Roman"/>
          <w:b/>
          <w:sz w:val="22"/>
          <w:szCs w:val="22"/>
        </w:rPr>
        <w:br w:type="page"/>
      </w:r>
    </w:p>
    <w:p w:rsidR="008F6D6E" w:rsidRPr="008F1DC0" w:rsidRDefault="008F6D6E" w:rsidP="008F6D6E">
      <w:pPr>
        <w:pStyle w:val="Heading2"/>
        <w:keepNext/>
        <w:keepLines/>
        <w:numPr>
          <w:ilvl w:val="1"/>
          <w:numId w:val="103"/>
        </w:numPr>
        <w:spacing w:before="200" w:after="0" w:line="276" w:lineRule="auto"/>
        <w:rPr>
          <w:rFonts w:ascii="Times New Roman" w:hAnsi="Times New Roman"/>
        </w:rPr>
      </w:pPr>
      <w:bookmarkStart w:id="6513" w:name="_Toc428358844"/>
      <w:r w:rsidRPr="008F1DC0">
        <w:rPr>
          <w:rFonts w:ascii="Times New Roman" w:hAnsi="Times New Roman"/>
        </w:rPr>
        <w:t>Test Approach</w:t>
      </w:r>
      <w:bookmarkEnd w:id="6513"/>
    </w:p>
    <w:p w:rsidR="008F6D6E" w:rsidRPr="008F1DC0" w:rsidRDefault="008F6D6E" w:rsidP="008F6D6E">
      <w:pPr>
        <w:pStyle w:val="Heading3"/>
        <w:numPr>
          <w:ilvl w:val="0"/>
          <w:numId w:val="0"/>
        </w:numPr>
        <w:rPr>
          <w:rFonts w:ascii="Times New Roman" w:hAnsi="Times New Roman"/>
        </w:rPr>
      </w:pPr>
      <w:bookmarkStart w:id="6514" w:name="_Toc428358845"/>
      <w:r w:rsidRPr="008F1DC0">
        <w:rPr>
          <w:rFonts w:ascii="Times New Roman" w:hAnsi="Times New Roman"/>
        </w:rPr>
        <w:t>5.2.1 Test Model</w:t>
      </w:r>
      <w:bookmarkEnd w:id="6514"/>
    </w:p>
    <w:p w:rsidR="008F6D6E" w:rsidRPr="008F1DC0" w:rsidRDefault="008F6D6E" w:rsidP="008F6D6E">
      <w:pPr>
        <w:ind w:firstLine="720"/>
        <w:jc w:val="both"/>
        <w:rPr>
          <w:rFonts w:ascii="Times New Roman" w:hAnsi="Times New Roman"/>
        </w:rPr>
      </w:pPr>
      <w:r w:rsidRPr="008F1DC0">
        <w:rPr>
          <w:rFonts w:ascii="Times New Roman" w:hAnsi="Times New Roman"/>
        </w:rPr>
        <w:t xml:space="preserve">This project follows V-Model process to implement testing. </w:t>
      </w:r>
    </w:p>
    <w:p w:rsidR="008F6D6E" w:rsidRPr="008F1DC0" w:rsidRDefault="008F6D6E" w:rsidP="008F6D6E">
      <w:pPr>
        <w:ind w:firstLine="720"/>
        <w:jc w:val="both"/>
        <w:rPr>
          <w:rFonts w:ascii="Times New Roman" w:hAnsi="Times New Roman"/>
        </w:rPr>
      </w:pPr>
      <w:r w:rsidRPr="008F1DC0">
        <w:rPr>
          <w:rFonts w:ascii="Times New Roman" w:hAnsi="Times New Roman"/>
          <w:noProof/>
          <w:lang w:val="en-US" w:eastAsia="ja-JP"/>
          <w:rPrChange w:id="6515" w:author="Link Pieces" w:date="2015-08-26T13:21:00Z">
            <w:rPr>
              <w:rFonts w:ascii="Times New Roman" w:hAnsi="Times New Roman"/>
              <w:noProof/>
              <w:lang w:val="en-US" w:eastAsia="ja-JP"/>
            </w:rPr>
          </w:rPrChange>
        </w:rPr>
        <w:drawing>
          <wp:inline distT="0" distB="0" distL="0" distR="0" wp14:anchorId="0B1F3D10" wp14:editId="48765459">
            <wp:extent cx="4907733" cy="389352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Model.png"/>
                    <pic:cNvPicPr/>
                  </pic:nvPicPr>
                  <pic:blipFill>
                    <a:blip r:embed="rId194">
                      <a:extLst>
                        <a:ext uri="{28A0092B-C50C-407E-A947-70E740481C1C}">
                          <a14:useLocalDpi xmlns:a14="http://schemas.microsoft.com/office/drawing/2010/main" val="0"/>
                        </a:ext>
                      </a:extLst>
                    </a:blip>
                    <a:stretch>
                      <a:fillRect/>
                    </a:stretch>
                  </pic:blipFill>
                  <pic:spPr>
                    <a:xfrm>
                      <a:off x="0" y="0"/>
                      <a:ext cx="4907733" cy="3893526"/>
                    </a:xfrm>
                    <a:prstGeom prst="rect">
                      <a:avLst/>
                    </a:prstGeom>
                  </pic:spPr>
                </pic:pic>
              </a:graphicData>
            </a:graphic>
          </wp:inline>
        </w:drawing>
      </w:r>
    </w:p>
    <w:p w:rsidR="008F6D6E" w:rsidRPr="008F1DC0" w:rsidRDefault="008F6D6E" w:rsidP="008F6D6E">
      <w:pPr>
        <w:jc w:val="center"/>
        <w:rPr>
          <w:rFonts w:ascii="Times New Roman" w:hAnsi="Times New Roman"/>
        </w:rPr>
      </w:pPr>
      <w:r w:rsidRPr="008F1DC0">
        <w:rPr>
          <w:rFonts w:ascii="Times New Roman" w:hAnsi="Times New Roman"/>
        </w:rPr>
        <w:t>Figure 5-2: V-model</w:t>
      </w:r>
    </w:p>
    <w:tbl>
      <w:tblPr>
        <w:tblStyle w:val="ListTable3-Accent51"/>
        <w:tblpPr w:leftFromText="180" w:rightFromText="180" w:vertAnchor="text" w:horzAnchor="margin" w:tblpY="181"/>
        <w:tblW w:w="0" w:type="auto"/>
        <w:tblLook w:val="04A0" w:firstRow="1" w:lastRow="0" w:firstColumn="1" w:lastColumn="0" w:noHBand="0" w:noVBand="1"/>
      </w:tblPr>
      <w:tblGrid>
        <w:gridCol w:w="4676"/>
        <w:gridCol w:w="4676"/>
      </w:tblGrid>
      <w:tr w:rsidR="008F6D6E" w:rsidRPr="008F1DC0" w:rsidTr="009322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6" w:type="dxa"/>
          </w:tcPr>
          <w:p w:rsidR="008F6D6E" w:rsidRPr="008F1DC0" w:rsidRDefault="008F6D6E" w:rsidP="00932260">
            <w:pPr>
              <w:jc w:val="both"/>
              <w:rPr>
                <w:rFonts w:ascii="Times New Roman" w:hAnsi="Times New Roman"/>
              </w:rPr>
            </w:pPr>
            <w:r w:rsidRPr="008F1DC0">
              <w:rPr>
                <w:rFonts w:ascii="Times New Roman" w:hAnsi="Times New Roman"/>
              </w:rPr>
              <w:t>Verification Phases</w:t>
            </w:r>
          </w:p>
        </w:tc>
        <w:tc>
          <w:tcPr>
            <w:tcW w:w="4676" w:type="dxa"/>
          </w:tcPr>
          <w:p w:rsidR="008F6D6E" w:rsidRPr="008F1DC0" w:rsidRDefault="008F6D6E" w:rsidP="0093226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F1DC0">
              <w:rPr>
                <w:rFonts w:ascii="Times New Roman" w:hAnsi="Times New Roman"/>
              </w:rPr>
              <w:t>Validation Phases</w:t>
            </w:r>
          </w:p>
        </w:tc>
      </w:tr>
      <w:tr w:rsidR="008F6D6E" w:rsidRPr="008F1DC0" w:rsidTr="0093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8F6D6E" w:rsidRPr="008F1DC0" w:rsidRDefault="008F6D6E" w:rsidP="00932260">
            <w:pPr>
              <w:jc w:val="both"/>
              <w:rPr>
                <w:rFonts w:ascii="Times New Roman" w:hAnsi="Times New Roman"/>
                <w:b w:val="0"/>
              </w:rPr>
            </w:pPr>
            <w:r w:rsidRPr="008F1DC0">
              <w:rPr>
                <w:rFonts w:ascii="Times New Roman" w:hAnsi="Times New Roman"/>
              </w:rPr>
              <w:t>User Requirement: This is the first phase in the development cycle where the product requirements are understood from the customer perspective. This phase involves detailed communication with the customer to understand his expectations and exact requirement. This is a very important activity and need to be managed well, as most of the customers are not sure about what exactly they need. The acceptance test design planning is done at this stage as business requirements can be used as an input for acceptance testing</w:t>
            </w:r>
          </w:p>
        </w:tc>
        <w:tc>
          <w:tcPr>
            <w:tcW w:w="4676" w:type="dxa"/>
          </w:tcPr>
          <w:p w:rsidR="008F6D6E" w:rsidRPr="008F1DC0" w:rsidRDefault="008F6D6E" w:rsidP="0093226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F1DC0">
              <w:rPr>
                <w:rFonts w:ascii="Times New Roman" w:hAnsi="Times New Roman"/>
                <w:b/>
              </w:rPr>
              <w:t>Acceptance Testing:</w:t>
            </w:r>
            <w:r w:rsidRPr="008F1DC0">
              <w:rPr>
                <w:rFonts w:ascii="Times New Roman" w:hAnsi="Times New Roman"/>
              </w:rPr>
              <w:t xml:space="preserve"> Acceptance testing is associated with the business requirement analysis phase and involves testing the product in user environment. Acceptance tests uncover the compatibility issues with the other systems available in the user environment. It also discovers the non functional issues such as load and performance defects in the actual user environment.</w:t>
            </w:r>
          </w:p>
        </w:tc>
      </w:tr>
      <w:tr w:rsidR="008F6D6E" w:rsidRPr="008F1DC0" w:rsidTr="00932260">
        <w:tc>
          <w:tcPr>
            <w:cnfStyle w:val="001000000000" w:firstRow="0" w:lastRow="0" w:firstColumn="1" w:lastColumn="0" w:oddVBand="0" w:evenVBand="0" w:oddHBand="0" w:evenHBand="0" w:firstRowFirstColumn="0" w:firstRowLastColumn="0" w:lastRowFirstColumn="0" w:lastRowLastColumn="0"/>
            <w:tcW w:w="4676" w:type="dxa"/>
          </w:tcPr>
          <w:p w:rsidR="008F6D6E" w:rsidRPr="008F1DC0" w:rsidRDefault="008F6D6E" w:rsidP="00932260">
            <w:pPr>
              <w:jc w:val="both"/>
              <w:rPr>
                <w:rFonts w:ascii="Times New Roman" w:hAnsi="Times New Roman"/>
                <w:b w:val="0"/>
              </w:rPr>
            </w:pPr>
            <w:r w:rsidRPr="008F1DC0">
              <w:rPr>
                <w:rFonts w:ascii="Times New Roman" w:hAnsi="Times New Roman"/>
              </w:rPr>
              <w:t>Software Detail Design: Once you have the clear and detailed product requirements, it.s time to design the complete system. System design would comprise of understanding and detailing the complete hardware and communication setup for the product under development. System test plan is developed based on the system design. Doing this at an earlier stage leaves more time for actual test execution later.</w:t>
            </w:r>
          </w:p>
        </w:tc>
        <w:tc>
          <w:tcPr>
            <w:tcW w:w="4676" w:type="dxa"/>
          </w:tcPr>
          <w:p w:rsidR="008F6D6E" w:rsidRPr="008F1DC0" w:rsidRDefault="008F6D6E" w:rsidP="0093226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F1DC0">
              <w:rPr>
                <w:rFonts w:ascii="Times New Roman" w:hAnsi="Times New Roman"/>
                <w:b/>
              </w:rPr>
              <w:t>System Testing:</w:t>
            </w:r>
            <w:r w:rsidRPr="008F1DC0">
              <w:rPr>
                <w:rFonts w:ascii="Times New Roman" w:hAnsi="Times New Roman"/>
              </w:rPr>
              <w:t xml:space="preserve"> System testing is directly associated with the System design phase. System tests check the entire system functionality and the communication of the system under development with external systems. Most of the software and hardware compatibility issues can be uncovered during system test execution.</w:t>
            </w:r>
          </w:p>
        </w:tc>
      </w:tr>
      <w:tr w:rsidR="008F6D6E" w:rsidRPr="008F1DC0" w:rsidTr="0093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8F6D6E" w:rsidRPr="008F1DC0" w:rsidRDefault="008F6D6E" w:rsidP="00932260">
            <w:pPr>
              <w:jc w:val="both"/>
              <w:rPr>
                <w:rFonts w:ascii="Times New Roman" w:hAnsi="Times New Roman"/>
                <w:b w:val="0"/>
              </w:rPr>
            </w:pPr>
            <w:r w:rsidRPr="008F1DC0">
              <w:rPr>
                <w:rFonts w:ascii="Times New Roman" w:hAnsi="Times New Roman"/>
              </w:rPr>
              <w:t>ArchitecturalDesign: Architectural specifications are understood and designed in this phase. Usually more than one technical approach is proposed and based on the technical and financial feasibility the final decision is taken. System design is broken down further into modules taking up different functionality. This is also referred to as High Level Design (HLD).</w:t>
            </w:r>
          </w:p>
          <w:p w:rsidR="008F6D6E" w:rsidRPr="008F1DC0" w:rsidRDefault="008F6D6E" w:rsidP="00932260">
            <w:pPr>
              <w:jc w:val="both"/>
              <w:rPr>
                <w:rFonts w:ascii="Times New Roman" w:hAnsi="Times New Roman"/>
                <w:b w:val="0"/>
              </w:rPr>
            </w:pPr>
            <w:r w:rsidRPr="008F1DC0">
              <w:rPr>
                <w:rFonts w:ascii="Times New Roman" w:hAnsi="Times New Roman"/>
              </w:rPr>
              <w:t>The data transfer and communication between the internal modules and with the outside world (other systems) is clearly understood and defined in this stage. With this information, integration tests can be designed and documented during this stage.</w:t>
            </w:r>
          </w:p>
        </w:tc>
        <w:tc>
          <w:tcPr>
            <w:tcW w:w="4676" w:type="dxa"/>
          </w:tcPr>
          <w:p w:rsidR="008F6D6E" w:rsidRPr="008F1DC0" w:rsidRDefault="008F6D6E" w:rsidP="0093226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F1DC0">
              <w:rPr>
                <w:rFonts w:ascii="Times New Roman" w:hAnsi="Times New Roman"/>
                <w:b/>
              </w:rPr>
              <w:t>System Testing:</w:t>
            </w:r>
            <w:r w:rsidRPr="008F1DC0">
              <w:rPr>
                <w:rFonts w:ascii="Times New Roman" w:hAnsi="Times New Roman"/>
              </w:rPr>
              <w:t xml:space="preserve"> System testing is directly associated with the System design phase. System tests check the entire system functionality and the communication of the system under development with external systems. Most of the software and hardware compatibility issues can be uncovered during system test execution.</w:t>
            </w:r>
          </w:p>
        </w:tc>
      </w:tr>
      <w:tr w:rsidR="008F6D6E" w:rsidRPr="008F1DC0" w:rsidTr="00932260">
        <w:tc>
          <w:tcPr>
            <w:cnfStyle w:val="001000000000" w:firstRow="0" w:lastRow="0" w:firstColumn="1" w:lastColumn="0" w:oddVBand="0" w:evenVBand="0" w:oddHBand="0" w:evenHBand="0" w:firstRowFirstColumn="0" w:firstRowLastColumn="0" w:lastRowFirstColumn="0" w:lastRowLastColumn="0"/>
            <w:tcW w:w="4676" w:type="dxa"/>
          </w:tcPr>
          <w:p w:rsidR="008F6D6E" w:rsidRPr="008F1DC0" w:rsidRDefault="008F6D6E" w:rsidP="00932260">
            <w:pPr>
              <w:jc w:val="both"/>
              <w:rPr>
                <w:rFonts w:ascii="Times New Roman" w:hAnsi="Times New Roman"/>
                <w:b w:val="0"/>
              </w:rPr>
            </w:pPr>
            <w:r w:rsidRPr="008F1DC0">
              <w:rPr>
                <w:rFonts w:ascii="Times New Roman" w:hAnsi="Times New Roman"/>
              </w:rPr>
              <w:t>Detail Design: In this phase the detailed internal design for all the system modules is specified, referred to as Low Level Design (LLD). It is important that the design is compatible with the other modules in the system architecture and the other external systems. Unit tests are an essential part of any development process and helps eliminate the maximum faults and errors at a very early stage. Unit tests can be designed at this stage based on the internal module designs.</w:t>
            </w:r>
          </w:p>
        </w:tc>
        <w:tc>
          <w:tcPr>
            <w:tcW w:w="4676" w:type="dxa"/>
          </w:tcPr>
          <w:p w:rsidR="008F6D6E" w:rsidRPr="008F1DC0" w:rsidRDefault="008F6D6E" w:rsidP="0093226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F1DC0">
              <w:rPr>
                <w:rFonts w:ascii="Times New Roman" w:hAnsi="Times New Roman"/>
                <w:b/>
              </w:rPr>
              <w:t>Unit Testing:</w:t>
            </w:r>
            <w:r w:rsidRPr="008F1DC0">
              <w:rPr>
                <w:rFonts w:ascii="Times New Roman" w:hAnsi="Times New Roman"/>
              </w:rPr>
              <w:t xml:space="preserve"> Unit tests designed in the module design phase are executed on the code during this validation phase. Unit testing is the testing at code level and helps eliminate bugs at an early stage, though all defects cannot be uncovered by unit testing.</w:t>
            </w:r>
          </w:p>
        </w:tc>
      </w:tr>
    </w:tbl>
    <w:p w:rsidR="008F6D6E" w:rsidRPr="008F1DC0" w:rsidRDefault="008F6D6E" w:rsidP="008F6D6E">
      <w:pPr>
        <w:jc w:val="center"/>
        <w:rPr>
          <w:rFonts w:ascii="Times New Roman" w:hAnsi="Times New Roman"/>
        </w:rPr>
      </w:pPr>
    </w:p>
    <w:p w:rsidR="008F6D6E" w:rsidRPr="008F1DC0" w:rsidRDefault="008F6D6E" w:rsidP="008F6D6E">
      <w:pPr>
        <w:jc w:val="both"/>
        <w:rPr>
          <w:rStyle w:val="Hyperlink"/>
          <w:rFonts w:ascii="Times New Roman" w:hAnsi="Times New Roman"/>
          <w:rPrChange w:id="6516" w:author="Link Pieces" w:date="2015-08-26T13:21:00Z">
            <w:rPr>
              <w:rStyle w:val="Hyperlink"/>
              <w:rFonts w:ascii="Times New Roman" w:eastAsiaTheme="minorHAnsi" w:hAnsi="Times New Roman"/>
            </w:rPr>
          </w:rPrChange>
        </w:rPr>
      </w:pPr>
      <w:r w:rsidRPr="008F1DC0">
        <w:rPr>
          <w:rFonts w:ascii="Times New Roman" w:hAnsi="Times New Roman"/>
          <w:rPrChange w:id="6517" w:author="Link Pieces" w:date="2015-08-26T13:21:00Z">
            <w:rPr>
              <w:rFonts w:ascii="Times New Roman" w:hAnsi="Times New Roman"/>
              <w:color w:val="0563C1" w:themeColor="hyperlink"/>
              <w:u w:val="single"/>
            </w:rPr>
          </w:rPrChange>
        </w:rPr>
        <w:t xml:space="preserve">Ref: </w:t>
      </w:r>
      <w:r w:rsidR="00EF7D63" w:rsidRPr="008F1DC0">
        <w:rPr>
          <w:rFonts w:ascii="Times New Roman" w:hAnsi="Times New Roman"/>
          <w:rPrChange w:id="6518" w:author="Link Pieces" w:date="2015-08-26T13:21:00Z">
            <w:rPr/>
          </w:rPrChange>
        </w:rPr>
        <w:fldChar w:fldCharType="begin"/>
      </w:r>
      <w:r w:rsidR="00EF7D63" w:rsidRPr="008F1DC0">
        <w:rPr>
          <w:rFonts w:ascii="Times New Roman" w:hAnsi="Times New Roman"/>
          <w:rPrChange w:id="6519" w:author="Link Pieces" w:date="2015-08-26T13:21:00Z">
            <w:rPr/>
          </w:rPrChange>
        </w:rPr>
        <w:instrText xml:space="preserve"> HYPERLINK "http://www.tutorialspoint.com/sdlc/sdlc_v_model.htm" </w:instrText>
      </w:r>
      <w:r w:rsidR="00EF7D63" w:rsidRPr="008F1DC0">
        <w:rPr>
          <w:rPrChange w:id="6520"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http://www.tutorialspoint.com/sdlc/sdlc_v_model.htm</w:t>
      </w:r>
      <w:r w:rsidR="00EF7D63" w:rsidRPr="008F1DC0">
        <w:rPr>
          <w:rStyle w:val="Hyperlink"/>
          <w:rFonts w:ascii="Times New Roman" w:hAnsi="Times New Roman"/>
          <w:rPrChange w:id="6521" w:author="Link Pieces" w:date="2015-08-26T13:21:00Z">
            <w:rPr>
              <w:rStyle w:val="Hyperlink"/>
              <w:rFonts w:ascii="Times New Roman" w:hAnsi="Times New Roman"/>
            </w:rPr>
          </w:rPrChange>
        </w:rPr>
        <w:fldChar w:fldCharType="end"/>
      </w:r>
    </w:p>
    <w:p w:rsidR="004B7872" w:rsidRPr="008F1DC0" w:rsidRDefault="004B7872" w:rsidP="008F6D6E">
      <w:pPr>
        <w:jc w:val="both"/>
        <w:rPr>
          <w:rStyle w:val="Hyperlink"/>
          <w:rFonts w:ascii="Times New Roman" w:hAnsi="Times New Roman"/>
        </w:rPr>
      </w:pPr>
    </w:p>
    <w:p w:rsidR="004B7872" w:rsidRPr="008F1DC0" w:rsidRDefault="004B7872" w:rsidP="008F6D6E">
      <w:pPr>
        <w:jc w:val="both"/>
        <w:rPr>
          <w:rStyle w:val="Hyperlink"/>
          <w:rFonts w:ascii="Times New Roman" w:hAnsi="Times New Roman"/>
        </w:rPr>
      </w:pPr>
    </w:p>
    <w:p w:rsidR="004B7872" w:rsidRPr="008F1DC0" w:rsidRDefault="004B7872" w:rsidP="008F6D6E">
      <w:pPr>
        <w:jc w:val="both"/>
        <w:rPr>
          <w:rFonts w:ascii="Times New Roman" w:hAnsi="Times New Roman"/>
        </w:rPr>
      </w:pPr>
    </w:p>
    <w:p w:rsidR="008F6D6E" w:rsidRPr="008F1DC0" w:rsidRDefault="008F6D6E" w:rsidP="008F6D6E">
      <w:pPr>
        <w:pStyle w:val="Heading3"/>
        <w:numPr>
          <w:ilvl w:val="0"/>
          <w:numId w:val="0"/>
        </w:numPr>
        <w:rPr>
          <w:rFonts w:ascii="Times New Roman" w:hAnsi="Times New Roman"/>
        </w:rPr>
      </w:pPr>
      <w:bookmarkStart w:id="6522" w:name="_Toc428358846"/>
      <w:r w:rsidRPr="008F1DC0">
        <w:rPr>
          <w:rFonts w:ascii="Times New Roman" w:hAnsi="Times New Roman"/>
          <w:rPrChange w:id="6523" w:author="Link Pieces" w:date="2015-08-26T13:21:00Z">
            <w:rPr>
              <w:rFonts w:ascii="Times New Roman" w:hAnsi="Times New Roman"/>
              <w:color w:val="0563C1" w:themeColor="hyperlink"/>
              <w:u w:val="single"/>
            </w:rPr>
          </w:rPrChange>
        </w:rPr>
        <w:t>5.2.2 Test Type</w:t>
      </w:r>
      <w:bookmarkEnd w:id="6522"/>
    </w:p>
    <w:p w:rsidR="008F6D6E" w:rsidRPr="008F1DC0" w:rsidRDefault="008F6D6E" w:rsidP="008F6D6E">
      <w:pPr>
        <w:jc w:val="both"/>
        <w:rPr>
          <w:rFonts w:ascii="Times New Roman" w:hAnsi="Times New Roman"/>
        </w:rPr>
      </w:pPr>
      <w:r w:rsidRPr="008F1DC0">
        <w:rPr>
          <w:rFonts w:ascii="Times New Roman" w:hAnsi="Times New Roman"/>
        </w:rPr>
        <w:t>The different types of testing that will be carry out this project are.</w:t>
      </w:r>
    </w:p>
    <w:p w:rsidR="008F6D6E" w:rsidRPr="008F1DC0" w:rsidRDefault="008F6D6E" w:rsidP="008F6D6E">
      <w:pPr>
        <w:pStyle w:val="ListParagraph"/>
        <w:numPr>
          <w:ilvl w:val="0"/>
          <w:numId w:val="96"/>
        </w:numPr>
        <w:spacing w:line="276" w:lineRule="auto"/>
        <w:jc w:val="both"/>
        <w:rPr>
          <w:rFonts w:ascii="Times New Roman" w:hAnsi="Times New Roman"/>
          <w:b/>
        </w:rPr>
      </w:pPr>
      <w:r w:rsidRPr="008F1DC0">
        <w:rPr>
          <w:rFonts w:ascii="Times New Roman" w:hAnsi="Times New Roman"/>
          <w:b/>
        </w:rPr>
        <w:t xml:space="preserve">Function Test: </w:t>
      </w:r>
    </w:p>
    <w:p w:rsidR="008F6D6E" w:rsidRPr="008F1DC0" w:rsidRDefault="008F6D6E" w:rsidP="008F6D6E">
      <w:pPr>
        <w:pStyle w:val="ListParagraph"/>
        <w:numPr>
          <w:ilvl w:val="0"/>
          <w:numId w:val="112"/>
        </w:numPr>
        <w:spacing w:line="276" w:lineRule="auto"/>
        <w:jc w:val="both"/>
        <w:rPr>
          <w:rFonts w:ascii="Times New Roman" w:hAnsi="Times New Roman"/>
          <w:b/>
        </w:rPr>
      </w:pPr>
      <w:r w:rsidRPr="008F1DC0">
        <w:rPr>
          <w:rFonts w:ascii="Times New Roman" w:hAnsi="Times New Roman"/>
        </w:rPr>
        <w:t>The target-of-test should focus on any requirements for test that can be traced directly to use cases or business rules. The goals of these tests are to verify proper data acceptance, processing, and retrieval and the appropriate implementation of the business rules. This type of testing is based upon black box techniques; that are verifying the application and its internal processes by interacting with the application via the Graphical User Interface (GUI) and analyzing the output or results.</w:t>
      </w:r>
    </w:p>
    <w:p w:rsidR="008F6D6E" w:rsidRPr="008F1DC0" w:rsidRDefault="008F6D6E" w:rsidP="008F6D6E">
      <w:pPr>
        <w:pStyle w:val="ListParagraph"/>
        <w:numPr>
          <w:ilvl w:val="0"/>
          <w:numId w:val="112"/>
        </w:numPr>
        <w:spacing w:line="276" w:lineRule="auto"/>
        <w:jc w:val="both"/>
        <w:rPr>
          <w:rFonts w:ascii="Times New Roman" w:hAnsi="Times New Roman"/>
        </w:rPr>
      </w:pPr>
      <w:r w:rsidRPr="008F1DC0">
        <w:rPr>
          <w:rFonts w:ascii="Times New Roman" w:hAnsi="Times New Roman"/>
        </w:rPr>
        <w:t>The implementation of functional test will be passed if all functional cases in Test case document are tested and passed.</w:t>
      </w:r>
    </w:p>
    <w:p w:rsidR="008F6D6E" w:rsidRPr="008F1DC0" w:rsidRDefault="008F6D6E" w:rsidP="008F6D6E">
      <w:pPr>
        <w:pStyle w:val="ListParagraph"/>
        <w:numPr>
          <w:ilvl w:val="0"/>
          <w:numId w:val="96"/>
        </w:numPr>
        <w:spacing w:line="276" w:lineRule="auto"/>
        <w:jc w:val="both"/>
        <w:rPr>
          <w:rFonts w:ascii="Times New Roman" w:hAnsi="Times New Roman"/>
          <w:b/>
        </w:rPr>
      </w:pPr>
      <w:r w:rsidRPr="008F1DC0">
        <w:rPr>
          <w:rFonts w:ascii="Times New Roman" w:hAnsi="Times New Roman"/>
          <w:b/>
        </w:rPr>
        <w:t>GUI Test</w:t>
      </w:r>
    </w:p>
    <w:p w:rsidR="00694F00" w:rsidRPr="008F1DC0" w:rsidRDefault="00694F00">
      <w:pPr>
        <w:pStyle w:val="ListParagraph"/>
        <w:numPr>
          <w:ilvl w:val="0"/>
          <w:numId w:val="151"/>
        </w:numPr>
        <w:spacing w:line="276" w:lineRule="auto"/>
        <w:jc w:val="both"/>
        <w:rPr>
          <w:ins w:id="6524" w:author="Khánh Cao Duy" w:date="2015-08-26T12:53:00Z"/>
          <w:rFonts w:ascii="Times New Roman" w:hAnsi="Times New Roman"/>
          <w:rPrChange w:id="6525" w:author="Link Pieces" w:date="2015-08-26T13:21:00Z">
            <w:rPr>
              <w:ins w:id="6526" w:author="Khánh Cao Duy" w:date="2015-08-26T12:53:00Z"/>
            </w:rPr>
          </w:rPrChange>
        </w:rPr>
        <w:pPrChange w:id="6527" w:author="Khánh Cao Duy" w:date="2015-08-26T12:54:00Z">
          <w:pPr>
            <w:pStyle w:val="ListParagraph"/>
            <w:numPr>
              <w:numId w:val="96"/>
            </w:numPr>
            <w:spacing w:line="276" w:lineRule="auto"/>
            <w:ind w:hanging="360"/>
            <w:jc w:val="both"/>
          </w:pPr>
        </w:pPrChange>
      </w:pPr>
      <w:ins w:id="6528" w:author="Khánh Cao Duy" w:date="2015-08-26T12:53:00Z">
        <w:r w:rsidRPr="008F1DC0">
          <w:rPr>
            <w:rFonts w:ascii="Times New Roman" w:hAnsi="Times New Roman"/>
            <w:rPrChange w:id="6529" w:author="Link Pieces" w:date="2015-08-26T13:21:00Z">
              <w:rPr/>
            </w:rPrChange>
          </w:rP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ins>
    </w:p>
    <w:p w:rsidR="00694F00" w:rsidRPr="008F1DC0" w:rsidRDefault="00694F00">
      <w:pPr>
        <w:pStyle w:val="ListParagraph"/>
        <w:numPr>
          <w:ilvl w:val="0"/>
          <w:numId w:val="151"/>
        </w:numPr>
        <w:spacing w:line="276" w:lineRule="auto"/>
        <w:jc w:val="both"/>
        <w:rPr>
          <w:ins w:id="6530" w:author="Khánh Cao Duy" w:date="2015-08-26T12:53:00Z"/>
          <w:rFonts w:ascii="Times New Roman" w:hAnsi="Times New Roman"/>
          <w:rPrChange w:id="6531" w:author="Link Pieces" w:date="2015-08-26T13:21:00Z">
            <w:rPr>
              <w:ins w:id="6532" w:author="Khánh Cao Duy" w:date="2015-08-26T12:53:00Z"/>
            </w:rPr>
          </w:rPrChange>
        </w:rPr>
        <w:pPrChange w:id="6533" w:author="Khánh Cao Duy" w:date="2015-08-26T12:54:00Z">
          <w:pPr>
            <w:pStyle w:val="ListParagraph"/>
            <w:numPr>
              <w:numId w:val="96"/>
            </w:numPr>
            <w:spacing w:line="276" w:lineRule="auto"/>
            <w:ind w:hanging="360"/>
            <w:jc w:val="both"/>
          </w:pPr>
        </w:pPrChange>
      </w:pPr>
      <w:ins w:id="6534" w:author="Khánh Cao Duy" w:date="2015-08-26T12:53:00Z">
        <w:r w:rsidRPr="008F1DC0">
          <w:rPr>
            <w:rFonts w:ascii="Times New Roman" w:hAnsi="Times New Roman"/>
            <w:rPrChange w:id="6535" w:author="Link Pieces" w:date="2015-08-26T13:21:00Z">
              <w:rPr/>
            </w:rPrChange>
          </w:rPr>
          <w:t>GUI test will be performed fully on all screens.</w:t>
        </w:r>
      </w:ins>
    </w:p>
    <w:p w:rsidR="00694F00" w:rsidRPr="008F1DC0" w:rsidRDefault="00694F00">
      <w:pPr>
        <w:pStyle w:val="ListParagraph"/>
        <w:numPr>
          <w:ilvl w:val="0"/>
          <w:numId w:val="151"/>
        </w:numPr>
        <w:spacing w:line="276" w:lineRule="auto"/>
        <w:jc w:val="both"/>
        <w:rPr>
          <w:ins w:id="6536" w:author="Khánh Cao Duy" w:date="2015-08-26T12:55:00Z"/>
          <w:rFonts w:ascii="Times New Roman" w:hAnsi="Times New Roman"/>
          <w:rPrChange w:id="6537" w:author="Link Pieces" w:date="2015-08-26T13:21:00Z">
            <w:rPr>
              <w:ins w:id="6538" w:author="Khánh Cao Duy" w:date="2015-08-26T12:55:00Z"/>
            </w:rPr>
          </w:rPrChange>
        </w:rPr>
        <w:pPrChange w:id="6539" w:author="Khánh Cao Duy" w:date="2015-08-26T12:54:00Z">
          <w:pPr>
            <w:pStyle w:val="ListParagraph"/>
            <w:numPr>
              <w:numId w:val="96"/>
            </w:numPr>
            <w:spacing w:line="276" w:lineRule="auto"/>
            <w:ind w:hanging="360"/>
            <w:jc w:val="both"/>
          </w:pPr>
        </w:pPrChange>
      </w:pPr>
      <w:ins w:id="6540" w:author="Khánh Cao Duy" w:date="2015-08-26T12:53:00Z">
        <w:r w:rsidRPr="008F1DC0">
          <w:rPr>
            <w:rFonts w:ascii="Times New Roman" w:hAnsi="Times New Roman"/>
            <w:rPrChange w:id="6541" w:author="Link Pieces" w:date="2015-08-26T13:21:00Z">
              <w:rPr/>
            </w:rPrChange>
          </w:rPr>
          <w:t xml:space="preserve">This test is targeted to cover the verification of the overall look and feel of the </w:t>
        </w:r>
      </w:ins>
      <w:ins w:id="6542" w:author="Khánh Cao Duy" w:date="2015-08-26T12:54:00Z">
        <w:r w:rsidRPr="008F1DC0">
          <w:rPr>
            <w:rFonts w:ascii="Times New Roman" w:hAnsi="Times New Roman"/>
            <w:rPrChange w:id="6543" w:author="Link Pieces" w:date="2015-08-26T13:21:00Z">
              <w:rPr/>
            </w:rPrChange>
          </w:rPr>
          <w:t>Bespoke</w:t>
        </w:r>
      </w:ins>
      <w:ins w:id="6544" w:author="Khánh Cao Duy" w:date="2015-08-26T12:53:00Z">
        <w:r w:rsidRPr="008F1DC0">
          <w:rPr>
            <w:rFonts w:ascii="Times New Roman" w:hAnsi="Times New Roman"/>
            <w:rPrChange w:id="6545" w:author="Link Pieces" w:date="2015-08-26T13:21:00Z">
              <w:rPr/>
            </w:rPrChange>
          </w:rPr>
          <w:t xml:space="preserve"> system including initial position, color, focus, initial button, text view, edit text, screen sizes and sentences width.</w:t>
        </w:r>
      </w:ins>
    </w:p>
    <w:p w:rsidR="00694F00" w:rsidRPr="008F1DC0" w:rsidRDefault="00694F00" w:rsidP="00694F00">
      <w:pPr>
        <w:pStyle w:val="ListParagraph"/>
        <w:numPr>
          <w:ilvl w:val="0"/>
          <w:numId w:val="96"/>
        </w:numPr>
        <w:spacing w:line="276" w:lineRule="auto"/>
        <w:jc w:val="both"/>
        <w:rPr>
          <w:ins w:id="6546" w:author="Khánh Cao Duy" w:date="2015-08-26T12:55:00Z"/>
          <w:rFonts w:ascii="Times New Roman" w:hAnsi="Times New Roman"/>
          <w:b/>
          <w:rPrChange w:id="6547" w:author="Link Pieces" w:date="2015-08-26T13:21:00Z">
            <w:rPr>
              <w:ins w:id="6548" w:author="Khánh Cao Duy" w:date="2015-08-26T12:55:00Z"/>
              <w:b/>
            </w:rPr>
          </w:rPrChange>
        </w:rPr>
      </w:pPr>
      <w:ins w:id="6549" w:author="Khánh Cao Duy" w:date="2015-08-26T12:55:00Z">
        <w:r w:rsidRPr="008F1DC0">
          <w:rPr>
            <w:rFonts w:ascii="Times New Roman" w:hAnsi="Times New Roman"/>
            <w:b/>
            <w:rPrChange w:id="6550" w:author="Link Pieces" w:date="2015-08-26T13:21:00Z">
              <w:rPr>
                <w:b/>
              </w:rPr>
            </w:rPrChange>
          </w:rPr>
          <w:t>Acceptance test:</w:t>
        </w:r>
      </w:ins>
    </w:p>
    <w:p w:rsidR="00694F00" w:rsidRPr="008F1DC0" w:rsidRDefault="00694F00" w:rsidP="00694F00">
      <w:pPr>
        <w:pStyle w:val="ListParagraph"/>
        <w:numPr>
          <w:ilvl w:val="0"/>
          <w:numId w:val="98"/>
        </w:numPr>
        <w:spacing w:line="276" w:lineRule="auto"/>
        <w:jc w:val="both"/>
        <w:rPr>
          <w:ins w:id="6551" w:author="Khánh Cao Duy" w:date="2015-08-26T12:55:00Z"/>
          <w:rFonts w:ascii="Times New Roman" w:hAnsi="Times New Roman"/>
          <w:rPrChange w:id="6552" w:author="Link Pieces" w:date="2015-08-26T13:21:00Z">
            <w:rPr>
              <w:ins w:id="6553" w:author="Khánh Cao Duy" w:date="2015-08-26T12:55:00Z"/>
            </w:rPr>
          </w:rPrChange>
        </w:rPr>
      </w:pPr>
      <w:ins w:id="6554" w:author="Khánh Cao Duy" w:date="2015-08-26T12:55:00Z">
        <w:r w:rsidRPr="008F1DC0">
          <w:rPr>
            <w:rFonts w:ascii="Times New Roman" w:hAnsi="Times New Roman"/>
            <w:rPrChange w:id="6555" w:author="Link Pieces" w:date="2015-08-26T13:21:00Z">
              <w:rPr/>
            </w:rPrChange>
          </w:rPr>
          <w:t>The testing is a test conducted to determine if the requirements of a specification or contract are met.</w:t>
        </w:r>
      </w:ins>
    </w:p>
    <w:p w:rsidR="00694F00" w:rsidRPr="008F1DC0" w:rsidRDefault="00694F00" w:rsidP="00694F00">
      <w:pPr>
        <w:pStyle w:val="ListParagraph"/>
        <w:numPr>
          <w:ilvl w:val="0"/>
          <w:numId w:val="98"/>
        </w:numPr>
        <w:spacing w:line="276" w:lineRule="auto"/>
        <w:jc w:val="both"/>
        <w:rPr>
          <w:ins w:id="6556" w:author="Khánh Cao Duy" w:date="2015-08-26T12:55:00Z"/>
          <w:rFonts w:ascii="Times New Roman" w:hAnsi="Times New Roman"/>
          <w:rPrChange w:id="6557" w:author="Link Pieces" w:date="2015-08-26T13:21:00Z">
            <w:rPr>
              <w:ins w:id="6558" w:author="Khánh Cao Duy" w:date="2015-08-26T12:55:00Z"/>
            </w:rPr>
          </w:rPrChange>
        </w:rPr>
      </w:pPr>
      <w:ins w:id="6559" w:author="Khánh Cao Duy" w:date="2015-08-26T12:55:00Z">
        <w:r w:rsidRPr="008F1DC0">
          <w:rPr>
            <w:rFonts w:ascii="Times New Roman" w:hAnsi="Times New Roman"/>
            <w:rPrChange w:id="6560" w:author="Link Pieces" w:date="2015-08-26T13:21:00Z">
              <w:rPr/>
            </w:rPrChange>
          </w:rPr>
          <w:t>It involves alpha testing and beta testing. Alpha testing takes place at developers' sites, and involves testing of the operational system by internal member, before it is released to external users. Beta testing takes place at user’s sites, and involves testing by a group of users who use the system at their own locations and provide feedback, before the system is released to all users.</w:t>
        </w:r>
      </w:ins>
    </w:p>
    <w:p w:rsidR="00694F00" w:rsidRPr="008F1DC0" w:rsidRDefault="00694F00">
      <w:pPr>
        <w:spacing w:line="276" w:lineRule="auto"/>
        <w:ind w:left="720"/>
        <w:jc w:val="both"/>
        <w:rPr>
          <w:ins w:id="6561" w:author="Khánh Cao Duy" w:date="2015-08-26T12:53:00Z"/>
          <w:rFonts w:ascii="Times New Roman" w:hAnsi="Times New Roman"/>
          <w:rPrChange w:id="6562" w:author="Link Pieces" w:date="2015-08-26T13:21:00Z">
            <w:rPr>
              <w:ins w:id="6563" w:author="Khánh Cao Duy" w:date="2015-08-26T12:53:00Z"/>
            </w:rPr>
          </w:rPrChange>
        </w:rPr>
        <w:pPrChange w:id="6564" w:author="Khánh Cao Duy" w:date="2015-08-26T12:55:00Z">
          <w:pPr>
            <w:pStyle w:val="ListParagraph"/>
            <w:numPr>
              <w:numId w:val="96"/>
            </w:numPr>
            <w:spacing w:line="276" w:lineRule="auto"/>
            <w:ind w:hanging="360"/>
            <w:jc w:val="both"/>
          </w:pPr>
        </w:pPrChange>
      </w:pPr>
    </w:p>
    <w:p w:rsidR="00694F00" w:rsidRPr="008F1DC0" w:rsidRDefault="00694F00">
      <w:pPr>
        <w:jc w:val="both"/>
        <w:rPr>
          <w:ins w:id="6565" w:author="Khánh Cao Duy" w:date="2015-08-26T12:55:00Z"/>
          <w:rFonts w:ascii="Times New Roman" w:hAnsi="Times New Roman"/>
        </w:rPr>
        <w:pPrChange w:id="6566" w:author="Khánh Cao Duy" w:date="2015-08-26T12:52:00Z">
          <w:pPr>
            <w:pStyle w:val="ListParagraph"/>
            <w:jc w:val="both"/>
          </w:pPr>
        </w:pPrChange>
      </w:pPr>
    </w:p>
    <w:p w:rsidR="00694F00" w:rsidRPr="008F1DC0" w:rsidRDefault="00694F00">
      <w:pPr>
        <w:jc w:val="both"/>
        <w:rPr>
          <w:ins w:id="6567" w:author="Khánh Cao Duy" w:date="2015-08-26T12:55:00Z"/>
          <w:rFonts w:ascii="Times New Roman" w:hAnsi="Times New Roman"/>
        </w:rPr>
        <w:pPrChange w:id="6568" w:author="Khánh Cao Duy" w:date="2015-08-26T12:52:00Z">
          <w:pPr>
            <w:pStyle w:val="ListParagraph"/>
            <w:jc w:val="both"/>
          </w:pPr>
        </w:pPrChange>
      </w:pPr>
    </w:p>
    <w:p w:rsidR="00694F00" w:rsidRPr="008F1DC0" w:rsidRDefault="00694F00">
      <w:pPr>
        <w:jc w:val="both"/>
        <w:rPr>
          <w:ins w:id="6569" w:author="Khánh Cao Duy" w:date="2015-08-26T12:55:00Z"/>
          <w:rFonts w:ascii="Times New Roman" w:hAnsi="Times New Roman"/>
        </w:rPr>
        <w:pPrChange w:id="6570" w:author="Khánh Cao Duy" w:date="2015-08-26T12:52:00Z">
          <w:pPr>
            <w:pStyle w:val="ListParagraph"/>
            <w:jc w:val="both"/>
          </w:pPr>
        </w:pPrChange>
      </w:pPr>
    </w:p>
    <w:p w:rsidR="00694F00" w:rsidRPr="008F1DC0" w:rsidRDefault="00694F00">
      <w:pPr>
        <w:jc w:val="both"/>
        <w:rPr>
          <w:ins w:id="6571" w:author="Khánh Cao Duy" w:date="2015-08-26T12:55:00Z"/>
          <w:rFonts w:ascii="Times New Roman" w:hAnsi="Times New Roman"/>
        </w:rPr>
        <w:pPrChange w:id="6572" w:author="Khánh Cao Duy" w:date="2015-08-26T12:52:00Z">
          <w:pPr>
            <w:pStyle w:val="ListParagraph"/>
            <w:jc w:val="both"/>
          </w:pPr>
        </w:pPrChange>
      </w:pPr>
    </w:p>
    <w:p w:rsidR="00694F00" w:rsidRPr="008F1DC0" w:rsidRDefault="008F6D6E">
      <w:pPr>
        <w:jc w:val="both"/>
        <w:rPr>
          <w:rFonts w:ascii="Times New Roman" w:hAnsi="Times New Roman"/>
          <w:rPrChange w:id="6573" w:author="Link Pieces" w:date="2015-08-26T13:21:00Z">
            <w:rPr/>
          </w:rPrChange>
        </w:rPr>
        <w:pPrChange w:id="6574" w:author="Khánh Cao Duy" w:date="2015-08-26T12:52:00Z">
          <w:pPr>
            <w:pStyle w:val="ListParagraph"/>
            <w:jc w:val="both"/>
          </w:pPr>
        </w:pPrChange>
      </w:pPr>
      <w:del w:id="6575" w:author="Khánh Cao Duy" w:date="2015-08-26T12:53:00Z">
        <w:r w:rsidRPr="008F1DC0" w:rsidDel="00694F00">
          <w:rPr>
            <w:rFonts w:ascii="Times New Roman" w:hAnsi="Times New Roman"/>
            <w:rPrChange w:id="6576" w:author="Link Pieces" w:date="2015-08-26T13:21:00Z">
              <w:rPr/>
            </w:rPrChange>
          </w:rPr>
          <w:delTex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delText>
        </w:r>
      </w:del>
    </w:p>
    <w:p w:rsidR="008F6D6E" w:rsidRPr="008F1DC0" w:rsidRDefault="008F6D6E" w:rsidP="008F6D6E">
      <w:pPr>
        <w:pStyle w:val="Heading3"/>
        <w:numPr>
          <w:ilvl w:val="0"/>
          <w:numId w:val="0"/>
        </w:numPr>
        <w:rPr>
          <w:rFonts w:ascii="Times New Roman" w:hAnsi="Times New Roman"/>
        </w:rPr>
      </w:pPr>
      <w:bookmarkStart w:id="6577" w:name="_Toc428358847"/>
      <w:r w:rsidRPr="008F1DC0">
        <w:rPr>
          <w:rFonts w:ascii="Times New Roman" w:hAnsi="Times New Roman"/>
        </w:rPr>
        <w:t>5.2.3 Test Stage</w:t>
      </w:r>
      <w:bookmarkEnd w:id="6577"/>
    </w:p>
    <w:p w:rsidR="008F6D6E" w:rsidRPr="008F1DC0" w:rsidRDefault="008F6D6E" w:rsidP="008F6D6E">
      <w:pPr>
        <w:rPr>
          <w:rFonts w:ascii="Times New Roman" w:hAnsi="Times New Roman"/>
        </w:rPr>
      </w:pPr>
      <w:r w:rsidRPr="008F1DC0">
        <w:rPr>
          <w:rFonts w:ascii="Times New Roman" w:hAnsi="Times New Roman"/>
        </w:rPr>
        <w:t>Table below are the stages in which common test are executed:</w:t>
      </w:r>
    </w:p>
    <w:tbl>
      <w:tblPr>
        <w:tblW w:w="9236" w:type="dxa"/>
        <w:tblInd w:w="93" w:type="dxa"/>
        <w:tblLook w:val="04A0" w:firstRow="1" w:lastRow="0" w:firstColumn="1" w:lastColumn="0" w:noHBand="0" w:noVBand="1"/>
      </w:tblPr>
      <w:tblGrid>
        <w:gridCol w:w="3497"/>
        <w:gridCol w:w="1913"/>
        <w:gridCol w:w="1975"/>
        <w:gridCol w:w="1851"/>
      </w:tblGrid>
      <w:tr w:rsidR="00ED45B0" w:rsidRPr="008F1DC0" w:rsidTr="00570B4A">
        <w:trPr>
          <w:trHeight w:hRule="exact" w:val="330"/>
          <w:ins w:id="6578" w:author="Khánh Cao Duy" w:date="2015-08-26T11:56:00Z"/>
        </w:trPr>
        <w:tc>
          <w:tcPr>
            <w:tcW w:w="3497" w:type="dxa"/>
            <w:vMerge w:val="restart"/>
            <w:tcBorders>
              <w:top w:val="single" w:sz="8" w:space="0" w:color="auto"/>
              <w:left w:val="single" w:sz="8" w:space="0" w:color="auto"/>
              <w:bottom w:val="single" w:sz="4" w:space="0" w:color="auto"/>
              <w:right w:val="single" w:sz="4" w:space="0" w:color="auto"/>
            </w:tcBorders>
            <w:shd w:val="clear" w:color="000000" w:fill="8DB4E2"/>
            <w:vAlign w:val="center"/>
            <w:hideMark/>
          </w:tcPr>
          <w:p w:rsidR="00ED45B0" w:rsidRPr="008F1DC0" w:rsidRDefault="00ED45B0" w:rsidP="00570B4A">
            <w:pPr>
              <w:spacing w:after="0"/>
              <w:jc w:val="center"/>
              <w:rPr>
                <w:ins w:id="6579" w:author="Khánh Cao Duy" w:date="2015-08-26T11:56:00Z"/>
                <w:rFonts w:ascii="Times New Roman" w:eastAsia="Times New Roman" w:hAnsi="Times New Roman"/>
                <w:b/>
                <w:color w:val="000000"/>
                <w:rPrChange w:id="6580" w:author="Link Pieces" w:date="2015-08-26T13:21:00Z">
                  <w:rPr>
                    <w:ins w:id="6581" w:author="Khánh Cao Duy" w:date="2015-08-26T11:56:00Z"/>
                    <w:rFonts w:eastAsia="Times New Roman"/>
                    <w:b/>
                    <w:color w:val="000000"/>
                  </w:rPr>
                </w:rPrChange>
              </w:rPr>
            </w:pPr>
            <w:ins w:id="6582" w:author="Khánh Cao Duy" w:date="2015-08-26T11:56:00Z">
              <w:r w:rsidRPr="008F1DC0">
                <w:rPr>
                  <w:rFonts w:ascii="Times New Roman" w:eastAsia="Times New Roman" w:hAnsi="Times New Roman"/>
                  <w:b/>
                  <w:color w:val="000000"/>
                  <w:rPrChange w:id="6583" w:author="Link Pieces" w:date="2015-08-26T13:21:00Z">
                    <w:rPr>
                      <w:rFonts w:eastAsia="Times New Roman"/>
                      <w:b/>
                      <w:color w:val="000000"/>
                    </w:rPr>
                  </w:rPrChange>
                </w:rPr>
                <w:t>Type of Tests</w:t>
              </w:r>
            </w:ins>
          </w:p>
        </w:tc>
        <w:tc>
          <w:tcPr>
            <w:tcW w:w="5739" w:type="dxa"/>
            <w:gridSpan w:val="3"/>
            <w:tcBorders>
              <w:top w:val="single" w:sz="8" w:space="0" w:color="auto"/>
              <w:left w:val="nil"/>
              <w:bottom w:val="single" w:sz="4" w:space="0" w:color="auto"/>
              <w:right w:val="single" w:sz="8" w:space="0" w:color="000000"/>
            </w:tcBorders>
            <w:shd w:val="clear" w:color="000000" w:fill="8DB4E2"/>
            <w:vAlign w:val="center"/>
            <w:hideMark/>
          </w:tcPr>
          <w:p w:rsidR="00ED45B0" w:rsidRPr="008F1DC0" w:rsidRDefault="00ED45B0" w:rsidP="00570B4A">
            <w:pPr>
              <w:spacing w:after="0"/>
              <w:jc w:val="center"/>
              <w:rPr>
                <w:ins w:id="6584" w:author="Khánh Cao Duy" w:date="2015-08-26T11:56:00Z"/>
                <w:rFonts w:ascii="Times New Roman" w:eastAsia="Times New Roman" w:hAnsi="Times New Roman"/>
                <w:b/>
                <w:color w:val="000000"/>
                <w:rPrChange w:id="6585" w:author="Link Pieces" w:date="2015-08-26T13:21:00Z">
                  <w:rPr>
                    <w:ins w:id="6586" w:author="Khánh Cao Duy" w:date="2015-08-26T11:56:00Z"/>
                    <w:rFonts w:eastAsia="Times New Roman"/>
                    <w:b/>
                    <w:color w:val="000000"/>
                  </w:rPr>
                </w:rPrChange>
              </w:rPr>
            </w:pPr>
            <w:ins w:id="6587" w:author="Khánh Cao Duy" w:date="2015-08-26T11:56:00Z">
              <w:r w:rsidRPr="008F1DC0">
                <w:rPr>
                  <w:rFonts w:ascii="Times New Roman" w:eastAsia="Times New Roman" w:hAnsi="Times New Roman"/>
                  <w:b/>
                  <w:color w:val="000000"/>
                  <w:rPrChange w:id="6588" w:author="Link Pieces" w:date="2015-08-26T13:21:00Z">
                    <w:rPr>
                      <w:rFonts w:eastAsia="Times New Roman"/>
                      <w:b/>
                      <w:color w:val="000000"/>
                    </w:rPr>
                  </w:rPrChange>
                </w:rPr>
                <w:t>Stage of Test</w:t>
              </w:r>
            </w:ins>
          </w:p>
        </w:tc>
      </w:tr>
      <w:tr w:rsidR="00ED45B0" w:rsidRPr="008F1DC0" w:rsidTr="00570B4A">
        <w:trPr>
          <w:trHeight w:val="315"/>
          <w:ins w:id="6589" w:author="Khánh Cao Duy" w:date="2015-08-26T11:56:00Z"/>
        </w:trPr>
        <w:tc>
          <w:tcPr>
            <w:tcW w:w="3497" w:type="dxa"/>
            <w:vMerge/>
            <w:tcBorders>
              <w:top w:val="single" w:sz="8" w:space="0" w:color="auto"/>
              <w:left w:val="single" w:sz="8" w:space="0" w:color="auto"/>
              <w:bottom w:val="single" w:sz="4" w:space="0" w:color="auto"/>
              <w:right w:val="single" w:sz="4" w:space="0" w:color="auto"/>
            </w:tcBorders>
            <w:vAlign w:val="center"/>
            <w:hideMark/>
          </w:tcPr>
          <w:p w:rsidR="00ED45B0" w:rsidRPr="008F1DC0" w:rsidRDefault="00ED45B0" w:rsidP="00570B4A">
            <w:pPr>
              <w:spacing w:after="0"/>
              <w:rPr>
                <w:ins w:id="6590" w:author="Khánh Cao Duy" w:date="2015-08-26T11:56:00Z"/>
                <w:rFonts w:ascii="Times New Roman" w:eastAsia="Times New Roman" w:hAnsi="Times New Roman"/>
                <w:color w:val="000000"/>
                <w:rPrChange w:id="6591" w:author="Link Pieces" w:date="2015-08-26T13:21:00Z">
                  <w:rPr>
                    <w:ins w:id="6592" w:author="Khánh Cao Duy" w:date="2015-08-26T11:56:00Z"/>
                    <w:rFonts w:eastAsia="Times New Roman"/>
                    <w:color w:val="000000"/>
                  </w:rPr>
                </w:rPrChange>
              </w:rPr>
            </w:pPr>
          </w:p>
        </w:tc>
        <w:tc>
          <w:tcPr>
            <w:tcW w:w="1913" w:type="dxa"/>
            <w:tcBorders>
              <w:top w:val="nil"/>
              <w:left w:val="nil"/>
              <w:bottom w:val="single" w:sz="4" w:space="0" w:color="auto"/>
              <w:right w:val="single" w:sz="4" w:space="0" w:color="auto"/>
            </w:tcBorders>
            <w:shd w:val="clear" w:color="000000" w:fill="8DB4E2"/>
            <w:vAlign w:val="center"/>
            <w:hideMark/>
          </w:tcPr>
          <w:p w:rsidR="00ED45B0" w:rsidRPr="008F1DC0" w:rsidRDefault="00ED45B0" w:rsidP="00570B4A">
            <w:pPr>
              <w:spacing w:after="0"/>
              <w:rPr>
                <w:ins w:id="6593" w:author="Khánh Cao Duy" w:date="2015-08-26T11:56:00Z"/>
                <w:rFonts w:ascii="Times New Roman" w:eastAsia="Times New Roman" w:hAnsi="Times New Roman"/>
                <w:b/>
                <w:color w:val="000000"/>
                <w:rPrChange w:id="6594" w:author="Link Pieces" w:date="2015-08-26T13:21:00Z">
                  <w:rPr>
                    <w:ins w:id="6595" w:author="Khánh Cao Duy" w:date="2015-08-26T11:56:00Z"/>
                    <w:rFonts w:eastAsia="Times New Roman"/>
                    <w:b/>
                    <w:color w:val="000000"/>
                  </w:rPr>
                </w:rPrChange>
              </w:rPr>
            </w:pPr>
            <w:ins w:id="6596" w:author="Khánh Cao Duy" w:date="2015-08-26T11:56:00Z">
              <w:r w:rsidRPr="008F1DC0">
                <w:rPr>
                  <w:rFonts w:ascii="Times New Roman" w:eastAsia="Times New Roman" w:hAnsi="Times New Roman"/>
                  <w:b/>
                  <w:color w:val="000000"/>
                  <w:rPrChange w:id="6597" w:author="Link Pieces" w:date="2015-08-26T13:21:00Z">
                    <w:rPr>
                      <w:rFonts w:eastAsia="Times New Roman"/>
                      <w:b/>
                      <w:color w:val="000000"/>
                    </w:rPr>
                  </w:rPrChange>
                </w:rPr>
                <w:t>Unit</w:t>
              </w:r>
            </w:ins>
          </w:p>
        </w:tc>
        <w:tc>
          <w:tcPr>
            <w:tcW w:w="1975" w:type="dxa"/>
            <w:tcBorders>
              <w:top w:val="nil"/>
              <w:left w:val="nil"/>
              <w:bottom w:val="single" w:sz="4" w:space="0" w:color="auto"/>
              <w:right w:val="single" w:sz="4" w:space="0" w:color="auto"/>
            </w:tcBorders>
            <w:shd w:val="clear" w:color="000000" w:fill="8DB4E2"/>
            <w:vAlign w:val="center"/>
            <w:hideMark/>
          </w:tcPr>
          <w:p w:rsidR="00ED45B0" w:rsidRPr="008F1DC0" w:rsidRDefault="00ED45B0" w:rsidP="00570B4A">
            <w:pPr>
              <w:spacing w:after="0"/>
              <w:rPr>
                <w:ins w:id="6598" w:author="Khánh Cao Duy" w:date="2015-08-26T11:56:00Z"/>
                <w:rFonts w:ascii="Times New Roman" w:eastAsia="Times New Roman" w:hAnsi="Times New Roman"/>
                <w:b/>
                <w:color w:val="000000"/>
                <w:rPrChange w:id="6599" w:author="Link Pieces" w:date="2015-08-26T13:21:00Z">
                  <w:rPr>
                    <w:ins w:id="6600" w:author="Khánh Cao Duy" w:date="2015-08-26T11:56:00Z"/>
                    <w:rFonts w:eastAsia="Times New Roman"/>
                    <w:b/>
                    <w:color w:val="000000"/>
                  </w:rPr>
                </w:rPrChange>
              </w:rPr>
            </w:pPr>
            <w:ins w:id="6601" w:author="Khánh Cao Duy" w:date="2015-08-26T11:56:00Z">
              <w:r w:rsidRPr="008F1DC0">
                <w:rPr>
                  <w:rFonts w:ascii="Times New Roman" w:eastAsia="Times New Roman" w:hAnsi="Times New Roman"/>
                  <w:b/>
                  <w:color w:val="000000"/>
                  <w:rPrChange w:id="6602" w:author="Link Pieces" w:date="2015-08-26T13:21:00Z">
                    <w:rPr>
                      <w:rFonts w:eastAsia="Times New Roman"/>
                      <w:b/>
                      <w:color w:val="000000"/>
                    </w:rPr>
                  </w:rPrChange>
                </w:rPr>
                <w:t>Integration</w:t>
              </w:r>
            </w:ins>
          </w:p>
        </w:tc>
        <w:tc>
          <w:tcPr>
            <w:tcW w:w="1851" w:type="dxa"/>
            <w:tcBorders>
              <w:top w:val="nil"/>
              <w:left w:val="nil"/>
              <w:bottom w:val="single" w:sz="4" w:space="0" w:color="auto"/>
              <w:right w:val="single" w:sz="8" w:space="0" w:color="auto"/>
            </w:tcBorders>
            <w:shd w:val="clear" w:color="000000" w:fill="8DB4E2"/>
            <w:vAlign w:val="center"/>
            <w:hideMark/>
          </w:tcPr>
          <w:p w:rsidR="00ED45B0" w:rsidRPr="008F1DC0" w:rsidRDefault="00ED45B0" w:rsidP="00570B4A">
            <w:pPr>
              <w:spacing w:after="0"/>
              <w:rPr>
                <w:ins w:id="6603" w:author="Khánh Cao Duy" w:date="2015-08-26T11:56:00Z"/>
                <w:rFonts w:ascii="Times New Roman" w:eastAsia="Times New Roman" w:hAnsi="Times New Roman"/>
                <w:b/>
                <w:color w:val="000000"/>
                <w:rPrChange w:id="6604" w:author="Link Pieces" w:date="2015-08-26T13:21:00Z">
                  <w:rPr>
                    <w:ins w:id="6605" w:author="Khánh Cao Duy" w:date="2015-08-26T11:56:00Z"/>
                    <w:rFonts w:eastAsia="Times New Roman"/>
                    <w:b/>
                    <w:color w:val="000000"/>
                  </w:rPr>
                </w:rPrChange>
              </w:rPr>
            </w:pPr>
            <w:ins w:id="6606" w:author="Khánh Cao Duy" w:date="2015-08-26T11:56:00Z">
              <w:r w:rsidRPr="008F1DC0">
                <w:rPr>
                  <w:rFonts w:ascii="Times New Roman" w:eastAsia="Times New Roman" w:hAnsi="Times New Roman"/>
                  <w:b/>
                  <w:color w:val="000000"/>
                  <w:rPrChange w:id="6607" w:author="Link Pieces" w:date="2015-08-26T13:21:00Z">
                    <w:rPr>
                      <w:rFonts w:eastAsia="Times New Roman"/>
                      <w:b/>
                      <w:color w:val="000000"/>
                    </w:rPr>
                  </w:rPrChange>
                </w:rPr>
                <w:t>System</w:t>
              </w:r>
            </w:ins>
          </w:p>
        </w:tc>
      </w:tr>
      <w:tr w:rsidR="00ED45B0" w:rsidRPr="008F1DC0" w:rsidTr="00570B4A">
        <w:trPr>
          <w:trHeight w:hRule="exact" w:val="315"/>
          <w:ins w:id="6608" w:author="Khánh Cao Duy" w:date="2015-08-26T11:56:00Z"/>
        </w:trPr>
        <w:tc>
          <w:tcPr>
            <w:tcW w:w="3497" w:type="dxa"/>
            <w:tcBorders>
              <w:top w:val="nil"/>
              <w:left w:val="single" w:sz="8" w:space="0" w:color="auto"/>
              <w:bottom w:val="single" w:sz="4" w:space="0" w:color="auto"/>
              <w:right w:val="single" w:sz="4" w:space="0" w:color="auto"/>
            </w:tcBorders>
            <w:shd w:val="clear" w:color="auto" w:fill="auto"/>
            <w:vAlign w:val="center"/>
            <w:hideMark/>
          </w:tcPr>
          <w:p w:rsidR="00ED45B0" w:rsidRPr="008F1DC0" w:rsidRDefault="00ED45B0" w:rsidP="00570B4A">
            <w:pPr>
              <w:spacing w:after="0"/>
              <w:rPr>
                <w:ins w:id="6609" w:author="Khánh Cao Duy" w:date="2015-08-26T11:56:00Z"/>
                <w:rFonts w:ascii="Times New Roman" w:eastAsia="Times New Roman" w:hAnsi="Times New Roman"/>
                <w:color w:val="000000"/>
                <w:rPrChange w:id="6610" w:author="Link Pieces" w:date="2015-08-26T13:21:00Z">
                  <w:rPr>
                    <w:ins w:id="6611" w:author="Khánh Cao Duy" w:date="2015-08-26T11:56:00Z"/>
                    <w:rFonts w:eastAsia="Times New Roman"/>
                    <w:color w:val="000000"/>
                  </w:rPr>
                </w:rPrChange>
              </w:rPr>
            </w:pPr>
            <w:ins w:id="6612" w:author="Khánh Cao Duy" w:date="2015-08-26T11:56:00Z">
              <w:r w:rsidRPr="008F1DC0">
                <w:rPr>
                  <w:rFonts w:ascii="Times New Roman" w:eastAsia="Times New Roman" w:hAnsi="Times New Roman"/>
                  <w:color w:val="000000"/>
                  <w:rPrChange w:id="6613" w:author="Link Pieces" w:date="2015-08-26T13:21:00Z">
                    <w:rPr>
                      <w:rFonts w:eastAsia="Times New Roman"/>
                      <w:color w:val="000000"/>
                    </w:rPr>
                  </w:rPrChange>
                </w:rPr>
                <w:t>Function Tests</w:t>
              </w:r>
            </w:ins>
          </w:p>
        </w:tc>
        <w:tc>
          <w:tcPr>
            <w:tcW w:w="1913" w:type="dxa"/>
            <w:tcBorders>
              <w:top w:val="nil"/>
              <w:left w:val="nil"/>
              <w:bottom w:val="single" w:sz="4" w:space="0" w:color="auto"/>
              <w:right w:val="single" w:sz="4" w:space="0" w:color="auto"/>
            </w:tcBorders>
            <w:shd w:val="clear" w:color="auto" w:fill="auto"/>
            <w:vAlign w:val="center"/>
            <w:hideMark/>
          </w:tcPr>
          <w:p w:rsidR="00ED45B0" w:rsidRPr="008F1DC0" w:rsidRDefault="00ED45B0" w:rsidP="00570B4A">
            <w:pPr>
              <w:spacing w:after="0"/>
              <w:rPr>
                <w:ins w:id="6614" w:author="Khánh Cao Duy" w:date="2015-08-26T11:56:00Z"/>
                <w:rFonts w:ascii="Times New Roman" w:eastAsia="Times New Roman" w:hAnsi="Times New Roman"/>
                <w:color w:val="000000"/>
                <w:rPrChange w:id="6615" w:author="Link Pieces" w:date="2015-08-26T13:21:00Z">
                  <w:rPr>
                    <w:ins w:id="6616" w:author="Khánh Cao Duy" w:date="2015-08-26T11:56:00Z"/>
                    <w:rFonts w:eastAsia="Times New Roman"/>
                    <w:color w:val="000000"/>
                  </w:rPr>
                </w:rPrChange>
              </w:rPr>
            </w:pPr>
            <w:ins w:id="6617" w:author="Khánh Cao Duy" w:date="2015-08-26T11:56:00Z">
              <w:r w:rsidRPr="008F1DC0">
                <w:rPr>
                  <w:rFonts w:ascii="Times New Roman" w:eastAsia="Times New Roman" w:hAnsi="Times New Roman"/>
                  <w:color w:val="000000"/>
                  <w:rPrChange w:id="6618" w:author="Link Pieces" w:date="2015-08-26T13:21:00Z">
                    <w:rPr>
                      <w:rFonts w:eastAsia="Times New Roman"/>
                      <w:color w:val="000000"/>
                    </w:rPr>
                  </w:rPrChange>
                </w:rPr>
                <w:t>x</w:t>
              </w:r>
            </w:ins>
          </w:p>
        </w:tc>
        <w:tc>
          <w:tcPr>
            <w:tcW w:w="1975" w:type="dxa"/>
            <w:tcBorders>
              <w:top w:val="nil"/>
              <w:left w:val="nil"/>
              <w:bottom w:val="single" w:sz="4" w:space="0" w:color="auto"/>
              <w:right w:val="single" w:sz="4" w:space="0" w:color="auto"/>
            </w:tcBorders>
            <w:shd w:val="clear" w:color="auto" w:fill="auto"/>
            <w:vAlign w:val="center"/>
            <w:hideMark/>
          </w:tcPr>
          <w:p w:rsidR="00ED45B0" w:rsidRPr="008F1DC0" w:rsidRDefault="00ED45B0" w:rsidP="00570B4A">
            <w:pPr>
              <w:spacing w:after="0"/>
              <w:rPr>
                <w:ins w:id="6619" w:author="Khánh Cao Duy" w:date="2015-08-26T11:56:00Z"/>
                <w:rFonts w:ascii="Times New Roman" w:eastAsia="Times New Roman" w:hAnsi="Times New Roman"/>
                <w:color w:val="000000"/>
                <w:rPrChange w:id="6620" w:author="Link Pieces" w:date="2015-08-26T13:21:00Z">
                  <w:rPr>
                    <w:ins w:id="6621" w:author="Khánh Cao Duy" w:date="2015-08-26T11:56:00Z"/>
                    <w:rFonts w:eastAsia="Times New Roman"/>
                    <w:color w:val="000000"/>
                  </w:rPr>
                </w:rPrChange>
              </w:rPr>
            </w:pPr>
            <w:ins w:id="6622" w:author="Khánh Cao Duy" w:date="2015-08-26T11:56:00Z">
              <w:r w:rsidRPr="008F1DC0">
                <w:rPr>
                  <w:rFonts w:ascii="Times New Roman" w:eastAsia="Times New Roman" w:hAnsi="Times New Roman"/>
                  <w:color w:val="000000"/>
                  <w:rPrChange w:id="6623" w:author="Link Pieces" w:date="2015-08-26T13:21:00Z">
                    <w:rPr>
                      <w:rFonts w:eastAsia="Times New Roman"/>
                      <w:color w:val="000000"/>
                    </w:rPr>
                  </w:rPrChange>
                </w:rPr>
                <w:t>x</w:t>
              </w:r>
            </w:ins>
          </w:p>
        </w:tc>
        <w:tc>
          <w:tcPr>
            <w:tcW w:w="1851" w:type="dxa"/>
            <w:tcBorders>
              <w:top w:val="nil"/>
              <w:left w:val="nil"/>
              <w:bottom w:val="single" w:sz="4" w:space="0" w:color="auto"/>
              <w:right w:val="single" w:sz="8" w:space="0" w:color="auto"/>
            </w:tcBorders>
            <w:shd w:val="clear" w:color="auto" w:fill="auto"/>
            <w:vAlign w:val="center"/>
            <w:hideMark/>
          </w:tcPr>
          <w:p w:rsidR="00ED45B0" w:rsidRPr="008F1DC0" w:rsidRDefault="00ED45B0" w:rsidP="00570B4A">
            <w:pPr>
              <w:spacing w:after="0"/>
              <w:rPr>
                <w:ins w:id="6624" w:author="Khánh Cao Duy" w:date="2015-08-26T11:56:00Z"/>
                <w:rFonts w:ascii="Times New Roman" w:eastAsia="Times New Roman" w:hAnsi="Times New Roman"/>
                <w:color w:val="000000"/>
                <w:rPrChange w:id="6625" w:author="Link Pieces" w:date="2015-08-26T13:21:00Z">
                  <w:rPr>
                    <w:ins w:id="6626" w:author="Khánh Cao Duy" w:date="2015-08-26T11:56:00Z"/>
                    <w:rFonts w:eastAsia="Times New Roman"/>
                    <w:color w:val="000000"/>
                  </w:rPr>
                </w:rPrChange>
              </w:rPr>
            </w:pPr>
            <w:ins w:id="6627" w:author="Khánh Cao Duy" w:date="2015-08-26T11:56:00Z">
              <w:r w:rsidRPr="008F1DC0">
                <w:rPr>
                  <w:rFonts w:ascii="Times New Roman" w:eastAsia="Times New Roman" w:hAnsi="Times New Roman"/>
                  <w:color w:val="000000"/>
                  <w:rPrChange w:id="6628" w:author="Link Pieces" w:date="2015-08-26T13:21:00Z">
                    <w:rPr>
                      <w:rFonts w:eastAsia="Times New Roman"/>
                      <w:color w:val="000000"/>
                    </w:rPr>
                  </w:rPrChange>
                </w:rPr>
                <w:t>x</w:t>
              </w:r>
            </w:ins>
          </w:p>
        </w:tc>
      </w:tr>
      <w:tr w:rsidR="00ED45B0" w:rsidRPr="008F1DC0" w:rsidTr="00570B4A">
        <w:trPr>
          <w:trHeight w:hRule="exact" w:val="315"/>
          <w:ins w:id="6629" w:author="Khánh Cao Duy" w:date="2015-08-26T11:56:00Z"/>
        </w:trPr>
        <w:tc>
          <w:tcPr>
            <w:tcW w:w="3497" w:type="dxa"/>
            <w:tcBorders>
              <w:top w:val="nil"/>
              <w:left w:val="single" w:sz="8" w:space="0" w:color="auto"/>
              <w:bottom w:val="single" w:sz="4" w:space="0" w:color="auto"/>
              <w:right w:val="single" w:sz="4" w:space="0" w:color="auto"/>
            </w:tcBorders>
            <w:shd w:val="clear" w:color="auto" w:fill="auto"/>
            <w:vAlign w:val="center"/>
            <w:hideMark/>
          </w:tcPr>
          <w:p w:rsidR="00ED45B0" w:rsidRPr="008F1DC0" w:rsidRDefault="00ED45B0" w:rsidP="00570B4A">
            <w:pPr>
              <w:spacing w:after="0"/>
              <w:rPr>
                <w:ins w:id="6630" w:author="Khánh Cao Duy" w:date="2015-08-26T11:56:00Z"/>
                <w:rFonts w:ascii="Times New Roman" w:eastAsia="Times New Roman" w:hAnsi="Times New Roman"/>
                <w:color w:val="000000"/>
                <w:rPrChange w:id="6631" w:author="Link Pieces" w:date="2015-08-26T13:21:00Z">
                  <w:rPr>
                    <w:ins w:id="6632" w:author="Khánh Cao Duy" w:date="2015-08-26T11:56:00Z"/>
                    <w:rFonts w:eastAsia="Times New Roman"/>
                    <w:color w:val="000000"/>
                  </w:rPr>
                </w:rPrChange>
              </w:rPr>
            </w:pPr>
            <w:ins w:id="6633" w:author="Khánh Cao Duy" w:date="2015-08-26T11:56:00Z">
              <w:r w:rsidRPr="008F1DC0">
                <w:rPr>
                  <w:rFonts w:ascii="Times New Roman" w:eastAsia="Times New Roman" w:hAnsi="Times New Roman"/>
                  <w:color w:val="000000"/>
                  <w:rPrChange w:id="6634" w:author="Link Pieces" w:date="2015-08-26T13:21:00Z">
                    <w:rPr>
                      <w:rFonts w:eastAsia="Times New Roman"/>
                      <w:color w:val="000000"/>
                    </w:rPr>
                  </w:rPrChange>
                </w:rPr>
                <w:t>GUI Tests</w:t>
              </w:r>
            </w:ins>
          </w:p>
        </w:tc>
        <w:tc>
          <w:tcPr>
            <w:tcW w:w="1913" w:type="dxa"/>
            <w:tcBorders>
              <w:top w:val="nil"/>
              <w:left w:val="nil"/>
              <w:bottom w:val="single" w:sz="4" w:space="0" w:color="auto"/>
              <w:right w:val="single" w:sz="4" w:space="0" w:color="auto"/>
            </w:tcBorders>
            <w:shd w:val="clear" w:color="auto" w:fill="auto"/>
            <w:vAlign w:val="center"/>
            <w:hideMark/>
          </w:tcPr>
          <w:p w:rsidR="00ED45B0" w:rsidRPr="008F1DC0" w:rsidRDefault="00ED45B0" w:rsidP="00570B4A">
            <w:pPr>
              <w:spacing w:after="0"/>
              <w:rPr>
                <w:ins w:id="6635" w:author="Khánh Cao Duy" w:date="2015-08-26T11:56:00Z"/>
                <w:rFonts w:ascii="Times New Roman" w:eastAsia="Times New Roman" w:hAnsi="Times New Roman"/>
                <w:color w:val="000000"/>
                <w:rPrChange w:id="6636" w:author="Link Pieces" w:date="2015-08-26T13:21:00Z">
                  <w:rPr>
                    <w:ins w:id="6637" w:author="Khánh Cao Duy" w:date="2015-08-26T11:56:00Z"/>
                    <w:rFonts w:eastAsia="Times New Roman"/>
                    <w:color w:val="000000"/>
                  </w:rPr>
                </w:rPrChange>
              </w:rPr>
            </w:pPr>
            <w:ins w:id="6638" w:author="Khánh Cao Duy" w:date="2015-08-26T11:56:00Z">
              <w:r w:rsidRPr="008F1DC0">
                <w:rPr>
                  <w:rFonts w:ascii="Times New Roman" w:eastAsia="Times New Roman" w:hAnsi="Times New Roman"/>
                  <w:color w:val="000000"/>
                  <w:rPrChange w:id="6639" w:author="Link Pieces" w:date="2015-08-26T13:21:00Z">
                    <w:rPr>
                      <w:rFonts w:eastAsia="Times New Roman"/>
                      <w:color w:val="000000"/>
                    </w:rPr>
                  </w:rPrChange>
                </w:rPr>
                <w:t>x</w:t>
              </w:r>
            </w:ins>
          </w:p>
        </w:tc>
        <w:tc>
          <w:tcPr>
            <w:tcW w:w="1975" w:type="dxa"/>
            <w:tcBorders>
              <w:top w:val="nil"/>
              <w:left w:val="nil"/>
              <w:bottom w:val="single" w:sz="4" w:space="0" w:color="auto"/>
              <w:right w:val="single" w:sz="4" w:space="0" w:color="auto"/>
            </w:tcBorders>
            <w:shd w:val="clear" w:color="auto" w:fill="auto"/>
            <w:vAlign w:val="center"/>
            <w:hideMark/>
          </w:tcPr>
          <w:p w:rsidR="00ED45B0" w:rsidRPr="008F1DC0" w:rsidRDefault="00ED45B0" w:rsidP="00570B4A">
            <w:pPr>
              <w:spacing w:after="0"/>
              <w:rPr>
                <w:ins w:id="6640" w:author="Khánh Cao Duy" w:date="2015-08-26T11:56:00Z"/>
                <w:rFonts w:ascii="Times New Roman" w:eastAsia="Times New Roman" w:hAnsi="Times New Roman"/>
                <w:color w:val="000000"/>
                <w:rPrChange w:id="6641" w:author="Link Pieces" w:date="2015-08-26T13:21:00Z">
                  <w:rPr>
                    <w:ins w:id="6642" w:author="Khánh Cao Duy" w:date="2015-08-26T11:56:00Z"/>
                    <w:rFonts w:eastAsia="Times New Roman"/>
                    <w:color w:val="000000"/>
                  </w:rPr>
                </w:rPrChange>
              </w:rPr>
            </w:pPr>
            <w:ins w:id="6643" w:author="Khánh Cao Duy" w:date="2015-08-26T11:56:00Z">
              <w:r w:rsidRPr="008F1DC0">
                <w:rPr>
                  <w:rFonts w:ascii="Times New Roman" w:eastAsia="Times New Roman" w:hAnsi="Times New Roman"/>
                  <w:color w:val="000000"/>
                  <w:rPrChange w:id="6644" w:author="Link Pieces" w:date="2015-08-26T13:21:00Z">
                    <w:rPr>
                      <w:rFonts w:eastAsia="Times New Roman"/>
                      <w:color w:val="000000"/>
                    </w:rPr>
                  </w:rPrChange>
                </w:rPr>
                <w:t>x</w:t>
              </w:r>
            </w:ins>
          </w:p>
        </w:tc>
        <w:tc>
          <w:tcPr>
            <w:tcW w:w="1851" w:type="dxa"/>
            <w:tcBorders>
              <w:top w:val="nil"/>
              <w:left w:val="nil"/>
              <w:bottom w:val="single" w:sz="4" w:space="0" w:color="auto"/>
              <w:right w:val="single" w:sz="8" w:space="0" w:color="auto"/>
            </w:tcBorders>
            <w:shd w:val="clear" w:color="auto" w:fill="auto"/>
            <w:vAlign w:val="center"/>
            <w:hideMark/>
          </w:tcPr>
          <w:p w:rsidR="00ED45B0" w:rsidRPr="008F1DC0" w:rsidRDefault="00ED45B0" w:rsidP="00570B4A">
            <w:pPr>
              <w:spacing w:after="0"/>
              <w:rPr>
                <w:ins w:id="6645" w:author="Khánh Cao Duy" w:date="2015-08-26T11:56:00Z"/>
                <w:rFonts w:ascii="Times New Roman" w:eastAsia="Times New Roman" w:hAnsi="Times New Roman"/>
                <w:color w:val="000000"/>
                <w:rPrChange w:id="6646" w:author="Link Pieces" w:date="2015-08-26T13:21:00Z">
                  <w:rPr>
                    <w:ins w:id="6647" w:author="Khánh Cao Duy" w:date="2015-08-26T11:56:00Z"/>
                    <w:rFonts w:eastAsia="Times New Roman"/>
                    <w:color w:val="000000"/>
                  </w:rPr>
                </w:rPrChange>
              </w:rPr>
            </w:pPr>
            <w:ins w:id="6648" w:author="Khánh Cao Duy" w:date="2015-08-26T11:56:00Z">
              <w:r w:rsidRPr="008F1DC0">
                <w:rPr>
                  <w:rFonts w:ascii="Times New Roman" w:eastAsia="Times New Roman" w:hAnsi="Times New Roman"/>
                  <w:color w:val="000000"/>
                  <w:rPrChange w:id="6649" w:author="Link Pieces" w:date="2015-08-26T13:21:00Z">
                    <w:rPr>
                      <w:rFonts w:eastAsia="Times New Roman"/>
                      <w:color w:val="000000"/>
                    </w:rPr>
                  </w:rPrChange>
                </w:rPr>
                <w:t>x</w:t>
              </w:r>
            </w:ins>
          </w:p>
        </w:tc>
      </w:tr>
      <w:tr w:rsidR="00ED45B0" w:rsidRPr="008F1DC0" w:rsidTr="00570B4A">
        <w:trPr>
          <w:trHeight w:hRule="exact" w:val="330"/>
          <w:ins w:id="6650" w:author="Khánh Cao Duy" w:date="2015-08-26T11:56:00Z"/>
        </w:trPr>
        <w:tc>
          <w:tcPr>
            <w:tcW w:w="3497" w:type="dxa"/>
            <w:tcBorders>
              <w:top w:val="nil"/>
              <w:left w:val="single" w:sz="8" w:space="0" w:color="auto"/>
              <w:bottom w:val="single" w:sz="8" w:space="0" w:color="auto"/>
              <w:right w:val="single" w:sz="4" w:space="0" w:color="auto"/>
            </w:tcBorders>
            <w:shd w:val="clear" w:color="auto" w:fill="auto"/>
            <w:vAlign w:val="center"/>
            <w:hideMark/>
          </w:tcPr>
          <w:p w:rsidR="00ED45B0" w:rsidRPr="008F1DC0" w:rsidRDefault="00ED45B0" w:rsidP="00570B4A">
            <w:pPr>
              <w:spacing w:after="0"/>
              <w:rPr>
                <w:ins w:id="6651" w:author="Khánh Cao Duy" w:date="2015-08-26T11:56:00Z"/>
                <w:rFonts w:ascii="Times New Roman" w:eastAsia="Times New Roman" w:hAnsi="Times New Roman"/>
                <w:color w:val="000000"/>
                <w:rPrChange w:id="6652" w:author="Link Pieces" w:date="2015-08-26T13:21:00Z">
                  <w:rPr>
                    <w:ins w:id="6653" w:author="Khánh Cao Duy" w:date="2015-08-26T11:56:00Z"/>
                    <w:rFonts w:eastAsia="Times New Roman"/>
                    <w:color w:val="000000"/>
                  </w:rPr>
                </w:rPrChange>
              </w:rPr>
            </w:pPr>
            <w:ins w:id="6654" w:author="Khánh Cao Duy" w:date="2015-08-26T11:56:00Z">
              <w:r w:rsidRPr="008F1DC0">
                <w:rPr>
                  <w:rFonts w:ascii="Times New Roman" w:eastAsia="Times New Roman" w:hAnsi="Times New Roman"/>
                  <w:color w:val="000000"/>
                  <w:rPrChange w:id="6655" w:author="Link Pieces" w:date="2015-08-26T13:21:00Z">
                    <w:rPr>
                      <w:rFonts w:eastAsia="Times New Roman"/>
                      <w:color w:val="000000"/>
                    </w:rPr>
                  </w:rPrChange>
                </w:rPr>
                <w:t>Acceptance Tests</w:t>
              </w:r>
            </w:ins>
          </w:p>
        </w:tc>
        <w:tc>
          <w:tcPr>
            <w:tcW w:w="1913" w:type="dxa"/>
            <w:tcBorders>
              <w:top w:val="nil"/>
              <w:left w:val="nil"/>
              <w:bottom w:val="single" w:sz="8" w:space="0" w:color="auto"/>
              <w:right w:val="single" w:sz="4" w:space="0" w:color="auto"/>
            </w:tcBorders>
            <w:shd w:val="clear" w:color="auto" w:fill="auto"/>
            <w:vAlign w:val="center"/>
            <w:hideMark/>
          </w:tcPr>
          <w:p w:rsidR="00ED45B0" w:rsidRPr="008F1DC0" w:rsidRDefault="00ED45B0" w:rsidP="00570B4A">
            <w:pPr>
              <w:spacing w:after="0"/>
              <w:rPr>
                <w:ins w:id="6656" w:author="Khánh Cao Duy" w:date="2015-08-26T11:56:00Z"/>
                <w:rFonts w:ascii="Times New Roman" w:eastAsia="Times New Roman" w:hAnsi="Times New Roman"/>
                <w:color w:val="000000"/>
                <w:rPrChange w:id="6657" w:author="Link Pieces" w:date="2015-08-26T13:21:00Z">
                  <w:rPr>
                    <w:ins w:id="6658" w:author="Khánh Cao Duy" w:date="2015-08-26T11:56:00Z"/>
                    <w:rFonts w:eastAsia="Times New Roman"/>
                    <w:color w:val="000000"/>
                  </w:rPr>
                </w:rPrChange>
              </w:rPr>
            </w:pPr>
            <w:ins w:id="6659" w:author="Khánh Cao Duy" w:date="2015-08-26T11:56:00Z">
              <w:r w:rsidRPr="008F1DC0">
                <w:rPr>
                  <w:rFonts w:ascii="Times New Roman" w:eastAsia="Times New Roman" w:hAnsi="Times New Roman"/>
                  <w:color w:val="000000"/>
                  <w:rPrChange w:id="6660" w:author="Link Pieces" w:date="2015-08-26T13:21:00Z">
                    <w:rPr>
                      <w:rFonts w:eastAsia="Times New Roman"/>
                      <w:color w:val="000000"/>
                    </w:rPr>
                  </w:rPrChange>
                </w:rPr>
                <w:t> </w:t>
              </w:r>
            </w:ins>
          </w:p>
        </w:tc>
        <w:tc>
          <w:tcPr>
            <w:tcW w:w="1975" w:type="dxa"/>
            <w:tcBorders>
              <w:top w:val="nil"/>
              <w:left w:val="nil"/>
              <w:bottom w:val="single" w:sz="8" w:space="0" w:color="auto"/>
              <w:right w:val="single" w:sz="4" w:space="0" w:color="auto"/>
            </w:tcBorders>
            <w:shd w:val="clear" w:color="auto" w:fill="auto"/>
            <w:vAlign w:val="center"/>
            <w:hideMark/>
          </w:tcPr>
          <w:p w:rsidR="00ED45B0" w:rsidRPr="008F1DC0" w:rsidRDefault="00ED45B0" w:rsidP="00570B4A">
            <w:pPr>
              <w:spacing w:after="0"/>
              <w:rPr>
                <w:ins w:id="6661" w:author="Khánh Cao Duy" w:date="2015-08-26T11:56:00Z"/>
                <w:rFonts w:ascii="Times New Roman" w:eastAsia="Times New Roman" w:hAnsi="Times New Roman"/>
                <w:color w:val="000000"/>
                <w:rPrChange w:id="6662" w:author="Link Pieces" w:date="2015-08-26T13:21:00Z">
                  <w:rPr>
                    <w:ins w:id="6663" w:author="Khánh Cao Duy" w:date="2015-08-26T11:56:00Z"/>
                    <w:rFonts w:eastAsia="Times New Roman"/>
                    <w:color w:val="000000"/>
                  </w:rPr>
                </w:rPrChange>
              </w:rPr>
            </w:pPr>
            <w:ins w:id="6664" w:author="Khánh Cao Duy" w:date="2015-08-26T11:56:00Z">
              <w:r w:rsidRPr="008F1DC0">
                <w:rPr>
                  <w:rFonts w:ascii="Times New Roman" w:eastAsia="Times New Roman" w:hAnsi="Times New Roman"/>
                  <w:color w:val="000000"/>
                  <w:rPrChange w:id="6665" w:author="Link Pieces" w:date="2015-08-26T13:21:00Z">
                    <w:rPr>
                      <w:rFonts w:eastAsia="Times New Roman"/>
                      <w:color w:val="000000"/>
                    </w:rPr>
                  </w:rPrChange>
                </w:rPr>
                <w:t> </w:t>
              </w:r>
            </w:ins>
          </w:p>
        </w:tc>
        <w:tc>
          <w:tcPr>
            <w:tcW w:w="1851" w:type="dxa"/>
            <w:tcBorders>
              <w:top w:val="nil"/>
              <w:left w:val="nil"/>
              <w:bottom w:val="single" w:sz="8" w:space="0" w:color="auto"/>
              <w:right w:val="single" w:sz="8" w:space="0" w:color="auto"/>
            </w:tcBorders>
            <w:shd w:val="clear" w:color="auto" w:fill="auto"/>
            <w:vAlign w:val="center"/>
            <w:hideMark/>
          </w:tcPr>
          <w:p w:rsidR="00ED45B0" w:rsidRPr="008F1DC0" w:rsidRDefault="00ED45B0" w:rsidP="00570B4A">
            <w:pPr>
              <w:spacing w:after="0"/>
              <w:rPr>
                <w:ins w:id="6666" w:author="Khánh Cao Duy" w:date="2015-08-26T11:56:00Z"/>
                <w:rFonts w:ascii="Times New Roman" w:eastAsia="Times New Roman" w:hAnsi="Times New Roman"/>
                <w:color w:val="000000"/>
                <w:rPrChange w:id="6667" w:author="Link Pieces" w:date="2015-08-26T13:21:00Z">
                  <w:rPr>
                    <w:ins w:id="6668" w:author="Khánh Cao Duy" w:date="2015-08-26T11:56:00Z"/>
                    <w:rFonts w:eastAsia="Times New Roman"/>
                    <w:color w:val="000000"/>
                  </w:rPr>
                </w:rPrChange>
              </w:rPr>
            </w:pPr>
            <w:ins w:id="6669" w:author="Khánh Cao Duy" w:date="2015-08-26T11:56:00Z">
              <w:r w:rsidRPr="008F1DC0">
                <w:rPr>
                  <w:rFonts w:ascii="Times New Roman" w:eastAsia="Times New Roman" w:hAnsi="Times New Roman"/>
                  <w:color w:val="000000"/>
                  <w:rPrChange w:id="6670" w:author="Link Pieces" w:date="2015-08-26T13:21:00Z">
                    <w:rPr>
                      <w:rFonts w:eastAsia="Times New Roman"/>
                      <w:color w:val="000000"/>
                    </w:rPr>
                  </w:rPrChange>
                </w:rPr>
                <w:t>x</w:t>
              </w:r>
            </w:ins>
          </w:p>
        </w:tc>
      </w:tr>
    </w:tbl>
    <w:p w:rsidR="008F6D6E" w:rsidRPr="008F1DC0" w:rsidRDefault="008F6D6E" w:rsidP="00A5614C">
      <w:pPr>
        <w:rPr>
          <w:rFonts w:ascii="Times New Roman" w:hAnsi="Times New Roman"/>
          <w:i/>
          <w:sz w:val="22"/>
        </w:rPr>
      </w:pPr>
    </w:p>
    <w:p w:rsidR="00D82227" w:rsidRPr="008F1DC0" w:rsidRDefault="004B7872" w:rsidP="004B7872">
      <w:pPr>
        <w:jc w:val="center"/>
        <w:rPr>
          <w:rFonts w:ascii="Times New Roman" w:hAnsi="Times New Roman"/>
          <w:i/>
          <w:sz w:val="22"/>
        </w:rPr>
      </w:pPr>
      <w:r w:rsidRPr="008F1DC0">
        <w:rPr>
          <w:rFonts w:ascii="Times New Roman" w:hAnsi="Times New Roman"/>
          <w:i/>
          <w:sz w:val="22"/>
        </w:rPr>
        <w:t>Table 5-4: Test stages.</w:t>
      </w:r>
    </w:p>
    <w:p w:rsidR="00513771" w:rsidRPr="008F1DC0" w:rsidRDefault="00513771" w:rsidP="00A5614C">
      <w:pPr>
        <w:pStyle w:val="Heading3"/>
        <w:numPr>
          <w:ilvl w:val="0"/>
          <w:numId w:val="0"/>
        </w:numPr>
        <w:rPr>
          <w:rFonts w:ascii="Times New Roman" w:hAnsi="Times New Roman"/>
          <w:rPrChange w:id="6671" w:author="Link Pieces" w:date="2015-08-26T13:21:00Z">
            <w:rPr/>
          </w:rPrChange>
        </w:rPr>
      </w:pPr>
      <w:bookmarkStart w:id="6672" w:name="_Toc428358848"/>
      <w:r w:rsidRPr="008F1DC0">
        <w:rPr>
          <w:rFonts w:ascii="Times New Roman" w:hAnsi="Times New Roman"/>
          <w:rPrChange w:id="6673" w:author="Link Pieces" w:date="2015-08-26T13:21:00Z">
            <w:rPr/>
          </w:rPrChange>
        </w:rPr>
        <w:t>5.2.4 Delivery</w:t>
      </w:r>
      <w:bookmarkEnd w:id="6672"/>
    </w:p>
    <w:tbl>
      <w:tblPr>
        <w:tblW w:w="9320" w:type="dxa"/>
        <w:tblInd w:w="108" w:type="dxa"/>
        <w:tblLook w:val="04A0" w:firstRow="1" w:lastRow="0" w:firstColumn="1" w:lastColumn="0" w:noHBand="0" w:noVBand="1"/>
      </w:tblPr>
      <w:tblGrid>
        <w:gridCol w:w="3754"/>
        <w:gridCol w:w="2726"/>
        <w:gridCol w:w="2840"/>
      </w:tblGrid>
      <w:tr w:rsidR="00513771" w:rsidRPr="008F1DC0" w:rsidTr="00D12821">
        <w:trPr>
          <w:trHeight w:hRule="exact" w:val="321"/>
        </w:trPr>
        <w:tc>
          <w:tcPr>
            <w:tcW w:w="3754" w:type="dxa"/>
            <w:tcBorders>
              <w:top w:val="single" w:sz="8" w:space="0" w:color="auto"/>
              <w:left w:val="single" w:sz="8" w:space="0" w:color="auto"/>
              <w:bottom w:val="single" w:sz="4" w:space="0" w:color="auto"/>
              <w:right w:val="single" w:sz="4" w:space="0" w:color="auto"/>
            </w:tcBorders>
            <w:shd w:val="clear" w:color="000000" w:fill="8DB4E2"/>
            <w:vAlign w:val="center"/>
            <w:hideMark/>
          </w:tcPr>
          <w:p w:rsidR="00513771" w:rsidRPr="008F1DC0" w:rsidRDefault="00513771" w:rsidP="00D12821">
            <w:pPr>
              <w:spacing w:after="0"/>
              <w:ind w:firstLineChars="300" w:firstLine="663"/>
              <w:rPr>
                <w:rFonts w:ascii="Times New Roman" w:eastAsia="Times New Roman" w:hAnsi="Times New Roman"/>
                <w:b/>
                <w:color w:val="000000"/>
                <w:rPrChange w:id="6674" w:author="Link Pieces" w:date="2015-08-26T13:21:00Z">
                  <w:rPr>
                    <w:rFonts w:eastAsia="Times New Roman"/>
                    <w:b/>
                    <w:color w:val="000000"/>
                  </w:rPr>
                </w:rPrChange>
              </w:rPr>
            </w:pPr>
            <w:r w:rsidRPr="008F1DC0">
              <w:rPr>
                <w:rFonts w:ascii="Times New Roman" w:eastAsia="Times New Roman" w:hAnsi="Times New Roman"/>
                <w:b/>
                <w:color w:val="000000"/>
                <w:rPrChange w:id="6675" w:author="Link Pieces" w:date="2015-08-26T13:21:00Z">
                  <w:rPr>
                    <w:rFonts w:eastAsia="Times New Roman"/>
                    <w:b/>
                    <w:color w:val="000000"/>
                  </w:rPr>
                </w:rPrChange>
              </w:rPr>
              <w:t>Deliverables</w:t>
            </w:r>
          </w:p>
        </w:tc>
        <w:tc>
          <w:tcPr>
            <w:tcW w:w="2726" w:type="dxa"/>
            <w:tcBorders>
              <w:top w:val="single" w:sz="8" w:space="0" w:color="auto"/>
              <w:left w:val="nil"/>
              <w:bottom w:val="single" w:sz="4" w:space="0" w:color="auto"/>
              <w:right w:val="single" w:sz="4" w:space="0" w:color="auto"/>
            </w:tcBorders>
            <w:shd w:val="clear" w:color="000000" w:fill="8DB4E2"/>
            <w:vAlign w:val="center"/>
            <w:hideMark/>
          </w:tcPr>
          <w:p w:rsidR="00513771" w:rsidRPr="008F1DC0" w:rsidRDefault="00513771" w:rsidP="00D12821">
            <w:pPr>
              <w:spacing w:after="0"/>
              <w:ind w:firstLineChars="300" w:firstLine="663"/>
              <w:rPr>
                <w:rFonts w:ascii="Times New Roman" w:eastAsia="Times New Roman" w:hAnsi="Times New Roman"/>
                <w:b/>
                <w:color w:val="000000"/>
                <w:rPrChange w:id="6676" w:author="Link Pieces" w:date="2015-08-26T13:21:00Z">
                  <w:rPr>
                    <w:rFonts w:eastAsia="Times New Roman"/>
                    <w:b/>
                    <w:color w:val="000000"/>
                  </w:rPr>
                </w:rPrChange>
              </w:rPr>
            </w:pPr>
            <w:r w:rsidRPr="008F1DC0">
              <w:rPr>
                <w:rFonts w:ascii="Times New Roman" w:eastAsia="Times New Roman" w:hAnsi="Times New Roman"/>
                <w:b/>
                <w:color w:val="000000"/>
                <w:rPrChange w:id="6677" w:author="Link Pieces" w:date="2015-08-26T13:21:00Z">
                  <w:rPr>
                    <w:rFonts w:eastAsia="Times New Roman"/>
                    <w:b/>
                    <w:color w:val="000000"/>
                  </w:rPr>
                </w:rPrChange>
              </w:rPr>
              <w:t>Responsibilities</w:t>
            </w:r>
          </w:p>
        </w:tc>
        <w:tc>
          <w:tcPr>
            <w:tcW w:w="2840" w:type="dxa"/>
            <w:tcBorders>
              <w:top w:val="single" w:sz="8" w:space="0" w:color="auto"/>
              <w:left w:val="nil"/>
              <w:bottom w:val="single" w:sz="4" w:space="0" w:color="auto"/>
              <w:right w:val="single" w:sz="8" w:space="0" w:color="auto"/>
            </w:tcBorders>
            <w:shd w:val="clear" w:color="000000" w:fill="8DB4E2"/>
            <w:vAlign w:val="center"/>
            <w:hideMark/>
          </w:tcPr>
          <w:p w:rsidR="00513771" w:rsidRPr="008F1DC0" w:rsidRDefault="00513771" w:rsidP="00D12821">
            <w:pPr>
              <w:spacing w:after="0"/>
              <w:ind w:firstLineChars="300" w:firstLine="663"/>
              <w:rPr>
                <w:rFonts w:ascii="Times New Roman" w:eastAsia="Times New Roman" w:hAnsi="Times New Roman"/>
                <w:b/>
                <w:color w:val="000000"/>
                <w:rPrChange w:id="6678" w:author="Link Pieces" w:date="2015-08-26T13:21:00Z">
                  <w:rPr>
                    <w:rFonts w:eastAsia="Times New Roman"/>
                    <w:b/>
                    <w:color w:val="000000"/>
                  </w:rPr>
                </w:rPrChange>
              </w:rPr>
            </w:pPr>
            <w:r w:rsidRPr="008F1DC0">
              <w:rPr>
                <w:rFonts w:ascii="Times New Roman" w:eastAsia="Times New Roman" w:hAnsi="Times New Roman"/>
                <w:b/>
                <w:color w:val="000000"/>
                <w:rPrChange w:id="6679" w:author="Link Pieces" w:date="2015-08-26T13:21:00Z">
                  <w:rPr>
                    <w:rFonts w:eastAsia="Times New Roman"/>
                    <w:b/>
                    <w:color w:val="000000"/>
                  </w:rPr>
                </w:rPrChange>
              </w:rPr>
              <w:t>Completion date</w:t>
            </w:r>
          </w:p>
        </w:tc>
      </w:tr>
      <w:tr w:rsidR="00513771" w:rsidRPr="008F1DC0" w:rsidTr="00D12821">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80" w:author="Link Pieces" w:date="2015-08-26T13:21:00Z">
                  <w:rPr>
                    <w:rFonts w:eastAsia="Times New Roman"/>
                    <w:color w:val="000000"/>
                  </w:rPr>
                </w:rPrChange>
              </w:rPr>
            </w:pPr>
            <w:r w:rsidRPr="008F1DC0">
              <w:rPr>
                <w:rFonts w:ascii="Times New Roman" w:eastAsia="Times New Roman" w:hAnsi="Times New Roman"/>
                <w:color w:val="000000"/>
                <w:rPrChange w:id="6681" w:author="Link Pieces" w:date="2015-08-26T13:21:00Z">
                  <w:rPr>
                    <w:rFonts w:eastAsia="Times New Roman"/>
                    <w:color w:val="000000"/>
                  </w:rPr>
                </w:rPrChange>
              </w:rPr>
              <w:t>Test Plan</w:t>
            </w:r>
          </w:p>
        </w:tc>
        <w:tc>
          <w:tcPr>
            <w:tcW w:w="2726" w:type="dxa"/>
            <w:tcBorders>
              <w:top w:val="nil"/>
              <w:left w:val="nil"/>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82" w:author="Link Pieces" w:date="2015-08-26T13:21:00Z">
                  <w:rPr>
                    <w:rFonts w:eastAsia="Times New Roman"/>
                    <w:color w:val="000000"/>
                  </w:rPr>
                </w:rPrChange>
              </w:rPr>
            </w:pPr>
            <w:r w:rsidRPr="008F1DC0">
              <w:rPr>
                <w:rFonts w:ascii="Times New Roman" w:eastAsia="Times New Roman" w:hAnsi="Times New Roman"/>
                <w:color w:val="000000"/>
                <w:rPrChange w:id="6683" w:author="Link Pieces" w:date="2015-08-26T13:21:00Z">
                  <w:rPr>
                    <w:rFonts w:eastAsia="Times New Roman"/>
                    <w:color w:val="000000"/>
                  </w:rPr>
                </w:rPrChange>
              </w:rPr>
              <w:t>Tester</w:t>
            </w:r>
          </w:p>
        </w:tc>
        <w:tc>
          <w:tcPr>
            <w:tcW w:w="2840" w:type="dxa"/>
            <w:tcBorders>
              <w:top w:val="nil"/>
              <w:left w:val="nil"/>
              <w:bottom w:val="single" w:sz="4" w:space="0" w:color="auto"/>
              <w:right w:val="single" w:sz="8"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84" w:author="Link Pieces" w:date="2015-08-26T13:21:00Z">
                  <w:rPr>
                    <w:rFonts w:eastAsia="Times New Roman"/>
                    <w:color w:val="000000"/>
                  </w:rPr>
                </w:rPrChange>
              </w:rPr>
            </w:pPr>
            <w:r w:rsidRPr="008F1DC0">
              <w:rPr>
                <w:rFonts w:ascii="Times New Roman" w:eastAsia="Times New Roman" w:hAnsi="Times New Roman"/>
                <w:color w:val="000000"/>
                <w:rPrChange w:id="6685" w:author="Link Pieces" w:date="2015-08-26T13:21:00Z">
                  <w:rPr>
                    <w:rFonts w:eastAsia="Times New Roman"/>
                    <w:color w:val="000000"/>
                  </w:rPr>
                </w:rPrChange>
              </w:rPr>
              <w:t>01/07/2015</w:t>
            </w:r>
          </w:p>
        </w:tc>
      </w:tr>
      <w:tr w:rsidR="00513771" w:rsidRPr="008F1DC0" w:rsidTr="00D12821">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86" w:author="Link Pieces" w:date="2015-08-26T13:21:00Z">
                  <w:rPr>
                    <w:rFonts w:eastAsia="Times New Roman"/>
                    <w:color w:val="000000"/>
                  </w:rPr>
                </w:rPrChange>
              </w:rPr>
            </w:pPr>
            <w:r w:rsidRPr="008F1DC0">
              <w:rPr>
                <w:rFonts w:ascii="Times New Roman" w:eastAsia="Times New Roman" w:hAnsi="Times New Roman"/>
                <w:color w:val="000000"/>
                <w:rPrChange w:id="6687" w:author="Link Pieces" w:date="2015-08-26T13:21:00Z">
                  <w:rPr>
                    <w:rFonts w:eastAsia="Times New Roman"/>
                    <w:color w:val="000000"/>
                  </w:rPr>
                </w:rPrChange>
              </w:rPr>
              <w:t>Test Cases</w:t>
            </w:r>
          </w:p>
        </w:tc>
        <w:tc>
          <w:tcPr>
            <w:tcW w:w="2726" w:type="dxa"/>
            <w:tcBorders>
              <w:top w:val="nil"/>
              <w:left w:val="nil"/>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88" w:author="Link Pieces" w:date="2015-08-26T13:21:00Z">
                  <w:rPr>
                    <w:rFonts w:eastAsia="Times New Roman"/>
                    <w:color w:val="000000"/>
                  </w:rPr>
                </w:rPrChange>
              </w:rPr>
            </w:pPr>
            <w:r w:rsidRPr="008F1DC0">
              <w:rPr>
                <w:rFonts w:ascii="Times New Roman" w:eastAsia="Times New Roman" w:hAnsi="Times New Roman"/>
                <w:color w:val="000000"/>
                <w:rPrChange w:id="6689" w:author="Link Pieces" w:date="2015-08-26T13:21:00Z">
                  <w:rPr>
                    <w:rFonts w:eastAsia="Times New Roman"/>
                    <w:color w:val="000000"/>
                  </w:rPr>
                </w:rPrChange>
              </w:rPr>
              <w:t>Tester</w:t>
            </w:r>
          </w:p>
        </w:tc>
        <w:tc>
          <w:tcPr>
            <w:tcW w:w="2840" w:type="dxa"/>
            <w:tcBorders>
              <w:top w:val="nil"/>
              <w:left w:val="nil"/>
              <w:bottom w:val="single" w:sz="4" w:space="0" w:color="auto"/>
              <w:right w:val="single" w:sz="8"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90" w:author="Link Pieces" w:date="2015-08-26T13:21:00Z">
                  <w:rPr>
                    <w:rFonts w:eastAsia="Times New Roman"/>
                    <w:color w:val="000000"/>
                  </w:rPr>
                </w:rPrChange>
              </w:rPr>
            </w:pPr>
            <w:r w:rsidRPr="008F1DC0">
              <w:rPr>
                <w:rFonts w:ascii="Times New Roman" w:eastAsia="Times New Roman" w:hAnsi="Times New Roman"/>
                <w:color w:val="000000"/>
                <w:rPrChange w:id="6691" w:author="Link Pieces" w:date="2015-08-26T13:21:00Z">
                  <w:rPr>
                    <w:rFonts w:eastAsia="Times New Roman"/>
                    <w:color w:val="000000"/>
                  </w:rPr>
                </w:rPrChange>
              </w:rPr>
              <w:t>10/07/2015</w:t>
            </w:r>
          </w:p>
        </w:tc>
      </w:tr>
      <w:tr w:rsidR="00513771" w:rsidRPr="008F1DC0" w:rsidTr="00D12821">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92" w:author="Link Pieces" w:date="2015-08-26T13:21:00Z">
                  <w:rPr>
                    <w:rFonts w:eastAsia="Times New Roman"/>
                    <w:color w:val="000000"/>
                  </w:rPr>
                </w:rPrChange>
              </w:rPr>
            </w:pPr>
            <w:r w:rsidRPr="008F1DC0">
              <w:rPr>
                <w:rFonts w:ascii="Times New Roman" w:eastAsia="Times New Roman" w:hAnsi="Times New Roman"/>
                <w:color w:val="000000"/>
                <w:rPrChange w:id="6693" w:author="Link Pieces" w:date="2015-08-26T13:21:00Z">
                  <w:rPr>
                    <w:rFonts w:eastAsia="Times New Roman"/>
                    <w:color w:val="000000"/>
                  </w:rPr>
                </w:rPrChange>
              </w:rPr>
              <w:t>Test case review</w:t>
            </w:r>
          </w:p>
        </w:tc>
        <w:tc>
          <w:tcPr>
            <w:tcW w:w="2726" w:type="dxa"/>
            <w:tcBorders>
              <w:top w:val="nil"/>
              <w:left w:val="nil"/>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94" w:author="Link Pieces" w:date="2015-08-26T13:21:00Z">
                  <w:rPr>
                    <w:rFonts w:eastAsia="Times New Roman"/>
                    <w:color w:val="000000"/>
                  </w:rPr>
                </w:rPrChange>
              </w:rPr>
            </w:pPr>
            <w:r w:rsidRPr="008F1DC0">
              <w:rPr>
                <w:rFonts w:ascii="Times New Roman" w:eastAsia="Times New Roman" w:hAnsi="Times New Roman"/>
                <w:color w:val="000000"/>
                <w:rPrChange w:id="6695" w:author="Link Pieces" w:date="2015-08-26T13:21:00Z">
                  <w:rPr>
                    <w:rFonts w:eastAsia="Times New Roman"/>
                    <w:color w:val="000000"/>
                  </w:rPr>
                </w:rPrChange>
              </w:rPr>
              <w:t>Tester + PM</w:t>
            </w:r>
          </w:p>
        </w:tc>
        <w:tc>
          <w:tcPr>
            <w:tcW w:w="2840" w:type="dxa"/>
            <w:tcBorders>
              <w:top w:val="nil"/>
              <w:left w:val="nil"/>
              <w:bottom w:val="single" w:sz="4" w:space="0" w:color="auto"/>
              <w:right w:val="single" w:sz="8"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96" w:author="Link Pieces" w:date="2015-08-26T13:21:00Z">
                  <w:rPr>
                    <w:rFonts w:eastAsia="Times New Roman"/>
                    <w:color w:val="000000"/>
                  </w:rPr>
                </w:rPrChange>
              </w:rPr>
            </w:pPr>
            <w:r w:rsidRPr="008F1DC0">
              <w:rPr>
                <w:rFonts w:ascii="Times New Roman" w:eastAsia="Times New Roman" w:hAnsi="Times New Roman"/>
                <w:color w:val="000000"/>
                <w:rPrChange w:id="6697" w:author="Link Pieces" w:date="2015-08-26T13:21:00Z">
                  <w:rPr>
                    <w:rFonts w:eastAsia="Times New Roman"/>
                    <w:color w:val="000000"/>
                  </w:rPr>
                </w:rPrChange>
              </w:rPr>
              <w:t>10/07/2015</w:t>
            </w:r>
          </w:p>
        </w:tc>
      </w:tr>
      <w:tr w:rsidR="00513771" w:rsidRPr="008F1DC0" w:rsidTr="00D12821">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698" w:author="Link Pieces" w:date="2015-08-26T13:21:00Z">
                  <w:rPr>
                    <w:rFonts w:eastAsia="Times New Roman"/>
                    <w:color w:val="000000"/>
                  </w:rPr>
                </w:rPrChange>
              </w:rPr>
            </w:pPr>
            <w:r w:rsidRPr="008F1DC0">
              <w:rPr>
                <w:rFonts w:ascii="Times New Roman" w:eastAsia="Times New Roman" w:hAnsi="Times New Roman"/>
                <w:color w:val="000000"/>
                <w:rPrChange w:id="6699" w:author="Link Pieces" w:date="2015-08-26T13:21:00Z">
                  <w:rPr>
                    <w:rFonts w:eastAsia="Times New Roman"/>
                    <w:color w:val="000000"/>
                  </w:rPr>
                </w:rPrChange>
              </w:rPr>
              <w:t>Defect report</w:t>
            </w:r>
          </w:p>
        </w:tc>
        <w:tc>
          <w:tcPr>
            <w:tcW w:w="2726" w:type="dxa"/>
            <w:tcBorders>
              <w:top w:val="nil"/>
              <w:left w:val="nil"/>
              <w:bottom w:val="single" w:sz="4"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700" w:author="Link Pieces" w:date="2015-08-26T13:21:00Z">
                  <w:rPr>
                    <w:rFonts w:eastAsia="Times New Roman"/>
                    <w:color w:val="000000"/>
                  </w:rPr>
                </w:rPrChange>
              </w:rPr>
            </w:pPr>
            <w:r w:rsidRPr="008F1DC0">
              <w:rPr>
                <w:rFonts w:ascii="Times New Roman" w:eastAsia="Times New Roman" w:hAnsi="Times New Roman"/>
                <w:color w:val="000000"/>
                <w:rPrChange w:id="6701" w:author="Link Pieces" w:date="2015-08-26T13:21:00Z">
                  <w:rPr>
                    <w:rFonts w:eastAsia="Times New Roman"/>
                    <w:color w:val="000000"/>
                  </w:rPr>
                </w:rPrChange>
              </w:rPr>
              <w:t>All members</w:t>
            </w:r>
          </w:p>
        </w:tc>
        <w:tc>
          <w:tcPr>
            <w:tcW w:w="2840" w:type="dxa"/>
            <w:tcBorders>
              <w:top w:val="nil"/>
              <w:left w:val="nil"/>
              <w:bottom w:val="single" w:sz="4" w:space="0" w:color="auto"/>
              <w:right w:val="single" w:sz="8"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702" w:author="Link Pieces" w:date="2015-08-26T13:21:00Z">
                  <w:rPr>
                    <w:rFonts w:eastAsia="Times New Roman"/>
                    <w:color w:val="000000"/>
                  </w:rPr>
                </w:rPrChange>
              </w:rPr>
            </w:pPr>
            <w:r w:rsidRPr="008F1DC0">
              <w:rPr>
                <w:rFonts w:ascii="Times New Roman" w:eastAsia="Times New Roman" w:hAnsi="Times New Roman"/>
                <w:color w:val="000000"/>
                <w:rPrChange w:id="6703" w:author="Link Pieces" w:date="2015-08-26T13:21:00Z">
                  <w:rPr>
                    <w:rFonts w:eastAsia="Times New Roman"/>
                    <w:color w:val="000000"/>
                  </w:rPr>
                </w:rPrChange>
              </w:rPr>
              <w:t>20/08/2015</w:t>
            </w:r>
          </w:p>
        </w:tc>
      </w:tr>
      <w:tr w:rsidR="00513771" w:rsidRPr="008F1DC0" w:rsidTr="00D12821">
        <w:trPr>
          <w:trHeight w:hRule="exact" w:val="337"/>
        </w:trPr>
        <w:tc>
          <w:tcPr>
            <w:tcW w:w="3754" w:type="dxa"/>
            <w:tcBorders>
              <w:top w:val="nil"/>
              <w:left w:val="single" w:sz="8" w:space="0" w:color="auto"/>
              <w:bottom w:val="single" w:sz="8"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704" w:author="Link Pieces" w:date="2015-08-26T13:21:00Z">
                  <w:rPr>
                    <w:rFonts w:eastAsia="Times New Roman"/>
                    <w:color w:val="000000"/>
                  </w:rPr>
                </w:rPrChange>
              </w:rPr>
            </w:pPr>
            <w:r w:rsidRPr="008F1DC0">
              <w:rPr>
                <w:rFonts w:ascii="Times New Roman" w:eastAsia="Times New Roman" w:hAnsi="Times New Roman"/>
                <w:color w:val="000000"/>
                <w:rPrChange w:id="6705" w:author="Link Pieces" w:date="2015-08-26T13:21:00Z">
                  <w:rPr>
                    <w:rFonts w:eastAsia="Times New Roman"/>
                    <w:color w:val="000000"/>
                  </w:rPr>
                </w:rPrChange>
              </w:rPr>
              <w:t>Final test Summary report</w:t>
            </w:r>
          </w:p>
        </w:tc>
        <w:tc>
          <w:tcPr>
            <w:tcW w:w="2726" w:type="dxa"/>
            <w:tcBorders>
              <w:top w:val="nil"/>
              <w:left w:val="nil"/>
              <w:bottom w:val="single" w:sz="8" w:space="0" w:color="auto"/>
              <w:right w:val="single" w:sz="4"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706" w:author="Link Pieces" w:date="2015-08-26T13:21:00Z">
                  <w:rPr>
                    <w:rFonts w:eastAsia="Times New Roman"/>
                    <w:color w:val="000000"/>
                  </w:rPr>
                </w:rPrChange>
              </w:rPr>
            </w:pPr>
            <w:r w:rsidRPr="008F1DC0">
              <w:rPr>
                <w:rFonts w:ascii="Times New Roman" w:eastAsia="Times New Roman" w:hAnsi="Times New Roman"/>
                <w:color w:val="000000"/>
                <w:rPrChange w:id="6707" w:author="Link Pieces" w:date="2015-08-26T13:21:00Z">
                  <w:rPr>
                    <w:rFonts w:eastAsia="Times New Roman"/>
                    <w:color w:val="000000"/>
                  </w:rPr>
                </w:rPrChange>
              </w:rPr>
              <w:t>PM</w:t>
            </w:r>
          </w:p>
        </w:tc>
        <w:tc>
          <w:tcPr>
            <w:tcW w:w="2840" w:type="dxa"/>
            <w:tcBorders>
              <w:top w:val="nil"/>
              <w:left w:val="nil"/>
              <w:bottom w:val="single" w:sz="8" w:space="0" w:color="auto"/>
              <w:right w:val="single" w:sz="8" w:space="0" w:color="auto"/>
            </w:tcBorders>
            <w:shd w:val="clear" w:color="auto" w:fill="auto"/>
            <w:vAlign w:val="center"/>
            <w:hideMark/>
          </w:tcPr>
          <w:p w:rsidR="00513771" w:rsidRPr="008F1DC0" w:rsidRDefault="00513771" w:rsidP="00D12821">
            <w:pPr>
              <w:spacing w:after="0"/>
              <w:ind w:firstLineChars="300" w:firstLine="660"/>
              <w:rPr>
                <w:rFonts w:ascii="Times New Roman" w:eastAsia="Times New Roman" w:hAnsi="Times New Roman"/>
                <w:color w:val="000000"/>
                <w:rPrChange w:id="6708" w:author="Link Pieces" w:date="2015-08-26T13:21:00Z">
                  <w:rPr>
                    <w:rFonts w:eastAsia="Times New Roman"/>
                    <w:color w:val="000000"/>
                  </w:rPr>
                </w:rPrChange>
              </w:rPr>
            </w:pPr>
            <w:r w:rsidRPr="008F1DC0">
              <w:rPr>
                <w:rFonts w:ascii="Times New Roman" w:eastAsia="Times New Roman" w:hAnsi="Times New Roman"/>
                <w:color w:val="000000"/>
                <w:rPrChange w:id="6709" w:author="Link Pieces" w:date="2015-08-26T13:21:00Z">
                  <w:rPr>
                    <w:rFonts w:eastAsia="Times New Roman"/>
                    <w:color w:val="000000"/>
                  </w:rPr>
                </w:rPrChange>
              </w:rPr>
              <w:t>21/08/2015</w:t>
            </w:r>
          </w:p>
        </w:tc>
      </w:tr>
    </w:tbl>
    <w:p w:rsidR="008F6D6E" w:rsidRPr="008F1DC0" w:rsidRDefault="00D82227" w:rsidP="00A5614C">
      <w:pPr>
        <w:pStyle w:val="Heading3"/>
        <w:numPr>
          <w:ilvl w:val="0"/>
          <w:numId w:val="0"/>
        </w:numPr>
        <w:rPr>
          <w:rFonts w:ascii="Times New Roman" w:hAnsi="Times New Roman"/>
          <w:rPrChange w:id="6710" w:author="Link Pieces" w:date="2015-08-26T13:21:00Z">
            <w:rPr/>
          </w:rPrChange>
        </w:rPr>
      </w:pPr>
      <w:r w:rsidRPr="008F1DC0">
        <w:rPr>
          <w:rFonts w:ascii="Times New Roman" w:hAnsi="Times New Roman"/>
          <w:rPrChange w:id="6711" w:author="Link Pieces" w:date="2015-08-26T13:21:00Z">
            <w:rPr/>
          </w:rPrChange>
        </w:rPr>
        <w:br w:type="page"/>
      </w:r>
    </w:p>
    <w:p w:rsidR="008F6D6E" w:rsidRPr="008F1DC0" w:rsidRDefault="008F6D6E" w:rsidP="008F6D6E">
      <w:pPr>
        <w:pStyle w:val="Heading2"/>
        <w:numPr>
          <w:ilvl w:val="0"/>
          <w:numId w:val="0"/>
        </w:numPr>
        <w:rPr>
          <w:rFonts w:ascii="Times New Roman" w:hAnsi="Times New Roman"/>
        </w:rPr>
      </w:pPr>
      <w:bookmarkStart w:id="6712" w:name="_Toc428358849"/>
      <w:r w:rsidRPr="008F1DC0">
        <w:rPr>
          <w:rFonts w:ascii="Times New Roman" w:hAnsi="Times New Roman"/>
        </w:rPr>
        <w:t>5.3 Test Plan</w:t>
      </w:r>
      <w:bookmarkEnd w:id="6712"/>
    </w:p>
    <w:p w:rsidR="008F6D6E" w:rsidRPr="008F1DC0" w:rsidRDefault="008F6D6E" w:rsidP="008F6D6E">
      <w:pPr>
        <w:pStyle w:val="Heading3"/>
        <w:numPr>
          <w:ilvl w:val="0"/>
          <w:numId w:val="0"/>
        </w:numPr>
        <w:rPr>
          <w:rFonts w:ascii="Times New Roman" w:hAnsi="Times New Roman"/>
        </w:rPr>
      </w:pPr>
      <w:bookmarkStart w:id="6713" w:name="_Toc424388931"/>
      <w:bookmarkStart w:id="6714" w:name="_Toc428358850"/>
      <w:r w:rsidRPr="008F1DC0">
        <w:rPr>
          <w:rFonts w:ascii="Times New Roman" w:hAnsi="Times New Roman"/>
        </w:rPr>
        <w:t>5.3.1 Testing tools and environment</w:t>
      </w:r>
      <w:bookmarkEnd w:id="6713"/>
      <w:bookmarkEnd w:id="6714"/>
    </w:p>
    <w:p w:rsidR="008F6D6E" w:rsidRPr="008F1DC0" w:rsidRDefault="008F6D6E" w:rsidP="008F6D6E">
      <w:pPr>
        <w:pStyle w:val="Heading4"/>
        <w:rPr>
          <w:rFonts w:ascii="Times New Roman" w:hAnsi="Times New Roman" w:cs="Times New Roman"/>
        </w:rPr>
      </w:pPr>
      <w:r w:rsidRPr="008F1DC0">
        <w:rPr>
          <w:rFonts w:ascii="Times New Roman" w:hAnsi="Times New Roman" w:cs="Times New Roman"/>
        </w:rPr>
        <w:t>5.3.1.1 Logging tools</w:t>
      </w:r>
    </w:p>
    <w:p w:rsidR="008F6D6E" w:rsidRPr="008F1DC0" w:rsidRDefault="008F6D6E" w:rsidP="008F6D6E">
      <w:pPr>
        <w:rPr>
          <w:rFonts w:ascii="Times New Roman" w:hAnsi="Times New Roman"/>
        </w:rPr>
      </w:pPr>
      <w:r w:rsidRPr="008F1DC0">
        <w:rPr>
          <w:rFonts w:ascii="Times New Roman" w:hAnsi="Times New Roman"/>
        </w:rPr>
        <w:t xml:space="preserve">- </w:t>
      </w:r>
      <w:r w:rsidRPr="008F1DC0">
        <w:rPr>
          <w:rFonts w:ascii="Times New Roman" w:hAnsi="Times New Roman"/>
          <w:b/>
        </w:rPr>
        <w:t>Redmine</w:t>
      </w:r>
      <w:r w:rsidRPr="008F1DC0">
        <w:rPr>
          <w:rFonts w:ascii="Times New Roman" w:hAnsi="Times New Roman"/>
        </w:rPr>
        <w:t>: Log bug (</w:t>
      </w:r>
      <w:bookmarkStart w:id="6715" w:name="OLE_LINK243"/>
      <w:r w:rsidRPr="008F1DC0">
        <w:rPr>
          <w:rFonts w:ascii="Times New Roman" w:hAnsi="Times New Roman"/>
        </w:rPr>
        <w:t>https://www.hostedredmine.com</w:t>
      </w:r>
      <w:bookmarkEnd w:id="6715"/>
      <w:r w:rsidRPr="008F1DC0">
        <w:rPr>
          <w:rFonts w:ascii="Times New Roman" w:hAnsi="Times New Roman"/>
        </w:rPr>
        <w:t>/)</w:t>
      </w:r>
      <w:r w:rsidRPr="008F1DC0">
        <w:rPr>
          <w:rFonts w:ascii="Times New Roman" w:hAnsi="Times New Roman"/>
          <w:noProof/>
          <w:lang w:val="en-US" w:eastAsia="ja-JP"/>
          <w:rPrChange w:id="6716" w:author="Link Pieces" w:date="2015-08-26T13:21:00Z">
            <w:rPr>
              <w:rFonts w:ascii="Times New Roman" w:hAnsi="Times New Roman"/>
              <w:noProof/>
              <w:lang w:val="en-US" w:eastAsia="ja-JP"/>
            </w:rPr>
          </w:rPrChange>
        </w:rPr>
        <w:drawing>
          <wp:inline distT="0" distB="0" distL="0" distR="0" wp14:anchorId="7E8EA362" wp14:editId="411EEAA0">
            <wp:extent cx="5944870" cy="34358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944870" cy="3435863"/>
                    </a:xfrm>
                    <a:prstGeom prst="rect">
                      <a:avLst/>
                    </a:prstGeom>
                  </pic:spPr>
                </pic:pic>
              </a:graphicData>
            </a:graphic>
          </wp:inline>
        </w:drawing>
      </w:r>
    </w:p>
    <w:p w:rsidR="008F6D6E" w:rsidRPr="008F1DC0" w:rsidRDefault="008F6D6E" w:rsidP="008F6D6E">
      <w:pPr>
        <w:jc w:val="center"/>
        <w:rPr>
          <w:rFonts w:ascii="Times New Roman" w:hAnsi="Times New Roman"/>
          <w:szCs w:val="26"/>
        </w:rPr>
      </w:pPr>
      <w:r w:rsidRPr="008F1DC0">
        <w:rPr>
          <w:rFonts w:ascii="Times New Roman" w:hAnsi="Times New Roman"/>
          <w:noProof/>
          <w:szCs w:val="26"/>
          <w:lang w:val="en-US" w:eastAsia="ja-JP"/>
          <w:rPrChange w:id="6717" w:author="Link Pieces" w:date="2015-08-26T13:21:00Z">
            <w:rPr>
              <w:rFonts w:ascii="Times New Roman" w:hAnsi="Times New Roman"/>
              <w:noProof/>
              <w:szCs w:val="26"/>
              <w:lang w:val="en-US" w:eastAsia="ja-JP"/>
            </w:rPr>
          </w:rPrChange>
        </w:rPr>
        <w:drawing>
          <wp:inline distT="0" distB="0" distL="0" distR="0" wp14:anchorId="5A1BD810" wp14:editId="793CB2C7">
            <wp:extent cx="2268678" cy="8847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logo2.png"/>
                    <pic:cNvPicPr/>
                  </pic:nvPicPr>
                  <pic:blipFill>
                    <a:blip r:embed="rId196">
                      <a:extLst>
                        <a:ext uri="{28A0092B-C50C-407E-A947-70E740481C1C}">
                          <a14:useLocalDpi xmlns:a14="http://schemas.microsoft.com/office/drawing/2010/main" val="0"/>
                        </a:ext>
                      </a:extLst>
                    </a:blip>
                    <a:stretch>
                      <a:fillRect/>
                    </a:stretch>
                  </pic:blipFill>
                  <pic:spPr>
                    <a:xfrm>
                      <a:off x="0" y="0"/>
                      <a:ext cx="2270948" cy="885669"/>
                    </a:xfrm>
                    <a:prstGeom prst="rect">
                      <a:avLst/>
                    </a:prstGeom>
                  </pic:spPr>
                </pic:pic>
              </a:graphicData>
            </a:graphic>
          </wp:inline>
        </w:drawing>
      </w:r>
    </w:p>
    <w:p w:rsidR="008F6D6E" w:rsidRPr="008F1DC0" w:rsidRDefault="008F6D6E" w:rsidP="008F6D6E">
      <w:pPr>
        <w:jc w:val="center"/>
        <w:rPr>
          <w:rFonts w:ascii="Times New Roman" w:hAnsi="Times New Roman"/>
        </w:rPr>
      </w:pPr>
      <w:r w:rsidRPr="008F1DC0">
        <w:rPr>
          <w:rFonts w:ascii="Times New Roman" w:hAnsi="Times New Roman"/>
        </w:rPr>
        <w:t>Figure 5.3.1.1: Redmine</w:t>
      </w:r>
    </w:p>
    <w:p w:rsidR="008F6D6E" w:rsidRPr="008F1DC0" w:rsidRDefault="008F6D6E" w:rsidP="008F6D6E">
      <w:pPr>
        <w:rPr>
          <w:rFonts w:ascii="Times New Roman" w:hAnsi="Times New Roman"/>
        </w:rPr>
      </w:pPr>
    </w:p>
    <w:p w:rsidR="008F6D6E" w:rsidRPr="008F1DC0" w:rsidRDefault="008F6D6E" w:rsidP="008F6D6E">
      <w:pPr>
        <w:rPr>
          <w:rFonts w:ascii="Times New Roman" w:hAnsi="Times New Roman"/>
        </w:rPr>
      </w:pPr>
    </w:p>
    <w:p w:rsidR="008F6D6E" w:rsidRPr="008F1DC0" w:rsidRDefault="00D82227" w:rsidP="00A5614C">
      <w:pPr>
        <w:spacing w:after="160" w:line="259" w:lineRule="auto"/>
        <w:rPr>
          <w:rFonts w:ascii="Times New Roman" w:hAnsi="Times New Roman"/>
        </w:rPr>
      </w:pPr>
      <w:r w:rsidRPr="008F1DC0">
        <w:rPr>
          <w:rFonts w:ascii="Times New Roman" w:hAnsi="Times New Roman"/>
        </w:rPr>
        <w:br w:type="page"/>
      </w:r>
    </w:p>
    <w:p w:rsidR="008F6D6E" w:rsidRPr="008F1DC0" w:rsidRDefault="008F6D6E" w:rsidP="008F6D6E">
      <w:pPr>
        <w:pStyle w:val="Heading4"/>
        <w:rPr>
          <w:rFonts w:ascii="Times New Roman" w:hAnsi="Times New Roman" w:cs="Times New Roman"/>
        </w:rPr>
      </w:pPr>
      <w:r w:rsidRPr="008F1DC0">
        <w:rPr>
          <w:rFonts w:ascii="Times New Roman" w:hAnsi="Times New Roman" w:cs="Times New Roman"/>
        </w:rPr>
        <w:t>5.3.1.2 Testing Environment</w:t>
      </w:r>
    </w:p>
    <w:p w:rsidR="008F6D6E" w:rsidRPr="008F1DC0" w:rsidRDefault="008F6D6E" w:rsidP="008F6D6E">
      <w:pPr>
        <w:ind w:firstLine="360"/>
        <w:rPr>
          <w:rFonts w:ascii="Times New Roman" w:hAnsi="Times New Roman"/>
        </w:rPr>
      </w:pPr>
      <w:r w:rsidRPr="008F1DC0">
        <w:rPr>
          <w:rFonts w:ascii="Times New Roman" w:hAnsi="Times New Roman"/>
        </w:rPr>
        <w:t>The contents of the Testing Environment is shown in the table below</w:t>
      </w:r>
    </w:p>
    <w:tbl>
      <w:tblPr>
        <w:tblW w:w="9679" w:type="dxa"/>
        <w:tblInd w:w="103" w:type="dxa"/>
        <w:tblLook w:val="04A0" w:firstRow="1" w:lastRow="0" w:firstColumn="1" w:lastColumn="0" w:noHBand="0" w:noVBand="1"/>
      </w:tblPr>
      <w:tblGrid>
        <w:gridCol w:w="3965"/>
        <w:gridCol w:w="5714"/>
      </w:tblGrid>
      <w:tr w:rsidR="008F6D6E" w:rsidRPr="008F1DC0" w:rsidTr="00932260">
        <w:trPr>
          <w:trHeight w:val="330"/>
        </w:trPr>
        <w:tc>
          <w:tcPr>
            <w:tcW w:w="3965"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8F6D6E" w:rsidRPr="008F1DC0" w:rsidRDefault="008F6D6E" w:rsidP="00932260">
            <w:pPr>
              <w:spacing w:after="0"/>
              <w:jc w:val="center"/>
              <w:rPr>
                <w:rFonts w:ascii="Times New Roman" w:eastAsia="Times New Roman" w:hAnsi="Times New Roman"/>
                <w:b/>
                <w:bCs/>
              </w:rPr>
            </w:pPr>
            <w:r w:rsidRPr="008F1DC0">
              <w:rPr>
                <w:rFonts w:ascii="Times New Roman" w:eastAsia="Times New Roman" w:hAnsi="Times New Roman"/>
                <w:b/>
                <w:bCs/>
              </w:rPr>
              <w:t>Software</w:t>
            </w:r>
          </w:p>
        </w:tc>
        <w:tc>
          <w:tcPr>
            <w:tcW w:w="5714" w:type="dxa"/>
            <w:tcBorders>
              <w:top w:val="single" w:sz="4" w:space="0" w:color="auto"/>
              <w:left w:val="nil"/>
              <w:bottom w:val="single" w:sz="4" w:space="0" w:color="auto"/>
              <w:right w:val="single" w:sz="4" w:space="0" w:color="auto"/>
            </w:tcBorders>
            <w:shd w:val="clear" w:color="000000" w:fill="C5D9F1"/>
            <w:noWrap/>
            <w:vAlign w:val="bottom"/>
            <w:hideMark/>
          </w:tcPr>
          <w:p w:rsidR="008F6D6E" w:rsidRPr="008F1DC0" w:rsidRDefault="008F6D6E" w:rsidP="00932260">
            <w:pPr>
              <w:spacing w:after="0"/>
              <w:jc w:val="center"/>
              <w:rPr>
                <w:rFonts w:ascii="Times New Roman" w:eastAsia="Times New Roman" w:hAnsi="Times New Roman"/>
                <w:b/>
                <w:bCs/>
              </w:rPr>
            </w:pPr>
            <w:r w:rsidRPr="008F1DC0">
              <w:rPr>
                <w:rFonts w:ascii="Times New Roman" w:eastAsia="Times New Roman" w:hAnsi="Times New Roman"/>
                <w:b/>
                <w:bCs/>
              </w:rPr>
              <w:t>Hardware</w:t>
            </w:r>
          </w:p>
        </w:tc>
      </w:tr>
      <w:tr w:rsidR="008F6D6E" w:rsidRPr="008F1DC0" w:rsidTr="00932260">
        <w:trPr>
          <w:trHeight w:val="1655"/>
        </w:trPr>
        <w:tc>
          <w:tcPr>
            <w:tcW w:w="3965" w:type="dxa"/>
            <w:tcBorders>
              <w:top w:val="nil"/>
              <w:left w:val="single" w:sz="4" w:space="0" w:color="auto"/>
              <w:bottom w:val="single" w:sz="4" w:space="0" w:color="auto"/>
              <w:right w:val="single" w:sz="4" w:space="0" w:color="auto"/>
            </w:tcBorders>
            <w:shd w:val="clear" w:color="auto" w:fill="auto"/>
            <w:hideMark/>
          </w:tcPr>
          <w:p w:rsidR="008F6D6E" w:rsidRPr="008F1DC0" w:rsidRDefault="008F6D6E" w:rsidP="00932260">
            <w:pPr>
              <w:spacing w:after="0"/>
              <w:rPr>
                <w:rFonts w:ascii="Times New Roman" w:eastAsia="Times New Roman" w:hAnsi="Times New Roman"/>
              </w:rPr>
            </w:pPr>
            <w:r w:rsidRPr="008F1DC0">
              <w:rPr>
                <w:rFonts w:ascii="Times New Roman" w:eastAsia="Times New Roman" w:hAnsi="Times New Roman"/>
              </w:rPr>
              <w:t>Testing environment consist:</w:t>
            </w:r>
          </w:p>
          <w:p w:rsidR="008F6D6E" w:rsidRPr="008F1DC0" w:rsidRDefault="008F6D6E" w:rsidP="008F6D6E">
            <w:pPr>
              <w:pStyle w:val="ListParagraph"/>
              <w:numPr>
                <w:ilvl w:val="0"/>
                <w:numId w:val="90"/>
              </w:numPr>
              <w:spacing w:after="0" w:line="276" w:lineRule="auto"/>
              <w:rPr>
                <w:rFonts w:ascii="Times New Roman" w:eastAsia="Times New Roman" w:hAnsi="Times New Roman"/>
              </w:rPr>
            </w:pPr>
            <w:r w:rsidRPr="008F1DC0">
              <w:rPr>
                <w:rFonts w:ascii="Times New Roman" w:eastAsia="Times New Roman" w:hAnsi="Times New Roman"/>
              </w:rPr>
              <w:t>Windows 7, 8.1</w:t>
            </w:r>
          </w:p>
          <w:p w:rsidR="008F6D6E" w:rsidRPr="008F1DC0" w:rsidRDefault="008F6D6E" w:rsidP="008F6D6E">
            <w:pPr>
              <w:pStyle w:val="ListParagraph"/>
              <w:numPr>
                <w:ilvl w:val="0"/>
                <w:numId w:val="90"/>
              </w:numPr>
              <w:spacing w:after="0" w:line="276" w:lineRule="auto"/>
              <w:rPr>
                <w:rFonts w:ascii="Times New Roman" w:eastAsia="Times New Roman" w:hAnsi="Times New Roman"/>
              </w:rPr>
            </w:pPr>
            <w:r w:rsidRPr="008F1DC0">
              <w:rPr>
                <w:rFonts w:ascii="Times New Roman" w:eastAsia="Times New Roman" w:hAnsi="Times New Roman"/>
              </w:rPr>
              <w:t>Google Chrome Version 43.0.2357.132.</w:t>
            </w:r>
          </w:p>
          <w:p w:rsidR="008F6D6E" w:rsidRPr="008F1DC0" w:rsidRDefault="008F6D6E" w:rsidP="008F6D6E">
            <w:pPr>
              <w:pStyle w:val="ListParagraph"/>
              <w:numPr>
                <w:ilvl w:val="0"/>
                <w:numId w:val="90"/>
              </w:numPr>
              <w:spacing w:after="0" w:line="276" w:lineRule="auto"/>
              <w:rPr>
                <w:rFonts w:ascii="Times New Roman" w:eastAsia="Times New Roman" w:hAnsi="Times New Roman"/>
              </w:rPr>
            </w:pPr>
            <w:r w:rsidRPr="008F1DC0">
              <w:rPr>
                <w:rFonts w:ascii="Times New Roman" w:eastAsia="Times New Roman" w:hAnsi="Times New Roman"/>
              </w:rPr>
              <w:t>FireFox version 39.0.3</w:t>
            </w:r>
            <w:r w:rsidRPr="008F1DC0">
              <w:rPr>
                <w:rFonts w:ascii="Times New Roman" w:eastAsia="Times New Roman" w:hAnsi="Times New Roman"/>
              </w:rPr>
              <w:br/>
            </w:r>
          </w:p>
        </w:tc>
        <w:tc>
          <w:tcPr>
            <w:tcW w:w="5714" w:type="dxa"/>
            <w:tcBorders>
              <w:top w:val="nil"/>
              <w:left w:val="nil"/>
              <w:bottom w:val="single" w:sz="4" w:space="0" w:color="auto"/>
              <w:right w:val="single" w:sz="4" w:space="0" w:color="auto"/>
            </w:tcBorders>
            <w:shd w:val="clear" w:color="auto" w:fill="auto"/>
            <w:hideMark/>
          </w:tcPr>
          <w:p w:rsidR="008F6D6E" w:rsidRPr="008F1DC0" w:rsidRDefault="008F6D6E" w:rsidP="00932260">
            <w:pPr>
              <w:keepNext/>
              <w:spacing w:after="0"/>
              <w:rPr>
                <w:rFonts w:ascii="Times New Roman" w:eastAsia="Times New Roman" w:hAnsi="Times New Roman"/>
              </w:rPr>
            </w:pPr>
            <w:r w:rsidRPr="008F1DC0">
              <w:rPr>
                <w:rFonts w:ascii="Times New Roman" w:eastAsia="Times New Roman" w:hAnsi="Times New Roman"/>
              </w:rPr>
              <w:t xml:space="preserve">Personal computer for developing with the minimum configuration: </w:t>
            </w:r>
          </w:p>
          <w:p w:rsidR="008F6D6E" w:rsidRPr="008F1DC0" w:rsidRDefault="008F6D6E" w:rsidP="008F6D6E">
            <w:pPr>
              <w:pStyle w:val="ListParagraph"/>
              <w:keepNext/>
              <w:numPr>
                <w:ilvl w:val="0"/>
                <w:numId w:val="89"/>
              </w:numPr>
              <w:spacing w:after="0" w:line="276" w:lineRule="auto"/>
              <w:rPr>
                <w:rFonts w:ascii="Times New Roman" w:eastAsia="Times New Roman" w:hAnsi="Times New Roman"/>
              </w:rPr>
            </w:pPr>
            <w:r w:rsidRPr="008F1DC0">
              <w:rPr>
                <w:rFonts w:ascii="Times New Roman" w:eastAsia="Times New Roman" w:hAnsi="Times New Roman"/>
              </w:rPr>
              <w:t>Windows 7 Professional 32-bit</w:t>
            </w:r>
          </w:p>
          <w:p w:rsidR="008F6D6E" w:rsidRPr="008F1DC0" w:rsidRDefault="008F6D6E" w:rsidP="008F6D6E">
            <w:pPr>
              <w:pStyle w:val="ListParagraph"/>
              <w:keepNext/>
              <w:numPr>
                <w:ilvl w:val="0"/>
                <w:numId w:val="89"/>
              </w:numPr>
              <w:spacing w:after="0" w:line="276" w:lineRule="auto"/>
              <w:rPr>
                <w:rFonts w:ascii="Times New Roman" w:eastAsia="Times New Roman" w:hAnsi="Times New Roman"/>
              </w:rPr>
            </w:pPr>
            <w:r w:rsidRPr="008F1DC0">
              <w:rPr>
                <w:rFonts w:ascii="Times New Roman" w:eastAsia="Times New Roman" w:hAnsi="Times New Roman"/>
              </w:rPr>
              <w:t>Inter® Pentium(R) P6200 @ 2.13GHz.</w:t>
            </w:r>
          </w:p>
          <w:p w:rsidR="008F6D6E" w:rsidRPr="008F1DC0" w:rsidRDefault="008F6D6E" w:rsidP="008F6D6E">
            <w:pPr>
              <w:pStyle w:val="ListParagraph"/>
              <w:keepNext/>
              <w:numPr>
                <w:ilvl w:val="0"/>
                <w:numId w:val="89"/>
              </w:numPr>
              <w:spacing w:after="0" w:line="276" w:lineRule="auto"/>
              <w:rPr>
                <w:rFonts w:ascii="Times New Roman" w:eastAsia="Times New Roman" w:hAnsi="Times New Roman"/>
              </w:rPr>
            </w:pPr>
            <w:r w:rsidRPr="008F1DC0">
              <w:rPr>
                <w:rFonts w:ascii="Times New Roman" w:eastAsia="Times New Roman" w:hAnsi="Times New Roman"/>
              </w:rPr>
              <w:t>Install memory (RAM): 2 GB.</w:t>
            </w:r>
          </w:p>
          <w:p w:rsidR="008F6D6E" w:rsidRPr="008F1DC0" w:rsidRDefault="008F6D6E" w:rsidP="00932260">
            <w:pPr>
              <w:keepNext/>
              <w:spacing w:after="0"/>
              <w:rPr>
                <w:rFonts w:ascii="Times New Roman" w:eastAsia="Times New Roman" w:hAnsi="Times New Roman"/>
              </w:rPr>
            </w:pPr>
            <w:r w:rsidRPr="008F1DC0">
              <w:rPr>
                <w:rFonts w:ascii="Times New Roman" w:eastAsia="Times New Roman" w:hAnsi="Times New Roman"/>
              </w:rPr>
              <w:t>Personal computer for developing with the maximum configuration:</w:t>
            </w:r>
          </w:p>
          <w:p w:rsidR="008F6D6E" w:rsidRPr="008F1DC0" w:rsidRDefault="008F6D6E" w:rsidP="008F6D6E">
            <w:pPr>
              <w:pStyle w:val="ListParagraph"/>
              <w:keepNext/>
              <w:numPr>
                <w:ilvl w:val="0"/>
                <w:numId w:val="89"/>
              </w:numPr>
              <w:spacing w:after="0" w:line="276" w:lineRule="auto"/>
              <w:rPr>
                <w:rFonts w:ascii="Times New Roman" w:eastAsia="Times New Roman" w:hAnsi="Times New Roman"/>
              </w:rPr>
            </w:pPr>
            <w:r w:rsidRPr="008F1DC0">
              <w:rPr>
                <w:rFonts w:ascii="Times New Roman" w:eastAsia="Times New Roman" w:hAnsi="Times New Roman"/>
              </w:rPr>
              <w:t>Windows 8.1 Professional 32-bit</w:t>
            </w:r>
          </w:p>
          <w:p w:rsidR="008F6D6E" w:rsidRPr="008F1DC0" w:rsidRDefault="008F6D6E" w:rsidP="008F6D6E">
            <w:pPr>
              <w:pStyle w:val="ListParagraph"/>
              <w:keepNext/>
              <w:numPr>
                <w:ilvl w:val="0"/>
                <w:numId w:val="89"/>
              </w:numPr>
              <w:spacing w:after="0" w:line="276" w:lineRule="auto"/>
              <w:rPr>
                <w:rFonts w:ascii="Times New Roman" w:eastAsia="Times New Roman" w:hAnsi="Times New Roman"/>
              </w:rPr>
            </w:pPr>
            <w:r w:rsidRPr="008F1DC0">
              <w:rPr>
                <w:rFonts w:ascii="Times New Roman" w:eastAsia="Times New Roman" w:hAnsi="Times New Roman"/>
              </w:rPr>
              <w:t>Inter® Core™ i5.</w:t>
            </w:r>
          </w:p>
          <w:p w:rsidR="008F6D6E" w:rsidRPr="008F1DC0" w:rsidRDefault="008F6D6E" w:rsidP="008F6D6E">
            <w:pPr>
              <w:pStyle w:val="ListParagraph"/>
              <w:keepNext/>
              <w:numPr>
                <w:ilvl w:val="0"/>
                <w:numId w:val="89"/>
              </w:numPr>
              <w:spacing w:after="0" w:line="276" w:lineRule="auto"/>
              <w:rPr>
                <w:rFonts w:ascii="Times New Roman" w:eastAsia="Times New Roman" w:hAnsi="Times New Roman"/>
              </w:rPr>
            </w:pPr>
            <w:r w:rsidRPr="008F1DC0">
              <w:rPr>
                <w:rFonts w:ascii="Times New Roman" w:eastAsia="Times New Roman" w:hAnsi="Times New Roman"/>
              </w:rPr>
              <w:t>Install memory (RAM): 8 GB.</w:t>
            </w:r>
          </w:p>
          <w:p w:rsidR="008F6D6E" w:rsidRPr="008F1DC0" w:rsidRDefault="008F6D6E" w:rsidP="00932260">
            <w:pPr>
              <w:keepNext/>
              <w:spacing w:after="0"/>
              <w:rPr>
                <w:rFonts w:ascii="Times New Roman" w:eastAsia="Times New Roman" w:hAnsi="Times New Roman"/>
              </w:rPr>
            </w:pPr>
          </w:p>
        </w:tc>
      </w:tr>
    </w:tbl>
    <w:p w:rsidR="008F6D6E" w:rsidRPr="008F1DC0" w:rsidRDefault="008F6D6E" w:rsidP="008F6D6E">
      <w:pPr>
        <w:pStyle w:val="Caption"/>
        <w:rPr>
          <w:rFonts w:ascii="Times New Roman" w:hAnsi="Times New Roman"/>
          <w:b w:val="0"/>
          <w:i/>
          <w:color w:val="auto"/>
          <w:sz w:val="22"/>
          <w:szCs w:val="24"/>
        </w:rPr>
      </w:pPr>
      <w:r w:rsidRPr="008F1DC0">
        <w:rPr>
          <w:rFonts w:ascii="Times New Roman" w:hAnsi="Times New Roman"/>
          <w:b w:val="0"/>
          <w:i/>
          <w:color w:val="auto"/>
          <w:sz w:val="22"/>
          <w:szCs w:val="24"/>
        </w:rPr>
        <w:t>Table 5.3.1.2: Testing Environment.</w:t>
      </w:r>
    </w:p>
    <w:p w:rsidR="008F6D6E" w:rsidRPr="008F1DC0" w:rsidRDefault="008F6D6E" w:rsidP="008F6D6E">
      <w:pPr>
        <w:pStyle w:val="Heading3"/>
        <w:numPr>
          <w:ilvl w:val="0"/>
          <w:numId w:val="0"/>
        </w:numPr>
        <w:rPr>
          <w:rFonts w:ascii="Times New Roman" w:hAnsi="Times New Roman"/>
        </w:rPr>
      </w:pPr>
      <w:bookmarkStart w:id="6718" w:name="_Toc424388932"/>
      <w:bookmarkStart w:id="6719" w:name="_Toc428358851"/>
      <w:bookmarkStart w:id="6720" w:name="_Toc396385704"/>
      <w:r w:rsidRPr="008F1DC0">
        <w:rPr>
          <w:rFonts w:ascii="Times New Roman" w:hAnsi="Times New Roman"/>
        </w:rPr>
        <w:t>5.3.2 Resources and responsibilities</w:t>
      </w:r>
      <w:bookmarkEnd w:id="6718"/>
      <w:bookmarkEnd w:id="6719"/>
    </w:p>
    <w:bookmarkEnd w:id="6720"/>
    <w:p w:rsidR="008F6D6E" w:rsidRPr="008F1DC0" w:rsidRDefault="008F6D6E" w:rsidP="008F6D6E">
      <w:pPr>
        <w:rPr>
          <w:rFonts w:ascii="Times New Roman" w:hAnsi="Times New Roman"/>
          <w:b/>
        </w:rPr>
      </w:pPr>
      <w:r w:rsidRPr="008F1DC0">
        <w:rPr>
          <w:rFonts w:ascii="Times New Roman" w:hAnsi="Times New Roman"/>
        </w:rPr>
        <w:t>This table shows the staffing assumptions for our project:</w:t>
      </w:r>
    </w:p>
    <w:tbl>
      <w:tblPr>
        <w:tblW w:w="9298" w:type="dxa"/>
        <w:tblInd w:w="93" w:type="dxa"/>
        <w:tblLook w:val="04A0" w:firstRow="1" w:lastRow="0" w:firstColumn="1" w:lastColumn="0" w:noHBand="0" w:noVBand="1"/>
      </w:tblPr>
      <w:tblGrid>
        <w:gridCol w:w="727"/>
        <w:gridCol w:w="3217"/>
        <w:gridCol w:w="5354"/>
      </w:tblGrid>
      <w:tr w:rsidR="008F6D6E" w:rsidRPr="008F1DC0" w:rsidTr="00932260">
        <w:trPr>
          <w:trHeight w:val="252"/>
        </w:trPr>
        <w:tc>
          <w:tcPr>
            <w:tcW w:w="727"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8F6D6E" w:rsidRPr="008F1DC0" w:rsidRDefault="008F6D6E" w:rsidP="00932260">
            <w:pPr>
              <w:pStyle w:val="NoSpacing"/>
              <w:jc w:val="center"/>
              <w:rPr>
                <w:rFonts w:ascii="Times New Roman" w:hAnsi="Times New Roman"/>
                <w:b/>
              </w:rPr>
            </w:pPr>
            <w:r w:rsidRPr="008F1DC0">
              <w:rPr>
                <w:rFonts w:ascii="Times New Roman" w:hAnsi="Times New Roman"/>
                <w:b/>
              </w:rPr>
              <w:t>ID</w:t>
            </w:r>
          </w:p>
        </w:tc>
        <w:tc>
          <w:tcPr>
            <w:tcW w:w="3217" w:type="dxa"/>
            <w:tcBorders>
              <w:top w:val="single" w:sz="4" w:space="0" w:color="auto"/>
              <w:left w:val="nil"/>
              <w:bottom w:val="single" w:sz="4" w:space="0" w:color="auto"/>
              <w:right w:val="single" w:sz="4" w:space="0" w:color="auto"/>
            </w:tcBorders>
            <w:shd w:val="clear" w:color="000000" w:fill="8DB4E2"/>
            <w:hideMark/>
          </w:tcPr>
          <w:p w:rsidR="008F6D6E" w:rsidRPr="008F1DC0" w:rsidRDefault="008F6D6E" w:rsidP="00932260">
            <w:pPr>
              <w:pStyle w:val="NoSpacing"/>
              <w:jc w:val="center"/>
              <w:rPr>
                <w:rFonts w:ascii="Times New Roman" w:hAnsi="Times New Roman"/>
                <w:b/>
              </w:rPr>
            </w:pPr>
            <w:r w:rsidRPr="008F1DC0">
              <w:rPr>
                <w:rFonts w:ascii="Times New Roman" w:hAnsi="Times New Roman"/>
                <w:b/>
              </w:rPr>
              <w:t>Resources</w:t>
            </w:r>
          </w:p>
        </w:tc>
        <w:tc>
          <w:tcPr>
            <w:tcW w:w="5354" w:type="dxa"/>
            <w:tcBorders>
              <w:top w:val="single" w:sz="4" w:space="0" w:color="auto"/>
              <w:left w:val="nil"/>
              <w:bottom w:val="single" w:sz="4" w:space="0" w:color="auto"/>
              <w:right w:val="single" w:sz="4" w:space="0" w:color="auto"/>
            </w:tcBorders>
            <w:shd w:val="clear" w:color="000000" w:fill="8DB4E2"/>
            <w:hideMark/>
          </w:tcPr>
          <w:p w:rsidR="008F6D6E" w:rsidRPr="008F1DC0" w:rsidRDefault="008F6D6E" w:rsidP="00932260">
            <w:pPr>
              <w:pStyle w:val="NoSpacing"/>
              <w:jc w:val="center"/>
              <w:rPr>
                <w:rFonts w:ascii="Times New Roman" w:hAnsi="Times New Roman"/>
                <w:b/>
              </w:rPr>
            </w:pPr>
            <w:r w:rsidRPr="008F1DC0">
              <w:rPr>
                <w:rFonts w:ascii="Times New Roman" w:hAnsi="Times New Roman"/>
                <w:b/>
              </w:rPr>
              <w:t>Responsibilities</w:t>
            </w:r>
          </w:p>
        </w:tc>
      </w:tr>
      <w:tr w:rsidR="008F6D6E" w:rsidRPr="008F1DC0" w:rsidTr="00932260">
        <w:trPr>
          <w:trHeight w:val="503"/>
        </w:trPr>
        <w:tc>
          <w:tcPr>
            <w:tcW w:w="727" w:type="dxa"/>
            <w:tcBorders>
              <w:top w:val="nil"/>
              <w:left w:val="single" w:sz="4" w:space="0" w:color="auto"/>
              <w:bottom w:val="single" w:sz="4" w:space="0" w:color="auto"/>
              <w:right w:val="single" w:sz="4" w:space="0" w:color="auto"/>
            </w:tcBorders>
            <w:shd w:val="clear" w:color="auto" w:fill="auto"/>
            <w:noWrap/>
            <w:vAlign w:val="bottom"/>
            <w:hideMark/>
          </w:tcPr>
          <w:p w:rsidR="008F6D6E" w:rsidRPr="008F1DC0" w:rsidRDefault="008F6D6E" w:rsidP="00932260">
            <w:pPr>
              <w:pStyle w:val="NoSpacing"/>
              <w:rPr>
                <w:rFonts w:ascii="Times New Roman" w:hAnsi="Times New Roman"/>
              </w:rPr>
            </w:pPr>
            <w:r w:rsidRPr="008F1DC0">
              <w:rPr>
                <w:rFonts w:ascii="Times New Roman" w:hAnsi="Times New Roman"/>
              </w:rPr>
              <w:t>1</w:t>
            </w:r>
          </w:p>
        </w:tc>
        <w:tc>
          <w:tcPr>
            <w:tcW w:w="3217" w:type="dxa"/>
            <w:tcBorders>
              <w:top w:val="nil"/>
              <w:left w:val="nil"/>
              <w:bottom w:val="single" w:sz="4" w:space="0" w:color="auto"/>
              <w:right w:val="single" w:sz="4" w:space="0" w:color="auto"/>
            </w:tcBorders>
            <w:shd w:val="clear" w:color="auto" w:fill="auto"/>
            <w:hideMark/>
          </w:tcPr>
          <w:p w:rsidR="008F6D6E" w:rsidRPr="008F1DC0" w:rsidRDefault="008F6D6E" w:rsidP="00932260">
            <w:pPr>
              <w:pStyle w:val="NoSpacing"/>
              <w:rPr>
                <w:rFonts w:ascii="Times New Roman" w:hAnsi="Times New Roman"/>
              </w:rPr>
            </w:pPr>
            <w:r w:rsidRPr="008F1DC0">
              <w:rPr>
                <w:rFonts w:ascii="Times New Roman" w:hAnsi="Times New Roman"/>
              </w:rPr>
              <w:t>Project Manager</w:t>
            </w:r>
          </w:p>
        </w:tc>
        <w:tc>
          <w:tcPr>
            <w:tcW w:w="5354" w:type="dxa"/>
            <w:tcBorders>
              <w:top w:val="nil"/>
              <w:left w:val="nil"/>
              <w:bottom w:val="single" w:sz="4" w:space="0" w:color="auto"/>
              <w:right w:val="single" w:sz="4" w:space="0" w:color="auto"/>
            </w:tcBorders>
            <w:shd w:val="clear" w:color="auto" w:fill="auto"/>
            <w:hideMark/>
          </w:tcPr>
          <w:p w:rsidR="008F6D6E" w:rsidRPr="008F1DC0" w:rsidRDefault="008F6D6E" w:rsidP="008F6D6E">
            <w:pPr>
              <w:pStyle w:val="NoSpacing"/>
              <w:numPr>
                <w:ilvl w:val="0"/>
                <w:numId w:val="91"/>
              </w:numPr>
              <w:jc w:val="both"/>
              <w:rPr>
                <w:rFonts w:ascii="Times New Roman" w:hAnsi="Times New Roman"/>
              </w:rPr>
            </w:pPr>
            <w:r w:rsidRPr="008F1DC0">
              <w:rPr>
                <w:rFonts w:ascii="Times New Roman" w:hAnsi="Times New Roman"/>
              </w:rPr>
              <w:t>Responsible for Project Schedules and overall success of the project.</w:t>
            </w:r>
          </w:p>
          <w:p w:rsidR="008F6D6E" w:rsidRPr="008F1DC0" w:rsidRDefault="008F6D6E" w:rsidP="008F6D6E">
            <w:pPr>
              <w:pStyle w:val="NoSpacing"/>
              <w:numPr>
                <w:ilvl w:val="0"/>
                <w:numId w:val="91"/>
              </w:numPr>
              <w:jc w:val="both"/>
              <w:rPr>
                <w:rFonts w:ascii="Times New Roman" w:hAnsi="Times New Roman"/>
              </w:rPr>
            </w:pPr>
            <w:r w:rsidRPr="008F1DC0">
              <w:rPr>
                <w:rFonts w:ascii="Times New Roman" w:hAnsi="Times New Roman"/>
              </w:rPr>
              <w:t>Review Test-case and report.</w:t>
            </w:r>
          </w:p>
        </w:tc>
      </w:tr>
      <w:tr w:rsidR="008F6D6E" w:rsidRPr="008F1DC0" w:rsidTr="00932260">
        <w:trPr>
          <w:trHeight w:val="252"/>
        </w:trPr>
        <w:tc>
          <w:tcPr>
            <w:tcW w:w="727" w:type="dxa"/>
            <w:tcBorders>
              <w:top w:val="nil"/>
              <w:left w:val="single" w:sz="4" w:space="0" w:color="auto"/>
              <w:bottom w:val="single" w:sz="4" w:space="0" w:color="auto"/>
              <w:right w:val="single" w:sz="4" w:space="0" w:color="auto"/>
            </w:tcBorders>
            <w:shd w:val="clear" w:color="auto" w:fill="auto"/>
            <w:noWrap/>
            <w:vAlign w:val="bottom"/>
            <w:hideMark/>
          </w:tcPr>
          <w:p w:rsidR="008F6D6E" w:rsidRPr="008F1DC0" w:rsidRDefault="008F6D6E" w:rsidP="00932260">
            <w:pPr>
              <w:pStyle w:val="NoSpacing"/>
              <w:rPr>
                <w:rFonts w:ascii="Times New Roman" w:hAnsi="Times New Roman"/>
              </w:rPr>
            </w:pPr>
            <w:r w:rsidRPr="008F1DC0">
              <w:rPr>
                <w:rFonts w:ascii="Times New Roman" w:hAnsi="Times New Roman"/>
              </w:rPr>
              <w:t>2</w:t>
            </w:r>
          </w:p>
        </w:tc>
        <w:tc>
          <w:tcPr>
            <w:tcW w:w="3217" w:type="dxa"/>
            <w:tcBorders>
              <w:top w:val="nil"/>
              <w:left w:val="nil"/>
              <w:bottom w:val="single" w:sz="4" w:space="0" w:color="auto"/>
              <w:right w:val="single" w:sz="4" w:space="0" w:color="auto"/>
            </w:tcBorders>
            <w:shd w:val="clear" w:color="auto" w:fill="auto"/>
            <w:hideMark/>
          </w:tcPr>
          <w:p w:rsidR="008F6D6E" w:rsidRPr="008F1DC0" w:rsidRDefault="008F6D6E" w:rsidP="00932260">
            <w:pPr>
              <w:pStyle w:val="NoSpacing"/>
              <w:rPr>
                <w:rFonts w:ascii="Times New Roman" w:hAnsi="Times New Roman"/>
              </w:rPr>
            </w:pPr>
            <w:r w:rsidRPr="008F1DC0">
              <w:rPr>
                <w:rFonts w:ascii="Times New Roman" w:hAnsi="Times New Roman"/>
              </w:rPr>
              <w:t>Tester</w:t>
            </w:r>
          </w:p>
        </w:tc>
        <w:tc>
          <w:tcPr>
            <w:tcW w:w="5354" w:type="dxa"/>
            <w:tcBorders>
              <w:top w:val="nil"/>
              <w:left w:val="nil"/>
              <w:bottom w:val="single" w:sz="4" w:space="0" w:color="auto"/>
              <w:right w:val="single" w:sz="4" w:space="0" w:color="auto"/>
            </w:tcBorders>
            <w:shd w:val="clear" w:color="auto" w:fill="auto"/>
            <w:hideMark/>
          </w:tcPr>
          <w:p w:rsidR="008F6D6E" w:rsidRPr="008F1DC0" w:rsidRDefault="008F6D6E" w:rsidP="008F6D6E">
            <w:pPr>
              <w:pStyle w:val="NoSpacing"/>
              <w:numPr>
                <w:ilvl w:val="0"/>
                <w:numId w:val="92"/>
              </w:numPr>
              <w:jc w:val="both"/>
              <w:rPr>
                <w:rFonts w:ascii="Times New Roman" w:hAnsi="Times New Roman"/>
              </w:rPr>
            </w:pPr>
            <w:r w:rsidRPr="008F1DC0">
              <w:rPr>
                <w:rFonts w:ascii="Times New Roman" w:hAnsi="Times New Roman"/>
              </w:rPr>
              <w:t>Preforming the actual system testing.</w:t>
            </w:r>
          </w:p>
          <w:p w:rsidR="008F6D6E" w:rsidRPr="008F1DC0" w:rsidRDefault="008F6D6E" w:rsidP="008F6D6E">
            <w:pPr>
              <w:pStyle w:val="NoSpacing"/>
              <w:numPr>
                <w:ilvl w:val="0"/>
                <w:numId w:val="92"/>
              </w:numPr>
              <w:jc w:val="both"/>
              <w:rPr>
                <w:rFonts w:ascii="Times New Roman" w:eastAsia="Times New Roman" w:hAnsi="Times New Roman"/>
              </w:rPr>
            </w:pPr>
            <w:r w:rsidRPr="008F1DC0">
              <w:rPr>
                <w:rFonts w:ascii="Times New Roman" w:eastAsia="Times New Roman" w:hAnsi="Times New Roman"/>
              </w:rPr>
              <w:t>Mana</w:t>
            </w:r>
            <w:r w:rsidRPr="008F1DC0">
              <w:rPr>
                <w:rFonts w:ascii="Times New Roman" w:eastAsia="Times New Roman" w:hAnsi="Times New Roman"/>
                <w:spacing w:val="-2"/>
              </w:rPr>
              <w:t>g</w:t>
            </w:r>
            <w:r w:rsidRPr="008F1DC0">
              <w:rPr>
                <w:rFonts w:ascii="Times New Roman" w:eastAsia="Times New Roman" w:hAnsi="Times New Roman"/>
              </w:rPr>
              <w:t>e</w:t>
            </w:r>
            <w:r w:rsidRPr="008F1DC0">
              <w:rPr>
                <w:rFonts w:ascii="Times New Roman" w:eastAsia="Times New Roman" w:hAnsi="Times New Roman"/>
                <w:spacing w:val="2"/>
              </w:rPr>
              <w:t xml:space="preserve"> </w:t>
            </w:r>
            <w:r w:rsidRPr="008F1DC0">
              <w:rPr>
                <w:rFonts w:ascii="Times New Roman" w:eastAsia="Times New Roman" w:hAnsi="Times New Roman"/>
                <w:spacing w:val="-1"/>
              </w:rPr>
              <w:t>t</w:t>
            </w:r>
            <w:r w:rsidRPr="008F1DC0">
              <w:rPr>
                <w:rFonts w:ascii="Times New Roman" w:eastAsia="Times New Roman" w:hAnsi="Times New Roman"/>
              </w:rPr>
              <w:t>est r</w:t>
            </w:r>
            <w:r w:rsidRPr="008F1DC0">
              <w:rPr>
                <w:rFonts w:ascii="Times New Roman" w:eastAsia="Times New Roman" w:hAnsi="Times New Roman"/>
                <w:spacing w:val="-1"/>
              </w:rPr>
              <w:t>e</w:t>
            </w:r>
            <w:r w:rsidRPr="008F1DC0">
              <w:rPr>
                <w:rFonts w:ascii="Times New Roman" w:eastAsia="Times New Roman" w:hAnsi="Times New Roman"/>
              </w:rPr>
              <w:t>sou</w:t>
            </w:r>
            <w:r w:rsidRPr="008F1DC0">
              <w:rPr>
                <w:rFonts w:ascii="Times New Roman" w:eastAsia="Times New Roman" w:hAnsi="Times New Roman"/>
                <w:spacing w:val="2"/>
              </w:rPr>
              <w:t>r</w:t>
            </w:r>
            <w:r w:rsidRPr="008F1DC0">
              <w:rPr>
                <w:rFonts w:ascii="Times New Roman" w:eastAsia="Times New Roman" w:hAnsi="Times New Roman"/>
                <w:spacing w:val="-1"/>
              </w:rPr>
              <w:t>c</w:t>
            </w:r>
            <w:r w:rsidRPr="008F1DC0">
              <w:rPr>
                <w:rFonts w:ascii="Times New Roman" w:eastAsia="Times New Roman" w:hAnsi="Times New Roman"/>
              </w:rPr>
              <w:t>e</w:t>
            </w:r>
            <w:r w:rsidRPr="008F1DC0">
              <w:rPr>
                <w:rFonts w:ascii="Times New Roman" w:eastAsia="Times New Roman" w:hAnsi="Times New Roman"/>
                <w:spacing w:val="-1"/>
              </w:rPr>
              <w:t xml:space="preserve"> a</w:t>
            </w:r>
            <w:r w:rsidRPr="008F1DC0">
              <w:rPr>
                <w:rFonts w:ascii="Times New Roman" w:eastAsia="Times New Roman" w:hAnsi="Times New Roman"/>
                <w:spacing w:val="2"/>
              </w:rPr>
              <w:t>n</w:t>
            </w:r>
            <w:r w:rsidRPr="008F1DC0">
              <w:rPr>
                <w:rFonts w:ascii="Times New Roman" w:eastAsia="Times New Roman" w:hAnsi="Times New Roman"/>
              </w:rPr>
              <w:t xml:space="preserve">d </w:t>
            </w:r>
            <w:r w:rsidRPr="008F1DC0">
              <w:rPr>
                <w:rFonts w:ascii="Times New Roman" w:eastAsia="Times New Roman" w:hAnsi="Times New Roman"/>
                <w:spacing w:val="-1"/>
              </w:rPr>
              <w:t>a</w:t>
            </w:r>
            <w:r w:rsidRPr="008F1DC0">
              <w:rPr>
                <w:rFonts w:ascii="Times New Roman" w:eastAsia="Times New Roman" w:hAnsi="Times New Roman"/>
              </w:rPr>
              <w:t>ss</w:t>
            </w:r>
            <w:r w:rsidRPr="008F1DC0">
              <w:rPr>
                <w:rFonts w:ascii="Times New Roman" w:eastAsia="Times New Roman" w:hAnsi="Times New Roman"/>
                <w:spacing w:val="1"/>
              </w:rPr>
              <w:t>i</w:t>
            </w:r>
            <w:r w:rsidRPr="008F1DC0">
              <w:rPr>
                <w:rFonts w:ascii="Times New Roman" w:eastAsia="Times New Roman" w:hAnsi="Times New Roman"/>
                <w:spacing w:val="-2"/>
              </w:rPr>
              <w:t>g</w:t>
            </w:r>
            <w:r w:rsidRPr="008F1DC0">
              <w:rPr>
                <w:rFonts w:ascii="Times New Roman" w:eastAsia="Times New Roman" w:hAnsi="Times New Roman"/>
              </w:rPr>
              <w:t>n test t</w:t>
            </w:r>
            <w:r w:rsidRPr="008F1DC0">
              <w:rPr>
                <w:rFonts w:ascii="Times New Roman" w:eastAsia="Times New Roman" w:hAnsi="Times New Roman"/>
                <w:spacing w:val="-1"/>
              </w:rPr>
              <w:t>a</w:t>
            </w:r>
            <w:r w:rsidRPr="008F1DC0">
              <w:rPr>
                <w:rFonts w:ascii="Times New Roman" w:eastAsia="Times New Roman" w:hAnsi="Times New Roman"/>
              </w:rPr>
              <w:t>sks.</w:t>
            </w:r>
          </w:p>
          <w:p w:rsidR="008F6D6E" w:rsidRPr="008F1DC0" w:rsidRDefault="008F6D6E" w:rsidP="008F6D6E">
            <w:pPr>
              <w:pStyle w:val="NoSpacing"/>
              <w:numPr>
                <w:ilvl w:val="0"/>
                <w:numId w:val="92"/>
              </w:numPr>
              <w:jc w:val="both"/>
              <w:rPr>
                <w:rFonts w:ascii="Times New Roman" w:eastAsia="Times New Roman" w:hAnsi="Times New Roman"/>
              </w:rPr>
            </w:pPr>
            <w:r w:rsidRPr="008F1DC0">
              <w:rPr>
                <w:rFonts w:ascii="Times New Roman" w:eastAsia="Times New Roman" w:hAnsi="Times New Roman"/>
              </w:rPr>
              <w:t>Cr</w:t>
            </w:r>
            <w:r w:rsidRPr="008F1DC0">
              <w:rPr>
                <w:rFonts w:ascii="Times New Roman" w:eastAsia="Times New Roman" w:hAnsi="Times New Roman"/>
                <w:spacing w:val="-2"/>
              </w:rPr>
              <w:t>e</w:t>
            </w:r>
            <w:r w:rsidRPr="008F1DC0">
              <w:rPr>
                <w:rFonts w:ascii="Times New Roman" w:eastAsia="Times New Roman" w:hAnsi="Times New Roman"/>
                <w:spacing w:val="-1"/>
              </w:rPr>
              <w:t>a</w:t>
            </w:r>
            <w:r w:rsidRPr="008F1DC0">
              <w:rPr>
                <w:rFonts w:ascii="Times New Roman" w:eastAsia="Times New Roman" w:hAnsi="Times New Roman"/>
              </w:rPr>
              <w:t>te T</w:t>
            </w:r>
            <w:r w:rsidRPr="008F1DC0">
              <w:rPr>
                <w:rFonts w:ascii="Times New Roman" w:eastAsia="Times New Roman" w:hAnsi="Times New Roman"/>
                <w:spacing w:val="-2"/>
              </w:rPr>
              <w:t>e</w:t>
            </w:r>
            <w:r w:rsidRPr="008F1DC0">
              <w:rPr>
                <w:rFonts w:ascii="Times New Roman" w:eastAsia="Times New Roman" w:hAnsi="Times New Roman"/>
              </w:rPr>
              <w:t xml:space="preserve">st </w:t>
            </w:r>
            <w:r w:rsidRPr="008F1DC0">
              <w:rPr>
                <w:rFonts w:ascii="Times New Roman" w:eastAsia="Times New Roman" w:hAnsi="Times New Roman"/>
                <w:spacing w:val="1"/>
              </w:rPr>
              <w:t>P</w:t>
            </w:r>
            <w:r w:rsidRPr="008F1DC0">
              <w:rPr>
                <w:rFonts w:ascii="Times New Roman" w:eastAsia="Times New Roman" w:hAnsi="Times New Roman"/>
              </w:rPr>
              <w:t>lan.</w:t>
            </w:r>
          </w:p>
          <w:p w:rsidR="008F6D6E" w:rsidRPr="008F1DC0" w:rsidRDefault="008F6D6E" w:rsidP="008F6D6E">
            <w:pPr>
              <w:pStyle w:val="NoSpacing"/>
              <w:numPr>
                <w:ilvl w:val="0"/>
                <w:numId w:val="92"/>
              </w:numPr>
              <w:jc w:val="both"/>
              <w:rPr>
                <w:rFonts w:ascii="Times New Roman" w:eastAsia="Times New Roman" w:hAnsi="Times New Roman"/>
              </w:rPr>
            </w:pPr>
            <w:r w:rsidRPr="008F1DC0">
              <w:rPr>
                <w:rFonts w:ascii="Times New Roman" w:eastAsia="Times New Roman" w:hAnsi="Times New Roman"/>
              </w:rPr>
              <w:t>Cr</w:t>
            </w:r>
            <w:r w:rsidRPr="008F1DC0">
              <w:rPr>
                <w:rFonts w:ascii="Times New Roman" w:eastAsia="Times New Roman" w:hAnsi="Times New Roman"/>
                <w:spacing w:val="-2"/>
              </w:rPr>
              <w:t>e</w:t>
            </w:r>
            <w:r w:rsidRPr="008F1DC0">
              <w:rPr>
                <w:rFonts w:ascii="Times New Roman" w:eastAsia="Times New Roman" w:hAnsi="Times New Roman"/>
                <w:spacing w:val="-1"/>
              </w:rPr>
              <w:t>a</w:t>
            </w:r>
            <w:r w:rsidRPr="008F1DC0">
              <w:rPr>
                <w:rFonts w:ascii="Times New Roman" w:eastAsia="Times New Roman" w:hAnsi="Times New Roman"/>
              </w:rPr>
              <w:t>te T</w:t>
            </w:r>
            <w:r w:rsidRPr="008F1DC0">
              <w:rPr>
                <w:rFonts w:ascii="Times New Roman" w:eastAsia="Times New Roman" w:hAnsi="Times New Roman"/>
                <w:spacing w:val="-1"/>
              </w:rPr>
              <w:t>e</w:t>
            </w:r>
            <w:r w:rsidRPr="008F1DC0">
              <w:rPr>
                <w:rFonts w:ascii="Times New Roman" w:eastAsia="Times New Roman" w:hAnsi="Times New Roman"/>
              </w:rPr>
              <w:t xml:space="preserve">st </w:t>
            </w:r>
            <w:r w:rsidRPr="008F1DC0">
              <w:rPr>
                <w:rFonts w:ascii="Times New Roman" w:eastAsia="Times New Roman" w:hAnsi="Times New Roman"/>
                <w:spacing w:val="1"/>
              </w:rPr>
              <w:t>C</w:t>
            </w:r>
            <w:r w:rsidRPr="008F1DC0">
              <w:rPr>
                <w:rFonts w:ascii="Times New Roman" w:eastAsia="Times New Roman" w:hAnsi="Times New Roman"/>
                <w:spacing w:val="-1"/>
              </w:rPr>
              <w:t>a</w:t>
            </w:r>
            <w:r w:rsidRPr="008F1DC0">
              <w:rPr>
                <w:rFonts w:ascii="Times New Roman" w:eastAsia="Times New Roman" w:hAnsi="Times New Roman"/>
                <w:spacing w:val="2"/>
              </w:rPr>
              <w:t>s</w:t>
            </w:r>
            <w:r w:rsidRPr="008F1DC0">
              <w:rPr>
                <w:rFonts w:ascii="Times New Roman" w:eastAsia="Times New Roman" w:hAnsi="Times New Roman"/>
                <w:spacing w:val="-1"/>
              </w:rPr>
              <w:t>e</w:t>
            </w:r>
            <w:r w:rsidRPr="008F1DC0">
              <w:rPr>
                <w:rFonts w:ascii="Times New Roman" w:eastAsia="Times New Roman" w:hAnsi="Times New Roman"/>
              </w:rPr>
              <w:t>s.</w:t>
            </w:r>
          </w:p>
          <w:p w:rsidR="008F6D6E" w:rsidRPr="008F1DC0" w:rsidRDefault="008F6D6E" w:rsidP="008F6D6E">
            <w:pPr>
              <w:pStyle w:val="NoSpacing"/>
              <w:numPr>
                <w:ilvl w:val="0"/>
                <w:numId w:val="92"/>
              </w:numPr>
              <w:jc w:val="both"/>
              <w:rPr>
                <w:rFonts w:ascii="Times New Roman" w:eastAsia="Times New Roman" w:hAnsi="Times New Roman"/>
              </w:rPr>
            </w:pPr>
            <w:r w:rsidRPr="008F1DC0">
              <w:rPr>
                <w:rFonts w:ascii="Times New Roman" w:eastAsia="Times New Roman" w:hAnsi="Times New Roman"/>
              </w:rPr>
              <w:t>Cr</w:t>
            </w:r>
            <w:r w:rsidRPr="008F1DC0">
              <w:rPr>
                <w:rFonts w:ascii="Times New Roman" w:eastAsia="Times New Roman" w:hAnsi="Times New Roman"/>
                <w:spacing w:val="-2"/>
              </w:rPr>
              <w:t>e</w:t>
            </w:r>
            <w:r w:rsidRPr="008F1DC0">
              <w:rPr>
                <w:rFonts w:ascii="Times New Roman" w:eastAsia="Times New Roman" w:hAnsi="Times New Roman"/>
                <w:spacing w:val="-1"/>
              </w:rPr>
              <w:t>a</w:t>
            </w:r>
            <w:r w:rsidRPr="008F1DC0">
              <w:rPr>
                <w:rFonts w:ascii="Times New Roman" w:eastAsia="Times New Roman" w:hAnsi="Times New Roman"/>
              </w:rPr>
              <w:t>te T</w:t>
            </w:r>
            <w:r w:rsidRPr="008F1DC0">
              <w:rPr>
                <w:rFonts w:ascii="Times New Roman" w:eastAsia="Times New Roman" w:hAnsi="Times New Roman"/>
                <w:spacing w:val="-2"/>
              </w:rPr>
              <w:t>e</w:t>
            </w:r>
            <w:r w:rsidRPr="008F1DC0">
              <w:rPr>
                <w:rFonts w:ascii="Times New Roman" w:eastAsia="Times New Roman" w:hAnsi="Times New Roman"/>
              </w:rPr>
              <w:t xml:space="preserve">st </w:t>
            </w:r>
            <w:r w:rsidRPr="008F1DC0">
              <w:rPr>
                <w:rFonts w:ascii="Times New Roman" w:eastAsia="Times New Roman" w:hAnsi="Times New Roman"/>
                <w:spacing w:val="1"/>
              </w:rPr>
              <w:t>R</w:t>
            </w:r>
            <w:r w:rsidRPr="008F1DC0">
              <w:rPr>
                <w:rFonts w:ascii="Times New Roman" w:eastAsia="Times New Roman" w:hAnsi="Times New Roman"/>
                <w:spacing w:val="-1"/>
              </w:rPr>
              <w:t>e</w:t>
            </w:r>
            <w:r w:rsidRPr="008F1DC0">
              <w:rPr>
                <w:rFonts w:ascii="Times New Roman" w:eastAsia="Times New Roman" w:hAnsi="Times New Roman"/>
              </w:rPr>
              <w:t>p</w:t>
            </w:r>
            <w:r w:rsidRPr="008F1DC0">
              <w:rPr>
                <w:rFonts w:ascii="Times New Roman" w:eastAsia="Times New Roman" w:hAnsi="Times New Roman"/>
                <w:spacing w:val="2"/>
              </w:rPr>
              <w:t>o</w:t>
            </w:r>
            <w:r w:rsidRPr="008F1DC0">
              <w:rPr>
                <w:rFonts w:ascii="Times New Roman" w:eastAsia="Times New Roman" w:hAnsi="Times New Roman"/>
              </w:rPr>
              <w:t>rt.</w:t>
            </w:r>
          </w:p>
          <w:p w:rsidR="008F6D6E" w:rsidRPr="008F1DC0" w:rsidRDefault="008F6D6E" w:rsidP="008F6D6E">
            <w:pPr>
              <w:pStyle w:val="NoSpacing"/>
              <w:numPr>
                <w:ilvl w:val="0"/>
                <w:numId w:val="92"/>
              </w:numPr>
              <w:jc w:val="both"/>
              <w:rPr>
                <w:rFonts w:ascii="Times New Roman" w:eastAsia="Times New Roman" w:hAnsi="Times New Roman"/>
              </w:rPr>
            </w:pPr>
            <w:r w:rsidRPr="008F1DC0">
              <w:rPr>
                <w:rFonts w:ascii="Times New Roman" w:eastAsia="Times New Roman" w:hAnsi="Times New Roman"/>
              </w:rPr>
              <w:t>E</w:t>
            </w:r>
            <w:r w:rsidRPr="008F1DC0">
              <w:rPr>
                <w:rFonts w:ascii="Times New Roman" w:eastAsia="Times New Roman" w:hAnsi="Times New Roman"/>
                <w:spacing w:val="2"/>
              </w:rPr>
              <w:t>x</w:t>
            </w:r>
            <w:r w:rsidRPr="008F1DC0">
              <w:rPr>
                <w:rFonts w:ascii="Times New Roman" w:eastAsia="Times New Roman" w:hAnsi="Times New Roman"/>
                <w:spacing w:val="-1"/>
              </w:rPr>
              <w:t>ec</w:t>
            </w:r>
            <w:r w:rsidRPr="008F1DC0">
              <w:rPr>
                <w:rFonts w:ascii="Times New Roman" w:eastAsia="Times New Roman" w:hAnsi="Times New Roman"/>
              </w:rPr>
              <w:t xml:space="preserve">ute </w:t>
            </w:r>
            <w:r w:rsidRPr="008F1DC0">
              <w:rPr>
                <w:rFonts w:ascii="Times New Roman" w:eastAsia="Times New Roman" w:hAnsi="Times New Roman"/>
                <w:spacing w:val="-1"/>
              </w:rPr>
              <w:t>Te</w:t>
            </w:r>
            <w:r w:rsidRPr="008F1DC0">
              <w:rPr>
                <w:rFonts w:ascii="Times New Roman" w:eastAsia="Times New Roman" w:hAnsi="Times New Roman"/>
              </w:rPr>
              <w:t>st.</w:t>
            </w:r>
          </w:p>
          <w:p w:rsidR="008F6D6E" w:rsidRPr="008F1DC0" w:rsidRDefault="008F6D6E" w:rsidP="008F6D6E">
            <w:pPr>
              <w:pStyle w:val="NoSpacing"/>
              <w:numPr>
                <w:ilvl w:val="0"/>
                <w:numId w:val="92"/>
              </w:numPr>
              <w:jc w:val="both"/>
              <w:rPr>
                <w:rFonts w:ascii="Times New Roman" w:hAnsi="Times New Roman"/>
              </w:rPr>
            </w:pPr>
            <w:r w:rsidRPr="008F1DC0">
              <w:rPr>
                <w:rFonts w:ascii="Times New Roman" w:eastAsia="Times New Roman" w:hAnsi="Times New Roman"/>
                <w:spacing w:val="-2"/>
              </w:rPr>
              <w:t>Test Log report.</w:t>
            </w:r>
          </w:p>
        </w:tc>
      </w:tr>
      <w:tr w:rsidR="008F6D6E" w:rsidRPr="008F1DC0" w:rsidTr="00932260">
        <w:trPr>
          <w:trHeight w:val="252"/>
        </w:trPr>
        <w:tc>
          <w:tcPr>
            <w:tcW w:w="727" w:type="dxa"/>
            <w:tcBorders>
              <w:top w:val="nil"/>
              <w:left w:val="single" w:sz="4" w:space="0" w:color="auto"/>
              <w:bottom w:val="single" w:sz="4" w:space="0" w:color="auto"/>
              <w:right w:val="single" w:sz="4" w:space="0" w:color="auto"/>
            </w:tcBorders>
            <w:shd w:val="clear" w:color="auto" w:fill="auto"/>
            <w:noWrap/>
            <w:vAlign w:val="bottom"/>
            <w:hideMark/>
          </w:tcPr>
          <w:p w:rsidR="008F6D6E" w:rsidRPr="008F1DC0" w:rsidRDefault="008F6D6E" w:rsidP="00932260">
            <w:pPr>
              <w:pStyle w:val="NoSpacing"/>
              <w:rPr>
                <w:rFonts w:ascii="Times New Roman" w:hAnsi="Times New Roman"/>
              </w:rPr>
            </w:pPr>
            <w:r w:rsidRPr="008F1DC0">
              <w:rPr>
                <w:rFonts w:ascii="Times New Roman" w:hAnsi="Times New Roman"/>
              </w:rPr>
              <w:t>3</w:t>
            </w:r>
          </w:p>
        </w:tc>
        <w:tc>
          <w:tcPr>
            <w:tcW w:w="3217" w:type="dxa"/>
            <w:tcBorders>
              <w:top w:val="nil"/>
              <w:left w:val="nil"/>
              <w:bottom w:val="single" w:sz="4" w:space="0" w:color="auto"/>
              <w:right w:val="single" w:sz="4" w:space="0" w:color="auto"/>
            </w:tcBorders>
            <w:shd w:val="clear" w:color="auto" w:fill="auto"/>
            <w:hideMark/>
          </w:tcPr>
          <w:p w:rsidR="008F6D6E" w:rsidRPr="008F1DC0" w:rsidRDefault="008F6D6E" w:rsidP="00932260">
            <w:pPr>
              <w:pStyle w:val="NoSpacing"/>
              <w:rPr>
                <w:rFonts w:ascii="Times New Roman" w:hAnsi="Times New Roman"/>
              </w:rPr>
            </w:pPr>
            <w:r w:rsidRPr="008F1DC0">
              <w:rPr>
                <w:rFonts w:ascii="Times New Roman" w:hAnsi="Times New Roman"/>
              </w:rPr>
              <w:t>Developer</w:t>
            </w:r>
          </w:p>
        </w:tc>
        <w:tc>
          <w:tcPr>
            <w:tcW w:w="5354" w:type="dxa"/>
            <w:tcBorders>
              <w:top w:val="nil"/>
              <w:left w:val="nil"/>
              <w:bottom w:val="single" w:sz="4" w:space="0" w:color="auto"/>
              <w:right w:val="single" w:sz="4" w:space="0" w:color="auto"/>
            </w:tcBorders>
            <w:shd w:val="clear" w:color="auto" w:fill="auto"/>
            <w:hideMark/>
          </w:tcPr>
          <w:p w:rsidR="008F6D6E" w:rsidRPr="008F1DC0" w:rsidRDefault="008F6D6E" w:rsidP="008F6D6E">
            <w:pPr>
              <w:pStyle w:val="NoSpacing"/>
              <w:numPr>
                <w:ilvl w:val="0"/>
                <w:numId w:val="93"/>
              </w:numPr>
              <w:jc w:val="both"/>
              <w:rPr>
                <w:rFonts w:ascii="Times New Roman" w:hAnsi="Times New Roman"/>
              </w:rPr>
            </w:pPr>
            <w:r w:rsidRPr="008F1DC0">
              <w:rPr>
                <w:rFonts w:ascii="Times New Roman" w:hAnsi="Times New Roman"/>
              </w:rPr>
              <w:t>Fix bugs.</w:t>
            </w:r>
          </w:p>
        </w:tc>
      </w:tr>
    </w:tbl>
    <w:p w:rsidR="008F6D6E" w:rsidRPr="008F1DC0" w:rsidRDefault="008F6D6E" w:rsidP="008F6D6E">
      <w:pPr>
        <w:jc w:val="center"/>
        <w:rPr>
          <w:rFonts w:ascii="Times New Roman" w:hAnsi="Times New Roman"/>
          <w:i/>
          <w:sz w:val="22"/>
        </w:rPr>
      </w:pPr>
      <w:r w:rsidRPr="008F1DC0">
        <w:rPr>
          <w:rFonts w:ascii="Times New Roman" w:hAnsi="Times New Roman"/>
          <w:i/>
          <w:sz w:val="22"/>
        </w:rPr>
        <w:t>Table 5.3.2: Resources and responsibilities.</w:t>
      </w:r>
    </w:p>
    <w:p w:rsidR="005A2D76" w:rsidRPr="008F1DC0" w:rsidRDefault="00D82227" w:rsidP="00A5614C">
      <w:pPr>
        <w:spacing w:after="160" w:line="259" w:lineRule="auto"/>
        <w:rPr>
          <w:rFonts w:ascii="Times New Roman" w:hAnsi="Times New Roman"/>
          <w:i/>
          <w:sz w:val="22"/>
        </w:rPr>
      </w:pPr>
      <w:r w:rsidRPr="008F1DC0">
        <w:rPr>
          <w:rFonts w:ascii="Times New Roman" w:hAnsi="Times New Roman"/>
          <w:i/>
          <w:sz w:val="22"/>
        </w:rPr>
        <w:br w:type="page"/>
      </w:r>
    </w:p>
    <w:p w:rsidR="008F6D6E" w:rsidRPr="008F1DC0" w:rsidRDefault="008F6D6E" w:rsidP="008F6D6E">
      <w:pPr>
        <w:pStyle w:val="Heading3"/>
        <w:numPr>
          <w:ilvl w:val="0"/>
          <w:numId w:val="0"/>
        </w:numPr>
        <w:rPr>
          <w:rFonts w:ascii="Times New Roman" w:hAnsi="Times New Roman"/>
        </w:rPr>
      </w:pPr>
      <w:bookmarkStart w:id="6721" w:name="_Toc428358852"/>
      <w:r w:rsidRPr="008F1DC0">
        <w:rPr>
          <w:rFonts w:ascii="Times New Roman" w:hAnsi="Times New Roman"/>
        </w:rPr>
        <w:t>5.3.3 Process Model</w:t>
      </w:r>
      <w:bookmarkEnd w:id="6721"/>
    </w:p>
    <w:p w:rsidR="008F6D6E" w:rsidRPr="008F1DC0" w:rsidRDefault="008F6D6E" w:rsidP="008F6D6E">
      <w:pPr>
        <w:rPr>
          <w:rFonts w:ascii="Times New Roman" w:hAnsi="Times New Roman"/>
          <w:i/>
          <w:sz w:val="22"/>
        </w:rPr>
      </w:pPr>
      <w:r w:rsidRPr="008F1DC0">
        <w:rPr>
          <w:rFonts w:ascii="Times New Roman" w:hAnsi="Times New Roman"/>
          <w:i/>
          <w:noProof/>
          <w:sz w:val="22"/>
          <w:lang w:val="en-US" w:eastAsia="ja-JP"/>
          <w:rPrChange w:id="6722" w:author="Link Pieces" w:date="2015-08-26T13:21:00Z">
            <w:rPr>
              <w:rFonts w:ascii="Times New Roman" w:hAnsi="Times New Roman"/>
              <w:i/>
              <w:noProof/>
              <w:sz w:val="22"/>
              <w:lang w:val="en-US" w:eastAsia="ja-JP"/>
            </w:rPr>
          </w:rPrChange>
        </w:rPr>
        <w:drawing>
          <wp:inline distT="0" distB="0" distL="0" distR="0" wp14:anchorId="28A37BBF" wp14:editId="22CF272E">
            <wp:extent cx="5943600" cy="4158615"/>
            <wp:effectExtent l="0" t="0" r="0" b="0"/>
            <wp:docPr id="67" name="Picture 67" descr="C:\Users\Khanh\Desktop\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model.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158615"/>
                    </a:xfrm>
                    <a:prstGeom prst="rect">
                      <a:avLst/>
                    </a:prstGeom>
                    <a:noFill/>
                    <a:ln>
                      <a:noFill/>
                    </a:ln>
                  </pic:spPr>
                </pic:pic>
              </a:graphicData>
            </a:graphic>
          </wp:inline>
        </w:drawing>
      </w:r>
    </w:p>
    <w:p w:rsidR="005A2D76" w:rsidRPr="008F1DC0" w:rsidRDefault="008F6D6E" w:rsidP="008F6D6E">
      <w:pPr>
        <w:rPr>
          <w:rFonts w:ascii="Times New Roman" w:hAnsi="Times New Roman"/>
          <w:i/>
          <w:sz w:val="22"/>
        </w:rPr>
      </w:pPr>
      <w:r w:rsidRPr="008F1DC0">
        <w:rPr>
          <w:rFonts w:ascii="Times New Roman" w:hAnsi="Times New Roman"/>
          <w:i/>
          <w:sz w:val="22"/>
        </w:rPr>
        <w:tab/>
      </w:r>
      <w:r w:rsidRPr="008F1DC0">
        <w:rPr>
          <w:rFonts w:ascii="Times New Roman" w:hAnsi="Times New Roman"/>
          <w:i/>
          <w:sz w:val="22"/>
        </w:rPr>
        <w:tab/>
      </w:r>
      <w:r w:rsidRPr="008F1DC0">
        <w:rPr>
          <w:rFonts w:ascii="Times New Roman" w:hAnsi="Times New Roman"/>
          <w:i/>
          <w:sz w:val="22"/>
        </w:rPr>
        <w:tab/>
      </w:r>
      <w:r w:rsidRPr="008F1DC0">
        <w:rPr>
          <w:rFonts w:ascii="Times New Roman" w:hAnsi="Times New Roman"/>
          <w:i/>
          <w:sz w:val="22"/>
        </w:rPr>
        <w:tab/>
      </w:r>
      <w:r w:rsidRPr="008F1DC0">
        <w:rPr>
          <w:rFonts w:ascii="Times New Roman" w:hAnsi="Times New Roman"/>
          <w:i/>
          <w:sz w:val="22"/>
        </w:rPr>
        <w:tab/>
        <w:t xml:space="preserve">          Figure 5.3.2 Process model</w:t>
      </w:r>
    </w:p>
    <w:p w:rsidR="008F6D6E" w:rsidRPr="008F1DC0" w:rsidRDefault="005A2D76" w:rsidP="00A5614C">
      <w:pPr>
        <w:spacing w:after="160" w:line="259" w:lineRule="auto"/>
        <w:rPr>
          <w:rFonts w:ascii="Times New Roman" w:hAnsi="Times New Roman"/>
          <w:i/>
          <w:sz w:val="22"/>
        </w:rPr>
      </w:pPr>
      <w:r w:rsidRPr="008F1DC0">
        <w:rPr>
          <w:rFonts w:ascii="Times New Roman" w:hAnsi="Times New Roman"/>
          <w:i/>
          <w:sz w:val="22"/>
        </w:rPr>
        <w:br w:type="page"/>
      </w:r>
    </w:p>
    <w:p w:rsidR="008F6D6E" w:rsidRPr="008F1DC0" w:rsidRDefault="008F6D6E" w:rsidP="008F6D6E">
      <w:pPr>
        <w:pStyle w:val="Heading3"/>
        <w:numPr>
          <w:ilvl w:val="0"/>
          <w:numId w:val="0"/>
        </w:numPr>
        <w:rPr>
          <w:rFonts w:ascii="Times New Roman" w:hAnsi="Times New Roman"/>
        </w:rPr>
      </w:pPr>
      <w:bookmarkStart w:id="6723" w:name="_Toc428358853"/>
      <w:r w:rsidRPr="008F1DC0">
        <w:rPr>
          <w:rFonts w:ascii="Times New Roman" w:hAnsi="Times New Roman"/>
        </w:rPr>
        <w:t>5.3.4 Test Schedule</w:t>
      </w:r>
      <w:bookmarkEnd w:id="6723"/>
    </w:p>
    <w:p w:rsidR="005B422F" w:rsidRPr="008F1DC0" w:rsidRDefault="005B422F" w:rsidP="008F6D6E">
      <w:pPr>
        <w:rPr>
          <w:ins w:id="6724" w:author="Khánh Cao Duy" w:date="2015-08-26T12:02:00Z"/>
          <w:rFonts w:ascii="Times New Roman" w:hAnsi="Times New Roman"/>
          <w:i/>
          <w:sz w:val="22"/>
        </w:rPr>
      </w:pPr>
      <w:ins w:id="6725" w:author="Khánh Cao Duy" w:date="2015-08-26T12:02:00Z">
        <w:r w:rsidRPr="008F1DC0">
          <w:rPr>
            <w:rFonts w:ascii="Times New Roman" w:hAnsi="Times New Roman"/>
            <w:noProof/>
            <w:lang w:val="en-US" w:eastAsia="ja-JP"/>
            <w:rPrChange w:id="6726" w:author="Link Pieces" w:date="2015-08-26T13:21:00Z">
              <w:rPr>
                <w:noProof/>
                <w:lang w:val="en-US" w:eastAsia="ja-JP"/>
              </w:rPr>
            </w:rPrChange>
          </w:rPr>
          <w:drawing>
            <wp:inline distT="0" distB="0" distL="0" distR="0" wp14:anchorId="52E3EE5B" wp14:editId="0D3BFDB1">
              <wp:extent cx="5886450" cy="3622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903593" cy="3633225"/>
                      </a:xfrm>
                      <a:prstGeom prst="rect">
                        <a:avLst/>
                      </a:prstGeom>
                    </pic:spPr>
                  </pic:pic>
                </a:graphicData>
              </a:graphic>
            </wp:inline>
          </w:drawing>
        </w:r>
      </w:ins>
    </w:p>
    <w:p w:rsidR="008F6D6E" w:rsidRPr="008F1DC0" w:rsidRDefault="005B422F" w:rsidP="008F6D6E">
      <w:pPr>
        <w:rPr>
          <w:rFonts w:ascii="Times New Roman" w:hAnsi="Times New Roman"/>
          <w:i/>
          <w:sz w:val="22"/>
        </w:rPr>
      </w:pPr>
      <w:ins w:id="6727" w:author="Khánh Cao Duy" w:date="2015-08-26T12:02:00Z">
        <w:r w:rsidRPr="008F1DC0">
          <w:rPr>
            <w:rFonts w:ascii="Times New Roman" w:hAnsi="Times New Roman"/>
            <w:i/>
            <w:noProof/>
            <w:sz w:val="22"/>
            <w:lang w:val="en-US" w:eastAsia="ja-JP"/>
            <w:rPrChange w:id="6728" w:author="Link Pieces" w:date="2015-08-26T13:21:00Z">
              <w:rPr>
                <w:noProof/>
                <w:lang w:val="en-US" w:eastAsia="ja-JP"/>
              </w:rPr>
            </w:rPrChange>
          </w:rPr>
          <w:drawing>
            <wp:inline distT="0" distB="0" distL="0" distR="0" wp14:anchorId="71A15932" wp14:editId="55E7D9F6">
              <wp:extent cx="5940483" cy="379549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 icon 1 - 2.png"/>
                      <pic:cNvPicPr/>
                    </pic:nvPicPr>
                    <pic:blipFill>
                      <a:blip r:embed="rId199">
                        <a:extLst>
                          <a:ext uri="{28A0092B-C50C-407E-A947-70E740481C1C}">
                            <a14:useLocalDpi xmlns:a14="http://schemas.microsoft.com/office/drawing/2010/main" val="0"/>
                          </a:ext>
                        </a:extLst>
                      </a:blip>
                      <a:stretch>
                        <a:fillRect/>
                      </a:stretch>
                    </pic:blipFill>
                    <pic:spPr>
                      <a:xfrm>
                        <a:off x="0" y="0"/>
                        <a:ext cx="5940483" cy="3795494"/>
                      </a:xfrm>
                      <a:prstGeom prst="rect">
                        <a:avLst/>
                      </a:prstGeom>
                    </pic:spPr>
                  </pic:pic>
                </a:graphicData>
              </a:graphic>
            </wp:inline>
          </w:drawing>
        </w:r>
      </w:ins>
      <w:del w:id="6729" w:author="Khánh Cao Duy" w:date="2015-08-26T12:01:00Z">
        <w:r w:rsidR="008F6D6E" w:rsidRPr="008F1DC0" w:rsidDel="005B422F">
          <w:rPr>
            <w:rFonts w:ascii="Times New Roman" w:hAnsi="Times New Roman"/>
            <w:noProof/>
            <w:lang w:val="en-US" w:eastAsia="ja-JP"/>
            <w:rPrChange w:id="6730" w:author="Link Pieces" w:date="2015-08-26T13:21:00Z">
              <w:rPr>
                <w:noProof/>
                <w:lang w:val="en-US" w:eastAsia="ja-JP"/>
              </w:rPr>
            </w:rPrChange>
          </w:rPr>
          <w:drawing>
            <wp:anchor distT="0" distB="0" distL="114300" distR="114300" simplePos="0" relativeHeight="251663872" behindDoc="0" locked="0" layoutInCell="1" allowOverlap="1" wp14:anchorId="001ECC8F" wp14:editId="389A29F2">
              <wp:simplePos x="0" y="0"/>
              <wp:positionH relativeFrom="margin">
                <wp:align>right</wp:align>
              </wp:positionH>
              <wp:positionV relativeFrom="paragraph">
                <wp:posOffset>3495675</wp:posOffset>
              </wp:positionV>
              <wp:extent cx="5944870" cy="37338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944870" cy="3733800"/>
                      </a:xfrm>
                      <a:prstGeom prst="rect">
                        <a:avLst/>
                      </a:prstGeom>
                    </pic:spPr>
                  </pic:pic>
                </a:graphicData>
              </a:graphic>
            </wp:anchor>
          </w:drawing>
        </w:r>
        <w:r w:rsidR="008F6D6E" w:rsidRPr="008F1DC0" w:rsidDel="005B422F">
          <w:rPr>
            <w:rFonts w:ascii="Times New Roman" w:hAnsi="Times New Roman"/>
            <w:noProof/>
            <w:lang w:val="en-US" w:eastAsia="ja-JP"/>
            <w:rPrChange w:id="6731" w:author="Link Pieces" w:date="2015-08-26T13:21:00Z">
              <w:rPr>
                <w:noProof/>
                <w:lang w:val="en-US" w:eastAsia="ja-JP"/>
              </w:rPr>
            </w:rPrChange>
          </w:rPr>
          <w:drawing>
            <wp:inline distT="0" distB="0" distL="0" distR="0" wp14:anchorId="0D47F1E6" wp14:editId="1C17C346">
              <wp:extent cx="5944870" cy="321776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4870" cy="3217768"/>
                      </a:xfrm>
                      <a:prstGeom prst="rect">
                        <a:avLst/>
                      </a:prstGeom>
                    </pic:spPr>
                  </pic:pic>
                </a:graphicData>
              </a:graphic>
            </wp:inline>
          </w:drawing>
        </w:r>
      </w:del>
    </w:p>
    <w:p w:rsidR="008F6D6E" w:rsidRPr="008F1DC0" w:rsidDel="005B422F" w:rsidRDefault="008F6D6E" w:rsidP="008F6D6E">
      <w:pPr>
        <w:rPr>
          <w:del w:id="6732" w:author="Khánh Cao Duy" w:date="2015-08-26T12:02:00Z"/>
          <w:rFonts w:ascii="Times New Roman" w:hAnsi="Times New Roman"/>
          <w:i/>
          <w:sz w:val="22"/>
        </w:rPr>
      </w:pPr>
      <w:r w:rsidRPr="008F1DC0">
        <w:rPr>
          <w:rFonts w:ascii="Times New Roman" w:hAnsi="Times New Roman"/>
          <w:i/>
          <w:sz w:val="22"/>
        </w:rPr>
        <w:tab/>
      </w:r>
      <w:r w:rsidRPr="008F1DC0">
        <w:rPr>
          <w:rFonts w:ascii="Times New Roman" w:hAnsi="Times New Roman"/>
          <w:i/>
          <w:sz w:val="22"/>
        </w:rPr>
        <w:tab/>
      </w:r>
      <w:r w:rsidRPr="008F1DC0">
        <w:rPr>
          <w:rFonts w:ascii="Times New Roman" w:hAnsi="Times New Roman"/>
          <w:i/>
          <w:sz w:val="22"/>
        </w:rPr>
        <w:tab/>
      </w:r>
      <w:r w:rsidRPr="008F1DC0">
        <w:rPr>
          <w:rFonts w:ascii="Times New Roman" w:hAnsi="Times New Roman"/>
          <w:i/>
          <w:sz w:val="22"/>
        </w:rPr>
        <w:tab/>
      </w:r>
      <w:r w:rsidRPr="008F1DC0">
        <w:rPr>
          <w:rFonts w:ascii="Times New Roman" w:hAnsi="Times New Roman"/>
          <w:i/>
          <w:sz w:val="22"/>
        </w:rPr>
        <w:tab/>
        <w:t>Figure 5.3.3 Test Schedule</w:t>
      </w:r>
      <w:ins w:id="6733" w:author="Khánh Cao Duy" w:date="2015-08-26T12:02:00Z">
        <w:r w:rsidR="005B422F" w:rsidRPr="008F1DC0">
          <w:rPr>
            <w:rFonts w:ascii="Times New Roman" w:hAnsi="Times New Roman"/>
          </w:rPr>
          <w:tab/>
        </w:r>
      </w:ins>
    </w:p>
    <w:p w:rsidR="008F6D6E" w:rsidRPr="008F1DC0" w:rsidRDefault="008F6D6E" w:rsidP="008F6D6E">
      <w:pPr>
        <w:rPr>
          <w:rFonts w:ascii="Times New Roman" w:hAnsi="Times New Roman"/>
        </w:rPr>
      </w:pPr>
    </w:p>
    <w:p w:rsidR="008F6D6E" w:rsidRPr="008F1DC0" w:rsidRDefault="008F6D6E" w:rsidP="008F6D6E">
      <w:pPr>
        <w:pStyle w:val="Heading3"/>
        <w:keepNext/>
        <w:keepLines/>
        <w:numPr>
          <w:ilvl w:val="2"/>
          <w:numId w:val="107"/>
        </w:numPr>
        <w:spacing w:before="200" w:after="0" w:line="276" w:lineRule="auto"/>
        <w:rPr>
          <w:rFonts w:ascii="Times New Roman" w:hAnsi="Times New Roman"/>
        </w:rPr>
      </w:pPr>
      <w:bookmarkStart w:id="6734" w:name="_Toc424388934"/>
      <w:bookmarkStart w:id="6735" w:name="_Toc428358854"/>
      <w:r w:rsidRPr="008F1DC0">
        <w:rPr>
          <w:rFonts w:ascii="Times New Roman" w:hAnsi="Times New Roman"/>
        </w:rPr>
        <w:t>Features to be tested</w:t>
      </w:r>
      <w:bookmarkEnd w:id="6734"/>
      <w:bookmarkEnd w:id="6735"/>
    </w:p>
    <w:p w:rsidR="008F6D6E" w:rsidRPr="008F1DC0" w:rsidRDefault="008F6D6E" w:rsidP="008F6D6E">
      <w:pPr>
        <w:pStyle w:val="Heading4"/>
        <w:rPr>
          <w:rFonts w:ascii="Times New Roman" w:hAnsi="Times New Roman" w:cs="Times New Roman"/>
        </w:rPr>
      </w:pPr>
      <w:r w:rsidRPr="008F1DC0">
        <w:rPr>
          <w:rFonts w:ascii="Times New Roman" w:hAnsi="Times New Roman" w:cs="Times New Roman"/>
        </w:rPr>
        <w:t xml:space="preserve">5.3.5.1 Web Application </w:t>
      </w:r>
    </w:p>
    <w:tbl>
      <w:tblPr>
        <w:tblW w:w="84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4521"/>
        <w:gridCol w:w="2151"/>
      </w:tblGrid>
      <w:tr w:rsidR="008F6D6E" w:rsidRPr="008F1DC0" w:rsidTr="00932260">
        <w:trPr>
          <w:tblHeader/>
          <w:jc w:val="center"/>
        </w:trPr>
        <w:tc>
          <w:tcPr>
            <w:tcW w:w="1790" w:type="dxa"/>
            <w:shd w:val="clear" w:color="auto" w:fill="8EAADB"/>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Group of functions</w:t>
            </w:r>
          </w:p>
        </w:tc>
        <w:tc>
          <w:tcPr>
            <w:tcW w:w="4521" w:type="dxa"/>
            <w:shd w:val="clear" w:color="auto" w:fill="8EAADB"/>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Functions</w:t>
            </w:r>
          </w:p>
        </w:tc>
        <w:tc>
          <w:tcPr>
            <w:tcW w:w="2151" w:type="dxa"/>
            <w:shd w:val="clear" w:color="auto" w:fill="8EAADB"/>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Actor</w:t>
            </w: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General functions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Login</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Bespoke owner, Shop owner, Customer, Staff</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Log out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Change password</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Forgot password</w:t>
            </w:r>
          </w:p>
        </w:tc>
        <w:tc>
          <w:tcPr>
            <w:tcW w:w="2151" w:type="dxa"/>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 Customer, Staff</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Register store</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website of Bespoke owner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Register account</w:t>
            </w:r>
          </w:p>
        </w:tc>
        <w:tc>
          <w:tcPr>
            <w:tcW w:w="2151" w:type="dxa"/>
            <w:vMerge w:val="restart"/>
            <w:shd w:val="clear" w:color="auto" w:fill="auto"/>
            <w:vAlign w:val="center"/>
          </w:tcPr>
          <w:p w:rsidR="008F6D6E" w:rsidRPr="008F1DC0" w:rsidRDefault="008F6D6E" w:rsidP="00932260">
            <w:pPr>
              <w:rPr>
                <w:rFonts w:ascii="Times New Roman" w:hAnsi="Times New Roman"/>
                <w:sz w:val="26"/>
                <w:szCs w:val="26"/>
              </w:rPr>
            </w:pPr>
            <w:r w:rsidRPr="008F1DC0">
              <w:rPr>
                <w:rFonts w:ascii="Times New Roman" w:hAnsi="Times New Roman"/>
                <w:sz w:val="26"/>
                <w:szCs w:val="26"/>
              </w:rPr>
              <w:t>Guest of shop</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website of Shop owner</w:t>
            </w:r>
          </w:p>
        </w:tc>
        <w:tc>
          <w:tcPr>
            <w:tcW w:w="2151" w:type="dxa"/>
            <w:vMerge/>
            <w:shd w:val="clear" w:color="auto" w:fill="auto"/>
            <w:vAlign w:val="center"/>
          </w:tcPr>
          <w:p w:rsidR="008F6D6E" w:rsidRPr="008F1DC0" w:rsidRDefault="008F6D6E" w:rsidP="00932260">
            <w:pP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statistic about new stores, revenue of Bespoke system</w:t>
            </w:r>
          </w:p>
        </w:tc>
        <w:tc>
          <w:tcPr>
            <w:tcW w:w="2151" w:type="dxa"/>
            <w:shd w:val="clear" w:color="auto" w:fill="auto"/>
            <w:vAlign w:val="center"/>
          </w:tcPr>
          <w:p w:rsidR="008F6D6E" w:rsidRPr="008F1DC0" w:rsidRDefault="008F6D6E" w:rsidP="00932260">
            <w:pPr>
              <w:rPr>
                <w:rFonts w:ascii="Times New Roman" w:hAnsi="Times New Roman"/>
                <w:sz w:val="26"/>
                <w:szCs w:val="26"/>
              </w:rPr>
            </w:pPr>
            <w:r w:rsidRPr="008F1DC0">
              <w:rPr>
                <w:rFonts w:ascii="Times New Roman" w:hAnsi="Times New Roman"/>
                <w:sz w:val="26"/>
                <w:szCs w:val="26"/>
              </w:rPr>
              <w:t>Bespoke owner</w:t>
            </w: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stores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store information</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Bespoke owner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Lock store</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statistic of store</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products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new product</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 Staff</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product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Delete product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Set highlight products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Filter product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Change status of product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products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product detail</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categories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new category</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 Staff</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category</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Delete category</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categories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category detail</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suppliers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new supplier</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 Staff</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supplier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Delete supplier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suppliers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supplier detail</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orders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new order</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 Staff</w:t>
            </w:r>
          </w:p>
        </w:tc>
      </w:tr>
      <w:tr w:rsidR="008F6D6E" w:rsidRPr="008F1DC0" w:rsidTr="00932260">
        <w:trPr>
          <w:trHeight w:val="161"/>
          <w:jc w:val="center"/>
        </w:trPr>
        <w:tc>
          <w:tcPr>
            <w:tcW w:w="1790" w:type="dxa"/>
            <w:vMerge/>
            <w:vAlign w:val="center"/>
          </w:tcPr>
          <w:p w:rsidR="008F6D6E" w:rsidRPr="008F1DC0" w:rsidRDefault="008F6D6E" w:rsidP="00932260">
            <w:pPr>
              <w:jc w:val="cente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Search order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557"/>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order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557"/>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Change status of order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orders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order detail</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customers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new customer</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customer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Delete customer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customers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customer detail</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Import information of customers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Export information of customers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Search customer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staffs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new staff</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staff</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Delete staff</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staffs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staff detail</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Set staff account permission</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Manager store settings</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Update information of store</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configuration of store</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 xml:space="preserve">Manage statistic </w:t>
            </w:r>
          </w:p>
        </w:tc>
        <w:tc>
          <w:tcPr>
            <w:tcW w:w="4521" w:type="dxa"/>
            <w:shd w:val="clear" w:color="auto" w:fill="auto"/>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Statistic about order, revenue, best-selling product</w:t>
            </w:r>
          </w:p>
        </w:tc>
        <w:tc>
          <w:tcPr>
            <w:tcW w:w="2151" w:type="dxa"/>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Shop owner</w:t>
            </w: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Manage profile</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Edit profile</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Customer, Shop owner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profile</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Buying product management</w:t>
            </w: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Search product</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Customer, Guest of shop</w:t>
            </w:r>
          </w:p>
        </w:tc>
      </w:tr>
      <w:tr w:rsidR="008F6D6E" w:rsidRPr="008F1DC0" w:rsidTr="00932260">
        <w:trPr>
          <w:trHeight w:val="161"/>
          <w:jc w:val="center"/>
        </w:trPr>
        <w:tc>
          <w:tcPr>
            <w:tcW w:w="1790" w:type="dxa"/>
            <w:vMerge/>
            <w:vAlign w:val="center"/>
          </w:tcPr>
          <w:p w:rsidR="008F6D6E" w:rsidRPr="008F1DC0" w:rsidRDefault="008F6D6E" w:rsidP="00932260">
            <w:pPr>
              <w:jc w:val="cente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to cart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vAlign w:val="center"/>
          </w:tcPr>
          <w:p w:rsidR="008F6D6E" w:rsidRPr="008F1DC0" w:rsidRDefault="008F6D6E" w:rsidP="00932260">
            <w:pPr>
              <w:jc w:val="cente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Place order</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Make payment via PayPal, Bao Kim</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Comment with Facebook plugin</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Add product to wish list</w:t>
            </w:r>
          </w:p>
        </w:tc>
        <w:tc>
          <w:tcPr>
            <w:tcW w:w="215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Customer</w:t>
            </w: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Track placed orders</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790" w:type="dxa"/>
            <w:vMerge/>
          </w:tcPr>
          <w:p w:rsidR="008F6D6E" w:rsidRPr="008F1DC0" w:rsidRDefault="008F6D6E" w:rsidP="00932260">
            <w:pPr>
              <w:rPr>
                <w:rFonts w:ascii="Times New Roman" w:hAnsi="Times New Roman"/>
                <w:color w:val="000000"/>
                <w:sz w:val="26"/>
                <w:szCs w:val="26"/>
              </w:rPr>
            </w:pPr>
          </w:p>
        </w:tc>
        <w:tc>
          <w:tcPr>
            <w:tcW w:w="4521"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Rate product</w:t>
            </w:r>
          </w:p>
        </w:tc>
        <w:tc>
          <w:tcPr>
            <w:tcW w:w="2151" w:type="dxa"/>
            <w:vMerge/>
            <w:shd w:val="clear" w:color="auto" w:fill="auto"/>
            <w:vAlign w:val="center"/>
          </w:tcPr>
          <w:p w:rsidR="008F6D6E" w:rsidRPr="008F1DC0" w:rsidRDefault="008F6D6E" w:rsidP="00932260">
            <w:pPr>
              <w:jc w:val="center"/>
              <w:rPr>
                <w:rFonts w:ascii="Times New Roman" w:hAnsi="Times New Roman"/>
                <w:sz w:val="26"/>
                <w:szCs w:val="26"/>
              </w:rPr>
            </w:pPr>
          </w:p>
        </w:tc>
      </w:tr>
    </w:tbl>
    <w:p w:rsidR="008F6D6E" w:rsidRPr="008F1DC0" w:rsidRDefault="008F6D6E" w:rsidP="008F6D6E">
      <w:pPr>
        <w:rPr>
          <w:rFonts w:ascii="Times New Roman" w:hAnsi="Times New Roman"/>
        </w:rPr>
      </w:pPr>
    </w:p>
    <w:p w:rsidR="00D82227" w:rsidRPr="008F1DC0" w:rsidRDefault="008F6D6E" w:rsidP="008F6D6E">
      <w:pPr>
        <w:jc w:val="center"/>
        <w:rPr>
          <w:rFonts w:ascii="Times New Roman" w:hAnsi="Times New Roman"/>
          <w:i/>
          <w:sz w:val="22"/>
        </w:rPr>
      </w:pPr>
      <w:r w:rsidRPr="008F1DC0">
        <w:rPr>
          <w:rFonts w:ascii="Times New Roman" w:hAnsi="Times New Roman"/>
          <w:i/>
          <w:sz w:val="22"/>
        </w:rPr>
        <w:t>Table 5-7: Features to be tested.</w:t>
      </w:r>
    </w:p>
    <w:p w:rsidR="008F6D6E" w:rsidRPr="008F1DC0" w:rsidRDefault="00D82227" w:rsidP="00A5614C">
      <w:pPr>
        <w:spacing w:after="160" w:line="259" w:lineRule="auto"/>
        <w:rPr>
          <w:rFonts w:ascii="Times New Roman" w:hAnsi="Times New Roman"/>
          <w:i/>
          <w:sz w:val="22"/>
        </w:rPr>
      </w:pPr>
      <w:r w:rsidRPr="008F1DC0">
        <w:rPr>
          <w:rFonts w:ascii="Times New Roman" w:hAnsi="Times New Roman"/>
          <w:i/>
          <w:sz w:val="22"/>
        </w:rPr>
        <w:br w:type="page"/>
      </w:r>
    </w:p>
    <w:p w:rsidR="008F6D6E" w:rsidRPr="008F1DC0" w:rsidRDefault="008F6D6E" w:rsidP="008F6D6E">
      <w:pPr>
        <w:pStyle w:val="Heading4"/>
        <w:numPr>
          <w:ilvl w:val="3"/>
          <w:numId w:val="108"/>
        </w:numPr>
        <w:snapToGrid w:val="0"/>
        <w:spacing w:before="200" w:line="276" w:lineRule="auto"/>
        <w:rPr>
          <w:rFonts w:ascii="Times New Roman" w:hAnsi="Times New Roman" w:cs="Times New Roman"/>
        </w:rPr>
      </w:pPr>
      <w:r w:rsidRPr="008F1DC0">
        <w:rPr>
          <w:rFonts w:ascii="Times New Roman" w:hAnsi="Times New Roman" w:cs="Times New Roman"/>
        </w:rPr>
        <w:t>Android Application</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5506"/>
        <w:gridCol w:w="1391"/>
      </w:tblGrid>
      <w:tr w:rsidR="008F6D6E" w:rsidRPr="008F1DC0" w:rsidTr="00932260">
        <w:trPr>
          <w:tblHeader/>
          <w:jc w:val="center"/>
        </w:trPr>
        <w:tc>
          <w:tcPr>
            <w:tcW w:w="1399" w:type="dxa"/>
            <w:shd w:val="clear" w:color="auto" w:fill="8EAADB"/>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Group of functions</w:t>
            </w:r>
          </w:p>
        </w:tc>
        <w:tc>
          <w:tcPr>
            <w:tcW w:w="5506" w:type="dxa"/>
            <w:shd w:val="clear" w:color="auto" w:fill="8EAADB"/>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Functions</w:t>
            </w:r>
          </w:p>
        </w:tc>
        <w:tc>
          <w:tcPr>
            <w:tcW w:w="1391" w:type="dxa"/>
            <w:shd w:val="clear" w:color="auto" w:fill="8EAADB"/>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Actor</w:t>
            </w:r>
          </w:p>
        </w:tc>
      </w:tr>
      <w:tr w:rsidR="008F6D6E" w:rsidRPr="008F1DC0" w:rsidTr="00932260">
        <w:trPr>
          <w:trHeight w:val="161"/>
          <w:jc w:val="center"/>
        </w:trPr>
        <w:tc>
          <w:tcPr>
            <w:tcW w:w="1399"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General functions</w:t>
            </w: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Login</w:t>
            </w:r>
          </w:p>
        </w:tc>
        <w:tc>
          <w:tcPr>
            <w:tcW w:w="1391" w:type="dxa"/>
            <w:vMerge w:val="restart"/>
            <w:shd w:val="clear" w:color="auto" w:fill="auto"/>
            <w:vAlign w:val="center"/>
          </w:tcPr>
          <w:p w:rsidR="008F6D6E" w:rsidRPr="008F1DC0" w:rsidRDefault="008F6D6E" w:rsidP="00932260">
            <w:pPr>
              <w:jc w:val="center"/>
              <w:rPr>
                <w:rFonts w:ascii="Times New Roman" w:hAnsi="Times New Roman"/>
                <w:sz w:val="26"/>
                <w:szCs w:val="26"/>
              </w:rPr>
            </w:pPr>
            <w:r w:rsidRPr="008F1DC0">
              <w:rPr>
                <w:rFonts w:ascii="Times New Roman" w:hAnsi="Times New Roman"/>
                <w:sz w:val="26"/>
                <w:szCs w:val="26"/>
              </w:rPr>
              <w:t xml:space="preserve">Shop owner </w:t>
            </w: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Log out</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Forgot password</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profile</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Email to staff, customer</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Change password</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of orders</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order detail</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Filter order</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Change order status</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statistic of shop</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staff detail</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Call staff, customer by phone</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rate product</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staff</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list product</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Change product status</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View product detail</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val="restart"/>
            <w:vAlign w:val="center"/>
          </w:tcPr>
          <w:p w:rsidR="008F6D6E" w:rsidRPr="008F1DC0" w:rsidRDefault="008F6D6E" w:rsidP="00932260">
            <w:pPr>
              <w:jc w:val="center"/>
              <w:rPr>
                <w:rFonts w:ascii="Times New Roman" w:hAnsi="Times New Roman"/>
                <w:color w:val="000000"/>
                <w:sz w:val="26"/>
                <w:szCs w:val="26"/>
              </w:rPr>
            </w:pPr>
            <w:r w:rsidRPr="008F1DC0">
              <w:rPr>
                <w:rFonts w:ascii="Times New Roman" w:hAnsi="Times New Roman"/>
                <w:color w:val="000000"/>
                <w:sz w:val="26"/>
                <w:szCs w:val="26"/>
              </w:rPr>
              <w:t>Setting</w:t>
            </w: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Alarm notification</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color w:val="000000"/>
                <w:sz w:val="26"/>
                <w:szCs w:val="26"/>
              </w:rPr>
              <w:t>Vibrate notification</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r w:rsidR="008F6D6E" w:rsidRPr="008F1DC0" w:rsidTr="00932260">
        <w:trPr>
          <w:trHeight w:val="161"/>
          <w:jc w:val="center"/>
        </w:trPr>
        <w:tc>
          <w:tcPr>
            <w:tcW w:w="1399" w:type="dxa"/>
            <w:vMerge/>
          </w:tcPr>
          <w:p w:rsidR="008F6D6E" w:rsidRPr="008F1DC0" w:rsidRDefault="008F6D6E" w:rsidP="00932260">
            <w:pPr>
              <w:rPr>
                <w:rFonts w:ascii="Times New Roman" w:hAnsi="Times New Roman"/>
                <w:color w:val="000000"/>
                <w:sz w:val="26"/>
                <w:szCs w:val="26"/>
              </w:rPr>
            </w:pPr>
          </w:p>
        </w:tc>
        <w:tc>
          <w:tcPr>
            <w:tcW w:w="5506" w:type="dxa"/>
            <w:shd w:val="clear" w:color="auto" w:fill="auto"/>
            <w:vAlign w:val="bottom"/>
          </w:tcPr>
          <w:p w:rsidR="008F6D6E" w:rsidRPr="008F1DC0" w:rsidRDefault="008F6D6E" w:rsidP="00932260">
            <w:pPr>
              <w:rPr>
                <w:rFonts w:ascii="Times New Roman" w:hAnsi="Times New Roman"/>
                <w:color w:val="000000"/>
                <w:sz w:val="26"/>
                <w:szCs w:val="26"/>
              </w:rPr>
            </w:pPr>
            <w:r w:rsidRPr="008F1DC0">
              <w:rPr>
                <w:rFonts w:ascii="Times New Roman" w:hAnsi="Times New Roman"/>
                <w:sz w:val="26"/>
                <w:szCs w:val="26"/>
              </w:rPr>
              <w:t>Turn on/off notification</w:t>
            </w:r>
          </w:p>
        </w:tc>
        <w:tc>
          <w:tcPr>
            <w:tcW w:w="1391" w:type="dxa"/>
            <w:vMerge/>
            <w:shd w:val="clear" w:color="auto" w:fill="auto"/>
            <w:vAlign w:val="center"/>
          </w:tcPr>
          <w:p w:rsidR="008F6D6E" w:rsidRPr="008F1DC0" w:rsidRDefault="008F6D6E" w:rsidP="00932260">
            <w:pPr>
              <w:jc w:val="center"/>
              <w:rPr>
                <w:rFonts w:ascii="Times New Roman" w:hAnsi="Times New Roman"/>
                <w:sz w:val="26"/>
                <w:szCs w:val="26"/>
              </w:rPr>
            </w:pPr>
          </w:p>
        </w:tc>
      </w:tr>
    </w:tbl>
    <w:p w:rsidR="00D82227" w:rsidRPr="008F1DC0" w:rsidRDefault="00D82227" w:rsidP="008F6D6E">
      <w:pPr>
        <w:ind w:left="360"/>
        <w:rPr>
          <w:rFonts w:ascii="Times New Roman" w:hAnsi="Times New Roman"/>
        </w:rPr>
      </w:pPr>
    </w:p>
    <w:p w:rsidR="008F6D6E" w:rsidRPr="008F1DC0" w:rsidRDefault="00D82227" w:rsidP="00A5614C">
      <w:pPr>
        <w:spacing w:after="160" w:line="259" w:lineRule="auto"/>
        <w:rPr>
          <w:rFonts w:ascii="Times New Roman" w:hAnsi="Times New Roman"/>
        </w:rPr>
      </w:pPr>
      <w:r w:rsidRPr="008F1DC0">
        <w:rPr>
          <w:rFonts w:ascii="Times New Roman" w:hAnsi="Times New Roman"/>
        </w:rPr>
        <w:br w:type="page"/>
      </w:r>
    </w:p>
    <w:p w:rsidR="008F6D6E" w:rsidRPr="008F1DC0" w:rsidRDefault="008F6D6E" w:rsidP="008F6D6E">
      <w:pPr>
        <w:pStyle w:val="Heading3"/>
        <w:keepNext/>
        <w:keepLines/>
        <w:numPr>
          <w:ilvl w:val="2"/>
          <w:numId w:val="108"/>
        </w:numPr>
        <w:spacing w:before="200" w:after="0" w:line="276" w:lineRule="auto"/>
        <w:rPr>
          <w:rFonts w:ascii="Times New Roman" w:hAnsi="Times New Roman"/>
        </w:rPr>
      </w:pPr>
      <w:bookmarkStart w:id="6736" w:name="_Toc424388935"/>
      <w:bookmarkStart w:id="6737" w:name="_Toc428358855"/>
      <w:r w:rsidRPr="008F1DC0">
        <w:rPr>
          <w:rFonts w:ascii="Times New Roman" w:hAnsi="Times New Roman"/>
        </w:rPr>
        <w:t>Feature not to be tested</w:t>
      </w:r>
      <w:bookmarkEnd w:id="6736"/>
      <w:bookmarkEnd w:id="6737"/>
    </w:p>
    <w:p w:rsidR="008F6D6E" w:rsidRPr="008F1DC0" w:rsidRDefault="008F6D6E" w:rsidP="008F6D6E">
      <w:pPr>
        <w:rPr>
          <w:rFonts w:ascii="Times New Roman" w:hAnsi="Times New Roman"/>
        </w:rPr>
      </w:pPr>
      <w:r w:rsidRPr="008F1DC0">
        <w:rPr>
          <w:rFonts w:ascii="Times New Roman" w:hAnsi="Times New Roman"/>
        </w:rPr>
        <w:t>Out of scope features will not to be tested.</w:t>
      </w:r>
    </w:p>
    <w:p w:rsidR="008F6D6E" w:rsidRPr="008F1DC0" w:rsidRDefault="008F6D6E" w:rsidP="008F6D6E">
      <w:pPr>
        <w:pStyle w:val="Heading2"/>
        <w:numPr>
          <w:ilvl w:val="0"/>
          <w:numId w:val="0"/>
        </w:numPr>
        <w:rPr>
          <w:rFonts w:ascii="Times New Roman" w:hAnsi="Times New Roman"/>
        </w:rPr>
      </w:pPr>
      <w:bookmarkStart w:id="6738" w:name="_Toc428358856"/>
      <w:r w:rsidRPr="008F1DC0">
        <w:rPr>
          <w:rFonts w:ascii="Times New Roman" w:hAnsi="Times New Roman"/>
        </w:rPr>
        <w:t>5.4 Test Case</w:t>
      </w:r>
      <w:bookmarkEnd w:id="6738"/>
    </w:p>
    <w:p w:rsidR="008F6D6E" w:rsidRPr="008F1DC0" w:rsidRDefault="008F6D6E" w:rsidP="008F6D6E">
      <w:pPr>
        <w:rPr>
          <w:ins w:id="6739" w:author="Khánh Cao Duy" w:date="2015-08-26T11:57:00Z"/>
          <w:rFonts w:ascii="Times New Roman" w:hAnsi="Times New Roman"/>
          <w:i/>
        </w:rPr>
      </w:pPr>
      <w:r w:rsidRPr="008F1DC0">
        <w:rPr>
          <w:rFonts w:ascii="Times New Roman" w:hAnsi="Times New Roman"/>
        </w:rPr>
        <w:t xml:space="preserve">See the reference for detail of test cases: </w:t>
      </w:r>
      <w:r w:rsidRPr="008F1DC0">
        <w:rPr>
          <w:rFonts w:ascii="Times New Roman" w:hAnsi="Times New Roman"/>
          <w:i/>
        </w:rPr>
        <w:t>TestCases.xls</w:t>
      </w:r>
    </w:p>
    <w:p w:rsidR="005B422F" w:rsidRPr="008F1DC0" w:rsidRDefault="005B422F" w:rsidP="005B422F">
      <w:pPr>
        <w:pStyle w:val="Heading3"/>
        <w:numPr>
          <w:ilvl w:val="2"/>
          <w:numId w:val="148"/>
        </w:numPr>
        <w:rPr>
          <w:ins w:id="6740" w:author="Khánh Cao Duy" w:date="2015-08-26T11:58:00Z"/>
          <w:rFonts w:ascii="Times New Roman" w:hAnsi="Times New Roman"/>
          <w:rPrChange w:id="6741" w:author="Link Pieces" w:date="2015-08-26T13:21:00Z">
            <w:rPr>
              <w:ins w:id="6742" w:author="Khánh Cao Duy" w:date="2015-08-26T11:58:00Z"/>
            </w:rPr>
          </w:rPrChange>
        </w:rPr>
      </w:pPr>
      <w:bookmarkStart w:id="6743" w:name="_Toc428358857"/>
      <w:ins w:id="6744" w:author="Khánh Cao Duy" w:date="2015-08-26T11:58:00Z">
        <w:r w:rsidRPr="008F1DC0">
          <w:rPr>
            <w:rFonts w:ascii="Times New Roman" w:hAnsi="Times New Roman"/>
            <w:rPrChange w:id="6745" w:author="Link Pieces" w:date="2015-08-26T13:21:00Z">
              <w:rPr/>
            </w:rPrChange>
          </w:rPr>
          <w:t>Example</w:t>
        </w:r>
        <w:bookmarkEnd w:id="6743"/>
      </w:ins>
    </w:p>
    <w:p w:rsidR="005B422F" w:rsidRPr="008F1DC0" w:rsidRDefault="005B422F" w:rsidP="008F6D6E">
      <w:pPr>
        <w:rPr>
          <w:ins w:id="6746" w:author="Khánh Cao Duy" w:date="2015-08-26T12:00:00Z"/>
          <w:rFonts w:ascii="Times New Roman" w:hAnsi="Times New Roman"/>
          <w:lang w:val="en-US" w:eastAsia="ja-JP"/>
          <w:rPrChange w:id="6747" w:author="Link Pieces" w:date="2015-08-26T13:21:00Z">
            <w:rPr>
              <w:ins w:id="6748" w:author="Khánh Cao Duy" w:date="2015-08-26T12:00:00Z"/>
              <w:lang w:val="en-US" w:eastAsia="ja-JP"/>
            </w:rPr>
          </w:rPrChange>
        </w:rPr>
      </w:pPr>
      <w:ins w:id="6749" w:author="Khánh Cao Duy" w:date="2015-08-26T11:58:00Z">
        <w:r w:rsidRPr="008F1DC0">
          <w:rPr>
            <w:rFonts w:ascii="Times New Roman" w:hAnsi="Times New Roman"/>
            <w:noProof/>
            <w:lang w:val="en-US" w:eastAsia="ja-JP"/>
            <w:rPrChange w:id="6750" w:author="Link Pieces" w:date="2015-08-26T13:21:00Z">
              <w:rPr>
                <w:noProof/>
                <w:lang w:val="en-US" w:eastAsia="ja-JP"/>
              </w:rPr>
            </w:rPrChange>
          </w:rPr>
          <w:drawing>
            <wp:inline distT="0" distB="0" distL="0" distR="0" wp14:anchorId="7B84DBA7" wp14:editId="32EB7ECB">
              <wp:extent cx="5943600" cy="2476500"/>
              <wp:effectExtent l="0" t="0" r="0" b="0"/>
              <wp:docPr id="30" name="Picture 30" descr="C:\Users\Khanh\Desktop\Test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Testcase.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ins>
    </w:p>
    <w:p w:rsidR="005B422F" w:rsidRPr="008F1DC0" w:rsidRDefault="005B422F">
      <w:pPr>
        <w:spacing w:after="160" w:line="259" w:lineRule="auto"/>
        <w:rPr>
          <w:rFonts w:ascii="Times New Roman" w:hAnsi="Times New Roman"/>
          <w:lang w:val="en-US" w:eastAsia="ja-JP"/>
          <w:rPrChange w:id="6751" w:author="Link Pieces" w:date="2015-08-26T13:21:00Z">
            <w:rPr>
              <w:rFonts w:ascii="Times New Roman" w:hAnsi="Times New Roman"/>
            </w:rPr>
          </w:rPrChange>
        </w:rPr>
        <w:pPrChange w:id="6752" w:author="Khánh Cao Duy" w:date="2015-08-26T12:00:00Z">
          <w:pPr/>
        </w:pPrChange>
      </w:pPr>
      <w:ins w:id="6753" w:author="Khánh Cao Duy" w:date="2015-08-26T12:00:00Z">
        <w:r w:rsidRPr="008F1DC0">
          <w:rPr>
            <w:rFonts w:ascii="Times New Roman" w:hAnsi="Times New Roman"/>
            <w:lang w:val="en-US" w:eastAsia="ja-JP"/>
            <w:rPrChange w:id="6754" w:author="Link Pieces" w:date="2015-08-26T13:21:00Z">
              <w:rPr>
                <w:lang w:val="en-US" w:eastAsia="ja-JP"/>
              </w:rPr>
            </w:rPrChange>
          </w:rPr>
          <w:br w:type="page"/>
        </w:r>
      </w:ins>
    </w:p>
    <w:p w:rsidR="008F6D6E" w:rsidRPr="008F1DC0" w:rsidRDefault="005B422F" w:rsidP="008F6D6E">
      <w:pPr>
        <w:pStyle w:val="Heading2"/>
        <w:numPr>
          <w:ilvl w:val="0"/>
          <w:numId w:val="0"/>
        </w:numPr>
        <w:rPr>
          <w:rFonts w:ascii="Times New Roman" w:hAnsi="Times New Roman"/>
        </w:rPr>
      </w:pPr>
      <w:bookmarkStart w:id="6755" w:name="_Toc428358858"/>
      <w:ins w:id="6756" w:author="Khánh Cao Duy" w:date="2015-08-26T11:59:00Z">
        <w:r w:rsidRPr="008F1DC0">
          <w:rPr>
            <w:rFonts w:ascii="Times New Roman" w:hAnsi="Times New Roman"/>
          </w:rPr>
          <w:t xml:space="preserve">5.5 </w:t>
        </w:r>
      </w:ins>
      <w:r w:rsidR="008F6D6E" w:rsidRPr="008F1DC0">
        <w:rPr>
          <w:rFonts w:ascii="Times New Roman" w:hAnsi="Times New Roman"/>
        </w:rPr>
        <w:t>Test Report</w:t>
      </w:r>
      <w:bookmarkEnd w:id="6755"/>
    </w:p>
    <w:p w:rsidR="008F6D6E" w:rsidRPr="008F1DC0" w:rsidRDefault="008F6D6E" w:rsidP="008F6D6E">
      <w:pPr>
        <w:pStyle w:val="Heading3"/>
        <w:keepNext/>
        <w:keepLines/>
        <w:numPr>
          <w:ilvl w:val="2"/>
          <w:numId w:val="104"/>
        </w:numPr>
        <w:spacing w:before="200" w:after="0" w:line="276" w:lineRule="auto"/>
        <w:rPr>
          <w:rFonts w:ascii="Times New Roman" w:hAnsi="Times New Roman"/>
        </w:rPr>
      </w:pPr>
      <w:bookmarkStart w:id="6757" w:name="_Toc428358859"/>
      <w:r w:rsidRPr="008F1DC0">
        <w:rPr>
          <w:rFonts w:ascii="Times New Roman" w:hAnsi="Times New Roman"/>
        </w:rPr>
        <w:t>Defect log</w:t>
      </w:r>
      <w:bookmarkEnd w:id="6757"/>
    </w:p>
    <w:p w:rsidR="008F6D6E" w:rsidRPr="008F1DC0" w:rsidRDefault="008F6D6E" w:rsidP="008F6D6E">
      <w:pPr>
        <w:pStyle w:val="ListParagraph"/>
        <w:numPr>
          <w:ilvl w:val="0"/>
          <w:numId w:val="110"/>
        </w:numPr>
        <w:spacing w:line="276" w:lineRule="auto"/>
        <w:rPr>
          <w:rFonts w:ascii="Times New Roman" w:hAnsi="Times New Roman"/>
        </w:rPr>
      </w:pPr>
      <w:r w:rsidRPr="008F1DC0">
        <w:rPr>
          <w:rFonts w:ascii="Times New Roman" w:hAnsi="Times New Roman"/>
        </w:rPr>
        <w:t xml:space="preserve">BOSS project used </w:t>
      </w:r>
      <w:r w:rsidR="00EF7D63" w:rsidRPr="008F1DC0">
        <w:rPr>
          <w:rFonts w:ascii="Times New Roman" w:hAnsi="Times New Roman"/>
          <w:rPrChange w:id="6758" w:author="Link Pieces" w:date="2015-08-26T13:21:00Z">
            <w:rPr/>
          </w:rPrChange>
        </w:rPr>
        <w:fldChar w:fldCharType="begin"/>
      </w:r>
      <w:r w:rsidR="00EF7D63" w:rsidRPr="008F1DC0">
        <w:rPr>
          <w:rFonts w:ascii="Times New Roman" w:hAnsi="Times New Roman"/>
          <w:rPrChange w:id="6759" w:author="Link Pieces" w:date="2015-08-26T13:21:00Z">
            <w:rPr/>
          </w:rPrChange>
        </w:rPr>
        <w:instrText xml:space="preserve"> HYPERLINK "www.hostedredmine.com" </w:instrText>
      </w:r>
      <w:r w:rsidR="00EF7D63" w:rsidRPr="008F1DC0">
        <w:rPr>
          <w:rPrChange w:id="6760"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www.hostedredmine.com</w:t>
      </w:r>
      <w:r w:rsidR="00EF7D63" w:rsidRPr="008F1DC0">
        <w:rPr>
          <w:rStyle w:val="Hyperlink"/>
          <w:rFonts w:ascii="Times New Roman" w:hAnsi="Times New Roman"/>
          <w:rPrChange w:id="6761" w:author="Link Pieces" w:date="2015-08-26T13:21:00Z">
            <w:rPr>
              <w:rStyle w:val="Hyperlink"/>
              <w:rFonts w:ascii="Times New Roman" w:hAnsi="Times New Roman"/>
            </w:rPr>
          </w:rPrChange>
        </w:rPr>
        <w:fldChar w:fldCharType="end"/>
      </w:r>
      <w:r w:rsidRPr="008F1DC0">
        <w:rPr>
          <w:rFonts w:ascii="Times New Roman" w:hAnsi="Times New Roman"/>
          <w:b/>
        </w:rPr>
        <w:t xml:space="preserve"> </w:t>
      </w:r>
      <w:r w:rsidRPr="008F1DC0">
        <w:rPr>
          <w:rFonts w:ascii="Times New Roman" w:hAnsi="Times New Roman"/>
        </w:rPr>
        <w:t xml:space="preserve">to manager test-case. </w:t>
      </w:r>
    </w:p>
    <w:p w:rsidR="008F6D6E" w:rsidRPr="008F1DC0" w:rsidRDefault="008F6D6E" w:rsidP="008F6D6E">
      <w:pPr>
        <w:pStyle w:val="ListParagraph"/>
        <w:numPr>
          <w:ilvl w:val="0"/>
          <w:numId w:val="110"/>
        </w:numPr>
        <w:spacing w:line="276" w:lineRule="auto"/>
        <w:rPr>
          <w:rFonts w:ascii="Times New Roman" w:hAnsi="Times New Roman"/>
          <w:b/>
        </w:rPr>
      </w:pPr>
      <w:r w:rsidRPr="008F1DC0">
        <w:rPr>
          <w:rFonts w:ascii="Times New Roman" w:hAnsi="Times New Roman"/>
        </w:rPr>
        <w:t xml:space="preserve">Every member of BOSS project created an account in </w:t>
      </w:r>
      <w:r w:rsidR="00EF7D63" w:rsidRPr="008F1DC0">
        <w:rPr>
          <w:rFonts w:ascii="Times New Roman" w:hAnsi="Times New Roman"/>
          <w:rPrChange w:id="6762" w:author="Link Pieces" w:date="2015-08-26T13:21:00Z">
            <w:rPr/>
          </w:rPrChange>
        </w:rPr>
        <w:fldChar w:fldCharType="begin"/>
      </w:r>
      <w:r w:rsidR="00EF7D63" w:rsidRPr="008F1DC0">
        <w:rPr>
          <w:rFonts w:ascii="Times New Roman" w:hAnsi="Times New Roman"/>
          <w:rPrChange w:id="6763" w:author="Link Pieces" w:date="2015-08-26T13:21:00Z">
            <w:rPr/>
          </w:rPrChange>
        </w:rPr>
        <w:instrText xml:space="preserve"> HYPERLINK "file:///C:\\Users\\Khanh\\Desktop\\BeSpokeBMS\\Reports\\www.hostedredmine.com" </w:instrText>
      </w:r>
      <w:r w:rsidR="00EF7D63" w:rsidRPr="008F1DC0">
        <w:rPr>
          <w:rPrChange w:id="6764"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www.hostedredmine.com</w:t>
      </w:r>
      <w:r w:rsidR="00EF7D63" w:rsidRPr="008F1DC0">
        <w:rPr>
          <w:rStyle w:val="Hyperlink"/>
          <w:rFonts w:ascii="Times New Roman" w:hAnsi="Times New Roman"/>
          <w:rPrChange w:id="6765" w:author="Link Pieces" w:date="2015-08-26T13:21:00Z">
            <w:rPr>
              <w:rStyle w:val="Hyperlink"/>
              <w:rFonts w:ascii="Times New Roman" w:hAnsi="Times New Roman"/>
            </w:rPr>
          </w:rPrChange>
        </w:rPr>
        <w:fldChar w:fldCharType="end"/>
      </w:r>
      <w:r w:rsidRPr="008F1DC0">
        <w:rPr>
          <w:rFonts w:ascii="Times New Roman" w:hAnsi="Times New Roman"/>
          <w:b/>
        </w:rPr>
        <w:t xml:space="preserve">  </w:t>
      </w:r>
      <w:r w:rsidRPr="008F1DC0">
        <w:rPr>
          <w:rFonts w:ascii="Times New Roman" w:hAnsi="Times New Roman"/>
        </w:rPr>
        <w:t>to get bug.</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766" w:author="Link Pieces" w:date="2015-08-26T13:21:00Z">
            <w:rPr>
              <w:rFonts w:ascii="Times New Roman" w:hAnsi="Times New Roman"/>
              <w:noProof/>
              <w:lang w:val="en-US" w:eastAsia="ja-JP"/>
            </w:rPr>
          </w:rPrChange>
        </w:rPr>
        <w:drawing>
          <wp:inline distT="0" distB="0" distL="0" distR="0" wp14:anchorId="56AB092E" wp14:editId="7A8BFEC0">
            <wp:extent cx="5944870" cy="38284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hitecture.png"/>
                    <pic:cNvPicPr/>
                  </pic:nvPicPr>
                  <pic:blipFill>
                    <a:blip r:embed="rId203">
                      <a:extLst>
                        <a:ext uri="{28A0092B-C50C-407E-A947-70E740481C1C}">
                          <a14:useLocalDpi xmlns:a14="http://schemas.microsoft.com/office/drawing/2010/main" val="0"/>
                        </a:ext>
                      </a:extLst>
                    </a:blip>
                    <a:stretch>
                      <a:fillRect/>
                    </a:stretch>
                  </pic:blipFill>
                  <pic:spPr>
                    <a:xfrm>
                      <a:off x="0" y="0"/>
                      <a:ext cx="5944870" cy="3828415"/>
                    </a:xfrm>
                    <a:prstGeom prst="rect">
                      <a:avLst/>
                    </a:prstGeom>
                  </pic:spPr>
                </pic:pic>
              </a:graphicData>
            </a:graphic>
          </wp:inline>
        </w:drawing>
      </w:r>
    </w:p>
    <w:p w:rsidR="008F6D6E" w:rsidRPr="008F1DC0" w:rsidRDefault="008F6D6E" w:rsidP="008F6D6E">
      <w:pPr>
        <w:pStyle w:val="ListParagraph"/>
        <w:ind w:left="3240" w:firstLine="360"/>
        <w:rPr>
          <w:rFonts w:ascii="Times New Roman" w:hAnsi="Times New Roman"/>
        </w:rPr>
      </w:pPr>
      <w:r w:rsidRPr="008F1DC0">
        <w:rPr>
          <w:rFonts w:ascii="Times New Roman" w:hAnsi="Times New Roman"/>
        </w:rPr>
        <w:t>Figure 5-4: Logbug screen</w:t>
      </w:r>
    </w:p>
    <w:p w:rsidR="008F6D6E" w:rsidRPr="008F1DC0" w:rsidRDefault="008F6D6E" w:rsidP="008F6D6E">
      <w:pPr>
        <w:pStyle w:val="ListParagraph"/>
        <w:ind w:left="3600"/>
        <w:rPr>
          <w:rFonts w:ascii="Times New Roman" w:hAnsi="Times New Roman"/>
          <w:lang w:val="en-US" w:eastAsia="ja-JP"/>
        </w:rPr>
      </w:pPr>
    </w:p>
    <w:p w:rsidR="008F6D6E" w:rsidRPr="008F1DC0" w:rsidRDefault="008F6D6E" w:rsidP="008F6D6E">
      <w:pPr>
        <w:pStyle w:val="ListParagraph"/>
        <w:ind w:left="3600"/>
        <w:rPr>
          <w:rFonts w:ascii="Times New Roman" w:hAnsi="Times New Roman"/>
          <w:lang w:val="en-US" w:eastAsia="ja-JP"/>
        </w:rPr>
      </w:pPr>
    </w:p>
    <w:p w:rsidR="008F6D6E" w:rsidRPr="008F1DC0" w:rsidRDefault="00D82227" w:rsidP="00A5614C">
      <w:pPr>
        <w:spacing w:after="160" w:line="259" w:lineRule="auto"/>
        <w:rPr>
          <w:rFonts w:ascii="Times New Roman" w:hAnsi="Times New Roman"/>
          <w:lang w:val="en-US" w:eastAsia="ja-JP"/>
        </w:rPr>
      </w:pPr>
      <w:r w:rsidRPr="008F1DC0">
        <w:rPr>
          <w:rFonts w:ascii="Times New Roman" w:hAnsi="Times New Roman"/>
          <w:lang w:val="en-US" w:eastAsia="ja-JP"/>
        </w:rPr>
        <w:br w:type="page"/>
      </w:r>
    </w:p>
    <w:p w:rsidR="008F6D6E" w:rsidRPr="008F1DC0" w:rsidRDefault="008F6D6E" w:rsidP="00A5614C">
      <w:pPr>
        <w:pStyle w:val="Heading3"/>
        <w:numPr>
          <w:ilvl w:val="2"/>
          <w:numId w:val="104"/>
        </w:numPr>
        <w:rPr>
          <w:rFonts w:ascii="Times New Roman" w:hAnsi="Times New Roman"/>
        </w:rPr>
      </w:pPr>
      <w:bookmarkStart w:id="6767" w:name="_Toc428358860"/>
      <w:r w:rsidRPr="008F1DC0">
        <w:rPr>
          <w:rFonts w:ascii="Times New Roman" w:hAnsi="Times New Roman"/>
        </w:rPr>
        <w:t>System Test Case Report</w:t>
      </w:r>
      <w:bookmarkEnd w:id="6767"/>
    </w:p>
    <w:p w:rsidR="008F6D6E" w:rsidRPr="008F1DC0" w:rsidRDefault="00D82227" w:rsidP="00A5614C">
      <w:pPr>
        <w:pStyle w:val="Heading4"/>
        <w:snapToGrid w:val="0"/>
        <w:spacing w:before="200" w:line="276" w:lineRule="auto"/>
        <w:rPr>
          <w:rFonts w:ascii="Times New Roman" w:hAnsi="Times New Roman" w:cs="Times New Roman"/>
        </w:rPr>
      </w:pPr>
      <w:r w:rsidRPr="008F1DC0">
        <w:rPr>
          <w:rFonts w:ascii="Times New Roman" w:hAnsi="Times New Roman" w:cs="Times New Roman"/>
        </w:rPr>
        <w:t xml:space="preserve">5.5.2.1 </w:t>
      </w:r>
      <w:r w:rsidR="008F6D6E" w:rsidRPr="008F1DC0">
        <w:rPr>
          <w:rFonts w:ascii="Times New Roman" w:hAnsi="Times New Roman" w:cs="Times New Roman"/>
        </w:rPr>
        <w:t>Web Application</w:t>
      </w:r>
    </w:p>
    <w:p w:rsidR="008F6D6E" w:rsidRPr="008F1DC0" w:rsidRDefault="008F6D6E" w:rsidP="008F6D6E">
      <w:pPr>
        <w:jc w:val="center"/>
        <w:rPr>
          <w:rFonts w:ascii="Times New Roman" w:hAnsi="Times New Roman"/>
          <w:i/>
          <w:sz w:val="22"/>
        </w:rPr>
      </w:pPr>
    </w:p>
    <w:tbl>
      <w:tblPr>
        <w:tblW w:w="9380" w:type="dxa"/>
        <w:tblInd w:w="93" w:type="dxa"/>
        <w:tblLook w:val="04A0" w:firstRow="1" w:lastRow="0" w:firstColumn="1" w:lastColumn="0" w:noHBand="0" w:noVBand="1"/>
      </w:tblPr>
      <w:tblGrid>
        <w:gridCol w:w="1540"/>
        <w:gridCol w:w="3373"/>
        <w:gridCol w:w="1072"/>
        <w:gridCol w:w="962"/>
        <w:gridCol w:w="1190"/>
        <w:gridCol w:w="1243"/>
      </w:tblGrid>
      <w:tr w:rsidR="008F6D6E" w:rsidRPr="008F1DC0" w:rsidTr="00932260">
        <w:trPr>
          <w:trHeight w:val="570"/>
        </w:trPr>
        <w:tc>
          <w:tcPr>
            <w:tcW w:w="1545" w:type="dxa"/>
            <w:tcBorders>
              <w:top w:val="single" w:sz="8" w:space="0" w:color="auto"/>
              <w:left w:val="single" w:sz="8" w:space="0" w:color="auto"/>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Client</w:t>
            </w:r>
          </w:p>
        </w:tc>
        <w:tc>
          <w:tcPr>
            <w:tcW w:w="3405"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 xml:space="preserve">Test Case </w:t>
            </w:r>
          </w:p>
        </w:tc>
        <w:tc>
          <w:tcPr>
            <w:tcW w:w="1078"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Pass</w:t>
            </w:r>
          </w:p>
        </w:tc>
        <w:tc>
          <w:tcPr>
            <w:tcW w:w="967"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Fail</w:t>
            </w:r>
          </w:p>
        </w:tc>
        <w:tc>
          <w:tcPr>
            <w:tcW w:w="1139"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Not </w:t>
            </w:r>
            <w:r w:rsidRPr="008F1DC0">
              <w:rPr>
                <w:rFonts w:ascii="Times New Roman" w:eastAsia="Times New Roman" w:hAnsi="Times New Roman"/>
                <w:b/>
                <w:bCs/>
                <w:color w:val="000000"/>
              </w:rPr>
              <w:br/>
              <w:t>Available</w:t>
            </w:r>
          </w:p>
        </w:tc>
        <w:tc>
          <w:tcPr>
            <w:tcW w:w="1246" w:type="dxa"/>
            <w:tcBorders>
              <w:top w:val="single" w:sz="8" w:space="0" w:color="auto"/>
              <w:left w:val="nil"/>
              <w:bottom w:val="single" w:sz="4" w:space="0" w:color="auto"/>
              <w:right w:val="single" w:sz="8"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Number of Test Case</w:t>
            </w:r>
          </w:p>
        </w:tc>
      </w:tr>
      <w:tr w:rsidR="008F6D6E" w:rsidRPr="008F1DC0" w:rsidTr="00932260">
        <w:trPr>
          <w:trHeight w:val="315"/>
        </w:trPr>
        <w:tc>
          <w:tcPr>
            <w:tcW w:w="1545" w:type="dxa"/>
            <w:vMerge w:val="restart"/>
            <w:tcBorders>
              <w:top w:val="nil"/>
              <w:left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Admin</w:t>
            </w: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Create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user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18</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18</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user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15</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15</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Delete user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user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user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user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8</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8</w:t>
            </w:r>
          </w:p>
        </w:tc>
      </w:tr>
      <w:tr w:rsidR="008F6D6E" w:rsidRPr="008F1DC0" w:rsidTr="00932260">
        <w:trPr>
          <w:trHeight w:val="300"/>
        </w:trPr>
        <w:tc>
          <w:tcPr>
            <w:tcW w:w="1545" w:type="dxa"/>
            <w:vMerge/>
            <w:tcBorders>
              <w:left w:val="single" w:sz="8" w:space="0" w:color="auto"/>
              <w:bottom w:val="single" w:sz="4" w:space="0" w:color="000000"/>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w:t>
            </w:r>
          </w:p>
        </w:tc>
        <w:tc>
          <w:tcPr>
            <w:tcW w:w="1078"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131</w:t>
            </w:r>
          </w:p>
        </w:tc>
        <w:tc>
          <w:tcPr>
            <w:tcW w:w="967"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39"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246" w:type="dxa"/>
            <w:tcBorders>
              <w:top w:val="nil"/>
              <w:left w:val="nil"/>
              <w:bottom w:val="single" w:sz="4" w:space="0" w:color="auto"/>
              <w:right w:val="single" w:sz="8"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131</w:t>
            </w:r>
          </w:p>
        </w:tc>
      </w:tr>
      <w:tr w:rsidR="008F6D6E" w:rsidRPr="008F1DC0" w:rsidTr="00932260">
        <w:trPr>
          <w:trHeight w:val="300"/>
        </w:trPr>
        <w:tc>
          <w:tcPr>
            <w:tcW w:w="1545" w:type="dxa"/>
            <w:vMerge w:val="restart"/>
            <w:tcBorders>
              <w:top w:val="nil"/>
              <w:left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Shop Owner</w:t>
            </w: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Register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24</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24</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Login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Logout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Forget password</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profile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Create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store</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29</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29</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category</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category</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Delete category</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category</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category</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category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category</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Delete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product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Filter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18</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18</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16</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16</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Delete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customer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Filter customer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16</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staff</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staff</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staff</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staff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staff</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Permission of staff</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10</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10</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19</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19</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19</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19</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order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Filter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Change status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Transfer order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supplier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supplier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Delete supplier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supplier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supplier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supplier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supplier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permission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permission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Delete permission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list permission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Sort permission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View permission detail</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permission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Other function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r>
      <w:tr w:rsidR="008F6D6E" w:rsidRPr="008F1DC0" w:rsidTr="00932260">
        <w:trPr>
          <w:trHeight w:val="300"/>
        </w:trPr>
        <w:tc>
          <w:tcPr>
            <w:tcW w:w="1545" w:type="dxa"/>
            <w:vMerge/>
            <w:tcBorders>
              <w:left w:val="single" w:sz="8" w:space="0" w:color="auto"/>
              <w:bottom w:val="single" w:sz="4" w:space="0" w:color="000000"/>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w:t>
            </w:r>
          </w:p>
        </w:tc>
        <w:tc>
          <w:tcPr>
            <w:tcW w:w="1078"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529</w:t>
            </w:r>
          </w:p>
        </w:tc>
        <w:tc>
          <w:tcPr>
            <w:tcW w:w="967"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39"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246" w:type="dxa"/>
            <w:tcBorders>
              <w:top w:val="nil"/>
              <w:left w:val="nil"/>
              <w:bottom w:val="single" w:sz="4" w:space="0" w:color="auto"/>
              <w:right w:val="single" w:sz="8"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529</w:t>
            </w:r>
          </w:p>
        </w:tc>
      </w:tr>
      <w:tr w:rsidR="008F6D6E" w:rsidRPr="008F1DC0" w:rsidTr="00932260">
        <w:trPr>
          <w:trHeight w:val="300"/>
        </w:trPr>
        <w:tc>
          <w:tcPr>
            <w:tcW w:w="1545" w:type="dxa"/>
            <w:vMerge w:val="restart"/>
            <w:tcBorders>
              <w:top w:val="nil"/>
              <w:left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Customer</w:t>
            </w: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Register</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31</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31</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Login</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Logout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Add cart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Edit cart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Check out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44</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44</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Search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Filter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20</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20</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Rate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12</w:t>
            </w:r>
          </w:p>
        </w:tc>
      </w:tr>
      <w:tr w:rsidR="008F6D6E" w:rsidRPr="008F1DC0" w:rsidTr="00932260">
        <w:trPr>
          <w:trHeight w:val="300"/>
        </w:trPr>
        <w:tc>
          <w:tcPr>
            <w:tcW w:w="1545" w:type="dxa"/>
            <w:vMerge/>
            <w:tcBorders>
              <w:left w:val="single" w:sz="8" w:space="0" w:color="auto"/>
              <w:right w:val="single" w:sz="4" w:space="0" w:color="auto"/>
            </w:tcBorders>
            <w:shd w:val="clear" w:color="000000" w:fill="C5D9F1"/>
            <w:vAlign w:val="center"/>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Comment product</w:t>
            </w:r>
          </w:p>
        </w:tc>
        <w:tc>
          <w:tcPr>
            <w:tcW w:w="1078"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8</w:t>
            </w:r>
          </w:p>
        </w:tc>
        <w:tc>
          <w:tcPr>
            <w:tcW w:w="967"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39"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46"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8</w:t>
            </w:r>
          </w:p>
        </w:tc>
      </w:tr>
      <w:tr w:rsidR="008F6D6E" w:rsidRPr="008F1DC0" w:rsidTr="00932260">
        <w:trPr>
          <w:trHeight w:val="300"/>
        </w:trPr>
        <w:tc>
          <w:tcPr>
            <w:tcW w:w="1545" w:type="dxa"/>
            <w:vMerge/>
            <w:tcBorders>
              <w:left w:val="single" w:sz="8" w:space="0" w:color="auto"/>
              <w:bottom w:val="single" w:sz="4" w:space="0" w:color="000000"/>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b/>
                <w:bCs/>
                <w:color w:val="000000"/>
              </w:rPr>
            </w:pPr>
          </w:p>
        </w:tc>
        <w:tc>
          <w:tcPr>
            <w:tcW w:w="3405"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w:t>
            </w:r>
          </w:p>
        </w:tc>
        <w:tc>
          <w:tcPr>
            <w:tcW w:w="1078"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147</w:t>
            </w:r>
          </w:p>
        </w:tc>
        <w:tc>
          <w:tcPr>
            <w:tcW w:w="967"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39" w:type="dxa"/>
            <w:tcBorders>
              <w:top w:val="nil"/>
              <w:left w:val="nil"/>
              <w:bottom w:val="single" w:sz="4" w:space="0" w:color="auto"/>
              <w:right w:val="single" w:sz="4"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246" w:type="dxa"/>
            <w:tcBorders>
              <w:top w:val="nil"/>
              <w:left w:val="nil"/>
              <w:bottom w:val="single" w:sz="4" w:space="0" w:color="auto"/>
              <w:right w:val="single" w:sz="8" w:space="0" w:color="auto"/>
            </w:tcBorders>
            <w:shd w:val="clear" w:color="000000" w:fill="DDD9C4"/>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147</w:t>
            </w:r>
          </w:p>
        </w:tc>
      </w:tr>
      <w:tr w:rsidR="008F6D6E" w:rsidRPr="008F1DC0" w:rsidTr="00932260">
        <w:trPr>
          <w:trHeight w:val="315"/>
        </w:trPr>
        <w:tc>
          <w:tcPr>
            <w:tcW w:w="4950" w:type="dxa"/>
            <w:gridSpan w:val="2"/>
            <w:tcBorders>
              <w:top w:val="single" w:sz="4" w:space="0" w:color="auto"/>
              <w:left w:val="single" w:sz="8" w:space="0" w:color="auto"/>
              <w:bottom w:val="single" w:sz="8" w:space="0" w:color="auto"/>
              <w:right w:val="single" w:sz="4" w:space="0" w:color="000000"/>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Total of Test Case </w:t>
            </w:r>
          </w:p>
        </w:tc>
        <w:tc>
          <w:tcPr>
            <w:tcW w:w="1078" w:type="dxa"/>
            <w:tcBorders>
              <w:top w:val="nil"/>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807</w:t>
            </w:r>
          </w:p>
        </w:tc>
        <w:tc>
          <w:tcPr>
            <w:tcW w:w="967" w:type="dxa"/>
            <w:tcBorders>
              <w:top w:val="nil"/>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39" w:type="dxa"/>
            <w:tcBorders>
              <w:top w:val="nil"/>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246" w:type="dxa"/>
            <w:tcBorders>
              <w:top w:val="nil"/>
              <w:left w:val="nil"/>
              <w:bottom w:val="single" w:sz="8" w:space="0" w:color="auto"/>
              <w:right w:val="single" w:sz="8"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807</w:t>
            </w:r>
          </w:p>
        </w:tc>
      </w:tr>
    </w:tbl>
    <w:p w:rsidR="008F6D6E" w:rsidRPr="008F1DC0" w:rsidRDefault="008F6D6E" w:rsidP="00A5614C">
      <w:pPr>
        <w:ind w:left="3600"/>
        <w:rPr>
          <w:rFonts w:ascii="Times New Roman" w:hAnsi="Times New Roman"/>
          <w:i/>
          <w:sz w:val="22"/>
        </w:rPr>
      </w:pPr>
      <w:r w:rsidRPr="008F1DC0">
        <w:rPr>
          <w:rFonts w:ascii="Times New Roman" w:hAnsi="Times New Roman"/>
          <w:i/>
          <w:sz w:val="22"/>
        </w:rPr>
        <w:br/>
        <w:t>Table 5-9: System test case report.</w:t>
      </w:r>
    </w:p>
    <w:p w:rsidR="008F6D6E" w:rsidRPr="008F1DC0" w:rsidRDefault="008F6D6E" w:rsidP="00A5614C">
      <w:pPr>
        <w:pStyle w:val="Heading4"/>
        <w:numPr>
          <w:ilvl w:val="3"/>
          <w:numId w:val="130"/>
        </w:numPr>
        <w:snapToGrid w:val="0"/>
        <w:spacing w:before="200" w:line="276" w:lineRule="auto"/>
        <w:rPr>
          <w:rFonts w:ascii="Times New Roman" w:hAnsi="Times New Roman" w:cs="Times New Roman"/>
          <w:rPrChange w:id="6768" w:author="Link Pieces" w:date="2015-08-26T13:21:00Z">
            <w:rPr>
              <w:rFonts w:ascii="Times New Roman" w:hAnsi="Times New Roman"/>
            </w:rPr>
          </w:rPrChange>
        </w:rPr>
      </w:pPr>
      <w:r w:rsidRPr="008F1DC0">
        <w:rPr>
          <w:rFonts w:ascii="Times New Roman" w:hAnsi="Times New Roman" w:cs="Times New Roman"/>
        </w:rPr>
        <w:t>Mobile Application</w:t>
      </w:r>
    </w:p>
    <w:tbl>
      <w:tblPr>
        <w:tblW w:w="9380" w:type="dxa"/>
        <w:tblInd w:w="93" w:type="dxa"/>
        <w:tblLook w:val="04A0" w:firstRow="1" w:lastRow="0" w:firstColumn="1" w:lastColumn="0" w:noHBand="0" w:noVBand="1"/>
      </w:tblPr>
      <w:tblGrid>
        <w:gridCol w:w="1812"/>
        <w:gridCol w:w="3196"/>
        <w:gridCol w:w="1033"/>
        <w:gridCol w:w="925"/>
        <w:gridCol w:w="1190"/>
        <w:gridCol w:w="1224"/>
      </w:tblGrid>
      <w:tr w:rsidR="008F6D6E" w:rsidRPr="008F1DC0" w:rsidTr="007149C7">
        <w:trPr>
          <w:trHeight w:val="570"/>
        </w:trPr>
        <w:tc>
          <w:tcPr>
            <w:tcW w:w="1812" w:type="dxa"/>
            <w:tcBorders>
              <w:top w:val="single" w:sz="8" w:space="0" w:color="auto"/>
              <w:left w:val="single" w:sz="8" w:space="0" w:color="auto"/>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Client</w:t>
            </w:r>
          </w:p>
        </w:tc>
        <w:tc>
          <w:tcPr>
            <w:tcW w:w="3196"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 xml:space="preserve">Test Case </w:t>
            </w:r>
          </w:p>
        </w:tc>
        <w:tc>
          <w:tcPr>
            <w:tcW w:w="1033"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Pass</w:t>
            </w:r>
          </w:p>
        </w:tc>
        <w:tc>
          <w:tcPr>
            <w:tcW w:w="925"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Fail</w:t>
            </w:r>
          </w:p>
        </w:tc>
        <w:tc>
          <w:tcPr>
            <w:tcW w:w="1190" w:type="dxa"/>
            <w:tcBorders>
              <w:top w:val="single" w:sz="8" w:space="0" w:color="auto"/>
              <w:left w:val="nil"/>
              <w:bottom w:val="single" w:sz="4"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Not </w:t>
            </w:r>
            <w:r w:rsidRPr="008F1DC0">
              <w:rPr>
                <w:rFonts w:ascii="Times New Roman" w:eastAsia="Times New Roman" w:hAnsi="Times New Roman"/>
                <w:b/>
                <w:bCs/>
                <w:color w:val="000000"/>
              </w:rPr>
              <w:br/>
              <w:t>Available</w:t>
            </w:r>
          </w:p>
        </w:tc>
        <w:tc>
          <w:tcPr>
            <w:tcW w:w="1224" w:type="dxa"/>
            <w:tcBorders>
              <w:top w:val="single" w:sz="8" w:space="0" w:color="auto"/>
              <w:left w:val="nil"/>
              <w:bottom w:val="single" w:sz="4" w:space="0" w:color="auto"/>
              <w:right w:val="single" w:sz="8"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Number of Test Case</w:t>
            </w:r>
          </w:p>
        </w:tc>
      </w:tr>
      <w:tr w:rsidR="008F6D6E" w:rsidRPr="008F1DC0" w:rsidTr="007149C7">
        <w:trPr>
          <w:trHeight w:val="300"/>
        </w:trPr>
        <w:tc>
          <w:tcPr>
            <w:tcW w:w="1812" w:type="dxa"/>
            <w:vMerge w:val="restart"/>
            <w:tcBorders>
              <w:top w:val="nil"/>
              <w:left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Shop owner</w:t>
            </w: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 xml:space="preserve">Login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21</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21</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 xml:space="preserve">Logout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 xml:space="preserve">Change password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15</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15</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color w:val="000000"/>
              </w:rPr>
              <w:t xml:space="preserve">Forgot password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color w:val="000000"/>
              </w:rPr>
              <w:t xml:space="preserve">View profile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4</w:t>
            </w:r>
          </w:p>
        </w:tc>
      </w:tr>
      <w:tr w:rsidR="008F6D6E" w:rsidRPr="008F1DC0" w:rsidTr="007149C7">
        <w:trPr>
          <w:trHeight w:val="206"/>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color w:val="000000"/>
              </w:rPr>
              <w:t xml:space="preserve">View main screen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10</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10</w:t>
            </w:r>
          </w:p>
        </w:tc>
      </w:tr>
      <w:tr w:rsidR="008F6D6E" w:rsidRPr="008F1DC0" w:rsidTr="007149C7">
        <w:trPr>
          <w:trHeight w:val="287"/>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color w:val="000000"/>
              </w:rPr>
              <w:t xml:space="preserve">View order detail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33</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33</w:t>
            </w:r>
          </w:p>
        </w:tc>
      </w:tr>
      <w:tr w:rsidR="008F6D6E" w:rsidRPr="008F1DC0" w:rsidTr="007149C7">
        <w:trPr>
          <w:trHeight w:val="300"/>
        </w:trPr>
        <w:tc>
          <w:tcPr>
            <w:tcW w:w="1812" w:type="dxa"/>
            <w:vMerge/>
            <w:tcBorders>
              <w:left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single" w:sz="4" w:space="0" w:color="auto"/>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rPr>
              <w:t>Filter order</w:t>
            </w:r>
          </w:p>
        </w:tc>
        <w:tc>
          <w:tcPr>
            <w:tcW w:w="1033" w:type="dxa"/>
            <w:tcBorders>
              <w:top w:val="single" w:sz="4" w:space="0" w:color="auto"/>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11</w:t>
            </w:r>
          </w:p>
        </w:tc>
        <w:tc>
          <w:tcPr>
            <w:tcW w:w="925" w:type="dxa"/>
            <w:tcBorders>
              <w:top w:val="single" w:sz="4" w:space="0" w:color="auto"/>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single" w:sz="4" w:space="0" w:color="auto"/>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single" w:sz="4" w:space="0" w:color="auto"/>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11</w:t>
            </w:r>
          </w:p>
        </w:tc>
      </w:tr>
      <w:tr w:rsidR="008F6D6E" w:rsidRPr="008F1DC0" w:rsidTr="007149C7">
        <w:trPr>
          <w:trHeight w:val="300"/>
        </w:trPr>
        <w:tc>
          <w:tcPr>
            <w:tcW w:w="1812" w:type="dxa"/>
            <w:vMerge/>
            <w:tcBorders>
              <w:left w:val="single" w:sz="8" w:space="0" w:color="auto"/>
              <w:right w:val="single" w:sz="4" w:space="0" w:color="auto"/>
            </w:tcBorders>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hAnsi="Times New Roman"/>
              </w:rPr>
            </w:pPr>
            <w:r w:rsidRPr="008F1DC0">
              <w:rPr>
                <w:rFonts w:ascii="Times New Roman" w:hAnsi="Times New Roman"/>
              </w:rPr>
              <w:t xml:space="preserve">Search order </w:t>
            </w:r>
          </w:p>
        </w:tc>
        <w:tc>
          <w:tcPr>
            <w:tcW w:w="1033"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c>
          <w:tcPr>
            <w:tcW w:w="92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6</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rPr>
              <w:t xml:space="preserve">Chang order status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7149C7">
        <w:trPr>
          <w:trHeight w:val="300"/>
        </w:trPr>
        <w:tc>
          <w:tcPr>
            <w:tcW w:w="1812" w:type="dxa"/>
            <w:vMerge/>
            <w:tcBorders>
              <w:left w:val="single" w:sz="8" w:space="0" w:color="auto"/>
              <w:right w:val="single" w:sz="4" w:space="0" w:color="auto"/>
            </w:tcBorders>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hAnsi="Times New Roman"/>
              </w:rPr>
            </w:pPr>
            <w:r w:rsidRPr="008F1DC0">
              <w:rPr>
                <w:rFonts w:ascii="Times New Roman" w:hAnsi="Times New Roman"/>
              </w:rPr>
              <w:t xml:space="preserve">View product detail </w:t>
            </w:r>
          </w:p>
        </w:tc>
        <w:tc>
          <w:tcPr>
            <w:tcW w:w="1033"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29</w:t>
            </w:r>
          </w:p>
        </w:tc>
        <w:tc>
          <w:tcPr>
            <w:tcW w:w="92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29</w:t>
            </w:r>
          </w:p>
        </w:tc>
      </w:tr>
      <w:tr w:rsidR="008F6D6E" w:rsidRPr="008F1DC0" w:rsidTr="007149C7">
        <w:trPr>
          <w:trHeight w:val="300"/>
        </w:trPr>
        <w:tc>
          <w:tcPr>
            <w:tcW w:w="1812" w:type="dxa"/>
            <w:vMerge/>
            <w:tcBorders>
              <w:left w:val="single" w:sz="8" w:space="0" w:color="auto"/>
              <w:right w:val="single" w:sz="4" w:space="0" w:color="auto"/>
            </w:tcBorders>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hAnsi="Times New Roman"/>
              </w:rPr>
            </w:pPr>
            <w:r w:rsidRPr="008F1DC0">
              <w:rPr>
                <w:rFonts w:ascii="Times New Roman" w:hAnsi="Times New Roman"/>
              </w:rPr>
              <w:t xml:space="preserve">Filter product </w:t>
            </w:r>
          </w:p>
        </w:tc>
        <w:tc>
          <w:tcPr>
            <w:tcW w:w="1033"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c>
          <w:tcPr>
            <w:tcW w:w="92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w:t>
            </w:r>
          </w:p>
        </w:tc>
      </w:tr>
      <w:tr w:rsidR="008F6D6E" w:rsidRPr="008F1DC0" w:rsidTr="007149C7">
        <w:trPr>
          <w:trHeight w:val="300"/>
        </w:trPr>
        <w:tc>
          <w:tcPr>
            <w:tcW w:w="1812" w:type="dxa"/>
            <w:vMerge/>
            <w:tcBorders>
              <w:left w:val="single" w:sz="8" w:space="0" w:color="auto"/>
              <w:right w:val="single" w:sz="4" w:space="0" w:color="auto"/>
            </w:tcBorders>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hAnsi="Times New Roman"/>
                <w:color w:val="000000"/>
              </w:rPr>
            </w:pPr>
            <w:r w:rsidRPr="008F1DC0">
              <w:rPr>
                <w:rFonts w:ascii="Times New Roman" w:hAnsi="Times New Roman"/>
                <w:color w:val="000000"/>
              </w:rPr>
              <w:t xml:space="preserve">Search product </w:t>
            </w:r>
          </w:p>
        </w:tc>
        <w:tc>
          <w:tcPr>
            <w:tcW w:w="1033"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c>
          <w:tcPr>
            <w:tcW w:w="925"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color w:val="000000"/>
              </w:rPr>
              <w:t xml:space="preserve">Change product status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8</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8</w:t>
            </w:r>
          </w:p>
        </w:tc>
      </w:tr>
      <w:tr w:rsidR="008F6D6E" w:rsidRPr="008F1DC0" w:rsidTr="007149C7">
        <w:trPr>
          <w:trHeight w:val="300"/>
        </w:trPr>
        <w:tc>
          <w:tcPr>
            <w:tcW w:w="1812" w:type="dxa"/>
            <w:vMerge/>
            <w:tcBorders>
              <w:left w:val="single" w:sz="8" w:space="0" w:color="auto"/>
              <w:right w:val="single" w:sz="4" w:space="0" w:color="auto"/>
            </w:tcBorders>
            <w:vAlign w:val="center"/>
            <w:hideMark/>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hAnsi="Times New Roman"/>
                <w:color w:val="000000"/>
              </w:rPr>
              <w:t xml:space="preserve">View staff detail </w:t>
            </w:r>
          </w:p>
        </w:tc>
        <w:tc>
          <w:tcPr>
            <w:tcW w:w="103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15</w:t>
            </w:r>
          </w:p>
        </w:tc>
        <w:tc>
          <w:tcPr>
            <w:tcW w:w="925"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90"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224"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15</w:t>
            </w:r>
          </w:p>
        </w:tc>
      </w:tr>
      <w:tr w:rsidR="008F6D6E" w:rsidRPr="008F1DC0" w:rsidTr="007149C7">
        <w:trPr>
          <w:trHeight w:val="300"/>
        </w:trPr>
        <w:tc>
          <w:tcPr>
            <w:tcW w:w="1812" w:type="dxa"/>
            <w:vMerge/>
            <w:tcBorders>
              <w:top w:val="single" w:sz="4" w:space="0" w:color="auto"/>
              <w:left w:val="single" w:sz="8"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rPr>
                <w:rFonts w:ascii="Times New Roman" w:hAnsi="Times New Roman"/>
              </w:rPr>
            </w:pPr>
            <w:r w:rsidRPr="008F1DC0">
              <w:rPr>
                <w:rFonts w:ascii="Times New Roman" w:hAnsi="Times New Roman"/>
              </w:rPr>
              <w:t xml:space="preserve">View rate product </w:t>
            </w:r>
          </w:p>
        </w:tc>
        <w:tc>
          <w:tcPr>
            <w:tcW w:w="1033"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12</w:t>
            </w:r>
          </w:p>
        </w:tc>
        <w:tc>
          <w:tcPr>
            <w:tcW w:w="925"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0</w:t>
            </w:r>
          </w:p>
        </w:tc>
        <w:tc>
          <w:tcPr>
            <w:tcW w:w="1190"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0</w:t>
            </w:r>
          </w:p>
        </w:tc>
        <w:tc>
          <w:tcPr>
            <w:tcW w:w="1224" w:type="dxa"/>
            <w:tcBorders>
              <w:top w:val="single" w:sz="4" w:space="0" w:color="auto"/>
              <w:left w:val="nil"/>
              <w:bottom w:val="single" w:sz="4" w:space="0" w:color="auto"/>
              <w:right w:val="single" w:sz="8"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12</w:t>
            </w:r>
          </w:p>
        </w:tc>
      </w:tr>
      <w:tr w:rsidR="008F6D6E" w:rsidRPr="008F1DC0" w:rsidTr="007149C7">
        <w:trPr>
          <w:trHeight w:val="300"/>
        </w:trPr>
        <w:tc>
          <w:tcPr>
            <w:tcW w:w="1812" w:type="dxa"/>
            <w:vMerge/>
            <w:tcBorders>
              <w:top w:val="single" w:sz="4" w:space="0" w:color="auto"/>
              <w:left w:val="single" w:sz="8"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rPr>
                <w:rFonts w:ascii="Times New Roman" w:hAnsi="Times New Roman"/>
              </w:rPr>
            </w:pPr>
            <w:r w:rsidRPr="008F1DC0">
              <w:rPr>
                <w:rFonts w:ascii="Times New Roman" w:hAnsi="Times New Roman"/>
              </w:rPr>
              <w:t xml:space="preserve">View statistic </w:t>
            </w:r>
          </w:p>
        </w:tc>
        <w:tc>
          <w:tcPr>
            <w:tcW w:w="1033"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6</w:t>
            </w:r>
          </w:p>
        </w:tc>
        <w:tc>
          <w:tcPr>
            <w:tcW w:w="925"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0</w:t>
            </w:r>
          </w:p>
        </w:tc>
        <w:tc>
          <w:tcPr>
            <w:tcW w:w="1190"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0</w:t>
            </w:r>
          </w:p>
        </w:tc>
        <w:tc>
          <w:tcPr>
            <w:tcW w:w="1224" w:type="dxa"/>
            <w:tcBorders>
              <w:top w:val="single" w:sz="4" w:space="0" w:color="auto"/>
              <w:left w:val="nil"/>
              <w:bottom w:val="single" w:sz="4" w:space="0" w:color="auto"/>
              <w:right w:val="single" w:sz="8"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6</w:t>
            </w:r>
          </w:p>
        </w:tc>
      </w:tr>
      <w:tr w:rsidR="008F6D6E" w:rsidRPr="008F1DC0" w:rsidTr="007149C7">
        <w:trPr>
          <w:trHeight w:val="300"/>
        </w:trPr>
        <w:tc>
          <w:tcPr>
            <w:tcW w:w="1812" w:type="dxa"/>
            <w:vMerge/>
            <w:tcBorders>
              <w:top w:val="single" w:sz="4" w:space="0" w:color="auto"/>
              <w:left w:val="single" w:sz="8"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
                <w:bCs/>
                <w:color w:val="000000"/>
              </w:rPr>
            </w:pPr>
          </w:p>
        </w:tc>
        <w:tc>
          <w:tcPr>
            <w:tcW w:w="3196"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rPr>
                <w:rFonts w:ascii="Times New Roman" w:hAnsi="Times New Roman"/>
              </w:rPr>
            </w:pPr>
            <w:r w:rsidRPr="008F1DC0">
              <w:rPr>
                <w:rFonts w:ascii="Times New Roman" w:hAnsi="Times New Roman"/>
              </w:rPr>
              <w:t>Setting</w:t>
            </w:r>
          </w:p>
        </w:tc>
        <w:tc>
          <w:tcPr>
            <w:tcW w:w="1033"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24</w:t>
            </w:r>
          </w:p>
        </w:tc>
        <w:tc>
          <w:tcPr>
            <w:tcW w:w="925"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0</w:t>
            </w:r>
          </w:p>
        </w:tc>
        <w:tc>
          <w:tcPr>
            <w:tcW w:w="1190" w:type="dxa"/>
            <w:tcBorders>
              <w:top w:val="single" w:sz="4" w:space="0" w:color="auto"/>
              <w:left w:val="nil"/>
              <w:bottom w:val="single" w:sz="4" w:space="0" w:color="auto"/>
              <w:right w:val="single" w:sz="4"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0</w:t>
            </w:r>
          </w:p>
        </w:tc>
        <w:tc>
          <w:tcPr>
            <w:tcW w:w="1224" w:type="dxa"/>
            <w:tcBorders>
              <w:top w:val="single" w:sz="4" w:space="0" w:color="auto"/>
              <w:left w:val="nil"/>
              <w:bottom w:val="single" w:sz="4" w:space="0" w:color="auto"/>
              <w:right w:val="single" w:sz="8" w:space="0" w:color="auto"/>
            </w:tcBorders>
            <w:shd w:val="clear" w:color="auto" w:fill="FFFFFF" w:themeFill="background1"/>
            <w:vAlign w:val="center"/>
          </w:tcPr>
          <w:p w:rsidR="008F6D6E" w:rsidRPr="008F1DC0" w:rsidRDefault="008F6D6E" w:rsidP="00932260">
            <w:pPr>
              <w:spacing w:after="0"/>
              <w:jc w:val="center"/>
              <w:rPr>
                <w:rFonts w:ascii="Times New Roman" w:eastAsia="Times New Roman" w:hAnsi="Times New Roman"/>
                <w:bCs/>
                <w:color w:val="000000"/>
              </w:rPr>
            </w:pPr>
            <w:r w:rsidRPr="008F1DC0">
              <w:rPr>
                <w:rFonts w:ascii="Times New Roman" w:eastAsia="Times New Roman" w:hAnsi="Times New Roman"/>
                <w:bCs/>
                <w:color w:val="000000"/>
              </w:rPr>
              <w:t>24</w:t>
            </w:r>
          </w:p>
        </w:tc>
      </w:tr>
      <w:tr w:rsidR="008F6D6E" w:rsidRPr="008F1DC0" w:rsidTr="007149C7">
        <w:trPr>
          <w:trHeight w:val="300"/>
        </w:trPr>
        <w:tc>
          <w:tcPr>
            <w:tcW w:w="1812" w:type="dxa"/>
            <w:vMerge/>
            <w:tcBorders>
              <w:left w:val="single" w:sz="8" w:space="0" w:color="auto"/>
              <w:bottom w:val="single" w:sz="4" w:space="0" w:color="000000"/>
              <w:right w:val="single" w:sz="4" w:space="0" w:color="auto"/>
            </w:tcBorders>
            <w:shd w:val="clear" w:color="auto" w:fill="BDD6EE" w:themeFill="accent1" w:themeFillTint="66"/>
            <w:vAlign w:val="center"/>
          </w:tcPr>
          <w:p w:rsidR="008F6D6E" w:rsidRPr="008F1DC0" w:rsidRDefault="008F6D6E" w:rsidP="00932260">
            <w:pPr>
              <w:spacing w:after="0"/>
              <w:rPr>
                <w:rFonts w:ascii="Times New Roman" w:eastAsia="Times New Roman" w:hAnsi="Times New Roman"/>
                <w:b/>
                <w:bCs/>
                <w:color w:val="000000"/>
              </w:rPr>
            </w:pPr>
          </w:p>
        </w:tc>
        <w:tc>
          <w:tcPr>
            <w:tcW w:w="3196" w:type="dxa"/>
            <w:tcBorders>
              <w:top w:val="nil"/>
              <w:left w:val="nil"/>
              <w:bottom w:val="single" w:sz="4" w:space="0" w:color="auto"/>
              <w:right w:val="single" w:sz="4" w:space="0" w:color="auto"/>
            </w:tcBorders>
            <w:shd w:val="clear" w:color="auto" w:fill="D9D9D9" w:themeFill="background1" w:themeFillShade="D9"/>
            <w:vAlign w:val="center"/>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w:t>
            </w:r>
          </w:p>
        </w:tc>
        <w:tc>
          <w:tcPr>
            <w:tcW w:w="1033" w:type="dxa"/>
            <w:tcBorders>
              <w:top w:val="nil"/>
              <w:left w:val="nil"/>
              <w:bottom w:val="single" w:sz="4" w:space="0" w:color="auto"/>
              <w:right w:val="single" w:sz="4" w:space="0" w:color="auto"/>
            </w:tcBorders>
            <w:shd w:val="clear" w:color="auto" w:fill="D9D9D9" w:themeFill="background1" w:themeFillShade="D9"/>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230</w:t>
            </w:r>
          </w:p>
        </w:tc>
        <w:tc>
          <w:tcPr>
            <w:tcW w:w="925" w:type="dxa"/>
            <w:tcBorders>
              <w:top w:val="nil"/>
              <w:left w:val="nil"/>
              <w:bottom w:val="single" w:sz="4" w:space="0" w:color="auto"/>
              <w:right w:val="single" w:sz="4" w:space="0" w:color="auto"/>
            </w:tcBorders>
            <w:shd w:val="clear" w:color="auto" w:fill="D9D9D9" w:themeFill="background1" w:themeFillShade="D9"/>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90" w:type="dxa"/>
            <w:tcBorders>
              <w:top w:val="nil"/>
              <w:left w:val="nil"/>
              <w:bottom w:val="single" w:sz="4" w:space="0" w:color="auto"/>
              <w:right w:val="single" w:sz="4" w:space="0" w:color="auto"/>
            </w:tcBorders>
            <w:shd w:val="clear" w:color="auto" w:fill="D9D9D9" w:themeFill="background1" w:themeFillShade="D9"/>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224" w:type="dxa"/>
            <w:tcBorders>
              <w:top w:val="nil"/>
              <w:left w:val="nil"/>
              <w:bottom w:val="single" w:sz="4" w:space="0" w:color="auto"/>
              <w:right w:val="single" w:sz="8" w:space="0" w:color="auto"/>
            </w:tcBorders>
            <w:shd w:val="clear" w:color="auto" w:fill="D9D9D9" w:themeFill="background1" w:themeFillShade="D9"/>
            <w:vAlign w:val="center"/>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230</w:t>
            </w:r>
          </w:p>
        </w:tc>
      </w:tr>
      <w:tr w:rsidR="008F6D6E" w:rsidRPr="008F1DC0" w:rsidTr="007149C7">
        <w:trPr>
          <w:trHeight w:val="315"/>
        </w:trPr>
        <w:tc>
          <w:tcPr>
            <w:tcW w:w="5008" w:type="dxa"/>
            <w:gridSpan w:val="2"/>
            <w:tcBorders>
              <w:top w:val="single" w:sz="4" w:space="0" w:color="auto"/>
              <w:left w:val="single" w:sz="8" w:space="0" w:color="auto"/>
              <w:bottom w:val="single" w:sz="8" w:space="0" w:color="auto"/>
              <w:right w:val="single" w:sz="4" w:space="0" w:color="000000"/>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Total of Test Case </w:t>
            </w:r>
          </w:p>
        </w:tc>
        <w:tc>
          <w:tcPr>
            <w:tcW w:w="1033" w:type="dxa"/>
            <w:tcBorders>
              <w:top w:val="nil"/>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230</w:t>
            </w:r>
          </w:p>
        </w:tc>
        <w:tc>
          <w:tcPr>
            <w:tcW w:w="925" w:type="dxa"/>
            <w:tcBorders>
              <w:top w:val="nil"/>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90" w:type="dxa"/>
            <w:tcBorders>
              <w:top w:val="nil"/>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224" w:type="dxa"/>
            <w:tcBorders>
              <w:top w:val="nil"/>
              <w:left w:val="nil"/>
              <w:bottom w:val="single" w:sz="8" w:space="0" w:color="auto"/>
              <w:right w:val="single" w:sz="8"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230</w:t>
            </w:r>
          </w:p>
        </w:tc>
      </w:tr>
    </w:tbl>
    <w:p w:rsidR="008F6D6E" w:rsidRPr="008F1DC0" w:rsidRDefault="008F6D6E" w:rsidP="008F6D6E">
      <w:pPr>
        <w:jc w:val="center"/>
        <w:rPr>
          <w:rFonts w:ascii="Times New Roman" w:hAnsi="Times New Roman"/>
          <w:i/>
          <w:sz w:val="22"/>
        </w:rPr>
      </w:pPr>
      <w:r w:rsidRPr="008F1DC0">
        <w:rPr>
          <w:rFonts w:ascii="Times New Roman" w:hAnsi="Times New Roman"/>
          <w:i/>
          <w:sz w:val="22"/>
        </w:rPr>
        <w:t>Table 5-10: System test case report.</w:t>
      </w:r>
    </w:p>
    <w:p w:rsidR="008F6D6E" w:rsidRPr="008F1DC0" w:rsidRDefault="007149C7" w:rsidP="00A5614C">
      <w:pPr>
        <w:spacing w:after="160" w:line="259" w:lineRule="auto"/>
        <w:rPr>
          <w:rFonts w:ascii="Times New Roman" w:hAnsi="Times New Roman"/>
        </w:rPr>
      </w:pPr>
      <w:r w:rsidRPr="008F1DC0">
        <w:rPr>
          <w:rFonts w:ascii="Times New Roman" w:hAnsi="Times New Roman"/>
        </w:rPr>
        <w:br w:type="page"/>
      </w:r>
    </w:p>
    <w:p w:rsidR="008F6D6E" w:rsidRPr="008F1DC0" w:rsidRDefault="008F6D6E" w:rsidP="00A5614C">
      <w:pPr>
        <w:pStyle w:val="Heading3"/>
        <w:numPr>
          <w:ilvl w:val="2"/>
          <w:numId w:val="130"/>
        </w:numPr>
        <w:rPr>
          <w:rFonts w:ascii="Times New Roman" w:hAnsi="Times New Roman"/>
        </w:rPr>
      </w:pPr>
      <w:bookmarkStart w:id="6769" w:name="_Toc428358861"/>
      <w:r w:rsidRPr="008F1DC0">
        <w:rPr>
          <w:rFonts w:ascii="Times New Roman" w:hAnsi="Times New Roman"/>
        </w:rPr>
        <w:t>GUI Test Case Report</w:t>
      </w:r>
      <w:bookmarkEnd w:id="6769"/>
    </w:p>
    <w:p w:rsidR="008F6D6E" w:rsidRPr="008F1DC0" w:rsidRDefault="00C22819" w:rsidP="00A5614C">
      <w:pPr>
        <w:pStyle w:val="Heading4"/>
        <w:snapToGrid w:val="0"/>
        <w:spacing w:before="200" w:line="276" w:lineRule="auto"/>
        <w:rPr>
          <w:rFonts w:ascii="Times New Roman" w:hAnsi="Times New Roman" w:cs="Times New Roman"/>
          <w:rPrChange w:id="6770" w:author="Link Pieces" w:date="2015-08-26T13:21:00Z">
            <w:rPr>
              <w:rFonts w:ascii="Times New Roman" w:hAnsi="Times New Roman"/>
            </w:rPr>
          </w:rPrChange>
        </w:rPr>
      </w:pPr>
      <w:r w:rsidRPr="008F1DC0">
        <w:rPr>
          <w:rFonts w:ascii="Times New Roman" w:hAnsi="Times New Roman" w:cs="Times New Roman"/>
        </w:rPr>
        <w:t xml:space="preserve">5.5.3.1 </w:t>
      </w:r>
      <w:r w:rsidR="008F6D6E" w:rsidRPr="008F1DC0">
        <w:rPr>
          <w:rFonts w:ascii="Times New Roman" w:hAnsi="Times New Roman" w:cs="Times New Roman"/>
        </w:rPr>
        <w:t>Web Application</w:t>
      </w:r>
    </w:p>
    <w:p w:rsidR="008F6D6E" w:rsidRPr="008F1DC0" w:rsidRDefault="008F6D6E" w:rsidP="008F6D6E">
      <w:pPr>
        <w:rPr>
          <w:rFonts w:ascii="Times New Roman" w:hAnsi="Times New Roman"/>
        </w:rPr>
      </w:pPr>
      <w:r w:rsidRPr="008F1DC0">
        <w:rPr>
          <w:rFonts w:ascii="Times New Roman" w:hAnsi="Times New Roman"/>
        </w:rPr>
        <w:t>The contents of the GUI Test Case Report is shown in the table below</w:t>
      </w:r>
    </w:p>
    <w:tbl>
      <w:tblPr>
        <w:tblW w:w="9360" w:type="dxa"/>
        <w:tblInd w:w="108" w:type="dxa"/>
        <w:tblLook w:val="04A0" w:firstRow="1" w:lastRow="0" w:firstColumn="1" w:lastColumn="0" w:noHBand="0" w:noVBand="1"/>
      </w:tblPr>
      <w:tblGrid>
        <w:gridCol w:w="1191"/>
        <w:gridCol w:w="3669"/>
        <w:gridCol w:w="1260"/>
        <w:gridCol w:w="1260"/>
        <w:gridCol w:w="1980"/>
      </w:tblGrid>
      <w:tr w:rsidR="008F6D6E" w:rsidRPr="008F1DC0" w:rsidTr="00932260">
        <w:trPr>
          <w:trHeight w:val="774"/>
        </w:trPr>
        <w:tc>
          <w:tcPr>
            <w:tcW w:w="1191"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ID</w:t>
            </w:r>
          </w:p>
        </w:tc>
        <w:tc>
          <w:tcPr>
            <w:tcW w:w="3669" w:type="dxa"/>
            <w:tcBorders>
              <w:top w:val="single" w:sz="4" w:space="0" w:color="auto"/>
              <w:left w:val="nil"/>
              <w:bottom w:val="single" w:sz="4" w:space="0" w:color="auto"/>
              <w:right w:val="single" w:sz="4" w:space="0" w:color="auto"/>
            </w:tcBorders>
            <w:shd w:val="clear" w:color="000000" w:fill="8DB4E2"/>
            <w:noWrap/>
            <w:vAlign w:val="bottom"/>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GUI Test Case</w:t>
            </w:r>
          </w:p>
        </w:tc>
        <w:tc>
          <w:tcPr>
            <w:tcW w:w="1260" w:type="dxa"/>
            <w:tcBorders>
              <w:top w:val="single" w:sz="4" w:space="0" w:color="auto"/>
              <w:left w:val="nil"/>
              <w:bottom w:val="single" w:sz="4" w:space="0" w:color="auto"/>
              <w:right w:val="single" w:sz="4" w:space="0" w:color="auto"/>
            </w:tcBorders>
            <w:shd w:val="clear" w:color="000000" w:fill="8DB4E2"/>
            <w:noWrap/>
            <w:vAlign w:val="bottom"/>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Pass</w:t>
            </w:r>
          </w:p>
        </w:tc>
        <w:tc>
          <w:tcPr>
            <w:tcW w:w="1260" w:type="dxa"/>
            <w:tcBorders>
              <w:top w:val="single" w:sz="4" w:space="0" w:color="auto"/>
              <w:left w:val="nil"/>
              <w:bottom w:val="single" w:sz="4" w:space="0" w:color="auto"/>
              <w:right w:val="single" w:sz="4" w:space="0" w:color="auto"/>
            </w:tcBorders>
            <w:shd w:val="clear" w:color="000000" w:fill="8DB4E2"/>
            <w:noWrap/>
            <w:vAlign w:val="bottom"/>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Fail</w:t>
            </w:r>
          </w:p>
        </w:tc>
        <w:tc>
          <w:tcPr>
            <w:tcW w:w="1980" w:type="dxa"/>
            <w:tcBorders>
              <w:top w:val="single" w:sz="4" w:space="0" w:color="auto"/>
              <w:left w:val="nil"/>
              <w:bottom w:val="single" w:sz="4" w:space="0" w:color="auto"/>
              <w:right w:val="single" w:sz="4" w:space="0" w:color="auto"/>
            </w:tcBorders>
            <w:shd w:val="clear" w:color="000000" w:fill="8DB4E2"/>
            <w:vAlign w:val="bottom"/>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Number of Test Case</w:t>
            </w:r>
          </w:p>
        </w:tc>
      </w:tr>
      <w:tr w:rsidR="008F6D6E" w:rsidRPr="008F1DC0" w:rsidTr="00932260">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w:t>
            </w:r>
          </w:p>
        </w:tc>
        <w:tc>
          <w:tcPr>
            <w:tcW w:w="36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rPr>
            </w:pPr>
            <w:r w:rsidRPr="008F1DC0">
              <w:rPr>
                <w:rFonts w:ascii="Times New Roman" w:eastAsia="Times New Roman" w:hAnsi="Times New Roman"/>
              </w:rPr>
              <w:t>TextBox</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rsidR="008F6D6E" w:rsidRPr="008F1DC0" w:rsidRDefault="00734B6C"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75</w:t>
            </w:r>
          </w:p>
        </w:tc>
        <w:tc>
          <w:tcPr>
            <w:tcW w:w="1260" w:type="dxa"/>
            <w:tcBorders>
              <w:top w:val="nil"/>
              <w:left w:val="nil"/>
              <w:bottom w:val="single" w:sz="4" w:space="0" w:color="auto"/>
              <w:right w:val="single" w:sz="4" w:space="0" w:color="auto"/>
            </w:tcBorders>
            <w:shd w:val="clear" w:color="000000" w:fill="FFFFFF"/>
            <w:noWrap/>
            <w:vAlign w:val="bottom"/>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8F6D6E" w:rsidRPr="008F1DC0" w:rsidRDefault="00734B6C"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75</w:t>
            </w:r>
          </w:p>
        </w:tc>
      </w:tr>
      <w:tr w:rsidR="008F6D6E" w:rsidRPr="008F1DC0" w:rsidTr="00932260">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w:t>
            </w:r>
          </w:p>
        </w:tc>
        <w:tc>
          <w:tcPr>
            <w:tcW w:w="3669" w:type="dxa"/>
            <w:tcBorders>
              <w:top w:val="nil"/>
              <w:left w:val="single" w:sz="4" w:space="0" w:color="auto"/>
              <w:bottom w:val="single" w:sz="4" w:space="0" w:color="auto"/>
              <w:right w:val="single" w:sz="4" w:space="0" w:color="auto"/>
            </w:tcBorders>
            <w:shd w:val="clear" w:color="000000" w:fill="FFFFFF"/>
            <w:vAlign w:val="center"/>
          </w:tcPr>
          <w:p w:rsidR="008F6D6E" w:rsidRPr="008F1DC0" w:rsidRDefault="008F6D6E" w:rsidP="00932260">
            <w:pPr>
              <w:spacing w:after="0"/>
              <w:rPr>
                <w:rFonts w:ascii="Times New Roman" w:eastAsia="Times New Roman" w:hAnsi="Times New Roman"/>
              </w:rPr>
            </w:pPr>
            <w:r w:rsidRPr="008F1DC0">
              <w:rPr>
                <w:rFonts w:ascii="Times New Roman" w:eastAsia="Times New Roman" w:hAnsi="Times New Roman"/>
              </w:rPr>
              <w:t>Button</w:t>
            </w:r>
          </w:p>
        </w:tc>
        <w:tc>
          <w:tcPr>
            <w:tcW w:w="1260" w:type="dxa"/>
            <w:tcBorders>
              <w:top w:val="nil"/>
              <w:left w:val="single" w:sz="4" w:space="0" w:color="auto"/>
              <w:bottom w:val="single" w:sz="4" w:space="0" w:color="auto"/>
              <w:right w:val="single" w:sz="4" w:space="0" w:color="auto"/>
            </w:tcBorders>
            <w:shd w:val="clear" w:color="000000" w:fill="FFFFFF"/>
            <w:noWrap/>
            <w:vAlign w:val="bottom"/>
          </w:tcPr>
          <w:p w:rsidR="008F6D6E" w:rsidRPr="008F1DC0" w:rsidRDefault="00734B6C"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30</w:t>
            </w:r>
          </w:p>
        </w:tc>
        <w:tc>
          <w:tcPr>
            <w:tcW w:w="1260" w:type="dxa"/>
            <w:tcBorders>
              <w:top w:val="nil"/>
              <w:left w:val="nil"/>
              <w:bottom w:val="single" w:sz="4" w:space="0" w:color="auto"/>
              <w:right w:val="single" w:sz="4" w:space="0" w:color="auto"/>
            </w:tcBorders>
            <w:shd w:val="clear" w:color="000000" w:fill="FFFFFF"/>
            <w:noWrap/>
            <w:vAlign w:val="bottom"/>
          </w:tcPr>
          <w:p w:rsidR="008F6D6E" w:rsidRPr="008F1DC0" w:rsidRDefault="00C22819"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980" w:type="dxa"/>
            <w:tcBorders>
              <w:top w:val="nil"/>
              <w:left w:val="nil"/>
              <w:bottom w:val="single" w:sz="4" w:space="0" w:color="auto"/>
              <w:right w:val="single" w:sz="4" w:space="0" w:color="auto"/>
            </w:tcBorders>
            <w:shd w:val="clear" w:color="000000" w:fill="FFFFFF"/>
            <w:noWrap/>
            <w:vAlign w:val="bottom"/>
          </w:tcPr>
          <w:p w:rsidR="008F6D6E" w:rsidRPr="008F1DC0" w:rsidRDefault="00734B6C"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30</w:t>
            </w:r>
          </w:p>
        </w:tc>
      </w:tr>
      <w:tr w:rsidR="008F6D6E" w:rsidRPr="008F1DC0" w:rsidTr="00932260">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w:t>
            </w:r>
          </w:p>
        </w:tc>
        <w:tc>
          <w:tcPr>
            <w:tcW w:w="3669" w:type="dxa"/>
            <w:tcBorders>
              <w:top w:val="nil"/>
              <w:left w:val="single" w:sz="4" w:space="0" w:color="auto"/>
              <w:bottom w:val="single" w:sz="4" w:space="0" w:color="auto"/>
              <w:right w:val="single" w:sz="4" w:space="0" w:color="auto"/>
            </w:tcBorders>
            <w:shd w:val="clear" w:color="000000" w:fill="FFFFFF"/>
            <w:vAlign w:val="center"/>
            <w:hideMark/>
          </w:tcPr>
          <w:p w:rsidR="008F6D6E" w:rsidRPr="008F1DC0" w:rsidRDefault="008F6D6E" w:rsidP="00932260">
            <w:pPr>
              <w:spacing w:after="0"/>
              <w:rPr>
                <w:rFonts w:ascii="Times New Roman" w:eastAsia="Times New Roman" w:hAnsi="Times New Roman"/>
              </w:rPr>
            </w:pPr>
            <w:r w:rsidRPr="008F1DC0">
              <w:rPr>
                <w:rFonts w:ascii="Times New Roman" w:eastAsia="Times New Roman" w:hAnsi="Times New Roman"/>
              </w:rPr>
              <w:t>Screen Transition</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rsidR="008F6D6E" w:rsidRPr="008F1DC0" w:rsidRDefault="00734B6C"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25</w:t>
            </w:r>
          </w:p>
        </w:tc>
        <w:tc>
          <w:tcPr>
            <w:tcW w:w="1260" w:type="dxa"/>
            <w:tcBorders>
              <w:top w:val="nil"/>
              <w:left w:val="nil"/>
              <w:bottom w:val="single" w:sz="4" w:space="0" w:color="auto"/>
              <w:right w:val="single" w:sz="4" w:space="0" w:color="auto"/>
            </w:tcBorders>
            <w:shd w:val="clear" w:color="000000" w:fill="FFFFFF"/>
            <w:noWrap/>
            <w:vAlign w:val="bottom"/>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8F6D6E" w:rsidRPr="008F1DC0" w:rsidRDefault="00734B6C"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25</w:t>
            </w:r>
          </w:p>
        </w:tc>
      </w:tr>
      <w:tr w:rsidR="008F6D6E" w:rsidRPr="008F1DC0" w:rsidTr="00932260">
        <w:trPr>
          <w:trHeight w:val="386"/>
        </w:trPr>
        <w:tc>
          <w:tcPr>
            <w:tcW w:w="1191" w:type="dxa"/>
            <w:tcBorders>
              <w:top w:val="nil"/>
              <w:left w:val="single" w:sz="4" w:space="0" w:color="auto"/>
              <w:bottom w:val="single" w:sz="4" w:space="0" w:color="auto"/>
              <w:right w:val="single" w:sz="4" w:space="0" w:color="auto"/>
            </w:tcBorders>
            <w:shd w:val="clear" w:color="000000" w:fill="C5D9F1"/>
            <w:noWrap/>
            <w:vAlign w:val="bottom"/>
            <w:hideMark/>
          </w:tcPr>
          <w:p w:rsidR="008F6D6E" w:rsidRPr="008F1DC0" w:rsidRDefault="0028337A"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4</w:t>
            </w:r>
          </w:p>
        </w:tc>
        <w:tc>
          <w:tcPr>
            <w:tcW w:w="3669" w:type="dxa"/>
            <w:tcBorders>
              <w:top w:val="nil"/>
              <w:left w:val="nil"/>
              <w:bottom w:val="single" w:sz="4" w:space="0" w:color="auto"/>
              <w:right w:val="single" w:sz="4" w:space="0" w:color="auto"/>
            </w:tcBorders>
            <w:shd w:val="clear" w:color="000000" w:fill="C5D9F1"/>
            <w:noWrap/>
            <w:vAlign w:val="bottom"/>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w:t>
            </w:r>
          </w:p>
        </w:tc>
        <w:tc>
          <w:tcPr>
            <w:tcW w:w="1260" w:type="dxa"/>
            <w:tcBorders>
              <w:top w:val="nil"/>
              <w:left w:val="nil"/>
              <w:bottom w:val="single" w:sz="4" w:space="0" w:color="auto"/>
              <w:right w:val="single" w:sz="4" w:space="0" w:color="auto"/>
            </w:tcBorders>
            <w:shd w:val="clear" w:color="000000" w:fill="C5D9F1"/>
            <w:noWrap/>
            <w:vAlign w:val="bottom"/>
            <w:hideMark/>
          </w:tcPr>
          <w:p w:rsidR="008F6D6E" w:rsidRPr="008F1DC0" w:rsidRDefault="00C22819"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130</w:t>
            </w:r>
          </w:p>
        </w:tc>
        <w:tc>
          <w:tcPr>
            <w:tcW w:w="1260" w:type="dxa"/>
            <w:tcBorders>
              <w:top w:val="nil"/>
              <w:left w:val="nil"/>
              <w:bottom w:val="single" w:sz="4" w:space="0" w:color="auto"/>
              <w:right w:val="single" w:sz="4" w:space="0" w:color="auto"/>
            </w:tcBorders>
            <w:shd w:val="clear" w:color="000000" w:fill="C5D9F1"/>
            <w:noWrap/>
            <w:vAlign w:val="bottom"/>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980" w:type="dxa"/>
            <w:tcBorders>
              <w:top w:val="nil"/>
              <w:left w:val="nil"/>
              <w:bottom w:val="single" w:sz="4" w:space="0" w:color="auto"/>
              <w:right w:val="single" w:sz="4" w:space="0" w:color="auto"/>
            </w:tcBorders>
            <w:shd w:val="clear" w:color="000000" w:fill="C5D9F1"/>
            <w:noWrap/>
            <w:vAlign w:val="bottom"/>
            <w:hideMark/>
          </w:tcPr>
          <w:p w:rsidR="008F6D6E" w:rsidRPr="008F1DC0" w:rsidRDefault="00C22819"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130</w:t>
            </w:r>
          </w:p>
        </w:tc>
      </w:tr>
    </w:tbl>
    <w:p w:rsidR="00C22819" w:rsidRPr="008F1DC0" w:rsidRDefault="008F6D6E">
      <w:pPr>
        <w:jc w:val="center"/>
        <w:rPr>
          <w:rFonts w:ascii="Times New Roman" w:hAnsi="Times New Roman"/>
          <w:i/>
          <w:sz w:val="22"/>
        </w:rPr>
      </w:pPr>
      <w:r w:rsidRPr="008F1DC0">
        <w:rPr>
          <w:rFonts w:ascii="Times New Roman" w:hAnsi="Times New Roman"/>
          <w:i/>
          <w:sz w:val="22"/>
        </w:rPr>
        <w:br/>
        <w:t>Table 5-11: GUI test case report.</w:t>
      </w:r>
    </w:p>
    <w:p w:rsidR="00C22819" w:rsidRPr="008F1DC0" w:rsidRDefault="00C22819" w:rsidP="00A5614C">
      <w:pPr>
        <w:pStyle w:val="Heading4"/>
        <w:numPr>
          <w:ilvl w:val="3"/>
          <w:numId w:val="130"/>
        </w:numPr>
        <w:snapToGrid w:val="0"/>
        <w:spacing w:before="200" w:line="276" w:lineRule="auto"/>
        <w:rPr>
          <w:rFonts w:ascii="Times New Roman" w:hAnsi="Times New Roman" w:cs="Times New Roman"/>
          <w:rPrChange w:id="6771" w:author="Link Pieces" w:date="2015-08-26T13:21:00Z">
            <w:rPr/>
          </w:rPrChange>
        </w:rPr>
      </w:pPr>
      <w:r w:rsidRPr="008F1DC0">
        <w:rPr>
          <w:rFonts w:ascii="Times New Roman" w:hAnsi="Times New Roman" w:cs="Times New Roman"/>
          <w:rPrChange w:id="6772" w:author="Link Pieces" w:date="2015-08-26T13:21:00Z">
            <w:rPr/>
          </w:rPrChange>
        </w:rPr>
        <w:t>Mobile Application</w:t>
      </w:r>
    </w:p>
    <w:p w:rsidR="00C22819" w:rsidRPr="008F1DC0" w:rsidRDefault="00C22819">
      <w:pPr>
        <w:pStyle w:val="ListParagraph"/>
        <w:rPr>
          <w:rFonts w:ascii="Times New Roman" w:hAnsi="Times New Roman"/>
          <w:rPrChange w:id="6773" w:author="Link Pieces" w:date="2015-08-26T13:21:00Z">
            <w:rPr/>
          </w:rPrChange>
        </w:rPr>
      </w:pPr>
      <w:r w:rsidRPr="008F1DC0">
        <w:rPr>
          <w:rFonts w:ascii="Times New Roman" w:hAnsi="Times New Roman"/>
          <w:rPrChange w:id="6774" w:author="Link Pieces" w:date="2015-08-26T13:21:00Z">
            <w:rPr/>
          </w:rPrChange>
        </w:rPr>
        <w:t>The contents of the GUI Test Case Report is shown in the table below</w:t>
      </w:r>
    </w:p>
    <w:tbl>
      <w:tblPr>
        <w:tblW w:w="9360" w:type="dxa"/>
        <w:tblInd w:w="108" w:type="dxa"/>
        <w:tblLook w:val="04A0" w:firstRow="1" w:lastRow="0" w:firstColumn="1" w:lastColumn="0" w:noHBand="0" w:noVBand="1"/>
      </w:tblPr>
      <w:tblGrid>
        <w:gridCol w:w="1191"/>
        <w:gridCol w:w="3669"/>
        <w:gridCol w:w="1260"/>
        <w:gridCol w:w="1260"/>
        <w:gridCol w:w="1980"/>
      </w:tblGrid>
      <w:tr w:rsidR="00C22819" w:rsidRPr="008F1DC0" w:rsidTr="00D12821">
        <w:trPr>
          <w:trHeight w:val="774"/>
        </w:trPr>
        <w:tc>
          <w:tcPr>
            <w:tcW w:w="1191"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C22819" w:rsidRPr="008F1DC0" w:rsidRDefault="00C22819" w:rsidP="00A5614C">
            <w:pPr>
              <w:spacing w:after="0"/>
              <w:rPr>
                <w:rFonts w:ascii="Times New Roman" w:eastAsia="Times New Roman" w:hAnsi="Times New Roman"/>
                <w:b/>
                <w:bCs/>
                <w:color w:val="000000"/>
                <w:rPrChange w:id="6775"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776" w:author="Link Pieces" w:date="2015-08-26T13:21:00Z">
                  <w:rPr>
                    <w:rFonts w:eastAsia="Times New Roman" w:cs="Calibri"/>
                    <w:b/>
                    <w:bCs/>
                    <w:color w:val="000000"/>
                  </w:rPr>
                </w:rPrChange>
              </w:rPr>
              <w:t>ID</w:t>
            </w:r>
          </w:p>
        </w:tc>
        <w:tc>
          <w:tcPr>
            <w:tcW w:w="3669" w:type="dxa"/>
            <w:tcBorders>
              <w:top w:val="single" w:sz="4" w:space="0" w:color="auto"/>
              <w:left w:val="nil"/>
              <w:bottom w:val="single" w:sz="4" w:space="0" w:color="auto"/>
              <w:right w:val="single" w:sz="4" w:space="0" w:color="auto"/>
            </w:tcBorders>
            <w:shd w:val="clear" w:color="000000" w:fill="8DB4E2"/>
            <w:noWrap/>
            <w:vAlign w:val="bottom"/>
            <w:hideMark/>
          </w:tcPr>
          <w:p w:rsidR="00C22819" w:rsidRPr="008F1DC0" w:rsidRDefault="00C22819" w:rsidP="00D12821">
            <w:pPr>
              <w:spacing w:after="0"/>
              <w:rPr>
                <w:rFonts w:ascii="Times New Roman" w:eastAsia="Times New Roman" w:hAnsi="Times New Roman"/>
                <w:b/>
                <w:bCs/>
                <w:color w:val="000000"/>
                <w:rPrChange w:id="6777"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778" w:author="Link Pieces" w:date="2015-08-26T13:21:00Z">
                  <w:rPr>
                    <w:rFonts w:eastAsia="Times New Roman" w:cs="Calibri"/>
                    <w:b/>
                    <w:bCs/>
                    <w:color w:val="000000"/>
                  </w:rPr>
                </w:rPrChange>
              </w:rPr>
              <w:t>GUI Test Case</w:t>
            </w:r>
          </w:p>
        </w:tc>
        <w:tc>
          <w:tcPr>
            <w:tcW w:w="1260" w:type="dxa"/>
            <w:tcBorders>
              <w:top w:val="single" w:sz="4" w:space="0" w:color="auto"/>
              <w:left w:val="nil"/>
              <w:bottom w:val="single" w:sz="4" w:space="0" w:color="auto"/>
              <w:right w:val="single" w:sz="4" w:space="0" w:color="auto"/>
            </w:tcBorders>
            <w:shd w:val="clear" w:color="000000" w:fill="8DB4E2"/>
            <w:noWrap/>
            <w:vAlign w:val="bottom"/>
            <w:hideMark/>
          </w:tcPr>
          <w:p w:rsidR="00C22819" w:rsidRPr="008F1DC0" w:rsidRDefault="00C22819" w:rsidP="00D12821">
            <w:pPr>
              <w:spacing w:after="0"/>
              <w:rPr>
                <w:rFonts w:ascii="Times New Roman" w:eastAsia="Times New Roman" w:hAnsi="Times New Roman"/>
                <w:b/>
                <w:bCs/>
                <w:color w:val="000000"/>
                <w:rPrChange w:id="6779"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780" w:author="Link Pieces" w:date="2015-08-26T13:21:00Z">
                  <w:rPr>
                    <w:rFonts w:eastAsia="Times New Roman" w:cs="Calibri"/>
                    <w:b/>
                    <w:bCs/>
                    <w:color w:val="000000"/>
                  </w:rPr>
                </w:rPrChange>
              </w:rPr>
              <w:t>Pass</w:t>
            </w:r>
          </w:p>
        </w:tc>
        <w:tc>
          <w:tcPr>
            <w:tcW w:w="1260" w:type="dxa"/>
            <w:tcBorders>
              <w:top w:val="single" w:sz="4" w:space="0" w:color="auto"/>
              <w:left w:val="nil"/>
              <w:bottom w:val="single" w:sz="4" w:space="0" w:color="auto"/>
              <w:right w:val="single" w:sz="4" w:space="0" w:color="auto"/>
            </w:tcBorders>
            <w:shd w:val="clear" w:color="000000" w:fill="8DB4E2"/>
            <w:noWrap/>
            <w:vAlign w:val="bottom"/>
            <w:hideMark/>
          </w:tcPr>
          <w:p w:rsidR="00C22819" w:rsidRPr="008F1DC0" w:rsidRDefault="00C22819" w:rsidP="00D12821">
            <w:pPr>
              <w:spacing w:after="0"/>
              <w:rPr>
                <w:rFonts w:ascii="Times New Roman" w:eastAsia="Times New Roman" w:hAnsi="Times New Roman"/>
                <w:b/>
                <w:bCs/>
                <w:color w:val="000000"/>
                <w:rPrChange w:id="6781"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782" w:author="Link Pieces" w:date="2015-08-26T13:21:00Z">
                  <w:rPr>
                    <w:rFonts w:eastAsia="Times New Roman" w:cs="Calibri"/>
                    <w:b/>
                    <w:bCs/>
                    <w:color w:val="000000"/>
                  </w:rPr>
                </w:rPrChange>
              </w:rPr>
              <w:t>Fail</w:t>
            </w:r>
          </w:p>
        </w:tc>
        <w:tc>
          <w:tcPr>
            <w:tcW w:w="1980" w:type="dxa"/>
            <w:tcBorders>
              <w:top w:val="single" w:sz="4" w:space="0" w:color="auto"/>
              <w:left w:val="nil"/>
              <w:bottom w:val="single" w:sz="4" w:space="0" w:color="auto"/>
              <w:right w:val="single" w:sz="4" w:space="0" w:color="auto"/>
            </w:tcBorders>
            <w:shd w:val="clear" w:color="000000" w:fill="8DB4E2"/>
            <w:vAlign w:val="bottom"/>
            <w:hideMark/>
          </w:tcPr>
          <w:p w:rsidR="00C22819" w:rsidRPr="008F1DC0" w:rsidRDefault="00C22819" w:rsidP="00D12821">
            <w:pPr>
              <w:spacing w:after="0"/>
              <w:rPr>
                <w:rFonts w:ascii="Times New Roman" w:eastAsia="Times New Roman" w:hAnsi="Times New Roman"/>
                <w:b/>
                <w:bCs/>
                <w:color w:val="000000"/>
                <w:rPrChange w:id="6783"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784" w:author="Link Pieces" w:date="2015-08-26T13:21:00Z">
                  <w:rPr>
                    <w:rFonts w:eastAsia="Times New Roman" w:cs="Calibri"/>
                    <w:b/>
                    <w:bCs/>
                    <w:color w:val="000000"/>
                  </w:rPr>
                </w:rPrChange>
              </w:rPr>
              <w:t>Number of Test Case</w:t>
            </w:r>
          </w:p>
        </w:tc>
      </w:tr>
      <w:tr w:rsidR="00C22819" w:rsidRPr="008F1DC0" w:rsidTr="00D12821">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hideMark/>
          </w:tcPr>
          <w:p w:rsidR="00C22819" w:rsidRPr="008F1DC0" w:rsidRDefault="00C22819" w:rsidP="00D12821">
            <w:pPr>
              <w:spacing w:after="0"/>
              <w:jc w:val="center"/>
              <w:rPr>
                <w:rFonts w:ascii="Times New Roman" w:eastAsia="Times New Roman" w:hAnsi="Times New Roman"/>
                <w:color w:val="000000"/>
                <w:rPrChange w:id="6785" w:author="Link Pieces" w:date="2015-08-26T13:21:00Z">
                  <w:rPr>
                    <w:rFonts w:eastAsia="Times New Roman" w:cs="Calibri"/>
                    <w:color w:val="000000"/>
                  </w:rPr>
                </w:rPrChange>
              </w:rPr>
            </w:pPr>
            <w:r w:rsidRPr="008F1DC0">
              <w:rPr>
                <w:rFonts w:ascii="Times New Roman" w:eastAsia="Times New Roman" w:hAnsi="Times New Roman"/>
                <w:color w:val="000000"/>
                <w:rPrChange w:id="6786" w:author="Link Pieces" w:date="2015-08-26T13:21:00Z">
                  <w:rPr>
                    <w:rFonts w:eastAsia="Times New Roman" w:cs="Calibri"/>
                    <w:color w:val="000000"/>
                  </w:rPr>
                </w:rPrChange>
              </w:rPr>
              <w:t>1</w:t>
            </w:r>
          </w:p>
        </w:tc>
        <w:tc>
          <w:tcPr>
            <w:tcW w:w="36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22819" w:rsidRPr="008F1DC0" w:rsidRDefault="00C22819" w:rsidP="00D12821">
            <w:pPr>
              <w:spacing w:after="0"/>
              <w:rPr>
                <w:rFonts w:ascii="Times New Roman" w:eastAsia="Times New Roman" w:hAnsi="Times New Roman"/>
                <w:rPrChange w:id="6787" w:author="Link Pieces" w:date="2015-08-26T13:21:00Z">
                  <w:rPr>
                    <w:rFonts w:eastAsia="Times New Roman" w:cs="Calibri"/>
                  </w:rPr>
                </w:rPrChange>
              </w:rPr>
            </w:pPr>
            <w:r w:rsidRPr="008F1DC0">
              <w:rPr>
                <w:rFonts w:ascii="Times New Roman" w:eastAsia="Times New Roman" w:hAnsi="Times New Roman"/>
                <w:rPrChange w:id="6788" w:author="Link Pieces" w:date="2015-08-26T13:21:00Z">
                  <w:rPr>
                    <w:rFonts w:eastAsia="Times New Roman" w:cs="Calibri"/>
                  </w:rPr>
                </w:rPrChange>
              </w:rPr>
              <w:t>Button</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rsidR="00C22819" w:rsidRPr="008F1DC0" w:rsidRDefault="0028337A" w:rsidP="00D12821">
            <w:pPr>
              <w:spacing w:after="0"/>
              <w:jc w:val="center"/>
              <w:rPr>
                <w:rFonts w:ascii="Times New Roman" w:eastAsia="Times New Roman" w:hAnsi="Times New Roman"/>
                <w:color w:val="000000"/>
                <w:rPrChange w:id="6789" w:author="Link Pieces" w:date="2015-08-26T13:21:00Z">
                  <w:rPr>
                    <w:rFonts w:eastAsia="Times New Roman" w:cs="Calibri"/>
                    <w:color w:val="000000"/>
                  </w:rPr>
                </w:rPrChange>
              </w:rPr>
            </w:pPr>
            <w:r w:rsidRPr="008F1DC0">
              <w:rPr>
                <w:rFonts w:ascii="Times New Roman" w:eastAsia="Times New Roman" w:hAnsi="Times New Roman"/>
                <w:color w:val="000000"/>
                <w:rPrChange w:id="6790" w:author="Link Pieces" w:date="2015-08-26T13:21:00Z">
                  <w:rPr>
                    <w:rFonts w:eastAsia="Times New Roman" w:cs="Calibri"/>
                    <w:color w:val="000000"/>
                  </w:rPr>
                </w:rPrChange>
              </w:rPr>
              <w:t>1</w:t>
            </w:r>
          </w:p>
        </w:tc>
        <w:tc>
          <w:tcPr>
            <w:tcW w:w="1260" w:type="dxa"/>
            <w:tcBorders>
              <w:top w:val="nil"/>
              <w:left w:val="nil"/>
              <w:bottom w:val="single" w:sz="4" w:space="0" w:color="auto"/>
              <w:right w:val="single" w:sz="4" w:space="0" w:color="auto"/>
            </w:tcBorders>
            <w:shd w:val="clear" w:color="000000" w:fill="FFFFFF"/>
            <w:noWrap/>
            <w:vAlign w:val="bottom"/>
            <w:hideMark/>
          </w:tcPr>
          <w:p w:rsidR="00C22819" w:rsidRPr="008F1DC0" w:rsidRDefault="00C22819" w:rsidP="00D12821">
            <w:pPr>
              <w:spacing w:after="0"/>
              <w:jc w:val="center"/>
              <w:rPr>
                <w:rFonts w:ascii="Times New Roman" w:eastAsia="Times New Roman" w:hAnsi="Times New Roman"/>
                <w:color w:val="000000"/>
                <w:rPrChange w:id="6791" w:author="Link Pieces" w:date="2015-08-26T13:21:00Z">
                  <w:rPr>
                    <w:rFonts w:eastAsia="Times New Roman" w:cs="Calibri"/>
                    <w:color w:val="000000"/>
                  </w:rPr>
                </w:rPrChange>
              </w:rPr>
            </w:pPr>
            <w:r w:rsidRPr="008F1DC0">
              <w:rPr>
                <w:rFonts w:ascii="Times New Roman" w:eastAsia="Times New Roman" w:hAnsi="Times New Roman"/>
                <w:color w:val="000000"/>
                <w:rPrChange w:id="6792" w:author="Link Pieces" w:date="2015-08-26T13:21:00Z">
                  <w:rPr>
                    <w:rFonts w:eastAsia="Times New Roman" w:cs="Calibri"/>
                    <w:color w:val="000000"/>
                  </w:rPr>
                </w:rPrChange>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C22819" w:rsidRPr="008F1DC0" w:rsidRDefault="0028337A" w:rsidP="00D12821">
            <w:pPr>
              <w:spacing w:after="0"/>
              <w:jc w:val="center"/>
              <w:rPr>
                <w:rFonts w:ascii="Times New Roman" w:eastAsia="Times New Roman" w:hAnsi="Times New Roman"/>
                <w:color w:val="000000"/>
                <w:rPrChange w:id="6793" w:author="Link Pieces" w:date="2015-08-26T13:21:00Z">
                  <w:rPr>
                    <w:rFonts w:eastAsia="Times New Roman" w:cs="Calibri"/>
                    <w:color w:val="000000"/>
                  </w:rPr>
                </w:rPrChange>
              </w:rPr>
            </w:pPr>
            <w:r w:rsidRPr="008F1DC0">
              <w:rPr>
                <w:rFonts w:ascii="Times New Roman" w:eastAsia="Times New Roman" w:hAnsi="Times New Roman"/>
                <w:color w:val="000000"/>
                <w:rPrChange w:id="6794" w:author="Link Pieces" w:date="2015-08-26T13:21:00Z">
                  <w:rPr>
                    <w:rFonts w:eastAsia="Times New Roman" w:cs="Calibri"/>
                    <w:color w:val="000000"/>
                  </w:rPr>
                </w:rPrChange>
              </w:rPr>
              <w:t>1</w:t>
            </w:r>
          </w:p>
        </w:tc>
      </w:tr>
      <w:tr w:rsidR="00C22819" w:rsidRPr="008F1DC0" w:rsidTr="00D12821">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tcPr>
          <w:p w:rsidR="00C22819" w:rsidRPr="008F1DC0" w:rsidRDefault="00C22819" w:rsidP="00D12821">
            <w:pPr>
              <w:spacing w:after="0"/>
              <w:jc w:val="center"/>
              <w:rPr>
                <w:rFonts w:ascii="Times New Roman" w:eastAsia="Times New Roman" w:hAnsi="Times New Roman"/>
                <w:color w:val="000000"/>
                <w:rPrChange w:id="6795" w:author="Link Pieces" w:date="2015-08-26T13:21:00Z">
                  <w:rPr>
                    <w:rFonts w:eastAsia="Times New Roman" w:cs="Calibri"/>
                    <w:color w:val="000000"/>
                  </w:rPr>
                </w:rPrChange>
              </w:rPr>
            </w:pPr>
            <w:r w:rsidRPr="008F1DC0">
              <w:rPr>
                <w:rFonts w:ascii="Times New Roman" w:eastAsia="Times New Roman" w:hAnsi="Times New Roman"/>
                <w:color w:val="000000"/>
                <w:rPrChange w:id="6796" w:author="Link Pieces" w:date="2015-08-26T13:21:00Z">
                  <w:rPr>
                    <w:rFonts w:eastAsia="Times New Roman" w:cs="Calibri"/>
                    <w:color w:val="000000"/>
                  </w:rPr>
                </w:rPrChange>
              </w:rPr>
              <w:t>2</w:t>
            </w:r>
          </w:p>
        </w:tc>
        <w:tc>
          <w:tcPr>
            <w:tcW w:w="3669" w:type="dxa"/>
            <w:tcBorders>
              <w:top w:val="nil"/>
              <w:left w:val="single" w:sz="4" w:space="0" w:color="auto"/>
              <w:bottom w:val="single" w:sz="4" w:space="0" w:color="auto"/>
              <w:right w:val="single" w:sz="4" w:space="0" w:color="auto"/>
            </w:tcBorders>
            <w:shd w:val="clear" w:color="000000" w:fill="FFFFFF"/>
            <w:vAlign w:val="center"/>
          </w:tcPr>
          <w:p w:rsidR="00C22819" w:rsidRPr="008F1DC0" w:rsidRDefault="00C22819" w:rsidP="00D12821">
            <w:pPr>
              <w:spacing w:after="0"/>
              <w:rPr>
                <w:rFonts w:ascii="Times New Roman" w:eastAsia="Times New Roman" w:hAnsi="Times New Roman"/>
                <w:rPrChange w:id="6797" w:author="Link Pieces" w:date="2015-08-26T13:21:00Z">
                  <w:rPr>
                    <w:rFonts w:eastAsia="Times New Roman" w:cs="Calibri"/>
                  </w:rPr>
                </w:rPrChange>
              </w:rPr>
            </w:pPr>
            <w:r w:rsidRPr="008F1DC0">
              <w:rPr>
                <w:rFonts w:ascii="Times New Roman" w:eastAsia="Times New Roman" w:hAnsi="Times New Roman"/>
                <w:rPrChange w:id="6798" w:author="Link Pieces" w:date="2015-08-26T13:21:00Z">
                  <w:rPr>
                    <w:rFonts w:eastAsia="Times New Roman" w:cs="Calibri"/>
                  </w:rPr>
                </w:rPrChange>
              </w:rPr>
              <w:t>GridView</w:t>
            </w:r>
          </w:p>
        </w:tc>
        <w:tc>
          <w:tcPr>
            <w:tcW w:w="1260" w:type="dxa"/>
            <w:tcBorders>
              <w:top w:val="nil"/>
              <w:left w:val="single" w:sz="4" w:space="0" w:color="auto"/>
              <w:bottom w:val="single" w:sz="4" w:space="0" w:color="auto"/>
              <w:right w:val="single" w:sz="4" w:space="0" w:color="auto"/>
            </w:tcBorders>
            <w:shd w:val="clear" w:color="000000" w:fill="FFFFFF"/>
            <w:noWrap/>
            <w:vAlign w:val="bottom"/>
          </w:tcPr>
          <w:p w:rsidR="00C22819" w:rsidRPr="008F1DC0" w:rsidRDefault="0028337A" w:rsidP="00D12821">
            <w:pPr>
              <w:spacing w:after="0"/>
              <w:jc w:val="center"/>
              <w:rPr>
                <w:rFonts w:ascii="Times New Roman" w:eastAsia="Times New Roman" w:hAnsi="Times New Roman"/>
                <w:color w:val="000000"/>
                <w:rPrChange w:id="6799" w:author="Link Pieces" w:date="2015-08-26T13:21:00Z">
                  <w:rPr>
                    <w:rFonts w:eastAsia="Times New Roman" w:cs="Calibri"/>
                    <w:color w:val="000000"/>
                  </w:rPr>
                </w:rPrChange>
              </w:rPr>
            </w:pPr>
            <w:r w:rsidRPr="008F1DC0">
              <w:rPr>
                <w:rFonts w:ascii="Times New Roman" w:eastAsia="Times New Roman" w:hAnsi="Times New Roman"/>
                <w:color w:val="000000"/>
                <w:rPrChange w:id="6800" w:author="Link Pieces" w:date="2015-08-26T13:21:00Z">
                  <w:rPr>
                    <w:rFonts w:eastAsia="Times New Roman" w:cs="Calibri"/>
                    <w:color w:val="000000"/>
                  </w:rPr>
                </w:rPrChange>
              </w:rPr>
              <w:t>7</w:t>
            </w:r>
          </w:p>
        </w:tc>
        <w:tc>
          <w:tcPr>
            <w:tcW w:w="1260" w:type="dxa"/>
            <w:tcBorders>
              <w:top w:val="nil"/>
              <w:left w:val="nil"/>
              <w:bottom w:val="single" w:sz="4" w:space="0" w:color="auto"/>
              <w:right w:val="single" w:sz="4" w:space="0" w:color="auto"/>
            </w:tcBorders>
            <w:shd w:val="clear" w:color="000000" w:fill="FFFFFF"/>
            <w:noWrap/>
            <w:vAlign w:val="bottom"/>
          </w:tcPr>
          <w:p w:rsidR="00C22819" w:rsidRPr="008F1DC0" w:rsidRDefault="00C22819" w:rsidP="00D12821">
            <w:pPr>
              <w:spacing w:after="0"/>
              <w:jc w:val="center"/>
              <w:rPr>
                <w:rFonts w:ascii="Times New Roman" w:eastAsia="Times New Roman" w:hAnsi="Times New Roman"/>
                <w:color w:val="000000"/>
                <w:rPrChange w:id="6801" w:author="Link Pieces" w:date="2015-08-26T13:21:00Z">
                  <w:rPr>
                    <w:rFonts w:eastAsia="Times New Roman" w:cs="Calibri"/>
                    <w:color w:val="000000"/>
                  </w:rPr>
                </w:rPrChange>
              </w:rPr>
            </w:pPr>
            <w:r w:rsidRPr="008F1DC0">
              <w:rPr>
                <w:rFonts w:ascii="Times New Roman" w:eastAsia="Times New Roman" w:hAnsi="Times New Roman"/>
                <w:color w:val="000000"/>
                <w:rPrChange w:id="6802" w:author="Link Pieces" w:date="2015-08-26T13:21:00Z">
                  <w:rPr>
                    <w:rFonts w:eastAsia="Times New Roman" w:cs="Calibri"/>
                    <w:color w:val="000000"/>
                  </w:rPr>
                </w:rPrChange>
              </w:rPr>
              <w:t>0</w:t>
            </w:r>
          </w:p>
        </w:tc>
        <w:tc>
          <w:tcPr>
            <w:tcW w:w="1980" w:type="dxa"/>
            <w:tcBorders>
              <w:top w:val="nil"/>
              <w:left w:val="nil"/>
              <w:bottom w:val="single" w:sz="4" w:space="0" w:color="auto"/>
              <w:right w:val="single" w:sz="4" w:space="0" w:color="auto"/>
            </w:tcBorders>
            <w:shd w:val="clear" w:color="000000" w:fill="FFFFFF"/>
            <w:noWrap/>
            <w:vAlign w:val="bottom"/>
          </w:tcPr>
          <w:p w:rsidR="00C22819" w:rsidRPr="008F1DC0" w:rsidRDefault="0028337A" w:rsidP="00D12821">
            <w:pPr>
              <w:spacing w:after="0"/>
              <w:jc w:val="center"/>
              <w:rPr>
                <w:rFonts w:ascii="Times New Roman" w:eastAsia="Times New Roman" w:hAnsi="Times New Roman"/>
                <w:color w:val="000000"/>
                <w:rPrChange w:id="6803" w:author="Link Pieces" w:date="2015-08-26T13:21:00Z">
                  <w:rPr>
                    <w:rFonts w:eastAsia="Times New Roman" w:cs="Calibri"/>
                    <w:color w:val="000000"/>
                  </w:rPr>
                </w:rPrChange>
              </w:rPr>
            </w:pPr>
            <w:r w:rsidRPr="008F1DC0">
              <w:rPr>
                <w:rFonts w:ascii="Times New Roman" w:eastAsia="Times New Roman" w:hAnsi="Times New Roman"/>
                <w:color w:val="000000"/>
                <w:rPrChange w:id="6804" w:author="Link Pieces" w:date="2015-08-26T13:21:00Z">
                  <w:rPr>
                    <w:rFonts w:eastAsia="Times New Roman" w:cs="Calibri"/>
                    <w:color w:val="000000"/>
                  </w:rPr>
                </w:rPrChange>
              </w:rPr>
              <w:t>7</w:t>
            </w:r>
          </w:p>
        </w:tc>
      </w:tr>
      <w:tr w:rsidR="00C22819" w:rsidRPr="008F1DC0" w:rsidTr="00D12821">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tcPr>
          <w:p w:rsidR="00C22819" w:rsidRPr="008F1DC0" w:rsidRDefault="00C22819" w:rsidP="00D12821">
            <w:pPr>
              <w:spacing w:after="0"/>
              <w:jc w:val="center"/>
              <w:rPr>
                <w:rFonts w:ascii="Times New Roman" w:eastAsia="Times New Roman" w:hAnsi="Times New Roman"/>
                <w:color w:val="000000"/>
                <w:rPrChange w:id="6805" w:author="Link Pieces" w:date="2015-08-26T13:21:00Z">
                  <w:rPr>
                    <w:rFonts w:eastAsia="Times New Roman" w:cs="Calibri"/>
                    <w:color w:val="000000"/>
                  </w:rPr>
                </w:rPrChange>
              </w:rPr>
            </w:pPr>
            <w:r w:rsidRPr="008F1DC0">
              <w:rPr>
                <w:rFonts w:ascii="Times New Roman" w:eastAsia="Times New Roman" w:hAnsi="Times New Roman"/>
                <w:color w:val="000000"/>
                <w:rPrChange w:id="6806" w:author="Link Pieces" w:date="2015-08-26T13:21:00Z">
                  <w:rPr>
                    <w:rFonts w:eastAsia="Times New Roman" w:cs="Calibri"/>
                    <w:color w:val="000000"/>
                  </w:rPr>
                </w:rPrChange>
              </w:rPr>
              <w:t>3</w:t>
            </w:r>
          </w:p>
        </w:tc>
        <w:tc>
          <w:tcPr>
            <w:tcW w:w="3669" w:type="dxa"/>
            <w:tcBorders>
              <w:top w:val="nil"/>
              <w:left w:val="single" w:sz="4" w:space="0" w:color="auto"/>
              <w:bottom w:val="single" w:sz="4" w:space="0" w:color="auto"/>
              <w:right w:val="single" w:sz="4" w:space="0" w:color="auto"/>
            </w:tcBorders>
            <w:shd w:val="clear" w:color="000000" w:fill="FFFFFF"/>
            <w:vAlign w:val="center"/>
          </w:tcPr>
          <w:p w:rsidR="00C22819" w:rsidRPr="008F1DC0" w:rsidRDefault="0028337A" w:rsidP="00D12821">
            <w:pPr>
              <w:spacing w:after="0"/>
              <w:rPr>
                <w:rFonts w:ascii="Times New Roman" w:eastAsia="Times New Roman" w:hAnsi="Times New Roman"/>
                <w:rPrChange w:id="6807" w:author="Link Pieces" w:date="2015-08-26T13:21:00Z">
                  <w:rPr>
                    <w:rFonts w:eastAsia="Times New Roman" w:cs="Calibri"/>
                  </w:rPr>
                </w:rPrChange>
              </w:rPr>
            </w:pPr>
            <w:r w:rsidRPr="008F1DC0">
              <w:rPr>
                <w:rFonts w:ascii="Times New Roman" w:eastAsia="Times New Roman" w:hAnsi="Times New Roman"/>
                <w:rPrChange w:id="6808" w:author="Link Pieces" w:date="2015-08-26T13:21:00Z">
                  <w:rPr>
                    <w:rFonts w:eastAsia="Times New Roman" w:cs="Calibri"/>
                  </w:rPr>
                </w:rPrChange>
              </w:rPr>
              <w:t>TextView</w:t>
            </w:r>
          </w:p>
        </w:tc>
        <w:tc>
          <w:tcPr>
            <w:tcW w:w="1260" w:type="dxa"/>
            <w:tcBorders>
              <w:top w:val="nil"/>
              <w:left w:val="single" w:sz="4" w:space="0" w:color="auto"/>
              <w:bottom w:val="single" w:sz="4" w:space="0" w:color="auto"/>
              <w:right w:val="single" w:sz="4" w:space="0" w:color="auto"/>
            </w:tcBorders>
            <w:shd w:val="clear" w:color="000000" w:fill="FFFFFF"/>
            <w:noWrap/>
            <w:vAlign w:val="bottom"/>
          </w:tcPr>
          <w:p w:rsidR="0028337A" w:rsidRPr="008F1DC0" w:rsidRDefault="0028337A">
            <w:pPr>
              <w:spacing w:after="0"/>
              <w:jc w:val="center"/>
              <w:rPr>
                <w:rFonts w:ascii="Times New Roman" w:eastAsia="Times New Roman" w:hAnsi="Times New Roman"/>
                <w:color w:val="000000"/>
                <w:rPrChange w:id="6809" w:author="Link Pieces" w:date="2015-08-26T13:21:00Z">
                  <w:rPr>
                    <w:rFonts w:eastAsia="Times New Roman" w:cs="Calibri"/>
                    <w:color w:val="000000"/>
                  </w:rPr>
                </w:rPrChange>
              </w:rPr>
            </w:pPr>
            <w:r w:rsidRPr="008F1DC0">
              <w:rPr>
                <w:rFonts w:ascii="Times New Roman" w:eastAsia="Times New Roman" w:hAnsi="Times New Roman"/>
                <w:color w:val="000000"/>
                <w:rPrChange w:id="6810" w:author="Link Pieces" w:date="2015-08-26T13:21:00Z">
                  <w:rPr>
                    <w:rFonts w:eastAsia="Times New Roman" w:cs="Calibri"/>
                    <w:color w:val="000000"/>
                  </w:rPr>
                </w:rPrChange>
              </w:rPr>
              <w:t>7</w:t>
            </w:r>
          </w:p>
        </w:tc>
        <w:tc>
          <w:tcPr>
            <w:tcW w:w="1260" w:type="dxa"/>
            <w:tcBorders>
              <w:top w:val="nil"/>
              <w:left w:val="nil"/>
              <w:bottom w:val="single" w:sz="4" w:space="0" w:color="auto"/>
              <w:right w:val="single" w:sz="4" w:space="0" w:color="auto"/>
            </w:tcBorders>
            <w:shd w:val="clear" w:color="000000" w:fill="FFFFFF"/>
            <w:noWrap/>
            <w:vAlign w:val="bottom"/>
          </w:tcPr>
          <w:p w:rsidR="00C22819" w:rsidRPr="008F1DC0" w:rsidRDefault="0028337A" w:rsidP="00D12821">
            <w:pPr>
              <w:spacing w:after="0"/>
              <w:jc w:val="center"/>
              <w:rPr>
                <w:rFonts w:ascii="Times New Roman" w:eastAsia="Times New Roman" w:hAnsi="Times New Roman"/>
                <w:color w:val="000000"/>
                <w:rPrChange w:id="6811" w:author="Link Pieces" w:date="2015-08-26T13:21:00Z">
                  <w:rPr>
                    <w:rFonts w:eastAsia="Times New Roman" w:cs="Calibri"/>
                    <w:color w:val="000000"/>
                  </w:rPr>
                </w:rPrChange>
              </w:rPr>
            </w:pPr>
            <w:r w:rsidRPr="008F1DC0">
              <w:rPr>
                <w:rFonts w:ascii="Times New Roman" w:eastAsia="Times New Roman" w:hAnsi="Times New Roman"/>
                <w:color w:val="000000"/>
                <w:rPrChange w:id="6812" w:author="Link Pieces" w:date="2015-08-26T13:21:00Z">
                  <w:rPr>
                    <w:rFonts w:eastAsia="Times New Roman" w:cs="Calibri"/>
                    <w:color w:val="000000"/>
                  </w:rPr>
                </w:rPrChange>
              </w:rPr>
              <w:t>0</w:t>
            </w:r>
          </w:p>
        </w:tc>
        <w:tc>
          <w:tcPr>
            <w:tcW w:w="1980" w:type="dxa"/>
            <w:tcBorders>
              <w:top w:val="nil"/>
              <w:left w:val="nil"/>
              <w:bottom w:val="single" w:sz="4" w:space="0" w:color="auto"/>
              <w:right w:val="single" w:sz="4" w:space="0" w:color="auto"/>
            </w:tcBorders>
            <w:shd w:val="clear" w:color="000000" w:fill="FFFFFF"/>
            <w:noWrap/>
            <w:vAlign w:val="bottom"/>
          </w:tcPr>
          <w:p w:rsidR="00C22819" w:rsidRPr="008F1DC0" w:rsidRDefault="0028337A" w:rsidP="00D12821">
            <w:pPr>
              <w:spacing w:after="0"/>
              <w:jc w:val="center"/>
              <w:rPr>
                <w:rFonts w:ascii="Times New Roman" w:eastAsia="Times New Roman" w:hAnsi="Times New Roman"/>
                <w:color w:val="000000"/>
                <w:rPrChange w:id="6813" w:author="Link Pieces" w:date="2015-08-26T13:21:00Z">
                  <w:rPr>
                    <w:rFonts w:eastAsia="Times New Roman" w:cs="Calibri"/>
                    <w:color w:val="000000"/>
                  </w:rPr>
                </w:rPrChange>
              </w:rPr>
            </w:pPr>
            <w:r w:rsidRPr="008F1DC0">
              <w:rPr>
                <w:rFonts w:ascii="Times New Roman" w:eastAsia="Times New Roman" w:hAnsi="Times New Roman"/>
                <w:color w:val="000000"/>
                <w:rPrChange w:id="6814" w:author="Link Pieces" w:date="2015-08-26T13:21:00Z">
                  <w:rPr>
                    <w:rFonts w:eastAsia="Times New Roman" w:cs="Calibri"/>
                    <w:color w:val="000000"/>
                  </w:rPr>
                </w:rPrChange>
              </w:rPr>
              <w:t>7</w:t>
            </w:r>
          </w:p>
        </w:tc>
      </w:tr>
      <w:tr w:rsidR="00C22819" w:rsidRPr="008F1DC0" w:rsidTr="00D12821">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hideMark/>
          </w:tcPr>
          <w:p w:rsidR="00C22819" w:rsidRPr="008F1DC0" w:rsidRDefault="00C22819" w:rsidP="00D12821">
            <w:pPr>
              <w:spacing w:after="0"/>
              <w:jc w:val="center"/>
              <w:rPr>
                <w:rFonts w:ascii="Times New Roman" w:eastAsia="Times New Roman" w:hAnsi="Times New Roman"/>
                <w:color w:val="000000"/>
                <w:rPrChange w:id="6815" w:author="Link Pieces" w:date="2015-08-26T13:21:00Z">
                  <w:rPr>
                    <w:rFonts w:eastAsia="Times New Roman" w:cs="Calibri"/>
                    <w:color w:val="000000"/>
                  </w:rPr>
                </w:rPrChange>
              </w:rPr>
            </w:pPr>
            <w:r w:rsidRPr="008F1DC0">
              <w:rPr>
                <w:rFonts w:ascii="Times New Roman" w:eastAsia="Times New Roman" w:hAnsi="Times New Roman"/>
                <w:color w:val="000000"/>
                <w:rPrChange w:id="6816" w:author="Link Pieces" w:date="2015-08-26T13:21:00Z">
                  <w:rPr>
                    <w:rFonts w:eastAsia="Times New Roman" w:cs="Calibri"/>
                    <w:color w:val="000000"/>
                  </w:rPr>
                </w:rPrChange>
              </w:rPr>
              <w:t>4</w:t>
            </w:r>
          </w:p>
        </w:tc>
        <w:tc>
          <w:tcPr>
            <w:tcW w:w="3669" w:type="dxa"/>
            <w:tcBorders>
              <w:top w:val="nil"/>
              <w:left w:val="single" w:sz="4" w:space="0" w:color="auto"/>
              <w:bottom w:val="single" w:sz="4" w:space="0" w:color="auto"/>
              <w:right w:val="single" w:sz="4" w:space="0" w:color="auto"/>
            </w:tcBorders>
            <w:shd w:val="clear" w:color="000000" w:fill="FFFFFF"/>
            <w:vAlign w:val="center"/>
            <w:hideMark/>
          </w:tcPr>
          <w:p w:rsidR="00C22819" w:rsidRPr="008F1DC0" w:rsidRDefault="00C22819" w:rsidP="00D12821">
            <w:pPr>
              <w:spacing w:after="0"/>
              <w:rPr>
                <w:rFonts w:ascii="Times New Roman" w:eastAsia="Times New Roman" w:hAnsi="Times New Roman"/>
                <w:rPrChange w:id="6817" w:author="Link Pieces" w:date="2015-08-26T13:21:00Z">
                  <w:rPr>
                    <w:rFonts w:eastAsia="Times New Roman" w:cs="Calibri"/>
                  </w:rPr>
                </w:rPrChange>
              </w:rPr>
            </w:pPr>
            <w:r w:rsidRPr="008F1DC0">
              <w:rPr>
                <w:rFonts w:ascii="Times New Roman" w:eastAsia="Times New Roman" w:hAnsi="Times New Roman"/>
                <w:rPrChange w:id="6818" w:author="Link Pieces" w:date="2015-08-26T13:21:00Z">
                  <w:rPr>
                    <w:rFonts w:eastAsia="Times New Roman" w:cs="Calibri"/>
                  </w:rPr>
                </w:rPrChange>
              </w:rPr>
              <w:t>EditText</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rsidR="00C22819" w:rsidRPr="008F1DC0" w:rsidRDefault="0028337A" w:rsidP="00D12821">
            <w:pPr>
              <w:spacing w:after="0"/>
              <w:jc w:val="center"/>
              <w:rPr>
                <w:rFonts w:ascii="Times New Roman" w:eastAsia="Times New Roman" w:hAnsi="Times New Roman"/>
                <w:color w:val="000000"/>
                <w:rPrChange w:id="6819" w:author="Link Pieces" w:date="2015-08-26T13:21:00Z">
                  <w:rPr>
                    <w:rFonts w:eastAsia="Times New Roman" w:cs="Calibri"/>
                    <w:color w:val="000000"/>
                  </w:rPr>
                </w:rPrChange>
              </w:rPr>
            </w:pPr>
            <w:r w:rsidRPr="008F1DC0">
              <w:rPr>
                <w:rFonts w:ascii="Times New Roman" w:eastAsia="Times New Roman" w:hAnsi="Times New Roman"/>
                <w:color w:val="000000"/>
                <w:rPrChange w:id="6820" w:author="Link Pieces" w:date="2015-08-26T13:21:00Z">
                  <w:rPr>
                    <w:rFonts w:eastAsia="Times New Roman" w:cs="Calibri"/>
                    <w:color w:val="000000"/>
                  </w:rPr>
                </w:rPrChange>
              </w:rPr>
              <w:t>5</w:t>
            </w:r>
          </w:p>
        </w:tc>
        <w:tc>
          <w:tcPr>
            <w:tcW w:w="1260" w:type="dxa"/>
            <w:tcBorders>
              <w:top w:val="nil"/>
              <w:left w:val="nil"/>
              <w:bottom w:val="single" w:sz="4" w:space="0" w:color="auto"/>
              <w:right w:val="single" w:sz="4" w:space="0" w:color="auto"/>
            </w:tcBorders>
            <w:shd w:val="clear" w:color="000000" w:fill="FFFFFF"/>
            <w:noWrap/>
            <w:vAlign w:val="bottom"/>
            <w:hideMark/>
          </w:tcPr>
          <w:p w:rsidR="00C22819" w:rsidRPr="008F1DC0" w:rsidRDefault="00C22819" w:rsidP="00D12821">
            <w:pPr>
              <w:spacing w:after="0"/>
              <w:jc w:val="center"/>
              <w:rPr>
                <w:rFonts w:ascii="Times New Roman" w:eastAsia="Times New Roman" w:hAnsi="Times New Roman"/>
                <w:color w:val="000000"/>
                <w:rPrChange w:id="6821" w:author="Link Pieces" w:date="2015-08-26T13:21:00Z">
                  <w:rPr>
                    <w:rFonts w:eastAsia="Times New Roman" w:cs="Calibri"/>
                    <w:color w:val="000000"/>
                  </w:rPr>
                </w:rPrChange>
              </w:rPr>
            </w:pPr>
            <w:r w:rsidRPr="008F1DC0">
              <w:rPr>
                <w:rFonts w:ascii="Times New Roman" w:eastAsia="Times New Roman" w:hAnsi="Times New Roman"/>
                <w:color w:val="000000"/>
                <w:rPrChange w:id="6822" w:author="Link Pieces" w:date="2015-08-26T13:21:00Z">
                  <w:rPr>
                    <w:rFonts w:eastAsia="Times New Roman" w:cs="Calibri"/>
                    <w:color w:val="000000"/>
                  </w:rPr>
                </w:rPrChange>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C22819" w:rsidRPr="008F1DC0" w:rsidRDefault="0028337A" w:rsidP="00D12821">
            <w:pPr>
              <w:spacing w:after="0"/>
              <w:jc w:val="center"/>
              <w:rPr>
                <w:rFonts w:ascii="Times New Roman" w:eastAsia="Times New Roman" w:hAnsi="Times New Roman"/>
                <w:color w:val="000000"/>
                <w:rPrChange w:id="6823" w:author="Link Pieces" w:date="2015-08-26T13:21:00Z">
                  <w:rPr>
                    <w:rFonts w:eastAsia="Times New Roman" w:cs="Calibri"/>
                    <w:color w:val="000000"/>
                  </w:rPr>
                </w:rPrChange>
              </w:rPr>
            </w:pPr>
            <w:r w:rsidRPr="008F1DC0">
              <w:rPr>
                <w:rFonts w:ascii="Times New Roman" w:eastAsia="Times New Roman" w:hAnsi="Times New Roman"/>
                <w:color w:val="000000"/>
                <w:rPrChange w:id="6824" w:author="Link Pieces" w:date="2015-08-26T13:21:00Z">
                  <w:rPr>
                    <w:rFonts w:eastAsia="Times New Roman" w:cs="Calibri"/>
                    <w:color w:val="000000"/>
                  </w:rPr>
                </w:rPrChange>
              </w:rPr>
              <w:t>5</w:t>
            </w:r>
          </w:p>
        </w:tc>
      </w:tr>
      <w:tr w:rsidR="00C22819" w:rsidRPr="008F1DC0" w:rsidTr="00D12821">
        <w:trPr>
          <w:trHeight w:val="386"/>
        </w:trPr>
        <w:tc>
          <w:tcPr>
            <w:tcW w:w="1191" w:type="dxa"/>
            <w:tcBorders>
              <w:top w:val="nil"/>
              <w:left w:val="single" w:sz="4" w:space="0" w:color="auto"/>
              <w:bottom w:val="single" w:sz="4" w:space="0" w:color="auto"/>
              <w:right w:val="single" w:sz="4" w:space="0" w:color="auto"/>
            </w:tcBorders>
            <w:shd w:val="clear" w:color="auto" w:fill="auto"/>
            <w:noWrap/>
            <w:vAlign w:val="bottom"/>
            <w:hideMark/>
          </w:tcPr>
          <w:p w:rsidR="00C22819" w:rsidRPr="008F1DC0" w:rsidRDefault="00C22819" w:rsidP="00D12821">
            <w:pPr>
              <w:spacing w:after="0"/>
              <w:jc w:val="center"/>
              <w:rPr>
                <w:rFonts w:ascii="Times New Roman" w:eastAsia="Times New Roman" w:hAnsi="Times New Roman"/>
                <w:color w:val="000000"/>
                <w:rPrChange w:id="6825" w:author="Link Pieces" w:date="2015-08-26T13:21:00Z">
                  <w:rPr>
                    <w:rFonts w:eastAsia="Times New Roman" w:cs="Calibri"/>
                    <w:color w:val="000000"/>
                  </w:rPr>
                </w:rPrChange>
              </w:rPr>
            </w:pPr>
            <w:r w:rsidRPr="008F1DC0">
              <w:rPr>
                <w:rFonts w:ascii="Times New Roman" w:eastAsia="Times New Roman" w:hAnsi="Times New Roman"/>
                <w:color w:val="000000"/>
                <w:rPrChange w:id="6826" w:author="Link Pieces" w:date="2015-08-26T13:21:00Z">
                  <w:rPr>
                    <w:rFonts w:eastAsia="Times New Roman" w:cs="Calibri"/>
                    <w:color w:val="000000"/>
                  </w:rPr>
                </w:rPrChange>
              </w:rPr>
              <w:t>5</w:t>
            </w:r>
          </w:p>
        </w:tc>
        <w:tc>
          <w:tcPr>
            <w:tcW w:w="3669" w:type="dxa"/>
            <w:tcBorders>
              <w:top w:val="single" w:sz="4" w:space="0" w:color="auto"/>
              <w:left w:val="nil"/>
              <w:bottom w:val="single" w:sz="4" w:space="0" w:color="auto"/>
              <w:right w:val="single" w:sz="4" w:space="0" w:color="auto"/>
            </w:tcBorders>
            <w:shd w:val="clear" w:color="auto" w:fill="auto"/>
            <w:noWrap/>
            <w:vAlign w:val="bottom"/>
            <w:hideMark/>
          </w:tcPr>
          <w:p w:rsidR="00C22819" w:rsidRPr="008F1DC0" w:rsidRDefault="0028337A" w:rsidP="00D12821">
            <w:pPr>
              <w:spacing w:after="0"/>
              <w:rPr>
                <w:rFonts w:ascii="Times New Roman" w:eastAsia="Times New Roman" w:hAnsi="Times New Roman"/>
                <w:color w:val="000000"/>
                <w:rPrChange w:id="6827" w:author="Link Pieces" w:date="2015-08-26T13:21:00Z">
                  <w:rPr>
                    <w:rFonts w:eastAsia="Times New Roman" w:cs="Calibri"/>
                    <w:color w:val="000000"/>
                  </w:rPr>
                </w:rPrChange>
              </w:rPr>
            </w:pPr>
            <w:r w:rsidRPr="008F1DC0">
              <w:rPr>
                <w:rFonts w:ascii="Times New Roman" w:eastAsia="Times New Roman" w:hAnsi="Times New Roman"/>
                <w:color w:val="000000"/>
                <w:rPrChange w:id="6828" w:author="Link Pieces" w:date="2015-08-26T13:21:00Z">
                  <w:rPr>
                    <w:rFonts w:eastAsia="Times New Roman" w:cs="Calibri"/>
                    <w:color w:val="000000"/>
                  </w:rPr>
                </w:rPrChange>
              </w:rPr>
              <w:t>Icon</w:t>
            </w:r>
          </w:p>
        </w:tc>
        <w:tc>
          <w:tcPr>
            <w:tcW w:w="1260" w:type="dxa"/>
            <w:tcBorders>
              <w:top w:val="nil"/>
              <w:left w:val="nil"/>
              <w:bottom w:val="single" w:sz="4" w:space="0" w:color="auto"/>
              <w:right w:val="single" w:sz="4" w:space="0" w:color="auto"/>
            </w:tcBorders>
            <w:shd w:val="clear" w:color="auto" w:fill="auto"/>
            <w:noWrap/>
            <w:vAlign w:val="bottom"/>
            <w:hideMark/>
          </w:tcPr>
          <w:p w:rsidR="00C22819" w:rsidRPr="008F1DC0" w:rsidRDefault="0028337A" w:rsidP="00D12821">
            <w:pPr>
              <w:spacing w:after="0"/>
              <w:jc w:val="center"/>
              <w:rPr>
                <w:rFonts w:ascii="Times New Roman" w:eastAsia="Times New Roman" w:hAnsi="Times New Roman"/>
                <w:color w:val="000000"/>
                <w:rPrChange w:id="6829" w:author="Link Pieces" w:date="2015-08-26T13:21:00Z">
                  <w:rPr>
                    <w:rFonts w:eastAsia="Times New Roman" w:cs="Calibri"/>
                    <w:color w:val="000000"/>
                  </w:rPr>
                </w:rPrChange>
              </w:rPr>
            </w:pPr>
            <w:r w:rsidRPr="008F1DC0">
              <w:rPr>
                <w:rFonts w:ascii="Times New Roman" w:eastAsia="Times New Roman" w:hAnsi="Times New Roman"/>
                <w:color w:val="000000"/>
                <w:rPrChange w:id="6830" w:author="Link Pieces" w:date="2015-08-26T13:21:00Z">
                  <w:rPr>
                    <w:rFonts w:eastAsia="Times New Roman" w:cs="Calibri"/>
                    <w:color w:val="000000"/>
                  </w:rPr>
                </w:rPrChange>
              </w:rPr>
              <w:t>9</w:t>
            </w:r>
          </w:p>
        </w:tc>
        <w:tc>
          <w:tcPr>
            <w:tcW w:w="1260" w:type="dxa"/>
            <w:tcBorders>
              <w:top w:val="nil"/>
              <w:left w:val="nil"/>
              <w:bottom w:val="single" w:sz="4" w:space="0" w:color="auto"/>
              <w:right w:val="single" w:sz="4" w:space="0" w:color="auto"/>
            </w:tcBorders>
            <w:shd w:val="clear" w:color="000000" w:fill="FFFFFF"/>
            <w:noWrap/>
            <w:vAlign w:val="bottom"/>
            <w:hideMark/>
          </w:tcPr>
          <w:p w:rsidR="00C22819" w:rsidRPr="008F1DC0" w:rsidRDefault="00C22819" w:rsidP="00D12821">
            <w:pPr>
              <w:spacing w:after="0"/>
              <w:jc w:val="center"/>
              <w:rPr>
                <w:rFonts w:ascii="Times New Roman" w:eastAsia="Times New Roman" w:hAnsi="Times New Roman"/>
                <w:color w:val="000000"/>
                <w:rPrChange w:id="6831" w:author="Link Pieces" w:date="2015-08-26T13:21:00Z">
                  <w:rPr>
                    <w:rFonts w:eastAsia="Times New Roman" w:cs="Calibri"/>
                    <w:color w:val="000000"/>
                  </w:rPr>
                </w:rPrChange>
              </w:rPr>
            </w:pPr>
            <w:r w:rsidRPr="008F1DC0">
              <w:rPr>
                <w:rFonts w:ascii="Times New Roman" w:eastAsia="Times New Roman" w:hAnsi="Times New Roman"/>
                <w:color w:val="000000"/>
                <w:rPrChange w:id="6832" w:author="Link Pieces" w:date="2015-08-26T13:21:00Z">
                  <w:rPr>
                    <w:rFonts w:eastAsia="Times New Roman" w:cs="Calibri"/>
                    <w:color w:val="000000"/>
                  </w:rPr>
                </w:rPrChange>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C22819" w:rsidRPr="008F1DC0" w:rsidRDefault="0028337A" w:rsidP="00D12821">
            <w:pPr>
              <w:spacing w:after="0"/>
              <w:jc w:val="center"/>
              <w:rPr>
                <w:rFonts w:ascii="Times New Roman" w:eastAsia="Times New Roman" w:hAnsi="Times New Roman"/>
                <w:color w:val="000000"/>
                <w:rPrChange w:id="6833" w:author="Link Pieces" w:date="2015-08-26T13:21:00Z">
                  <w:rPr>
                    <w:rFonts w:eastAsia="Times New Roman" w:cs="Calibri"/>
                    <w:color w:val="000000"/>
                  </w:rPr>
                </w:rPrChange>
              </w:rPr>
            </w:pPr>
            <w:r w:rsidRPr="008F1DC0">
              <w:rPr>
                <w:rFonts w:ascii="Times New Roman" w:eastAsia="Times New Roman" w:hAnsi="Times New Roman"/>
                <w:color w:val="000000"/>
                <w:rPrChange w:id="6834" w:author="Link Pieces" w:date="2015-08-26T13:21:00Z">
                  <w:rPr>
                    <w:rFonts w:eastAsia="Times New Roman" w:cs="Calibri"/>
                    <w:color w:val="000000"/>
                  </w:rPr>
                </w:rPrChange>
              </w:rPr>
              <w:t>9</w:t>
            </w:r>
          </w:p>
        </w:tc>
      </w:tr>
      <w:tr w:rsidR="0028337A" w:rsidRPr="008F1DC0" w:rsidTr="00D12821">
        <w:trPr>
          <w:trHeight w:val="386"/>
        </w:trPr>
        <w:tc>
          <w:tcPr>
            <w:tcW w:w="1191" w:type="dxa"/>
            <w:tcBorders>
              <w:top w:val="nil"/>
              <w:left w:val="single" w:sz="4" w:space="0" w:color="auto"/>
              <w:bottom w:val="single" w:sz="4" w:space="0" w:color="auto"/>
              <w:right w:val="single" w:sz="4" w:space="0" w:color="auto"/>
            </w:tcBorders>
            <w:shd w:val="clear" w:color="auto" w:fill="auto"/>
            <w:noWrap/>
            <w:vAlign w:val="bottom"/>
          </w:tcPr>
          <w:p w:rsidR="0028337A" w:rsidRPr="008F1DC0" w:rsidRDefault="0028337A" w:rsidP="00D12821">
            <w:pPr>
              <w:spacing w:after="0"/>
              <w:jc w:val="center"/>
              <w:rPr>
                <w:rFonts w:ascii="Times New Roman" w:eastAsia="Times New Roman" w:hAnsi="Times New Roman"/>
                <w:color w:val="000000"/>
                <w:rPrChange w:id="6835" w:author="Link Pieces" w:date="2015-08-26T13:21:00Z">
                  <w:rPr>
                    <w:rFonts w:eastAsia="Times New Roman" w:cs="Calibri"/>
                    <w:color w:val="000000"/>
                  </w:rPr>
                </w:rPrChange>
              </w:rPr>
            </w:pPr>
            <w:r w:rsidRPr="008F1DC0">
              <w:rPr>
                <w:rFonts w:ascii="Times New Roman" w:eastAsia="Times New Roman" w:hAnsi="Times New Roman"/>
                <w:color w:val="000000"/>
                <w:rPrChange w:id="6836" w:author="Link Pieces" w:date="2015-08-26T13:21:00Z">
                  <w:rPr>
                    <w:rFonts w:eastAsia="Times New Roman" w:cs="Calibri"/>
                    <w:color w:val="000000"/>
                  </w:rPr>
                </w:rPrChange>
              </w:rPr>
              <w:t>6</w:t>
            </w:r>
          </w:p>
        </w:tc>
        <w:tc>
          <w:tcPr>
            <w:tcW w:w="3669" w:type="dxa"/>
            <w:tcBorders>
              <w:top w:val="nil"/>
              <w:left w:val="nil"/>
              <w:bottom w:val="single" w:sz="4" w:space="0" w:color="auto"/>
              <w:right w:val="single" w:sz="4" w:space="0" w:color="auto"/>
            </w:tcBorders>
            <w:shd w:val="clear" w:color="auto" w:fill="auto"/>
            <w:noWrap/>
            <w:vAlign w:val="bottom"/>
          </w:tcPr>
          <w:p w:rsidR="0028337A" w:rsidRPr="008F1DC0" w:rsidRDefault="0028337A" w:rsidP="00D12821">
            <w:pPr>
              <w:spacing w:after="0"/>
              <w:rPr>
                <w:rFonts w:ascii="Times New Roman" w:eastAsia="Times New Roman" w:hAnsi="Times New Roman"/>
                <w:color w:val="000000"/>
                <w:rPrChange w:id="6837" w:author="Link Pieces" w:date="2015-08-26T13:21:00Z">
                  <w:rPr>
                    <w:rFonts w:eastAsia="Times New Roman" w:cs="Calibri"/>
                    <w:color w:val="000000"/>
                  </w:rPr>
                </w:rPrChange>
              </w:rPr>
            </w:pPr>
            <w:r w:rsidRPr="008F1DC0">
              <w:rPr>
                <w:rFonts w:ascii="Times New Roman" w:eastAsia="Times New Roman" w:hAnsi="Times New Roman"/>
                <w:color w:val="000000"/>
                <w:rPrChange w:id="6838" w:author="Link Pieces" w:date="2015-08-26T13:21:00Z">
                  <w:rPr>
                    <w:rFonts w:eastAsia="Times New Roman" w:cs="Calibri"/>
                    <w:color w:val="000000"/>
                  </w:rPr>
                </w:rPrChange>
              </w:rPr>
              <w:t>CheckBox</w:t>
            </w:r>
          </w:p>
        </w:tc>
        <w:tc>
          <w:tcPr>
            <w:tcW w:w="1260" w:type="dxa"/>
            <w:tcBorders>
              <w:top w:val="nil"/>
              <w:left w:val="nil"/>
              <w:bottom w:val="single" w:sz="4" w:space="0" w:color="auto"/>
              <w:right w:val="single" w:sz="4" w:space="0" w:color="auto"/>
            </w:tcBorders>
            <w:shd w:val="clear" w:color="auto" w:fill="auto"/>
            <w:noWrap/>
            <w:vAlign w:val="bottom"/>
          </w:tcPr>
          <w:p w:rsidR="0028337A" w:rsidRPr="008F1DC0" w:rsidRDefault="0028337A" w:rsidP="00D12821">
            <w:pPr>
              <w:spacing w:after="0"/>
              <w:jc w:val="center"/>
              <w:rPr>
                <w:rFonts w:ascii="Times New Roman" w:eastAsia="Times New Roman" w:hAnsi="Times New Roman"/>
                <w:color w:val="000000"/>
                <w:rPrChange w:id="6839" w:author="Link Pieces" w:date="2015-08-26T13:21:00Z">
                  <w:rPr>
                    <w:rFonts w:eastAsia="Times New Roman" w:cs="Calibri"/>
                    <w:color w:val="000000"/>
                  </w:rPr>
                </w:rPrChange>
              </w:rPr>
            </w:pPr>
            <w:r w:rsidRPr="008F1DC0">
              <w:rPr>
                <w:rFonts w:ascii="Times New Roman" w:eastAsia="Times New Roman" w:hAnsi="Times New Roman"/>
                <w:color w:val="000000"/>
                <w:rPrChange w:id="6840" w:author="Link Pieces" w:date="2015-08-26T13:21:00Z">
                  <w:rPr>
                    <w:rFonts w:eastAsia="Times New Roman" w:cs="Calibri"/>
                    <w:color w:val="000000"/>
                  </w:rPr>
                </w:rPrChange>
              </w:rPr>
              <w:t>1</w:t>
            </w:r>
          </w:p>
        </w:tc>
        <w:tc>
          <w:tcPr>
            <w:tcW w:w="1260" w:type="dxa"/>
            <w:tcBorders>
              <w:top w:val="nil"/>
              <w:left w:val="nil"/>
              <w:bottom w:val="single" w:sz="4" w:space="0" w:color="auto"/>
              <w:right w:val="single" w:sz="4" w:space="0" w:color="auto"/>
            </w:tcBorders>
            <w:shd w:val="clear" w:color="000000" w:fill="FFFFFF"/>
            <w:noWrap/>
            <w:vAlign w:val="bottom"/>
          </w:tcPr>
          <w:p w:rsidR="0028337A" w:rsidRPr="008F1DC0" w:rsidRDefault="0028337A" w:rsidP="00D12821">
            <w:pPr>
              <w:spacing w:after="0"/>
              <w:jc w:val="center"/>
              <w:rPr>
                <w:rFonts w:ascii="Times New Roman" w:eastAsia="Times New Roman" w:hAnsi="Times New Roman"/>
                <w:color w:val="000000"/>
                <w:rPrChange w:id="6841" w:author="Link Pieces" w:date="2015-08-26T13:21:00Z">
                  <w:rPr>
                    <w:rFonts w:eastAsia="Times New Roman" w:cs="Calibri"/>
                    <w:color w:val="000000"/>
                  </w:rPr>
                </w:rPrChange>
              </w:rPr>
            </w:pPr>
            <w:r w:rsidRPr="008F1DC0">
              <w:rPr>
                <w:rFonts w:ascii="Times New Roman" w:eastAsia="Times New Roman" w:hAnsi="Times New Roman"/>
                <w:color w:val="000000"/>
                <w:rPrChange w:id="6842" w:author="Link Pieces" w:date="2015-08-26T13:21:00Z">
                  <w:rPr>
                    <w:rFonts w:eastAsia="Times New Roman" w:cs="Calibri"/>
                    <w:color w:val="000000"/>
                  </w:rPr>
                </w:rPrChange>
              </w:rPr>
              <w:t>0</w:t>
            </w:r>
          </w:p>
        </w:tc>
        <w:tc>
          <w:tcPr>
            <w:tcW w:w="1980" w:type="dxa"/>
            <w:tcBorders>
              <w:top w:val="nil"/>
              <w:left w:val="nil"/>
              <w:bottom w:val="single" w:sz="4" w:space="0" w:color="auto"/>
              <w:right w:val="single" w:sz="4" w:space="0" w:color="auto"/>
            </w:tcBorders>
            <w:shd w:val="clear" w:color="000000" w:fill="FFFFFF"/>
            <w:noWrap/>
            <w:vAlign w:val="bottom"/>
          </w:tcPr>
          <w:p w:rsidR="0028337A" w:rsidRPr="008F1DC0" w:rsidRDefault="0028337A" w:rsidP="00D12821">
            <w:pPr>
              <w:spacing w:after="0"/>
              <w:jc w:val="center"/>
              <w:rPr>
                <w:rFonts w:ascii="Times New Roman" w:eastAsia="Times New Roman" w:hAnsi="Times New Roman"/>
                <w:color w:val="000000"/>
                <w:rPrChange w:id="6843" w:author="Link Pieces" w:date="2015-08-26T13:21:00Z">
                  <w:rPr>
                    <w:rFonts w:eastAsia="Times New Roman" w:cs="Calibri"/>
                    <w:color w:val="000000"/>
                  </w:rPr>
                </w:rPrChange>
              </w:rPr>
            </w:pPr>
            <w:r w:rsidRPr="008F1DC0">
              <w:rPr>
                <w:rFonts w:ascii="Times New Roman" w:eastAsia="Times New Roman" w:hAnsi="Times New Roman"/>
                <w:color w:val="000000"/>
                <w:rPrChange w:id="6844" w:author="Link Pieces" w:date="2015-08-26T13:21:00Z">
                  <w:rPr>
                    <w:rFonts w:eastAsia="Times New Roman" w:cs="Calibri"/>
                    <w:color w:val="000000"/>
                  </w:rPr>
                </w:rPrChange>
              </w:rPr>
              <w:t>1</w:t>
            </w:r>
          </w:p>
        </w:tc>
      </w:tr>
      <w:tr w:rsidR="00C22819" w:rsidRPr="008F1DC0" w:rsidTr="00D12821">
        <w:trPr>
          <w:trHeight w:val="386"/>
        </w:trPr>
        <w:tc>
          <w:tcPr>
            <w:tcW w:w="1191" w:type="dxa"/>
            <w:tcBorders>
              <w:top w:val="nil"/>
              <w:left w:val="single" w:sz="4" w:space="0" w:color="auto"/>
              <w:bottom w:val="single" w:sz="4" w:space="0" w:color="auto"/>
              <w:right w:val="single" w:sz="4" w:space="0" w:color="auto"/>
            </w:tcBorders>
            <w:shd w:val="clear" w:color="000000" w:fill="C5D9F1"/>
            <w:noWrap/>
            <w:vAlign w:val="bottom"/>
            <w:hideMark/>
          </w:tcPr>
          <w:p w:rsidR="00C22819" w:rsidRPr="008F1DC0" w:rsidRDefault="0028337A" w:rsidP="00D12821">
            <w:pPr>
              <w:spacing w:after="0"/>
              <w:jc w:val="center"/>
              <w:rPr>
                <w:rFonts w:ascii="Times New Roman" w:eastAsia="Times New Roman" w:hAnsi="Times New Roman"/>
                <w:b/>
                <w:bCs/>
                <w:color w:val="000000"/>
                <w:rPrChange w:id="6845"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846" w:author="Link Pieces" w:date="2015-08-26T13:21:00Z">
                  <w:rPr>
                    <w:rFonts w:eastAsia="Times New Roman" w:cs="Calibri"/>
                    <w:b/>
                    <w:bCs/>
                    <w:color w:val="000000"/>
                  </w:rPr>
                </w:rPrChange>
              </w:rPr>
              <w:t>7</w:t>
            </w:r>
          </w:p>
        </w:tc>
        <w:tc>
          <w:tcPr>
            <w:tcW w:w="3669" w:type="dxa"/>
            <w:tcBorders>
              <w:top w:val="nil"/>
              <w:left w:val="nil"/>
              <w:bottom w:val="single" w:sz="4" w:space="0" w:color="auto"/>
              <w:right w:val="single" w:sz="4" w:space="0" w:color="auto"/>
            </w:tcBorders>
            <w:shd w:val="clear" w:color="000000" w:fill="C5D9F1"/>
            <w:noWrap/>
            <w:vAlign w:val="bottom"/>
            <w:hideMark/>
          </w:tcPr>
          <w:p w:rsidR="00C22819" w:rsidRPr="008F1DC0" w:rsidRDefault="00C22819" w:rsidP="00D12821">
            <w:pPr>
              <w:spacing w:after="0"/>
              <w:rPr>
                <w:rFonts w:ascii="Times New Roman" w:eastAsia="Times New Roman" w:hAnsi="Times New Roman"/>
                <w:b/>
                <w:bCs/>
                <w:color w:val="000000"/>
                <w:rPrChange w:id="6847"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848" w:author="Link Pieces" w:date="2015-08-26T13:21:00Z">
                  <w:rPr>
                    <w:rFonts w:eastAsia="Times New Roman" w:cs="Calibri"/>
                    <w:b/>
                    <w:bCs/>
                    <w:color w:val="000000"/>
                  </w:rPr>
                </w:rPrChange>
              </w:rPr>
              <w:t>Total</w:t>
            </w:r>
          </w:p>
        </w:tc>
        <w:tc>
          <w:tcPr>
            <w:tcW w:w="1260" w:type="dxa"/>
            <w:tcBorders>
              <w:top w:val="nil"/>
              <w:left w:val="nil"/>
              <w:bottom w:val="single" w:sz="4" w:space="0" w:color="auto"/>
              <w:right w:val="single" w:sz="4" w:space="0" w:color="auto"/>
            </w:tcBorders>
            <w:shd w:val="clear" w:color="000000" w:fill="C5D9F1"/>
            <w:noWrap/>
            <w:vAlign w:val="bottom"/>
            <w:hideMark/>
          </w:tcPr>
          <w:p w:rsidR="00C22819" w:rsidRPr="008F1DC0" w:rsidRDefault="0028337A" w:rsidP="00D12821">
            <w:pPr>
              <w:spacing w:after="0"/>
              <w:jc w:val="center"/>
              <w:rPr>
                <w:rFonts w:ascii="Times New Roman" w:eastAsia="Times New Roman" w:hAnsi="Times New Roman"/>
                <w:b/>
                <w:bCs/>
                <w:color w:val="000000"/>
                <w:rPrChange w:id="6849"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850" w:author="Link Pieces" w:date="2015-08-26T13:21:00Z">
                  <w:rPr>
                    <w:rFonts w:eastAsia="Times New Roman" w:cs="Calibri"/>
                    <w:b/>
                    <w:bCs/>
                    <w:color w:val="000000"/>
                  </w:rPr>
                </w:rPrChange>
              </w:rPr>
              <w:t>30</w:t>
            </w:r>
          </w:p>
        </w:tc>
        <w:tc>
          <w:tcPr>
            <w:tcW w:w="1260" w:type="dxa"/>
            <w:tcBorders>
              <w:top w:val="nil"/>
              <w:left w:val="nil"/>
              <w:bottom w:val="single" w:sz="4" w:space="0" w:color="auto"/>
              <w:right w:val="single" w:sz="4" w:space="0" w:color="auto"/>
            </w:tcBorders>
            <w:shd w:val="clear" w:color="000000" w:fill="C5D9F1"/>
            <w:noWrap/>
            <w:vAlign w:val="bottom"/>
            <w:hideMark/>
          </w:tcPr>
          <w:p w:rsidR="00C22819" w:rsidRPr="008F1DC0" w:rsidRDefault="00C22819" w:rsidP="00D12821">
            <w:pPr>
              <w:spacing w:after="0"/>
              <w:jc w:val="center"/>
              <w:rPr>
                <w:rFonts w:ascii="Times New Roman" w:eastAsia="Times New Roman" w:hAnsi="Times New Roman"/>
                <w:b/>
                <w:bCs/>
                <w:color w:val="000000"/>
                <w:rPrChange w:id="6851"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852" w:author="Link Pieces" w:date="2015-08-26T13:21:00Z">
                  <w:rPr>
                    <w:rFonts w:eastAsia="Times New Roman" w:cs="Calibri"/>
                    <w:b/>
                    <w:bCs/>
                    <w:color w:val="000000"/>
                  </w:rPr>
                </w:rPrChange>
              </w:rPr>
              <w:t>0</w:t>
            </w:r>
          </w:p>
        </w:tc>
        <w:tc>
          <w:tcPr>
            <w:tcW w:w="1980" w:type="dxa"/>
            <w:tcBorders>
              <w:top w:val="nil"/>
              <w:left w:val="nil"/>
              <w:bottom w:val="single" w:sz="4" w:space="0" w:color="auto"/>
              <w:right w:val="single" w:sz="4" w:space="0" w:color="auto"/>
            </w:tcBorders>
            <w:shd w:val="clear" w:color="000000" w:fill="C5D9F1"/>
            <w:noWrap/>
            <w:vAlign w:val="bottom"/>
            <w:hideMark/>
          </w:tcPr>
          <w:p w:rsidR="00C22819" w:rsidRPr="008F1DC0" w:rsidRDefault="0028337A" w:rsidP="00D12821">
            <w:pPr>
              <w:spacing w:after="0"/>
              <w:jc w:val="center"/>
              <w:rPr>
                <w:rFonts w:ascii="Times New Roman" w:eastAsia="Times New Roman" w:hAnsi="Times New Roman"/>
                <w:b/>
                <w:bCs/>
                <w:color w:val="000000"/>
                <w:rPrChange w:id="6853" w:author="Link Pieces" w:date="2015-08-26T13:21:00Z">
                  <w:rPr>
                    <w:rFonts w:eastAsia="Times New Roman" w:cs="Calibri"/>
                    <w:b/>
                    <w:bCs/>
                    <w:color w:val="000000"/>
                  </w:rPr>
                </w:rPrChange>
              </w:rPr>
            </w:pPr>
            <w:r w:rsidRPr="008F1DC0">
              <w:rPr>
                <w:rFonts w:ascii="Times New Roman" w:eastAsia="Times New Roman" w:hAnsi="Times New Roman"/>
                <w:b/>
                <w:bCs/>
                <w:color w:val="000000"/>
                <w:rPrChange w:id="6854" w:author="Link Pieces" w:date="2015-08-26T13:21:00Z">
                  <w:rPr>
                    <w:rFonts w:eastAsia="Times New Roman" w:cs="Calibri"/>
                    <w:b/>
                    <w:bCs/>
                    <w:color w:val="000000"/>
                  </w:rPr>
                </w:rPrChange>
              </w:rPr>
              <w:t>30</w:t>
            </w:r>
          </w:p>
        </w:tc>
      </w:tr>
    </w:tbl>
    <w:p w:rsidR="00C22819" w:rsidRPr="008F1DC0" w:rsidRDefault="00C22819" w:rsidP="00C22819">
      <w:pPr>
        <w:pStyle w:val="ListParagraph"/>
        <w:ind w:left="2880"/>
        <w:rPr>
          <w:rFonts w:ascii="Times New Roman" w:hAnsi="Times New Roman"/>
          <w:i/>
          <w:rPrChange w:id="6855" w:author="Link Pieces" w:date="2015-08-26T13:21:00Z">
            <w:rPr>
              <w:rFonts w:cstheme="minorHAnsi"/>
              <w:i/>
            </w:rPr>
          </w:rPrChange>
        </w:rPr>
      </w:pPr>
      <w:r w:rsidRPr="008F1DC0">
        <w:rPr>
          <w:rFonts w:ascii="Times New Roman" w:hAnsi="Times New Roman"/>
          <w:i/>
          <w:rPrChange w:id="6856" w:author="Link Pieces" w:date="2015-08-26T13:21:00Z">
            <w:rPr>
              <w:rFonts w:cstheme="minorHAnsi"/>
              <w:i/>
            </w:rPr>
          </w:rPrChange>
        </w:rPr>
        <w:br/>
        <w:t>Table 5-12: GUI test case report.</w:t>
      </w:r>
    </w:p>
    <w:p w:rsidR="00C22819" w:rsidRPr="008F1DC0" w:rsidRDefault="008D30BE" w:rsidP="00A5614C">
      <w:pPr>
        <w:spacing w:after="160" w:line="259" w:lineRule="auto"/>
        <w:rPr>
          <w:rFonts w:ascii="Times New Roman" w:hAnsi="Times New Roman"/>
          <w:i/>
          <w:sz w:val="22"/>
        </w:rPr>
      </w:pPr>
      <w:r w:rsidRPr="008F1DC0">
        <w:rPr>
          <w:rFonts w:ascii="Times New Roman" w:hAnsi="Times New Roman"/>
          <w:i/>
          <w:sz w:val="22"/>
        </w:rPr>
        <w:br w:type="page"/>
      </w:r>
    </w:p>
    <w:p w:rsidR="008F6D6E" w:rsidRPr="008F1DC0" w:rsidRDefault="008F6D6E" w:rsidP="008F6D6E">
      <w:pPr>
        <w:pStyle w:val="Heading3"/>
        <w:numPr>
          <w:ilvl w:val="0"/>
          <w:numId w:val="0"/>
        </w:numPr>
        <w:rPr>
          <w:rFonts w:ascii="Times New Roman" w:hAnsi="Times New Roman"/>
        </w:rPr>
      </w:pPr>
      <w:bookmarkStart w:id="6857" w:name="_Toc428358862"/>
      <w:r w:rsidRPr="008F1DC0">
        <w:rPr>
          <w:rFonts w:ascii="Times New Roman" w:hAnsi="Times New Roman"/>
        </w:rPr>
        <w:t>5.5.4 Test Report</w:t>
      </w:r>
      <w:bookmarkEnd w:id="6857"/>
    </w:p>
    <w:p w:rsidR="008F6D6E" w:rsidRPr="008F1DC0" w:rsidRDefault="008F6D6E" w:rsidP="008F6D6E">
      <w:pPr>
        <w:pStyle w:val="Heading4"/>
        <w:numPr>
          <w:ilvl w:val="3"/>
          <w:numId w:val="105"/>
        </w:numPr>
        <w:snapToGrid w:val="0"/>
        <w:spacing w:before="200" w:line="276" w:lineRule="auto"/>
        <w:rPr>
          <w:rFonts w:ascii="Times New Roman" w:hAnsi="Times New Roman" w:cs="Times New Roman"/>
        </w:rPr>
      </w:pPr>
      <w:r w:rsidRPr="008F1DC0">
        <w:rPr>
          <w:rFonts w:ascii="Times New Roman" w:hAnsi="Times New Roman" w:cs="Times New Roman"/>
        </w:rPr>
        <w:t>Web Application</w:t>
      </w:r>
    </w:p>
    <w:p w:rsidR="008F6D6E" w:rsidRPr="008F1DC0" w:rsidRDefault="008F6D6E" w:rsidP="008F6D6E">
      <w:pPr>
        <w:rPr>
          <w:rFonts w:ascii="Times New Roman" w:hAnsi="Times New Roman"/>
        </w:rPr>
      </w:pPr>
      <w:r w:rsidRPr="008F1DC0">
        <w:rPr>
          <w:rFonts w:ascii="Times New Roman" w:hAnsi="Times New Roman"/>
        </w:rPr>
        <w:t>The contents of the Test Report is shown in the table below</w:t>
      </w:r>
    </w:p>
    <w:tbl>
      <w:tblPr>
        <w:tblW w:w="7999" w:type="dxa"/>
        <w:tblInd w:w="98" w:type="dxa"/>
        <w:tblLook w:val="04A0" w:firstRow="1" w:lastRow="0" w:firstColumn="1" w:lastColumn="0" w:noHBand="0" w:noVBand="1"/>
      </w:tblPr>
      <w:tblGrid>
        <w:gridCol w:w="3121"/>
        <w:gridCol w:w="943"/>
        <w:gridCol w:w="938"/>
        <w:gridCol w:w="943"/>
        <w:gridCol w:w="938"/>
        <w:gridCol w:w="1116"/>
      </w:tblGrid>
      <w:tr w:rsidR="008F6D6E" w:rsidRPr="008F1DC0" w:rsidTr="00932260">
        <w:trPr>
          <w:trHeight w:val="525"/>
        </w:trPr>
        <w:tc>
          <w:tcPr>
            <w:tcW w:w="3121" w:type="dxa"/>
            <w:vMerge w:val="restart"/>
            <w:tcBorders>
              <w:top w:val="single" w:sz="8" w:space="0" w:color="auto"/>
              <w:left w:val="single" w:sz="8" w:space="0" w:color="auto"/>
              <w:bottom w:val="single" w:sz="8" w:space="0" w:color="000000"/>
              <w:right w:val="nil"/>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Test Case </w:t>
            </w:r>
          </w:p>
        </w:tc>
        <w:tc>
          <w:tcPr>
            <w:tcW w:w="1881" w:type="dxa"/>
            <w:gridSpan w:val="2"/>
            <w:tcBorders>
              <w:top w:val="single" w:sz="8" w:space="0" w:color="auto"/>
              <w:left w:val="single" w:sz="8" w:space="0" w:color="auto"/>
              <w:bottom w:val="single" w:sz="4" w:space="0" w:color="auto"/>
              <w:right w:val="single" w:sz="8" w:space="0" w:color="000000"/>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Phase 1</w:t>
            </w:r>
          </w:p>
        </w:tc>
        <w:tc>
          <w:tcPr>
            <w:tcW w:w="1881" w:type="dxa"/>
            <w:gridSpan w:val="2"/>
            <w:tcBorders>
              <w:top w:val="single" w:sz="8" w:space="0" w:color="auto"/>
              <w:left w:val="nil"/>
              <w:bottom w:val="single" w:sz="4"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Phase 2</w:t>
            </w:r>
          </w:p>
        </w:tc>
        <w:tc>
          <w:tcPr>
            <w:tcW w:w="1116" w:type="dxa"/>
            <w:vMerge w:val="restart"/>
            <w:tcBorders>
              <w:top w:val="single" w:sz="8" w:space="0" w:color="auto"/>
              <w:left w:val="single" w:sz="4" w:space="0" w:color="auto"/>
              <w:bottom w:val="single" w:sz="8" w:space="0" w:color="000000"/>
              <w:right w:val="single" w:sz="8"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Final </w:t>
            </w:r>
          </w:p>
        </w:tc>
      </w:tr>
      <w:tr w:rsidR="008F6D6E" w:rsidRPr="008F1DC0" w:rsidTr="00932260">
        <w:trPr>
          <w:trHeight w:val="330"/>
        </w:trPr>
        <w:tc>
          <w:tcPr>
            <w:tcW w:w="3121" w:type="dxa"/>
            <w:vMerge/>
            <w:tcBorders>
              <w:top w:val="single" w:sz="8" w:space="0" w:color="auto"/>
              <w:left w:val="single" w:sz="8" w:space="0" w:color="auto"/>
              <w:bottom w:val="single" w:sz="4" w:space="0" w:color="auto"/>
              <w:right w:val="nil"/>
            </w:tcBorders>
            <w:vAlign w:val="center"/>
            <w:hideMark/>
          </w:tcPr>
          <w:p w:rsidR="008F6D6E" w:rsidRPr="008F1DC0" w:rsidRDefault="008F6D6E" w:rsidP="00932260">
            <w:pPr>
              <w:spacing w:after="0"/>
              <w:rPr>
                <w:rFonts w:ascii="Times New Roman" w:eastAsia="Times New Roman" w:hAnsi="Times New Roman"/>
                <w:b/>
                <w:bCs/>
                <w:color w:val="000000"/>
              </w:rPr>
            </w:pPr>
          </w:p>
        </w:tc>
        <w:tc>
          <w:tcPr>
            <w:tcW w:w="943" w:type="dxa"/>
            <w:tcBorders>
              <w:top w:val="nil"/>
              <w:left w:val="single" w:sz="8" w:space="0" w:color="auto"/>
              <w:bottom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Pass</w:t>
            </w:r>
          </w:p>
        </w:tc>
        <w:tc>
          <w:tcPr>
            <w:tcW w:w="938" w:type="dxa"/>
            <w:tcBorders>
              <w:top w:val="nil"/>
              <w:left w:val="nil"/>
              <w:bottom w:val="single" w:sz="8" w:space="0" w:color="auto"/>
              <w:right w:val="single" w:sz="8"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Fail</w:t>
            </w:r>
          </w:p>
        </w:tc>
        <w:tc>
          <w:tcPr>
            <w:tcW w:w="943" w:type="dxa"/>
            <w:tcBorders>
              <w:top w:val="nil"/>
              <w:left w:val="nil"/>
              <w:bottom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Pass</w:t>
            </w:r>
          </w:p>
        </w:tc>
        <w:tc>
          <w:tcPr>
            <w:tcW w:w="938" w:type="dxa"/>
            <w:tcBorders>
              <w:top w:val="nil"/>
              <w:left w:val="nil"/>
              <w:bottom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Fail</w:t>
            </w:r>
          </w:p>
        </w:tc>
        <w:tc>
          <w:tcPr>
            <w:tcW w:w="1116" w:type="dxa"/>
            <w:vMerge/>
            <w:tcBorders>
              <w:top w:val="single" w:sz="8" w:space="0" w:color="auto"/>
              <w:left w:val="single" w:sz="4" w:space="0" w:color="auto"/>
              <w:bottom w:val="single" w:sz="8" w:space="0" w:color="000000"/>
              <w:right w:val="single" w:sz="8" w:space="0" w:color="auto"/>
            </w:tcBorders>
            <w:vAlign w:val="center"/>
            <w:hideMark/>
          </w:tcPr>
          <w:p w:rsidR="008F6D6E" w:rsidRPr="008F1DC0" w:rsidRDefault="008F6D6E" w:rsidP="00932260">
            <w:pPr>
              <w:spacing w:after="0"/>
              <w:rPr>
                <w:rFonts w:ascii="Times New Roman" w:eastAsia="Times New Roman" w:hAnsi="Times New Roman"/>
                <w:b/>
                <w:bCs/>
                <w:color w:val="000000"/>
              </w:rPr>
            </w:pPr>
          </w:p>
        </w:tc>
      </w:tr>
      <w:tr w:rsidR="008F6D6E" w:rsidRPr="008F1DC0" w:rsidTr="00932260">
        <w:trPr>
          <w:trHeight w:val="315"/>
        </w:trPr>
        <w:tc>
          <w:tcPr>
            <w:tcW w:w="3121" w:type="dxa"/>
            <w:tcBorders>
              <w:top w:val="single" w:sz="4" w:space="0" w:color="auto"/>
              <w:left w:val="single" w:sz="8" w:space="0" w:color="auto"/>
              <w:bottom w:val="single" w:sz="4" w:space="0" w:color="auto"/>
              <w:right w:val="single" w:sz="4" w:space="0" w:color="auto"/>
            </w:tcBorders>
            <w:shd w:val="clear" w:color="auto" w:fill="BDD6EE" w:themeFill="accent1" w:themeFillTint="66"/>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Shop owner function</w:t>
            </w:r>
          </w:p>
        </w:tc>
        <w:tc>
          <w:tcPr>
            <w:tcW w:w="943" w:type="dxa"/>
            <w:tcBorders>
              <w:top w:val="nil"/>
              <w:left w:val="single" w:sz="8" w:space="0" w:color="auto"/>
              <w:bottom w:val="single" w:sz="4" w:space="0" w:color="auto"/>
              <w:right w:val="single" w:sz="4" w:space="0" w:color="auto"/>
            </w:tcBorders>
            <w:shd w:val="clear" w:color="000000" w:fill="F2F2F2"/>
            <w:vAlign w:val="center"/>
            <w:hideMark/>
          </w:tcPr>
          <w:p w:rsidR="008F6D6E" w:rsidRPr="008F1DC0" w:rsidRDefault="00BD34DF"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511</w:t>
            </w:r>
          </w:p>
        </w:tc>
        <w:tc>
          <w:tcPr>
            <w:tcW w:w="938" w:type="dxa"/>
            <w:tcBorders>
              <w:top w:val="nil"/>
              <w:left w:val="nil"/>
              <w:bottom w:val="single" w:sz="4" w:space="0" w:color="auto"/>
              <w:right w:val="single" w:sz="8" w:space="0" w:color="auto"/>
            </w:tcBorders>
            <w:shd w:val="clear" w:color="000000" w:fill="F2F2F2"/>
            <w:vAlign w:val="center"/>
            <w:hideMark/>
          </w:tcPr>
          <w:p w:rsidR="008F6D6E" w:rsidRPr="008F1DC0" w:rsidRDefault="00BD34DF"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18</w:t>
            </w:r>
          </w:p>
        </w:tc>
        <w:tc>
          <w:tcPr>
            <w:tcW w:w="943" w:type="dxa"/>
            <w:tcBorders>
              <w:top w:val="nil"/>
              <w:left w:val="nil"/>
              <w:bottom w:val="single" w:sz="4" w:space="0" w:color="auto"/>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529</w:t>
            </w:r>
          </w:p>
        </w:tc>
        <w:tc>
          <w:tcPr>
            <w:tcW w:w="938" w:type="dxa"/>
            <w:tcBorders>
              <w:top w:val="nil"/>
              <w:left w:val="nil"/>
              <w:bottom w:val="single" w:sz="4" w:space="0" w:color="auto"/>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16" w:type="dxa"/>
            <w:tcBorders>
              <w:top w:val="nil"/>
              <w:left w:val="single" w:sz="4" w:space="0" w:color="auto"/>
              <w:bottom w:val="single" w:sz="4" w:space="0" w:color="auto"/>
              <w:right w:val="single" w:sz="8"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529</w:t>
            </w:r>
          </w:p>
        </w:tc>
      </w:tr>
      <w:tr w:rsidR="008F6D6E" w:rsidRPr="008F1DC0" w:rsidTr="00932260">
        <w:trPr>
          <w:trHeight w:val="315"/>
        </w:trPr>
        <w:tc>
          <w:tcPr>
            <w:tcW w:w="3121" w:type="dxa"/>
            <w:tcBorders>
              <w:top w:val="single" w:sz="4" w:space="0" w:color="auto"/>
              <w:left w:val="single" w:sz="8" w:space="0" w:color="auto"/>
              <w:bottom w:val="single" w:sz="4" w:space="0" w:color="auto"/>
              <w:right w:val="single" w:sz="4" w:space="0" w:color="auto"/>
            </w:tcBorders>
            <w:shd w:val="clear" w:color="auto" w:fill="BDD6EE" w:themeFill="accent1" w:themeFillTint="66"/>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Bespoke (Admin) function</w:t>
            </w:r>
          </w:p>
        </w:tc>
        <w:tc>
          <w:tcPr>
            <w:tcW w:w="943" w:type="dxa"/>
            <w:tcBorders>
              <w:top w:val="nil"/>
              <w:left w:val="single" w:sz="8" w:space="0" w:color="auto"/>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100</w:t>
            </w:r>
          </w:p>
        </w:tc>
        <w:tc>
          <w:tcPr>
            <w:tcW w:w="938" w:type="dxa"/>
            <w:tcBorders>
              <w:top w:val="nil"/>
              <w:left w:val="nil"/>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31</w:t>
            </w:r>
          </w:p>
        </w:tc>
        <w:tc>
          <w:tcPr>
            <w:tcW w:w="943"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131</w:t>
            </w:r>
          </w:p>
        </w:tc>
        <w:tc>
          <w:tcPr>
            <w:tcW w:w="938" w:type="dxa"/>
            <w:tcBorders>
              <w:top w:val="nil"/>
              <w:left w:val="nil"/>
              <w:bottom w:val="single" w:sz="4" w:space="0" w:color="auto"/>
              <w:right w:val="single" w:sz="4"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16" w:type="dxa"/>
            <w:tcBorders>
              <w:top w:val="nil"/>
              <w:left w:val="single" w:sz="4" w:space="0" w:color="auto"/>
              <w:bottom w:val="single" w:sz="4" w:space="0" w:color="auto"/>
              <w:right w:val="single" w:sz="8" w:space="0" w:color="auto"/>
            </w:tcBorders>
            <w:shd w:val="clear" w:color="000000" w:fill="FFFFFF"/>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131</w:t>
            </w:r>
          </w:p>
        </w:tc>
      </w:tr>
      <w:tr w:rsidR="008F6D6E" w:rsidRPr="008F1DC0" w:rsidTr="00932260">
        <w:trPr>
          <w:trHeight w:val="315"/>
        </w:trPr>
        <w:tc>
          <w:tcPr>
            <w:tcW w:w="3121" w:type="dxa"/>
            <w:tcBorders>
              <w:top w:val="single" w:sz="4" w:space="0" w:color="auto"/>
              <w:left w:val="single" w:sz="8" w:space="0" w:color="auto"/>
              <w:bottom w:val="single" w:sz="4" w:space="0" w:color="auto"/>
              <w:right w:val="single" w:sz="4" w:space="0" w:color="auto"/>
            </w:tcBorders>
            <w:shd w:val="clear" w:color="auto" w:fill="BDD6EE" w:themeFill="accent1" w:themeFillTint="66"/>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Customer function</w:t>
            </w:r>
          </w:p>
        </w:tc>
        <w:tc>
          <w:tcPr>
            <w:tcW w:w="943" w:type="dxa"/>
            <w:tcBorders>
              <w:top w:val="nil"/>
              <w:left w:val="single" w:sz="8" w:space="0" w:color="auto"/>
              <w:bottom w:val="single" w:sz="4" w:space="0" w:color="auto"/>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92</w:t>
            </w:r>
          </w:p>
        </w:tc>
        <w:tc>
          <w:tcPr>
            <w:tcW w:w="938" w:type="dxa"/>
            <w:tcBorders>
              <w:top w:val="nil"/>
              <w:left w:val="nil"/>
              <w:bottom w:val="single" w:sz="4" w:space="0" w:color="auto"/>
              <w:right w:val="single" w:sz="8"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55</w:t>
            </w:r>
          </w:p>
        </w:tc>
        <w:tc>
          <w:tcPr>
            <w:tcW w:w="943" w:type="dxa"/>
            <w:tcBorders>
              <w:top w:val="nil"/>
              <w:left w:val="nil"/>
              <w:bottom w:val="single" w:sz="4" w:space="0" w:color="auto"/>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147</w:t>
            </w:r>
          </w:p>
        </w:tc>
        <w:tc>
          <w:tcPr>
            <w:tcW w:w="938" w:type="dxa"/>
            <w:tcBorders>
              <w:top w:val="nil"/>
              <w:left w:val="nil"/>
              <w:bottom w:val="single" w:sz="4" w:space="0" w:color="auto"/>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16" w:type="dxa"/>
            <w:tcBorders>
              <w:top w:val="nil"/>
              <w:left w:val="single" w:sz="4" w:space="0" w:color="auto"/>
              <w:bottom w:val="single" w:sz="4" w:space="0" w:color="auto"/>
              <w:right w:val="single" w:sz="8"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147</w:t>
            </w:r>
          </w:p>
        </w:tc>
      </w:tr>
      <w:tr w:rsidR="008F6D6E" w:rsidRPr="008F1DC0" w:rsidTr="00932260">
        <w:trPr>
          <w:trHeight w:val="330"/>
        </w:trPr>
        <w:tc>
          <w:tcPr>
            <w:tcW w:w="3121" w:type="dxa"/>
            <w:tcBorders>
              <w:top w:val="single" w:sz="4" w:space="0" w:color="auto"/>
              <w:left w:val="single" w:sz="8" w:space="0" w:color="auto"/>
              <w:bottom w:val="nil"/>
              <w:right w:val="single" w:sz="4" w:space="0" w:color="auto"/>
            </w:tcBorders>
            <w:shd w:val="clear" w:color="auto" w:fill="BDD6EE" w:themeFill="accent1" w:themeFillTint="66"/>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 xml:space="preserve">GUI Test Case </w:t>
            </w:r>
          </w:p>
        </w:tc>
        <w:tc>
          <w:tcPr>
            <w:tcW w:w="943" w:type="dxa"/>
            <w:tcBorders>
              <w:top w:val="nil"/>
              <w:left w:val="single" w:sz="8" w:space="0" w:color="auto"/>
              <w:bottom w:val="nil"/>
              <w:right w:val="single" w:sz="4"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130</w:t>
            </w:r>
          </w:p>
        </w:tc>
        <w:tc>
          <w:tcPr>
            <w:tcW w:w="938" w:type="dxa"/>
            <w:tcBorders>
              <w:top w:val="nil"/>
              <w:left w:val="nil"/>
              <w:bottom w:val="nil"/>
              <w:right w:val="single" w:sz="8"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943" w:type="dxa"/>
            <w:tcBorders>
              <w:top w:val="nil"/>
              <w:left w:val="nil"/>
              <w:bottom w:val="nil"/>
              <w:right w:val="single" w:sz="4"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130</w:t>
            </w:r>
          </w:p>
        </w:tc>
        <w:tc>
          <w:tcPr>
            <w:tcW w:w="938" w:type="dxa"/>
            <w:tcBorders>
              <w:top w:val="nil"/>
              <w:left w:val="nil"/>
              <w:bottom w:val="nil"/>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16" w:type="dxa"/>
            <w:tcBorders>
              <w:top w:val="nil"/>
              <w:left w:val="single" w:sz="4" w:space="0" w:color="auto"/>
              <w:bottom w:val="nil"/>
              <w:right w:val="single" w:sz="8"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130</w:t>
            </w:r>
          </w:p>
        </w:tc>
      </w:tr>
      <w:tr w:rsidR="008F6D6E" w:rsidRPr="008F1DC0" w:rsidTr="00932260">
        <w:trPr>
          <w:trHeight w:val="315"/>
        </w:trPr>
        <w:tc>
          <w:tcPr>
            <w:tcW w:w="3121" w:type="dxa"/>
            <w:tcBorders>
              <w:top w:val="single" w:sz="8" w:space="0" w:color="auto"/>
              <w:left w:val="single" w:sz="8" w:space="0" w:color="auto"/>
              <w:bottom w:val="single" w:sz="8" w:space="0" w:color="auto"/>
              <w:right w:val="single" w:sz="4" w:space="0" w:color="auto"/>
            </w:tcBorders>
            <w:shd w:val="clear" w:color="000000" w:fill="8DB4E2"/>
            <w:vAlign w:val="center"/>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 all Test Case</w:t>
            </w:r>
          </w:p>
        </w:tc>
        <w:tc>
          <w:tcPr>
            <w:tcW w:w="943" w:type="dxa"/>
            <w:tcBorders>
              <w:top w:val="single" w:sz="8" w:space="0" w:color="auto"/>
              <w:left w:val="single" w:sz="8" w:space="0" w:color="auto"/>
              <w:bottom w:val="single" w:sz="8" w:space="0" w:color="auto"/>
              <w:right w:val="single" w:sz="4" w:space="0" w:color="auto"/>
            </w:tcBorders>
            <w:shd w:val="clear" w:color="000000" w:fill="8DB4E2"/>
            <w:vAlign w:val="center"/>
            <w:hideMark/>
          </w:tcPr>
          <w:p w:rsidR="008F6D6E" w:rsidRPr="008F1DC0" w:rsidRDefault="00BD34DF"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833</w:t>
            </w:r>
          </w:p>
        </w:tc>
        <w:tc>
          <w:tcPr>
            <w:tcW w:w="938" w:type="dxa"/>
            <w:tcBorders>
              <w:top w:val="single" w:sz="8" w:space="0" w:color="auto"/>
              <w:left w:val="nil"/>
              <w:bottom w:val="single" w:sz="8" w:space="0" w:color="auto"/>
              <w:right w:val="single" w:sz="8" w:space="0" w:color="auto"/>
            </w:tcBorders>
            <w:shd w:val="clear" w:color="000000" w:fill="8DB4E2"/>
            <w:vAlign w:val="center"/>
            <w:hideMark/>
          </w:tcPr>
          <w:p w:rsidR="008F6D6E" w:rsidRPr="008F1DC0" w:rsidRDefault="00BD34DF"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104</w:t>
            </w:r>
          </w:p>
        </w:tc>
        <w:tc>
          <w:tcPr>
            <w:tcW w:w="943" w:type="dxa"/>
            <w:tcBorders>
              <w:top w:val="single" w:sz="8" w:space="0" w:color="auto"/>
              <w:left w:val="nil"/>
              <w:bottom w:val="single" w:sz="8" w:space="0" w:color="auto"/>
              <w:right w:val="single" w:sz="4" w:space="0" w:color="auto"/>
            </w:tcBorders>
            <w:shd w:val="clear" w:color="000000" w:fill="8DB4E2"/>
            <w:vAlign w:val="center"/>
            <w:hideMark/>
          </w:tcPr>
          <w:p w:rsidR="008F6D6E" w:rsidRPr="008F1DC0" w:rsidRDefault="00BD34DF"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937</w:t>
            </w:r>
          </w:p>
        </w:tc>
        <w:tc>
          <w:tcPr>
            <w:tcW w:w="938" w:type="dxa"/>
            <w:tcBorders>
              <w:top w:val="single" w:sz="8" w:space="0" w:color="auto"/>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16" w:type="dxa"/>
            <w:tcBorders>
              <w:top w:val="single" w:sz="8" w:space="0" w:color="auto"/>
              <w:left w:val="single" w:sz="4" w:space="0" w:color="auto"/>
              <w:bottom w:val="single" w:sz="8" w:space="0" w:color="auto"/>
              <w:right w:val="single" w:sz="8" w:space="0" w:color="auto"/>
            </w:tcBorders>
            <w:shd w:val="clear" w:color="000000" w:fill="8DB4E2"/>
            <w:vAlign w:val="center"/>
            <w:hideMark/>
          </w:tcPr>
          <w:p w:rsidR="008F6D6E" w:rsidRPr="008F1DC0" w:rsidRDefault="00BD34DF"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937</w:t>
            </w:r>
          </w:p>
        </w:tc>
      </w:tr>
    </w:tbl>
    <w:p w:rsidR="008F6D6E" w:rsidRPr="008F1DC0" w:rsidRDefault="008F6D6E" w:rsidP="008F6D6E">
      <w:pPr>
        <w:jc w:val="center"/>
        <w:rPr>
          <w:rFonts w:ascii="Times New Roman" w:hAnsi="Times New Roman"/>
          <w:i/>
          <w:sz w:val="22"/>
        </w:rPr>
      </w:pPr>
      <w:r w:rsidRPr="008F1DC0">
        <w:rPr>
          <w:rFonts w:ascii="Times New Roman" w:hAnsi="Times New Roman"/>
          <w:i/>
          <w:sz w:val="22"/>
        </w:rPr>
        <w:br/>
        <w:t>Table 5-13: Test report.</w:t>
      </w:r>
    </w:p>
    <w:p w:rsidR="008F6D6E" w:rsidRPr="008F1DC0" w:rsidRDefault="008F6D6E" w:rsidP="008F6D6E">
      <w:pPr>
        <w:pStyle w:val="Heading4"/>
        <w:numPr>
          <w:ilvl w:val="3"/>
          <w:numId w:val="105"/>
        </w:numPr>
        <w:snapToGrid w:val="0"/>
        <w:spacing w:before="200" w:line="276" w:lineRule="auto"/>
        <w:rPr>
          <w:rFonts w:ascii="Times New Roman" w:hAnsi="Times New Roman" w:cs="Times New Roman"/>
        </w:rPr>
      </w:pPr>
      <w:r w:rsidRPr="008F1DC0">
        <w:rPr>
          <w:rFonts w:ascii="Times New Roman" w:hAnsi="Times New Roman" w:cs="Times New Roman"/>
        </w:rPr>
        <w:t>Mobile Application</w:t>
      </w:r>
    </w:p>
    <w:p w:rsidR="008F6D6E" w:rsidRPr="008F1DC0" w:rsidRDefault="008F6D6E" w:rsidP="008F6D6E">
      <w:pPr>
        <w:rPr>
          <w:rFonts w:ascii="Times New Roman" w:hAnsi="Times New Roman"/>
        </w:rPr>
      </w:pPr>
      <w:r w:rsidRPr="008F1DC0">
        <w:rPr>
          <w:rFonts w:ascii="Times New Roman" w:hAnsi="Times New Roman"/>
        </w:rPr>
        <w:t>The contents of the Test Report is shown in the table below</w:t>
      </w:r>
    </w:p>
    <w:tbl>
      <w:tblPr>
        <w:tblW w:w="7960" w:type="dxa"/>
        <w:tblInd w:w="98" w:type="dxa"/>
        <w:tblLook w:val="04A0" w:firstRow="1" w:lastRow="0" w:firstColumn="1" w:lastColumn="0" w:noHBand="0" w:noVBand="1"/>
      </w:tblPr>
      <w:tblGrid>
        <w:gridCol w:w="2980"/>
        <w:gridCol w:w="960"/>
        <w:gridCol w:w="960"/>
        <w:gridCol w:w="960"/>
        <w:gridCol w:w="960"/>
        <w:gridCol w:w="1140"/>
      </w:tblGrid>
      <w:tr w:rsidR="008F6D6E" w:rsidRPr="008F1DC0" w:rsidTr="00932260">
        <w:trPr>
          <w:trHeight w:val="525"/>
        </w:trPr>
        <w:tc>
          <w:tcPr>
            <w:tcW w:w="2980" w:type="dxa"/>
            <w:vMerge w:val="restart"/>
            <w:tcBorders>
              <w:top w:val="single" w:sz="8" w:space="0" w:color="auto"/>
              <w:left w:val="single" w:sz="8" w:space="0" w:color="auto"/>
              <w:bottom w:val="single" w:sz="8" w:space="0" w:color="000000"/>
              <w:right w:val="nil"/>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Test Case </w:t>
            </w:r>
          </w:p>
        </w:tc>
        <w:tc>
          <w:tcPr>
            <w:tcW w:w="1920" w:type="dxa"/>
            <w:gridSpan w:val="2"/>
            <w:tcBorders>
              <w:top w:val="single" w:sz="8" w:space="0" w:color="auto"/>
              <w:left w:val="single" w:sz="8" w:space="0" w:color="auto"/>
              <w:bottom w:val="single" w:sz="4" w:space="0" w:color="auto"/>
              <w:right w:val="single" w:sz="8" w:space="0" w:color="000000"/>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Phase 1</w:t>
            </w:r>
          </w:p>
        </w:tc>
        <w:tc>
          <w:tcPr>
            <w:tcW w:w="1920" w:type="dxa"/>
            <w:gridSpan w:val="2"/>
            <w:tcBorders>
              <w:top w:val="single" w:sz="8" w:space="0" w:color="auto"/>
              <w:left w:val="nil"/>
              <w:bottom w:val="single" w:sz="4"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Phase 2</w:t>
            </w:r>
          </w:p>
        </w:tc>
        <w:tc>
          <w:tcPr>
            <w:tcW w:w="1140" w:type="dxa"/>
            <w:vMerge w:val="restart"/>
            <w:tcBorders>
              <w:top w:val="single" w:sz="8" w:space="0" w:color="auto"/>
              <w:left w:val="single" w:sz="4" w:space="0" w:color="auto"/>
              <w:bottom w:val="single" w:sz="8" w:space="0" w:color="000000"/>
              <w:right w:val="single" w:sz="8"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 xml:space="preserve">Final </w:t>
            </w:r>
          </w:p>
        </w:tc>
      </w:tr>
      <w:tr w:rsidR="008F6D6E" w:rsidRPr="008F1DC0" w:rsidTr="00932260">
        <w:trPr>
          <w:trHeight w:val="330"/>
        </w:trPr>
        <w:tc>
          <w:tcPr>
            <w:tcW w:w="2980" w:type="dxa"/>
            <w:vMerge/>
            <w:tcBorders>
              <w:top w:val="single" w:sz="8" w:space="0" w:color="auto"/>
              <w:left w:val="single" w:sz="8" w:space="0" w:color="auto"/>
              <w:bottom w:val="single" w:sz="4" w:space="0" w:color="auto"/>
              <w:right w:val="nil"/>
            </w:tcBorders>
            <w:vAlign w:val="center"/>
            <w:hideMark/>
          </w:tcPr>
          <w:p w:rsidR="008F6D6E" w:rsidRPr="008F1DC0" w:rsidRDefault="008F6D6E" w:rsidP="00932260">
            <w:pPr>
              <w:spacing w:after="0"/>
              <w:rPr>
                <w:rFonts w:ascii="Times New Roman" w:eastAsia="Times New Roman" w:hAnsi="Times New Roman"/>
                <w:b/>
                <w:bCs/>
                <w:color w:val="000000"/>
              </w:rPr>
            </w:pPr>
          </w:p>
        </w:tc>
        <w:tc>
          <w:tcPr>
            <w:tcW w:w="960" w:type="dxa"/>
            <w:tcBorders>
              <w:top w:val="nil"/>
              <w:left w:val="single" w:sz="8" w:space="0" w:color="auto"/>
              <w:bottom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Pass</w:t>
            </w:r>
          </w:p>
        </w:tc>
        <w:tc>
          <w:tcPr>
            <w:tcW w:w="960" w:type="dxa"/>
            <w:tcBorders>
              <w:top w:val="nil"/>
              <w:left w:val="nil"/>
              <w:bottom w:val="single" w:sz="8" w:space="0" w:color="auto"/>
              <w:right w:val="single" w:sz="8"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Fail</w:t>
            </w:r>
          </w:p>
        </w:tc>
        <w:tc>
          <w:tcPr>
            <w:tcW w:w="960" w:type="dxa"/>
            <w:tcBorders>
              <w:top w:val="nil"/>
              <w:left w:val="nil"/>
              <w:bottom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Pass</w:t>
            </w:r>
          </w:p>
        </w:tc>
        <w:tc>
          <w:tcPr>
            <w:tcW w:w="960" w:type="dxa"/>
            <w:tcBorders>
              <w:top w:val="nil"/>
              <w:left w:val="nil"/>
              <w:bottom w:val="single" w:sz="8" w:space="0" w:color="auto"/>
              <w:right w:val="single" w:sz="4" w:space="0" w:color="auto"/>
            </w:tcBorders>
            <w:shd w:val="clear" w:color="000000" w:fill="C5D9F1"/>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Fail</w:t>
            </w:r>
          </w:p>
        </w:tc>
        <w:tc>
          <w:tcPr>
            <w:tcW w:w="1140" w:type="dxa"/>
            <w:vMerge/>
            <w:tcBorders>
              <w:top w:val="single" w:sz="8" w:space="0" w:color="auto"/>
              <w:left w:val="single" w:sz="4" w:space="0" w:color="auto"/>
              <w:bottom w:val="single" w:sz="8" w:space="0" w:color="000000"/>
              <w:right w:val="single" w:sz="8" w:space="0" w:color="auto"/>
            </w:tcBorders>
            <w:vAlign w:val="center"/>
            <w:hideMark/>
          </w:tcPr>
          <w:p w:rsidR="008F6D6E" w:rsidRPr="008F1DC0" w:rsidRDefault="008F6D6E" w:rsidP="00932260">
            <w:pPr>
              <w:spacing w:after="0"/>
              <w:rPr>
                <w:rFonts w:ascii="Times New Roman" w:eastAsia="Times New Roman" w:hAnsi="Times New Roman"/>
                <w:b/>
                <w:bCs/>
                <w:color w:val="000000"/>
              </w:rPr>
            </w:pPr>
          </w:p>
        </w:tc>
      </w:tr>
      <w:tr w:rsidR="008F6D6E" w:rsidRPr="008F1DC0" w:rsidTr="00932260">
        <w:trPr>
          <w:trHeight w:val="315"/>
        </w:trPr>
        <w:tc>
          <w:tcPr>
            <w:tcW w:w="2980" w:type="dxa"/>
            <w:tcBorders>
              <w:top w:val="single" w:sz="4" w:space="0" w:color="auto"/>
              <w:left w:val="single" w:sz="8"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Mobile function</w:t>
            </w:r>
          </w:p>
        </w:tc>
        <w:tc>
          <w:tcPr>
            <w:tcW w:w="960" w:type="dxa"/>
            <w:tcBorders>
              <w:top w:val="nil"/>
              <w:left w:val="single" w:sz="8" w:space="0" w:color="auto"/>
              <w:bottom w:val="single" w:sz="4" w:space="0" w:color="auto"/>
              <w:right w:val="single" w:sz="4" w:space="0" w:color="auto"/>
            </w:tcBorders>
            <w:shd w:val="clear" w:color="000000" w:fill="F2F2F2"/>
            <w:vAlign w:val="center"/>
            <w:hideMark/>
          </w:tcPr>
          <w:p w:rsidR="008F6D6E" w:rsidRPr="008F1DC0" w:rsidRDefault="001641B6"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20</w:t>
            </w:r>
            <w:r w:rsidR="007F3B79" w:rsidRPr="008F1DC0">
              <w:rPr>
                <w:rFonts w:ascii="Times New Roman" w:eastAsia="Times New Roman" w:hAnsi="Times New Roman"/>
                <w:color w:val="000000"/>
              </w:rPr>
              <w:t>0</w:t>
            </w:r>
          </w:p>
        </w:tc>
        <w:tc>
          <w:tcPr>
            <w:tcW w:w="960" w:type="dxa"/>
            <w:tcBorders>
              <w:top w:val="nil"/>
              <w:left w:val="nil"/>
              <w:bottom w:val="single" w:sz="4" w:space="0" w:color="auto"/>
              <w:right w:val="single" w:sz="8" w:space="0" w:color="auto"/>
            </w:tcBorders>
            <w:shd w:val="clear" w:color="000000" w:fill="F2F2F2"/>
            <w:vAlign w:val="center"/>
            <w:hideMark/>
          </w:tcPr>
          <w:p w:rsidR="008F6D6E" w:rsidRPr="008F1DC0" w:rsidRDefault="007F3B79"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30</w:t>
            </w:r>
          </w:p>
        </w:tc>
        <w:tc>
          <w:tcPr>
            <w:tcW w:w="960" w:type="dxa"/>
            <w:tcBorders>
              <w:top w:val="nil"/>
              <w:left w:val="nil"/>
              <w:bottom w:val="single" w:sz="4" w:space="0" w:color="auto"/>
              <w:right w:val="single" w:sz="4" w:space="0" w:color="auto"/>
            </w:tcBorders>
            <w:shd w:val="clear" w:color="000000" w:fill="F2F2F2"/>
            <w:vAlign w:val="center"/>
            <w:hideMark/>
          </w:tcPr>
          <w:p w:rsidR="008F6D6E" w:rsidRPr="008F1DC0" w:rsidRDefault="001641B6"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23</w:t>
            </w:r>
            <w:r w:rsidR="008F6D6E" w:rsidRPr="008F1DC0">
              <w:rPr>
                <w:rFonts w:ascii="Times New Roman" w:eastAsia="Times New Roman" w:hAnsi="Times New Roman"/>
                <w:color w:val="000000"/>
              </w:rPr>
              <w:t>0</w:t>
            </w:r>
          </w:p>
        </w:tc>
        <w:tc>
          <w:tcPr>
            <w:tcW w:w="960" w:type="dxa"/>
            <w:tcBorders>
              <w:top w:val="nil"/>
              <w:left w:val="nil"/>
              <w:bottom w:val="single" w:sz="4" w:space="0" w:color="auto"/>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40" w:type="dxa"/>
            <w:tcBorders>
              <w:top w:val="nil"/>
              <w:left w:val="single" w:sz="4" w:space="0" w:color="auto"/>
              <w:bottom w:val="single" w:sz="4" w:space="0" w:color="auto"/>
              <w:right w:val="single" w:sz="8" w:space="0" w:color="auto"/>
            </w:tcBorders>
            <w:shd w:val="clear" w:color="000000" w:fill="F2F2F2"/>
            <w:vAlign w:val="center"/>
            <w:hideMark/>
          </w:tcPr>
          <w:p w:rsidR="008F6D6E" w:rsidRPr="008F1DC0" w:rsidRDefault="001641B6"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23</w:t>
            </w:r>
            <w:r w:rsidR="008F6D6E" w:rsidRPr="008F1DC0">
              <w:rPr>
                <w:rFonts w:ascii="Times New Roman" w:eastAsia="Times New Roman" w:hAnsi="Times New Roman"/>
                <w:color w:val="000000"/>
              </w:rPr>
              <w:t>0</w:t>
            </w:r>
          </w:p>
        </w:tc>
      </w:tr>
      <w:tr w:rsidR="008F6D6E" w:rsidRPr="008F1DC0" w:rsidTr="00932260">
        <w:trPr>
          <w:trHeight w:val="330"/>
        </w:trPr>
        <w:tc>
          <w:tcPr>
            <w:tcW w:w="2980" w:type="dxa"/>
            <w:tcBorders>
              <w:top w:val="single" w:sz="4" w:space="0" w:color="auto"/>
              <w:left w:val="single" w:sz="8" w:space="0" w:color="auto"/>
              <w:bottom w:val="nil"/>
              <w:right w:val="single" w:sz="4" w:space="0" w:color="auto"/>
            </w:tcBorders>
            <w:shd w:val="clear" w:color="000000" w:fill="C5D9F1"/>
            <w:vAlign w:val="center"/>
            <w:hideMark/>
          </w:tcPr>
          <w:p w:rsidR="008F6D6E" w:rsidRPr="008F1DC0" w:rsidRDefault="008F6D6E" w:rsidP="00932260">
            <w:pPr>
              <w:spacing w:after="0"/>
              <w:rPr>
                <w:rFonts w:ascii="Times New Roman" w:eastAsia="Times New Roman" w:hAnsi="Times New Roman"/>
                <w:color w:val="000000"/>
              </w:rPr>
            </w:pPr>
            <w:r w:rsidRPr="008F1DC0">
              <w:rPr>
                <w:rFonts w:ascii="Times New Roman" w:eastAsia="Times New Roman" w:hAnsi="Times New Roman"/>
                <w:color w:val="000000"/>
              </w:rPr>
              <w:t xml:space="preserve">GUI Test Case </w:t>
            </w:r>
          </w:p>
        </w:tc>
        <w:tc>
          <w:tcPr>
            <w:tcW w:w="960" w:type="dxa"/>
            <w:tcBorders>
              <w:top w:val="nil"/>
              <w:left w:val="single" w:sz="8" w:space="0" w:color="auto"/>
              <w:bottom w:val="nil"/>
              <w:right w:val="single" w:sz="4"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30</w:t>
            </w:r>
          </w:p>
        </w:tc>
        <w:tc>
          <w:tcPr>
            <w:tcW w:w="960" w:type="dxa"/>
            <w:tcBorders>
              <w:top w:val="nil"/>
              <w:left w:val="nil"/>
              <w:bottom w:val="nil"/>
              <w:right w:val="single" w:sz="8" w:space="0" w:color="auto"/>
            </w:tcBorders>
            <w:shd w:val="clear" w:color="000000" w:fill="F2F2F2"/>
            <w:vAlign w:val="center"/>
            <w:hideMark/>
          </w:tcPr>
          <w:p w:rsidR="008F6D6E" w:rsidRPr="008F1DC0" w:rsidRDefault="00DC16FD" w:rsidP="00A5614C">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960" w:type="dxa"/>
            <w:tcBorders>
              <w:top w:val="nil"/>
              <w:left w:val="nil"/>
              <w:bottom w:val="nil"/>
              <w:right w:val="single" w:sz="4"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30</w:t>
            </w:r>
          </w:p>
        </w:tc>
        <w:tc>
          <w:tcPr>
            <w:tcW w:w="960" w:type="dxa"/>
            <w:tcBorders>
              <w:top w:val="nil"/>
              <w:left w:val="nil"/>
              <w:bottom w:val="nil"/>
              <w:right w:val="single" w:sz="4" w:space="0" w:color="auto"/>
            </w:tcBorders>
            <w:shd w:val="clear" w:color="000000" w:fill="F2F2F2"/>
            <w:vAlign w:val="center"/>
            <w:hideMark/>
          </w:tcPr>
          <w:p w:rsidR="008F6D6E" w:rsidRPr="008F1DC0" w:rsidRDefault="008F6D6E"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0</w:t>
            </w:r>
          </w:p>
        </w:tc>
        <w:tc>
          <w:tcPr>
            <w:tcW w:w="1140" w:type="dxa"/>
            <w:tcBorders>
              <w:top w:val="nil"/>
              <w:left w:val="single" w:sz="4" w:space="0" w:color="auto"/>
              <w:bottom w:val="nil"/>
              <w:right w:val="single" w:sz="8" w:space="0" w:color="auto"/>
            </w:tcBorders>
            <w:shd w:val="clear" w:color="000000" w:fill="F2F2F2"/>
            <w:vAlign w:val="center"/>
            <w:hideMark/>
          </w:tcPr>
          <w:p w:rsidR="008F6D6E" w:rsidRPr="008F1DC0" w:rsidRDefault="00DC16FD" w:rsidP="00932260">
            <w:pPr>
              <w:spacing w:after="0"/>
              <w:jc w:val="center"/>
              <w:rPr>
                <w:rFonts w:ascii="Times New Roman" w:eastAsia="Times New Roman" w:hAnsi="Times New Roman"/>
                <w:color w:val="000000"/>
              </w:rPr>
            </w:pPr>
            <w:r w:rsidRPr="008F1DC0">
              <w:rPr>
                <w:rFonts w:ascii="Times New Roman" w:eastAsia="Times New Roman" w:hAnsi="Times New Roman"/>
                <w:color w:val="000000"/>
              </w:rPr>
              <w:t>30</w:t>
            </w:r>
          </w:p>
        </w:tc>
      </w:tr>
      <w:tr w:rsidR="008F6D6E" w:rsidRPr="008F1DC0" w:rsidTr="00932260">
        <w:trPr>
          <w:trHeight w:val="315"/>
        </w:trPr>
        <w:tc>
          <w:tcPr>
            <w:tcW w:w="2980" w:type="dxa"/>
            <w:tcBorders>
              <w:top w:val="single" w:sz="8" w:space="0" w:color="auto"/>
              <w:left w:val="single" w:sz="8" w:space="0" w:color="auto"/>
              <w:bottom w:val="single" w:sz="8" w:space="0" w:color="auto"/>
              <w:right w:val="single" w:sz="4" w:space="0" w:color="auto"/>
            </w:tcBorders>
            <w:shd w:val="clear" w:color="000000" w:fill="8DB4E2"/>
            <w:vAlign w:val="center"/>
            <w:hideMark/>
          </w:tcPr>
          <w:p w:rsidR="008F6D6E" w:rsidRPr="008F1DC0" w:rsidRDefault="008F6D6E" w:rsidP="00932260">
            <w:pPr>
              <w:spacing w:after="0"/>
              <w:rPr>
                <w:rFonts w:ascii="Times New Roman" w:eastAsia="Times New Roman" w:hAnsi="Times New Roman"/>
                <w:b/>
                <w:bCs/>
                <w:color w:val="000000"/>
              </w:rPr>
            </w:pPr>
            <w:r w:rsidRPr="008F1DC0">
              <w:rPr>
                <w:rFonts w:ascii="Times New Roman" w:eastAsia="Times New Roman" w:hAnsi="Times New Roman"/>
                <w:b/>
                <w:bCs/>
                <w:color w:val="000000"/>
              </w:rPr>
              <w:t>Total all Test Case</w:t>
            </w:r>
          </w:p>
        </w:tc>
        <w:tc>
          <w:tcPr>
            <w:tcW w:w="960" w:type="dxa"/>
            <w:tcBorders>
              <w:top w:val="single" w:sz="8" w:space="0" w:color="auto"/>
              <w:left w:val="single" w:sz="8" w:space="0" w:color="auto"/>
              <w:bottom w:val="single" w:sz="8" w:space="0" w:color="auto"/>
              <w:right w:val="single" w:sz="4" w:space="0" w:color="auto"/>
            </w:tcBorders>
            <w:shd w:val="clear" w:color="000000" w:fill="8DB4E2"/>
            <w:vAlign w:val="center"/>
            <w:hideMark/>
          </w:tcPr>
          <w:p w:rsidR="008F6D6E" w:rsidRPr="008F1DC0" w:rsidRDefault="001641B6"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23</w:t>
            </w:r>
            <w:r w:rsidR="007F3B79" w:rsidRPr="008F1DC0">
              <w:rPr>
                <w:rFonts w:ascii="Times New Roman" w:eastAsia="Times New Roman" w:hAnsi="Times New Roman"/>
                <w:b/>
                <w:bCs/>
                <w:color w:val="000000"/>
              </w:rPr>
              <w:t>0</w:t>
            </w:r>
          </w:p>
        </w:tc>
        <w:tc>
          <w:tcPr>
            <w:tcW w:w="960" w:type="dxa"/>
            <w:tcBorders>
              <w:top w:val="single" w:sz="8" w:space="0" w:color="auto"/>
              <w:left w:val="nil"/>
              <w:bottom w:val="single" w:sz="8" w:space="0" w:color="auto"/>
              <w:right w:val="single" w:sz="8" w:space="0" w:color="auto"/>
            </w:tcBorders>
            <w:shd w:val="clear" w:color="000000" w:fill="8DB4E2"/>
            <w:vAlign w:val="center"/>
            <w:hideMark/>
          </w:tcPr>
          <w:p w:rsidR="008F6D6E" w:rsidRPr="008F1DC0" w:rsidRDefault="00DC16FD"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30</w:t>
            </w:r>
          </w:p>
        </w:tc>
        <w:tc>
          <w:tcPr>
            <w:tcW w:w="960" w:type="dxa"/>
            <w:tcBorders>
              <w:top w:val="single" w:sz="8" w:space="0" w:color="auto"/>
              <w:left w:val="nil"/>
              <w:bottom w:val="single" w:sz="8" w:space="0" w:color="auto"/>
              <w:right w:val="single" w:sz="4" w:space="0" w:color="auto"/>
            </w:tcBorders>
            <w:shd w:val="clear" w:color="000000" w:fill="8DB4E2"/>
            <w:vAlign w:val="center"/>
            <w:hideMark/>
          </w:tcPr>
          <w:p w:rsidR="008F6D6E" w:rsidRPr="008F1DC0" w:rsidRDefault="007F3B79"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w:t>
            </w:r>
            <w:r w:rsidR="00DC16FD" w:rsidRPr="008F1DC0">
              <w:rPr>
                <w:rFonts w:ascii="Times New Roman" w:eastAsia="Times New Roman" w:hAnsi="Times New Roman"/>
                <w:b/>
                <w:bCs/>
                <w:color w:val="000000"/>
              </w:rPr>
              <w:t>6</w:t>
            </w:r>
            <w:r w:rsidR="008F6D6E" w:rsidRPr="008F1DC0">
              <w:rPr>
                <w:rFonts w:ascii="Times New Roman" w:eastAsia="Times New Roman" w:hAnsi="Times New Roman"/>
                <w:b/>
                <w:bCs/>
                <w:color w:val="000000"/>
              </w:rPr>
              <w:t>0</w:t>
            </w:r>
          </w:p>
        </w:tc>
        <w:tc>
          <w:tcPr>
            <w:tcW w:w="960" w:type="dxa"/>
            <w:tcBorders>
              <w:top w:val="single" w:sz="8" w:space="0" w:color="auto"/>
              <w:left w:val="nil"/>
              <w:bottom w:val="single" w:sz="8" w:space="0" w:color="auto"/>
              <w:right w:val="single" w:sz="4" w:space="0" w:color="auto"/>
            </w:tcBorders>
            <w:shd w:val="clear" w:color="000000" w:fill="8DB4E2"/>
            <w:vAlign w:val="center"/>
            <w:hideMark/>
          </w:tcPr>
          <w:p w:rsidR="008F6D6E" w:rsidRPr="008F1DC0" w:rsidRDefault="008F6D6E"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0</w:t>
            </w:r>
          </w:p>
        </w:tc>
        <w:tc>
          <w:tcPr>
            <w:tcW w:w="1140" w:type="dxa"/>
            <w:tcBorders>
              <w:top w:val="single" w:sz="8" w:space="0" w:color="auto"/>
              <w:left w:val="single" w:sz="4" w:space="0" w:color="auto"/>
              <w:bottom w:val="single" w:sz="8" w:space="0" w:color="auto"/>
              <w:right w:val="single" w:sz="8" w:space="0" w:color="auto"/>
            </w:tcBorders>
            <w:shd w:val="clear" w:color="000000" w:fill="8DB4E2"/>
            <w:vAlign w:val="center"/>
            <w:hideMark/>
          </w:tcPr>
          <w:p w:rsidR="008F6D6E" w:rsidRPr="008F1DC0" w:rsidRDefault="007F3B79" w:rsidP="00932260">
            <w:pPr>
              <w:spacing w:after="0"/>
              <w:jc w:val="center"/>
              <w:rPr>
                <w:rFonts w:ascii="Times New Roman" w:eastAsia="Times New Roman" w:hAnsi="Times New Roman"/>
                <w:b/>
                <w:bCs/>
                <w:color w:val="000000"/>
              </w:rPr>
            </w:pPr>
            <w:r w:rsidRPr="008F1DC0">
              <w:rPr>
                <w:rFonts w:ascii="Times New Roman" w:eastAsia="Times New Roman" w:hAnsi="Times New Roman"/>
                <w:b/>
                <w:bCs/>
                <w:color w:val="000000"/>
              </w:rPr>
              <w:t>2</w:t>
            </w:r>
            <w:r w:rsidR="00DC16FD" w:rsidRPr="008F1DC0">
              <w:rPr>
                <w:rFonts w:ascii="Times New Roman" w:eastAsia="Times New Roman" w:hAnsi="Times New Roman"/>
                <w:b/>
                <w:bCs/>
                <w:color w:val="000000"/>
              </w:rPr>
              <w:t>6</w:t>
            </w:r>
            <w:r w:rsidR="008F6D6E" w:rsidRPr="008F1DC0">
              <w:rPr>
                <w:rFonts w:ascii="Times New Roman" w:eastAsia="Times New Roman" w:hAnsi="Times New Roman"/>
                <w:b/>
                <w:bCs/>
                <w:color w:val="000000"/>
              </w:rPr>
              <w:t>0</w:t>
            </w:r>
          </w:p>
        </w:tc>
      </w:tr>
    </w:tbl>
    <w:p w:rsidR="008F6D6E" w:rsidRPr="008F1DC0" w:rsidRDefault="008F6D6E" w:rsidP="008F6D6E">
      <w:pPr>
        <w:pStyle w:val="ListParagraph"/>
        <w:jc w:val="center"/>
        <w:rPr>
          <w:rFonts w:ascii="Times New Roman" w:hAnsi="Times New Roman"/>
          <w:i/>
        </w:rPr>
      </w:pPr>
      <w:r w:rsidRPr="008F1DC0">
        <w:rPr>
          <w:rFonts w:ascii="Times New Roman" w:hAnsi="Times New Roman"/>
          <w:i/>
        </w:rPr>
        <w:br/>
        <w:t>Table 5-14: Test report.</w:t>
      </w:r>
    </w:p>
    <w:p w:rsidR="008F6D6E" w:rsidRPr="008F1DC0" w:rsidRDefault="008F6D6E">
      <w:pPr>
        <w:spacing w:after="160" w:line="259" w:lineRule="auto"/>
        <w:rPr>
          <w:rFonts w:ascii="Times New Roman" w:hAnsi="Times New Roman"/>
          <w:i/>
        </w:rPr>
      </w:pPr>
      <w:r w:rsidRPr="008F1DC0">
        <w:rPr>
          <w:rFonts w:ascii="Times New Roman" w:hAnsi="Times New Roman"/>
          <w:i/>
        </w:rPr>
        <w:br w:type="page"/>
      </w:r>
    </w:p>
    <w:p w:rsidR="008F6D6E" w:rsidRPr="008F1DC0" w:rsidRDefault="008F6D6E" w:rsidP="008F6D6E">
      <w:pPr>
        <w:pStyle w:val="Heading1"/>
        <w:rPr>
          <w:rFonts w:ascii="Times New Roman" w:hAnsi="Times New Roman" w:cs="Times New Roman"/>
          <w:b/>
          <w:color w:val="auto"/>
        </w:rPr>
      </w:pPr>
      <w:bookmarkStart w:id="6858" w:name="_Toc406696135"/>
      <w:bookmarkStart w:id="6859" w:name="_Toc428358863"/>
      <w:r w:rsidRPr="008F1DC0">
        <w:rPr>
          <w:rFonts w:ascii="Times New Roman" w:hAnsi="Times New Roman" w:cs="Times New Roman"/>
          <w:b/>
          <w:color w:val="auto"/>
        </w:rPr>
        <w:t>CHAPTER 6: INSTALLATION GUIDE &amp; USER MANUAL</w:t>
      </w:r>
      <w:bookmarkEnd w:id="6858"/>
      <w:bookmarkEnd w:id="6859"/>
    </w:p>
    <w:p w:rsidR="008F6D6E" w:rsidRPr="008F1DC0" w:rsidRDefault="008F6D6E" w:rsidP="008F6D6E">
      <w:pPr>
        <w:pStyle w:val="Heading2"/>
        <w:keepNext/>
        <w:keepLines/>
        <w:numPr>
          <w:ilvl w:val="1"/>
          <w:numId w:val="117"/>
        </w:numPr>
        <w:tabs>
          <w:tab w:val="left" w:pos="360"/>
        </w:tabs>
        <w:spacing w:before="200" w:after="0" w:line="276" w:lineRule="auto"/>
        <w:rPr>
          <w:rFonts w:ascii="Times New Roman" w:hAnsi="Times New Roman"/>
        </w:rPr>
      </w:pPr>
      <w:bookmarkStart w:id="6860" w:name="_Toc385463013"/>
      <w:bookmarkStart w:id="6861" w:name="_Toc396399784"/>
      <w:bookmarkStart w:id="6862" w:name="_Toc406696136"/>
      <w:bookmarkStart w:id="6863" w:name="_Toc428358864"/>
      <w:r w:rsidRPr="008F1DC0">
        <w:rPr>
          <w:rFonts w:ascii="Times New Roman" w:hAnsi="Times New Roman"/>
        </w:rPr>
        <w:t>Purpose</w:t>
      </w:r>
      <w:bookmarkEnd w:id="6860"/>
      <w:bookmarkEnd w:id="6861"/>
      <w:bookmarkEnd w:id="6862"/>
      <w:bookmarkEnd w:id="6863"/>
    </w:p>
    <w:p w:rsidR="008F6D6E" w:rsidRPr="008F1DC0" w:rsidRDefault="008F6D6E" w:rsidP="008F6D6E">
      <w:pPr>
        <w:rPr>
          <w:rFonts w:ascii="Times New Roman" w:hAnsi="Times New Roman"/>
        </w:rPr>
      </w:pPr>
      <w:r w:rsidRPr="008F1DC0">
        <w:rPr>
          <w:rFonts w:ascii="Times New Roman" w:hAnsi="Times New Roman"/>
        </w:rPr>
        <w:t xml:space="preserve">       The purpose of this chapter is to:</w:t>
      </w:r>
    </w:p>
    <w:p w:rsidR="008F6D6E" w:rsidRPr="008F1DC0" w:rsidRDefault="008F6D6E" w:rsidP="008F6D6E">
      <w:pPr>
        <w:numPr>
          <w:ilvl w:val="0"/>
          <w:numId w:val="115"/>
        </w:numPr>
        <w:spacing w:line="276" w:lineRule="auto"/>
        <w:rPr>
          <w:rFonts w:ascii="Times New Roman" w:hAnsi="Times New Roman"/>
        </w:rPr>
      </w:pPr>
      <w:r w:rsidRPr="008F1DC0">
        <w:rPr>
          <w:rFonts w:ascii="Times New Roman" w:hAnsi="Times New Roman"/>
        </w:rPr>
        <w:t>Describe the steps to deploy the website and database server on a new system</w:t>
      </w:r>
    </w:p>
    <w:p w:rsidR="008F6D6E" w:rsidRPr="008F1DC0" w:rsidRDefault="008F6D6E" w:rsidP="008F6D6E">
      <w:pPr>
        <w:numPr>
          <w:ilvl w:val="0"/>
          <w:numId w:val="115"/>
        </w:numPr>
        <w:spacing w:line="276" w:lineRule="auto"/>
        <w:rPr>
          <w:rFonts w:ascii="Times New Roman" w:hAnsi="Times New Roman"/>
        </w:rPr>
      </w:pPr>
      <w:r w:rsidRPr="008F1DC0">
        <w:rPr>
          <w:rFonts w:ascii="Times New Roman" w:hAnsi="Times New Roman"/>
        </w:rPr>
        <w:t>Guide users through the website and mobile app’s features</w:t>
      </w:r>
    </w:p>
    <w:p w:rsidR="008F6D6E" w:rsidRPr="008F1DC0" w:rsidRDefault="00980773" w:rsidP="008F6D6E">
      <w:pPr>
        <w:pStyle w:val="Heading2"/>
        <w:keepNext/>
        <w:keepLines/>
        <w:numPr>
          <w:ilvl w:val="1"/>
          <w:numId w:val="117"/>
        </w:numPr>
        <w:spacing w:before="200" w:after="0" w:line="276" w:lineRule="auto"/>
        <w:rPr>
          <w:rFonts w:ascii="Times New Roman" w:hAnsi="Times New Roman"/>
        </w:rPr>
      </w:pPr>
      <w:bookmarkStart w:id="6864" w:name="_Toc385463014"/>
      <w:bookmarkStart w:id="6865" w:name="_Toc396399785"/>
      <w:bookmarkStart w:id="6866" w:name="_Toc406696137"/>
      <w:bookmarkStart w:id="6867" w:name="_Toc428358865"/>
      <w:ins w:id="6868" w:author="Link Pieces" w:date="2015-08-26T15:30:00Z">
        <w:r>
          <w:rPr>
            <w:rFonts w:ascii="Times New Roman" w:hAnsi="Times New Roman"/>
          </w:rPr>
          <w:t xml:space="preserve"> </w:t>
        </w:r>
      </w:ins>
      <w:r w:rsidR="008F6D6E" w:rsidRPr="008F1DC0">
        <w:rPr>
          <w:rFonts w:ascii="Times New Roman" w:hAnsi="Times New Roman"/>
        </w:rPr>
        <w:t>Installation Guide</w:t>
      </w:r>
      <w:bookmarkEnd w:id="6864"/>
      <w:bookmarkEnd w:id="6865"/>
      <w:bookmarkEnd w:id="6866"/>
      <w:bookmarkEnd w:id="6867"/>
    </w:p>
    <w:p w:rsidR="008F6D6E" w:rsidRPr="008F1DC0" w:rsidRDefault="008F6D6E" w:rsidP="008F6D6E">
      <w:pPr>
        <w:pStyle w:val="Heading3"/>
        <w:keepNext/>
        <w:keepLines/>
        <w:numPr>
          <w:ilvl w:val="2"/>
          <w:numId w:val="117"/>
        </w:numPr>
        <w:spacing w:before="200" w:after="0" w:line="276" w:lineRule="auto"/>
        <w:ind w:hanging="540"/>
        <w:rPr>
          <w:rFonts w:ascii="Times New Roman" w:hAnsi="Times New Roman"/>
        </w:rPr>
      </w:pPr>
      <w:bookmarkStart w:id="6869" w:name="_Toc385463015"/>
      <w:bookmarkStart w:id="6870" w:name="_Toc396399786"/>
      <w:bookmarkStart w:id="6871" w:name="_Toc406696138"/>
      <w:bookmarkStart w:id="6872" w:name="_Toc428358866"/>
      <w:r w:rsidRPr="008F1DC0">
        <w:rPr>
          <w:rFonts w:ascii="Times New Roman" w:hAnsi="Times New Roman"/>
        </w:rPr>
        <w:t>Environment</w:t>
      </w:r>
      <w:bookmarkEnd w:id="6869"/>
      <w:bookmarkEnd w:id="6870"/>
      <w:bookmarkEnd w:id="6871"/>
      <w:bookmarkEnd w:id="6872"/>
    </w:p>
    <w:p w:rsidR="008F6D6E" w:rsidRPr="008F1DC0" w:rsidRDefault="008F6D6E" w:rsidP="008F6D6E">
      <w:pPr>
        <w:pStyle w:val="Heading4"/>
        <w:numPr>
          <w:ilvl w:val="3"/>
          <w:numId w:val="117"/>
        </w:numPr>
        <w:spacing w:before="200" w:line="276" w:lineRule="auto"/>
        <w:ind w:left="1080"/>
        <w:rPr>
          <w:rFonts w:ascii="Times New Roman" w:hAnsi="Times New Roman" w:cs="Times New Roman"/>
          <w:i w:val="0"/>
          <w:color w:val="auto"/>
        </w:rPr>
      </w:pPr>
      <w:bookmarkStart w:id="6873" w:name="_Toc385463016"/>
      <w:r w:rsidRPr="008F1DC0">
        <w:rPr>
          <w:rFonts w:ascii="Times New Roman" w:hAnsi="Times New Roman" w:cs="Times New Roman"/>
          <w:color w:val="auto"/>
        </w:rPr>
        <w:t>Development</w:t>
      </w:r>
      <w:bookmarkEnd w:id="6873"/>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OS: </w:t>
      </w:r>
      <w:r w:rsidRPr="008F1DC0">
        <w:rPr>
          <w:rFonts w:ascii="Times New Roman" w:hAnsi="Times New Roman"/>
        </w:rPr>
        <w:t>Window 8.1 Pro x64.</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RAM: </w:t>
      </w:r>
      <w:r w:rsidRPr="008F1DC0">
        <w:rPr>
          <w:rFonts w:ascii="Times New Roman" w:hAnsi="Times New Roman"/>
        </w:rPr>
        <w:t>6GB.</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CPU: </w:t>
      </w:r>
      <w:r w:rsidRPr="008F1DC0">
        <w:rPr>
          <w:rFonts w:ascii="Times New Roman" w:hAnsi="Times New Roman"/>
        </w:rPr>
        <w:t>Intel® Core™ i5 CPU @ 2.30GHz.</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HDD: </w:t>
      </w:r>
      <w:r w:rsidRPr="008F1DC0">
        <w:rPr>
          <w:rFonts w:ascii="Times New Roman" w:hAnsi="Times New Roman"/>
        </w:rPr>
        <w:t>500GB.</w:t>
      </w:r>
    </w:p>
    <w:p w:rsidR="008F6D6E" w:rsidRPr="008F1DC0" w:rsidRDefault="008F6D6E" w:rsidP="008F6D6E">
      <w:pPr>
        <w:pStyle w:val="Heading4"/>
        <w:numPr>
          <w:ilvl w:val="3"/>
          <w:numId w:val="117"/>
        </w:numPr>
        <w:spacing w:before="200" w:line="276" w:lineRule="auto"/>
        <w:ind w:left="1080"/>
        <w:rPr>
          <w:rFonts w:ascii="Times New Roman" w:hAnsi="Times New Roman" w:cs="Times New Roman"/>
          <w:i w:val="0"/>
          <w:color w:val="auto"/>
        </w:rPr>
      </w:pPr>
      <w:bookmarkStart w:id="6874" w:name="_Toc385463017"/>
      <w:r w:rsidRPr="008F1DC0">
        <w:rPr>
          <w:rFonts w:ascii="Times New Roman" w:hAnsi="Times New Roman" w:cs="Times New Roman"/>
          <w:color w:val="auto"/>
        </w:rPr>
        <w:t>Deployment</w:t>
      </w:r>
      <w:bookmarkEnd w:id="6874"/>
      <w:r w:rsidRPr="008F1DC0">
        <w:rPr>
          <w:rFonts w:ascii="Times New Roman" w:hAnsi="Times New Roman" w:cs="Times New Roman"/>
          <w:color w:val="auto"/>
        </w:rPr>
        <w:t xml:space="preserve"> (On Amazon Cloud)</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OS: </w:t>
      </w:r>
      <w:r w:rsidRPr="008F1DC0">
        <w:rPr>
          <w:rFonts w:ascii="Times New Roman" w:hAnsi="Times New Roman"/>
        </w:rPr>
        <w:t>Windows Server 2012 R2 Standard</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RAM: </w:t>
      </w:r>
      <w:r w:rsidRPr="008F1DC0">
        <w:rPr>
          <w:rFonts w:ascii="Times New Roman" w:hAnsi="Times New Roman"/>
        </w:rPr>
        <w:t>1GB.</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CPU: </w:t>
      </w:r>
      <w:r w:rsidRPr="008F1DC0">
        <w:rPr>
          <w:rFonts w:ascii="Times New Roman" w:hAnsi="Times New Roman"/>
        </w:rPr>
        <w:t>Intel® Xeon® CPU E5 2670 v2 @ 2.50GHz.</w:t>
      </w:r>
    </w:p>
    <w:p w:rsidR="008F6D6E" w:rsidRPr="008F1DC0" w:rsidRDefault="008F6D6E" w:rsidP="008F6D6E">
      <w:pPr>
        <w:pStyle w:val="ListParagraph"/>
        <w:numPr>
          <w:ilvl w:val="3"/>
          <w:numId w:val="113"/>
        </w:numPr>
        <w:spacing w:line="276" w:lineRule="auto"/>
        <w:rPr>
          <w:rFonts w:ascii="Times New Roman" w:hAnsi="Times New Roman"/>
          <w:b/>
        </w:rPr>
      </w:pPr>
      <w:r w:rsidRPr="008F1DC0">
        <w:rPr>
          <w:rFonts w:ascii="Times New Roman" w:hAnsi="Times New Roman"/>
          <w:b/>
        </w:rPr>
        <w:t xml:space="preserve">HDD: </w:t>
      </w:r>
      <w:r w:rsidRPr="008F1DC0">
        <w:rPr>
          <w:rFonts w:ascii="Times New Roman" w:hAnsi="Times New Roman"/>
        </w:rPr>
        <w:t>30GB.</w:t>
      </w:r>
    </w:p>
    <w:p w:rsidR="008F6D6E" w:rsidRPr="008F1DC0" w:rsidRDefault="008F6D6E" w:rsidP="008F6D6E">
      <w:pPr>
        <w:pStyle w:val="ListParagraph"/>
        <w:numPr>
          <w:ilvl w:val="3"/>
          <w:numId w:val="113"/>
        </w:numPr>
        <w:spacing w:line="276" w:lineRule="auto"/>
        <w:rPr>
          <w:rFonts w:ascii="Times New Roman" w:hAnsi="Times New Roman"/>
          <w:b/>
        </w:rPr>
      </w:pPr>
      <w:bookmarkStart w:id="6875" w:name="_Toc396399787"/>
      <w:bookmarkStart w:id="6876" w:name="_Toc406696139"/>
      <w:r w:rsidRPr="008F1DC0">
        <w:rPr>
          <w:rFonts w:ascii="Times New Roman" w:hAnsi="Times New Roman"/>
        </w:rPr>
        <w:t>Installation</w:t>
      </w:r>
      <w:bookmarkEnd w:id="6875"/>
      <w:bookmarkEnd w:id="6876"/>
      <w:r w:rsidRPr="008F1DC0">
        <w:rPr>
          <w:rFonts w:ascii="Times New Roman" w:hAnsi="Times New Roman"/>
        </w:rPr>
        <w:t xml:space="preserve"> GB.</w:t>
      </w:r>
    </w:p>
    <w:p w:rsidR="008F6D6E" w:rsidRPr="008F1DC0" w:rsidRDefault="008F6D6E">
      <w:pPr>
        <w:pStyle w:val="Heading3"/>
        <w:keepNext/>
        <w:keepLines/>
        <w:numPr>
          <w:ilvl w:val="2"/>
          <w:numId w:val="117"/>
        </w:numPr>
        <w:spacing w:before="200" w:after="0" w:line="276" w:lineRule="auto"/>
        <w:rPr>
          <w:rFonts w:ascii="Times New Roman" w:hAnsi="Times New Roman"/>
        </w:rPr>
        <w:pPrChange w:id="6877" w:author="Link Pieces" w:date="2015-08-26T15:31:00Z">
          <w:pPr>
            <w:pStyle w:val="Heading3"/>
            <w:keepNext/>
            <w:keepLines/>
            <w:numPr>
              <w:ilvl w:val="3"/>
              <w:numId w:val="117"/>
            </w:numPr>
            <w:spacing w:before="200" w:after="0" w:line="276" w:lineRule="auto"/>
            <w:ind w:left="1080" w:hanging="720"/>
          </w:pPr>
        </w:pPrChange>
      </w:pPr>
      <w:bookmarkStart w:id="6878" w:name="_Toc428358867"/>
      <w:r w:rsidRPr="008F1DC0">
        <w:rPr>
          <w:rFonts w:ascii="Times New Roman" w:hAnsi="Times New Roman"/>
        </w:rPr>
        <w:t>Installation</w:t>
      </w:r>
      <w:bookmarkEnd w:id="6878"/>
      <w:r w:rsidRPr="008F1DC0">
        <w:rPr>
          <w:rFonts w:ascii="Times New Roman" w:hAnsi="Times New Roman"/>
        </w:rPr>
        <w:t xml:space="preserve"> </w:t>
      </w:r>
    </w:p>
    <w:p w:rsidR="008F6D6E" w:rsidRPr="008F1DC0" w:rsidRDefault="00980773">
      <w:pPr>
        <w:pStyle w:val="Heading3"/>
        <w:keepNext/>
        <w:keepLines/>
        <w:numPr>
          <w:ilvl w:val="0"/>
          <w:numId w:val="0"/>
        </w:numPr>
        <w:spacing w:before="200" w:after="0" w:line="276" w:lineRule="auto"/>
        <w:rPr>
          <w:rFonts w:ascii="Times New Roman" w:hAnsi="Times New Roman"/>
        </w:rPr>
        <w:pPrChange w:id="6879" w:author="Link Pieces" w:date="2015-08-26T15:31:00Z">
          <w:pPr>
            <w:pStyle w:val="Heading3"/>
            <w:keepNext/>
            <w:keepLines/>
            <w:numPr>
              <w:ilvl w:val="4"/>
              <w:numId w:val="117"/>
            </w:numPr>
            <w:spacing w:before="200" w:after="0" w:line="276" w:lineRule="auto"/>
            <w:ind w:left="1710" w:hanging="990"/>
          </w:pPr>
        </w:pPrChange>
      </w:pPr>
      <w:bookmarkStart w:id="6880" w:name="_Toc428358868"/>
      <w:ins w:id="6881" w:author="Link Pieces" w:date="2015-08-26T15:31:00Z">
        <w:r>
          <w:rPr>
            <w:rFonts w:ascii="Times New Roman" w:hAnsi="Times New Roman"/>
          </w:rPr>
          <w:t xml:space="preserve">6.2.3 </w:t>
        </w:r>
      </w:ins>
      <w:r w:rsidR="008F6D6E" w:rsidRPr="008F1DC0">
        <w:rPr>
          <w:rFonts w:ascii="Times New Roman" w:hAnsi="Times New Roman"/>
        </w:rPr>
        <w:t>Web server setup</w:t>
      </w:r>
      <w:bookmarkEnd w:id="6880"/>
    </w:p>
    <w:p w:rsidR="008F6D6E" w:rsidRPr="008F1DC0" w:rsidRDefault="008F6D6E" w:rsidP="008F6D6E">
      <w:pPr>
        <w:pStyle w:val="ListParagraph"/>
        <w:numPr>
          <w:ilvl w:val="0"/>
          <w:numId w:val="114"/>
        </w:numPr>
        <w:spacing w:line="276" w:lineRule="auto"/>
        <w:rPr>
          <w:rFonts w:ascii="Times New Roman" w:hAnsi="Times New Roman"/>
          <w:b/>
        </w:rPr>
      </w:pPr>
      <w:r w:rsidRPr="008F1DC0">
        <w:rPr>
          <w:rFonts w:ascii="Times New Roman" w:hAnsi="Times New Roman"/>
          <w:b/>
        </w:rPr>
        <w:t>FileZilla Server</w:t>
      </w:r>
    </w:p>
    <w:p w:rsidR="008F6D6E" w:rsidRPr="008F1DC0" w:rsidRDefault="008F6D6E" w:rsidP="008F6D6E">
      <w:pPr>
        <w:pStyle w:val="ListParagraph"/>
        <w:numPr>
          <w:ilvl w:val="1"/>
          <w:numId w:val="114"/>
        </w:numPr>
        <w:spacing w:line="276" w:lineRule="auto"/>
        <w:rPr>
          <w:rFonts w:ascii="Times New Roman" w:hAnsi="Times New Roman"/>
          <w:b/>
        </w:rPr>
      </w:pPr>
      <w:r w:rsidRPr="008F1DC0">
        <w:rPr>
          <w:rFonts w:ascii="Times New Roman" w:hAnsi="Times New Roman"/>
        </w:rPr>
        <w:t xml:space="preserve">Download at </w:t>
      </w:r>
      <w:r w:rsidR="00EF7D63" w:rsidRPr="008F1DC0">
        <w:rPr>
          <w:rFonts w:ascii="Times New Roman" w:hAnsi="Times New Roman"/>
          <w:rPrChange w:id="6882" w:author="Link Pieces" w:date="2015-08-26T13:21:00Z">
            <w:rPr/>
          </w:rPrChange>
        </w:rPr>
        <w:fldChar w:fldCharType="begin"/>
      </w:r>
      <w:r w:rsidR="00EF7D63" w:rsidRPr="008F1DC0">
        <w:rPr>
          <w:rFonts w:ascii="Times New Roman" w:hAnsi="Times New Roman"/>
          <w:rPrChange w:id="6883" w:author="Link Pieces" w:date="2015-08-26T13:21:00Z">
            <w:rPr/>
          </w:rPrChange>
        </w:rPr>
        <w:instrText xml:space="preserve"> HYPERLINK "https://filezilla-project.org/download.php?type=server" </w:instrText>
      </w:r>
      <w:r w:rsidR="00EF7D63" w:rsidRPr="008F1DC0">
        <w:rPr>
          <w:rPrChange w:id="6884"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https://filezilla-project.org/download.php?type=server</w:t>
      </w:r>
      <w:r w:rsidR="00EF7D63" w:rsidRPr="008F1DC0">
        <w:rPr>
          <w:rStyle w:val="Hyperlink"/>
          <w:rFonts w:ascii="Times New Roman" w:hAnsi="Times New Roman"/>
          <w:rPrChange w:id="6885" w:author="Link Pieces" w:date="2015-08-26T13:21:00Z">
            <w:rPr>
              <w:rStyle w:val="Hyperlink"/>
              <w:rFonts w:ascii="Times New Roman" w:hAnsi="Times New Roman"/>
            </w:rPr>
          </w:rPrChange>
        </w:rPr>
        <w:fldChar w:fldCharType="end"/>
      </w:r>
    </w:p>
    <w:p w:rsidR="008F6D6E" w:rsidRPr="008F1DC0" w:rsidRDefault="008F6D6E" w:rsidP="008F6D6E">
      <w:pPr>
        <w:pStyle w:val="ListParagraph"/>
        <w:numPr>
          <w:ilvl w:val="1"/>
          <w:numId w:val="114"/>
        </w:numPr>
        <w:spacing w:line="276" w:lineRule="auto"/>
        <w:rPr>
          <w:rFonts w:ascii="Times New Roman" w:hAnsi="Times New Roman"/>
          <w:b/>
        </w:rPr>
      </w:pPr>
      <w:r w:rsidRPr="008F1DC0">
        <w:rPr>
          <w:rFonts w:ascii="Times New Roman" w:hAnsi="Times New Roman"/>
        </w:rPr>
        <w:t>Install</w:t>
      </w:r>
    </w:p>
    <w:p w:rsidR="008F6D6E" w:rsidRPr="008F1DC0" w:rsidRDefault="008F6D6E" w:rsidP="008F6D6E">
      <w:pPr>
        <w:pStyle w:val="ListParagraph"/>
        <w:numPr>
          <w:ilvl w:val="0"/>
          <w:numId w:val="114"/>
        </w:numPr>
        <w:spacing w:line="276" w:lineRule="auto"/>
        <w:rPr>
          <w:rFonts w:ascii="Times New Roman" w:hAnsi="Times New Roman"/>
          <w:b/>
        </w:rPr>
      </w:pPr>
      <w:r w:rsidRPr="008F1DC0">
        <w:rPr>
          <w:rFonts w:ascii="Times New Roman" w:hAnsi="Times New Roman"/>
          <w:b/>
        </w:rPr>
        <w:t xml:space="preserve">XAMPP </w:t>
      </w:r>
    </w:p>
    <w:p w:rsidR="008F6D6E" w:rsidRPr="008F1DC0" w:rsidRDefault="008F6D6E" w:rsidP="008F6D6E">
      <w:pPr>
        <w:pStyle w:val="ListParagraph"/>
        <w:numPr>
          <w:ilvl w:val="1"/>
          <w:numId w:val="114"/>
        </w:numPr>
        <w:spacing w:line="276" w:lineRule="auto"/>
        <w:rPr>
          <w:rFonts w:ascii="Times New Roman" w:hAnsi="Times New Roman"/>
          <w:b/>
        </w:rPr>
      </w:pPr>
      <w:r w:rsidRPr="008F1DC0">
        <w:rPr>
          <w:rFonts w:ascii="Times New Roman" w:hAnsi="Times New Roman"/>
        </w:rPr>
        <w:t xml:space="preserve">Download XAMPP </w:t>
      </w:r>
      <w:r w:rsidRPr="008F1DC0">
        <w:rPr>
          <w:rFonts w:ascii="Times New Roman" w:hAnsi="Times New Roman"/>
          <w:color w:val="222222"/>
          <w:sz w:val="21"/>
          <w:szCs w:val="21"/>
          <w:shd w:val="clear" w:color="auto" w:fill="FFFFFF"/>
        </w:rPr>
        <w:t>5.6.11</w:t>
      </w:r>
      <w:r w:rsidRPr="008F1DC0">
        <w:rPr>
          <w:rFonts w:ascii="Times New Roman" w:hAnsi="Times New Roman"/>
        </w:rPr>
        <w:t xml:space="preserve"> at </w:t>
      </w:r>
      <w:r w:rsidR="00EF7D63" w:rsidRPr="008F1DC0">
        <w:rPr>
          <w:rFonts w:ascii="Times New Roman" w:hAnsi="Times New Roman"/>
          <w:rPrChange w:id="6886" w:author="Link Pieces" w:date="2015-08-26T13:21:00Z">
            <w:rPr/>
          </w:rPrChange>
        </w:rPr>
        <w:fldChar w:fldCharType="begin"/>
      </w:r>
      <w:r w:rsidR="00EF7D63" w:rsidRPr="008F1DC0">
        <w:rPr>
          <w:rFonts w:ascii="Times New Roman" w:hAnsi="Times New Roman"/>
          <w:rPrChange w:id="6887" w:author="Link Pieces" w:date="2015-08-26T13:21:00Z">
            <w:rPr/>
          </w:rPrChange>
        </w:rPr>
        <w:instrText xml:space="preserve"> HYPERLINK "https://www.apachefriends.org/download.html" </w:instrText>
      </w:r>
      <w:r w:rsidR="00EF7D63" w:rsidRPr="008F1DC0">
        <w:rPr>
          <w:rPrChange w:id="6888"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https://www.apachefriends.org/download.html</w:t>
      </w:r>
      <w:r w:rsidR="00EF7D63" w:rsidRPr="008F1DC0">
        <w:rPr>
          <w:rStyle w:val="Hyperlink"/>
          <w:rFonts w:ascii="Times New Roman" w:hAnsi="Times New Roman"/>
          <w:rPrChange w:id="6889" w:author="Link Pieces" w:date="2015-08-26T13:21:00Z">
            <w:rPr>
              <w:rStyle w:val="Hyperlink"/>
              <w:rFonts w:ascii="Times New Roman" w:hAnsi="Times New Roman"/>
            </w:rPr>
          </w:rPrChange>
        </w:rPr>
        <w:fldChar w:fldCharType="end"/>
      </w:r>
      <w:r w:rsidRPr="008F1DC0">
        <w:rPr>
          <w:rFonts w:ascii="Times New Roman" w:hAnsi="Times New Roman"/>
          <w:b/>
        </w:rPr>
        <w:t xml:space="preserve"> </w:t>
      </w:r>
    </w:p>
    <w:p w:rsidR="008F6D6E" w:rsidRPr="008F1DC0" w:rsidRDefault="008F6D6E" w:rsidP="008F6D6E">
      <w:pPr>
        <w:pStyle w:val="ListParagraph"/>
        <w:numPr>
          <w:ilvl w:val="1"/>
          <w:numId w:val="114"/>
        </w:numPr>
        <w:spacing w:line="276" w:lineRule="auto"/>
        <w:rPr>
          <w:rFonts w:ascii="Times New Roman" w:hAnsi="Times New Roman"/>
          <w:b/>
        </w:rPr>
      </w:pPr>
      <w:r w:rsidRPr="008F1DC0">
        <w:rPr>
          <w:rFonts w:ascii="Times New Roman" w:hAnsi="Times New Roman"/>
        </w:rPr>
        <w:t>Install</w:t>
      </w:r>
    </w:p>
    <w:p w:rsidR="008F6D6E" w:rsidRPr="008F1DC0" w:rsidRDefault="008F6D6E" w:rsidP="008F6D6E">
      <w:pPr>
        <w:pStyle w:val="ListParagraph"/>
        <w:numPr>
          <w:ilvl w:val="0"/>
          <w:numId w:val="114"/>
        </w:numPr>
        <w:spacing w:line="276" w:lineRule="auto"/>
        <w:rPr>
          <w:rFonts w:ascii="Times New Roman" w:hAnsi="Times New Roman"/>
          <w:b/>
        </w:rPr>
      </w:pPr>
      <w:r w:rsidRPr="008F1DC0">
        <w:rPr>
          <w:rFonts w:ascii="Times New Roman" w:hAnsi="Times New Roman"/>
          <w:b/>
        </w:rPr>
        <w:t>MongoDB</w:t>
      </w:r>
    </w:p>
    <w:p w:rsidR="008F6D6E" w:rsidRPr="008F1DC0" w:rsidRDefault="008F6D6E" w:rsidP="008F6D6E">
      <w:pPr>
        <w:pStyle w:val="ListParagraph"/>
        <w:numPr>
          <w:ilvl w:val="1"/>
          <w:numId w:val="114"/>
        </w:numPr>
        <w:spacing w:line="276" w:lineRule="auto"/>
        <w:rPr>
          <w:rFonts w:ascii="Times New Roman" w:hAnsi="Times New Roman"/>
        </w:rPr>
      </w:pPr>
      <w:r w:rsidRPr="008F1DC0">
        <w:rPr>
          <w:rFonts w:ascii="Times New Roman" w:hAnsi="Times New Roman"/>
        </w:rPr>
        <w:t xml:space="preserve">Download at </w:t>
      </w:r>
      <w:r w:rsidR="00EF7D63" w:rsidRPr="008F1DC0">
        <w:rPr>
          <w:rFonts w:ascii="Times New Roman" w:hAnsi="Times New Roman"/>
          <w:rPrChange w:id="6890" w:author="Link Pieces" w:date="2015-08-26T13:21:00Z">
            <w:rPr/>
          </w:rPrChange>
        </w:rPr>
        <w:fldChar w:fldCharType="begin"/>
      </w:r>
      <w:r w:rsidR="00EF7D63" w:rsidRPr="008F1DC0">
        <w:rPr>
          <w:rFonts w:ascii="Times New Roman" w:hAnsi="Times New Roman"/>
          <w:rPrChange w:id="6891" w:author="Link Pieces" w:date="2015-08-26T13:21:00Z">
            <w:rPr/>
          </w:rPrChange>
        </w:rPr>
        <w:instrText xml:space="preserve"> HYPERLINK "https://www.mongodb.org/downloads" </w:instrText>
      </w:r>
      <w:r w:rsidR="00EF7D63" w:rsidRPr="008F1DC0">
        <w:rPr>
          <w:rPrChange w:id="6892"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https://www.mongodb.org/downloads</w:t>
      </w:r>
      <w:r w:rsidR="00EF7D63" w:rsidRPr="008F1DC0">
        <w:rPr>
          <w:rStyle w:val="Hyperlink"/>
          <w:rFonts w:ascii="Times New Roman" w:hAnsi="Times New Roman"/>
          <w:rPrChange w:id="6893" w:author="Link Pieces" w:date="2015-08-26T13:21:00Z">
            <w:rPr>
              <w:rStyle w:val="Hyperlink"/>
              <w:rFonts w:ascii="Times New Roman" w:hAnsi="Times New Roman"/>
            </w:rPr>
          </w:rPrChange>
        </w:rPr>
        <w:fldChar w:fldCharType="end"/>
      </w:r>
    </w:p>
    <w:p w:rsidR="008F6D6E" w:rsidRPr="008F1DC0" w:rsidRDefault="008F6D6E" w:rsidP="008F6D6E">
      <w:pPr>
        <w:pStyle w:val="ListParagraph"/>
        <w:numPr>
          <w:ilvl w:val="1"/>
          <w:numId w:val="114"/>
        </w:numPr>
        <w:spacing w:line="276" w:lineRule="auto"/>
        <w:rPr>
          <w:rFonts w:ascii="Times New Roman" w:hAnsi="Times New Roman"/>
        </w:rPr>
      </w:pPr>
      <w:r w:rsidRPr="008F1DC0">
        <w:rPr>
          <w:rFonts w:ascii="Times New Roman" w:hAnsi="Times New Roman"/>
        </w:rPr>
        <w:t xml:space="preserve">Install as guided on </w:t>
      </w:r>
      <w:r w:rsidR="00EF7D63" w:rsidRPr="008F1DC0">
        <w:rPr>
          <w:rFonts w:ascii="Times New Roman" w:hAnsi="Times New Roman"/>
          <w:rPrChange w:id="6894" w:author="Link Pieces" w:date="2015-08-26T13:21:00Z">
            <w:rPr/>
          </w:rPrChange>
        </w:rPr>
        <w:fldChar w:fldCharType="begin"/>
      </w:r>
      <w:r w:rsidR="00EF7D63" w:rsidRPr="008F1DC0">
        <w:rPr>
          <w:rFonts w:ascii="Times New Roman" w:hAnsi="Times New Roman"/>
          <w:rPrChange w:id="6895" w:author="Link Pieces" w:date="2015-08-26T13:21:00Z">
            <w:rPr/>
          </w:rPrChange>
        </w:rPr>
        <w:instrText xml:space="preserve"> HYPERLINK "http://docs.mongodb.org/manual/tutorial/install-mongodb-on-windows/" </w:instrText>
      </w:r>
      <w:r w:rsidR="00EF7D63" w:rsidRPr="008F1DC0">
        <w:rPr>
          <w:rPrChange w:id="6896"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MongoDB home page</w:t>
      </w:r>
      <w:r w:rsidR="00EF7D63" w:rsidRPr="008F1DC0">
        <w:rPr>
          <w:rStyle w:val="Hyperlink"/>
          <w:rFonts w:ascii="Times New Roman" w:hAnsi="Times New Roman"/>
          <w:rPrChange w:id="6897" w:author="Link Pieces" w:date="2015-08-26T13:21:00Z">
            <w:rPr>
              <w:rStyle w:val="Hyperlink"/>
              <w:rFonts w:ascii="Times New Roman" w:hAnsi="Times New Roman"/>
            </w:rPr>
          </w:rPrChange>
        </w:rPr>
        <w:fldChar w:fldCharType="end"/>
      </w:r>
      <w:r w:rsidRPr="008F1DC0">
        <w:rPr>
          <w:rFonts w:ascii="Times New Roman" w:hAnsi="Times New Roman"/>
        </w:rPr>
        <w:t>.</w:t>
      </w:r>
    </w:p>
    <w:p w:rsidR="008F6D6E" w:rsidRPr="008F1DC0" w:rsidRDefault="008F6D6E" w:rsidP="008F6D6E">
      <w:pPr>
        <w:pStyle w:val="ListParagraph"/>
        <w:numPr>
          <w:ilvl w:val="0"/>
          <w:numId w:val="114"/>
        </w:numPr>
        <w:spacing w:line="276" w:lineRule="auto"/>
        <w:rPr>
          <w:rFonts w:ascii="Times New Roman" w:hAnsi="Times New Roman"/>
          <w:b/>
        </w:rPr>
      </w:pPr>
      <w:r w:rsidRPr="008F1DC0">
        <w:rPr>
          <w:rFonts w:ascii="Times New Roman" w:hAnsi="Times New Roman"/>
          <w:b/>
        </w:rPr>
        <w:t>Composer</w:t>
      </w:r>
    </w:p>
    <w:p w:rsidR="008F6D6E" w:rsidRPr="008F1DC0" w:rsidRDefault="008F6D6E" w:rsidP="008F6D6E">
      <w:pPr>
        <w:pStyle w:val="ListParagraph"/>
        <w:numPr>
          <w:ilvl w:val="1"/>
          <w:numId w:val="114"/>
        </w:numPr>
        <w:spacing w:line="276" w:lineRule="auto"/>
        <w:rPr>
          <w:rStyle w:val="Hyperlink"/>
          <w:rFonts w:ascii="Times New Roman" w:hAnsi="Times New Roman"/>
          <w:color w:val="auto"/>
        </w:rPr>
      </w:pPr>
      <w:r w:rsidRPr="008F1DC0">
        <w:rPr>
          <w:rFonts w:ascii="Times New Roman" w:hAnsi="Times New Roman"/>
          <w:rPrChange w:id="6898" w:author="Link Pieces" w:date="2015-08-26T13:21:00Z">
            <w:rPr>
              <w:rFonts w:ascii="Times New Roman" w:hAnsi="Times New Roman"/>
              <w:color w:val="0563C1" w:themeColor="hyperlink"/>
              <w:u w:val="single"/>
            </w:rPr>
          </w:rPrChange>
        </w:rPr>
        <w:t xml:space="preserve">Install as guided here </w:t>
      </w:r>
      <w:r w:rsidR="00EF7D63" w:rsidRPr="008F1DC0">
        <w:rPr>
          <w:rFonts w:ascii="Times New Roman" w:hAnsi="Times New Roman"/>
          <w:rPrChange w:id="6899" w:author="Link Pieces" w:date="2015-08-26T13:21:00Z">
            <w:rPr/>
          </w:rPrChange>
        </w:rPr>
        <w:fldChar w:fldCharType="begin"/>
      </w:r>
      <w:r w:rsidR="00EF7D63" w:rsidRPr="008F1DC0">
        <w:rPr>
          <w:rFonts w:ascii="Times New Roman" w:hAnsi="Times New Roman"/>
          <w:rPrChange w:id="6900" w:author="Link Pieces" w:date="2015-08-26T13:21:00Z">
            <w:rPr/>
          </w:rPrChange>
        </w:rPr>
        <w:instrText xml:space="preserve"> HYPERLINK "https://getcomposer.org/download/" </w:instrText>
      </w:r>
      <w:r w:rsidR="00EF7D63" w:rsidRPr="008F1DC0">
        <w:rPr>
          <w:rPrChange w:id="6901" w:author="Link Pieces" w:date="2015-08-26T13:21:00Z">
            <w:rPr>
              <w:rStyle w:val="Hyperlink"/>
              <w:rFonts w:ascii="Times New Roman" w:hAnsi="Times New Roman"/>
            </w:rPr>
          </w:rPrChange>
        </w:rPr>
        <w:fldChar w:fldCharType="separate"/>
      </w:r>
      <w:r w:rsidRPr="008F1DC0">
        <w:rPr>
          <w:rStyle w:val="Hyperlink"/>
          <w:rFonts w:ascii="Times New Roman" w:hAnsi="Times New Roman"/>
        </w:rPr>
        <w:t>https://getcomposer.org/download/</w:t>
      </w:r>
      <w:r w:rsidR="00EF7D63" w:rsidRPr="008F1DC0">
        <w:rPr>
          <w:rStyle w:val="Hyperlink"/>
          <w:rFonts w:ascii="Times New Roman" w:hAnsi="Times New Roman"/>
          <w:rPrChange w:id="6902" w:author="Link Pieces" w:date="2015-08-26T13:21:00Z">
            <w:rPr>
              <w:rStyle w:val="Hyperlink"/>
              <w:rFonts w:ascii="Times New Roman" w:hAnsi="Times New Roman"/>
            </w:rPr>
          </w:rPrChange>
        </w:rPr>
        <w:fldChar w:fldCharType="end"/>
      </w:r>
    </w:p>
    <w:p w:rsidR="008F6D6E" w:rsidRPr="008F1DC0" w:rsidRDefault="008F6D6E" w:rsidP="008F6D6E">
      <w:pPr>
        <w:ind w:firstLine="720"/>
        <w:rPr>
          <w:rFonts w:ascii="Times New Roman" w:hAnsi="Times New Roman"/>
        </w:rPr>
      </w:pPr>
      <w:r w:rsidRPr="008F1DC0">
        <w:rPr>
          <w:rFonts w:ascii="Times New Roman" w:hAnsi="Times New Roman"/>
        </w:rPr>
        <w:t>Copy source code to Apache server’s root directory and run the following commands:</w:t>
      </w:r>
    </w:p>
    <w:p w:rsidR="008F6D6E" w:rsidRPr="008F1DC0" w:rsidRDefault="008F6D6E" w:rsidP="008F6D6E">
      <w:pPr>
        <w:pStyle w:val="ListParagraph"/>
        <w:numPr>
          <w:ilvl w:val="0"/>
          <w:numId w:val="115"/>
        </w:numPr>
        <w:spacing w:line="276" w:lineRule="auto"/>
        <w:rPr>
          <w:rStyle w:val="Hyperlink"/>
          <w:rFonts w:ascii="Times New Roman" w:hAnsi="Times New Roman"/>
          <w:color w:val="auto"/>
        </w:rPr>
      </w:pPr>
      <w:r w:rsidRPr="008F1DC0">
        <w:rPr>
          <w:rStyle w:val="Hyperlink"/>
          <w:rFonts w:ascii="Times New Roman" w:hAnsi="Times New Roman"/>
          <w:color w:val="auto"/>
        </w:rPr>
        <w:t>composer install</w:t>
      </w:r>
    </w:p>
    <w:p w:rsidR="008F6D6E" w:rsidRPr="008F1DC0" w:rsidRDefault="008F6D6E" w:rsidP="008F6D6E">
      <w:pPr>
        <w:pStyle w:val="ListParagraph"/>
        <w:numPr>
          <w:ilvl w:val="0"/>
          <w:numId w:val="115"/>
        </w:numPr>
        <w:spacing w:line="276" w:lineRule="auto"/>
        <w:rPr>
          <w:rStyle w:val="Hyperlink"/>
          <w:rFonts w:ascii="Times New Roman" w:hAnsi="Times New Roman"/>
          <w:color w:val="auto"/>
        </w:rPr>
      </w:pPr>
      <w:r w:rsidRPr="008F1DC0">
        <w:rPr>
          <w:rStyle w:val="Hyperlink"/>
          <w:rFonts w:ascii="Times New Roman" w:hAnsi="Times New Roman"/>
          <w:color w:val="auto"/>
        </w:rPr>
        <w:t>php artisan migrate</w:t>
      </w:r>
    </w:p>
    <w:p w:rsidR="008F6D6E" w:rsidRPr="008F1DC0" w:rsidRDefault="008F6D6E" w:rsidP="008F6D6E">
      <w:pPr>
        <w:pStyle w:val="ListParagraph"/>
        <w:numPr>
          <w:ilvl w:val="0"/>
          <w:numId w:val="115"/>
        </w:numPr>
        <w:spacing w:line="276" w:lineRule="auto"/>
        <w:rPr>
          <w:rStyle w:val="Hyperlink"/>
          <w:rFonts w:ascii="Times New Roman" w:hAnsi="Times New Roman"/>
          <w:color w:val="auto"/>
        </w:rPr>
      </w:pPr>
      <w:r w:rsidRPr="008F1DC0">
        <w:rPr>
          <w:rStyle w:val="Hyperlink"/>
          <w:rFonts w:ascii="Times New Roman" w:hAnsi="Times New Roman"/>
          <w:color w:val="auto"/>
        </w:rPr>
        <w:t>composer dump-autoload</w:t>
      </w:r>
    </w:p>
    <w:p w:rsidR="008F6D6E" w:rsidRPr="008F1DC0" w:rsidRDefault="008F6D6E">
      <w:pPr>
        <w:pStyle w:val="Heading3"/>
        <w:keepNext/>
        <w:keepLines/>
        <w:numPr>
          <w:ilvl w:val="2"/>
          <w:numId w:val="152"/>
        </w:numPr>
        <w:spacing w:before="200" w:after="0" w:line="276" w:lineRule="auto"/>
        <w:rPr>
          <w:rFonts w:ascii="Times New Roman" w:hAnsi="Times New Roman"/>
        </w:rPr>
        <w:pPrChange w:id="6903" w:author="Link Pieces" w:date="2015-08-26T15:31:00Z">
          <w:pPr>
            <w:pStyle w:val="Heading3"/>
            <w:keepNext/>
            <w:keepLines/>
            <w:numPr>
              <w:ilvl w:val="4"/>
              <w:numId w:val="117"/>
            </w:numPr>
            <w:spacing w:before="200" w:after="0" w:line="276" w:lineRule="auto"/>
            <w:ind w:left="1620" w:hanging="900"/>
          </w:pPr>
        </w:pPrChange>
      </w:pPr>
      <w:bookmarkStart w:id="6904" w:name="_Toc428358869"/>
      <w:r w:rsidRPr="008F1DC0">
        <w:rPr>
          <w:rFonts w:ascii="Times New Roman" w:hAnsi="Times New Roman"/>
        </w:rPr>
        <w:t>Android application installation</w:t>
      </w:r>
      <w:bookmarkEnd w:id="6904"/>
      <w:r w:rsidRPr="008F1DC0">
        <w:rPr>
          <w:rFonts w:ascii="Times New Roman" w:hAnsi="Times New Roman"/>
        </w:rPr>
        <w:t xml:space="preserve"> </w:t>
      </w:r>
    </w:p>
    <w:p w:rsidR="008F6D6E" w:rsidRPr="008F1DC0" w:rsidRDefault="008F6D6E" w:rsidP="008F6D6E">
      <w:pPr>
        <w:pStyle w:val="ListParagraph"/>
        <w:numPr>
          <w:ilvl w:val="0"/>
          <w:numId w:val="116"/>
        </w:numPr>
        <w:spacing w:line="276" w:lineRule="auto"/>
        <w:rPr>
          <w:rFonts w:ascii="Times New Roman" w:hAnsi="Times New Roman"/>
        </w:rPr>
      </w:pPr>
      <w:r w:rsidRPr="008F1DC0">
        <w:rPr>
          <w:rFonts w:ascii="Times New Roman" w:hAnsi="Times New Roman"/>
        </w:rPr>
        <w:t>Copy ‘Bespoke.apk’ file to the targeted device.</w:t>
      </w:r>
    </w:p>
    <w:p w:rsidR="008F6D6E" w:rsidRPr="008F1DC0" w:rsidRDefault="008F6D6E" w:rsidP="008F6D6E">
      <w:pPr>
        <w:pStyle w:val="ListParagraph"/>
        <w:numPr>
          <w:ilvl w:val="0"/>
          <w:numId w:val="116"/>
        </w:numPr>
        <w:spacing w:line="276" w:lineRule="auto"/>
        <w:rPr>
          <w:rFonts w:ascii="Times New Roman" w:hAnsi="Times New Roman"/>
        </w:rPr>
      </w:pPr>
      <w:r w:rsidRPr="008F1DC0">
        <w:rPr>
          <w:rFonts w:ascii="Times New Roman" w:hAnsi="Times New Roman"/>
        </w:rPr>
        <w:t>Open and install.</w:t>
      </w:r>
    </w:p>
    <w:p w:rsidR="008F6D6E" w:rsidRPr="008F1DC0" w:rsidRDefault="008F6D6E">
      <w:pPr>
        <w:pStyle w:val="Heading2"/>
        <w:keepNext/>
        <w:keepLines/>
        <w:numPr>
          <w:ilvl w:val="1"/>
          <w:numId w:val="152"/>
        </w:numPr>
        <w:spacing w:before="200" w:after="0" w:line="276" w:lineRule="auto"/>
        <w:ind w:hanging="450"/>
        <w:rPr>
          <w:rFonts w:ascii="Times New Roman" w:hAnsi="Times New Roman"/>
        </w:rPr>
        <w:pPrChange w:id="6905" w:author="Link Pieces" w:date="2015-08-26T15:31:00Z">
          <w:pPr>
            <w:pStyle w:val="Heading2"/>
            <w:keepNext/>
            <w:keepLines/>
            <w:numPr>
              <w:numId w:val="117"/>
            </w:numPr>
            <w:spacing w:before="200" w:after="0" w:line="276" w:lineRule="auto"/>
            <w:ind w:left="360" w:hanging="450"/>
          </w:pPr>
        </w:pPrChange>
      </w:pPr>
      <w:bookmarkStart w:id="6906" w:name="_Toc428358870"/>
      <w:r w:rsidRPr="008F1DC0">
        <w:rPr>
          <w:rFonts w:ascii="Times New Roman" w:hAnsi="Times New Roman"/>
        </w:rPr>
        <w:t>User’s Guide</w:t>
      </w:r>
      <w:bookmarkEnd w:id="6906"/>
      <w:r w:rsidRPr="008F1DC0">
        <w:rPr>
          <w:rFonts w:ascii="Times New Roman" w:hAnsi="Times New Roman"/>
        </w:rPr>
        <w:t xml:space="preserve"> </w:t>
      </w:r>
    </w:p>
    <w:p w:rsidR="008F6D6E" w:rsidRPr="008F1DC0" w:rsidRDefault="008F6D6E" w:rsidP="008F6D6E">
      <w:pPr>
        <w:pStyle w:val="Heading3"/>
        <w:numPr>
          <w:ilvl w:val="0"/>
          <w:numId w:val="0"/>
        </w:numPr>
        <w:rPr>
          <w:rFonts w:ascii="Times New Roman" w:hAnsi="Times New Roman"/>
        </w:rPr>
      </w:pPr>
      <w:bookmarkStart w:id="6907" w:name="_Toc428358871"/>
      <w:r w:rsidRPr="008F1DC0">
        <w:rPr>
          <w:rFonts w:ascii="Times New Roman" w:hAnsi="Times New Roman"/>
        </w:rPr>
        <w:t>6.3.1 Web application</w:t>
      </w:r>
      <w:bookmarkEnd w:id="6907"/>
    </w:p>
    <w:p w:rsidR="008F6D6E" w:rsidRPr="008F1DC0" w:rsidRDefault="008F6D6E" w:rsidP="008F6D6E">
      <w:pPr>
        <w:pStyle w:val="Heading4"/>
        <w:rPr>
          <w:rFonts w:ascii="Times New Roman" w:hAnsi="Times New Roman" w:cs="Times New Roman"/>
          <w:color w:val="auto"/>
        </w:rPr>
      </w:pPr>
      <w:r w:rsidRPr="008F1DC0">
        <w:rPr>
          <w:rStyle w:val="Heading4Char"/>
          <w:rFonts w:ascii="Times New Roman" w:hAnsi="Times New Roman" w:cs="Times New Roman"/>
        </w:rPr>
        <w:t>6.3.1.1</w:t>
      </w:r>
      <w:r w:rsidRPr="008F1DC0">
        <w:rPr>
          <w:rFonts w:ascii="Times New Roman" w:hAnsi="Times New Roman" w:cs="Times New Roman"/>
          <w:color w:val="auto"/>
        </w:rPr>
        <w:t xml:space="preserve"> </w:t>
      </w:r>
      <w:r w:rsidRPr="008F1DC0">
        <w:rPr>
          <w:rFonts w:ascii="Times New Roman" w:hAnsi="Times New Roman" w:cs="Times New Roman"/>
        </w:rPr>
        <w:t>Store owner login</w:t>
      </w:r>
    </w:p>
    <w:p w:rsidR="008F6D6E" w:rsidRPr="008F1DC0" w:rsidRDefault="008F6D6E" w:rsidP="00A5614C">
      <w:pPr>
        <w:rPr>
          <w:rFonts w:ascii="Times New Roman" w:hAnsi="Times New Roman"/>
        </w:rPr>
      </w:pPr>
      <w:r w:rsidRPr="008F1DC0">
        <w:rPr>
          <w:rFonts w:ascii="Times New Roman" w:hAnsi="Times New Roman"/>
        </w:rPr>
        <w:t>Type username and password to the login form and click “ĐĂNG NHẬP” button.</w:t>
      </w:r>
    </w:p>
    <w:p w:rsidR="008F6D6E" w:rsidRPr="008F1DC0" w:rsidRDefault="00D9524B" w:rsidP="00A5614C">
      <w:pPr>
        <w:ind w:left="720"/>
        <w:rPr>
          <w:rFonts w:ascii="Times New Roman" w:hAnsi="Times New Roman"/>
        </w:rPr>
      </w:pPr>
      <w:r w:rsidRPr="008F1DC0">
        <w:rPr>
          <w:rFonts w:ascii="Times New Roman" w:hAnsi="Times New Roman"/>
        </w:rPr>
        <w:t xml:space="preserve">    </w:t>
      </w:r>
      <w:r w:rsidR="008F6D6E" w:rsidRPr="008F1DC0">
        <w:rPr>
          <w:rFonts w:ascii="Times New Roman" w:hAnsi="Times New Roman"/>
          <w:noProof/>
          <w:lang w:val="en-US" w:eastAsia="ja-JP"/>
          <w:rPrChange w:id="6908" w:author="Link Pieces" w:date="2015-08-26T13:21:00Z">
            <w:rPr>
              <w:rFonts w:ascii="Times New Roman" w:hAnsi="Times New Roman"/>
              <w:noProof/>
              <w:lang w:val="en-US" w:eastAsia="ja-JP"/>
            </w:rPr>
          </w:rPrChange>
        </w:rPr>
        <w:drawing>
          <wp:inline distT="0" distB="0" distL="0" distR="0" wp14:anchorId="67B9122B" wp14:editId="41FAF6BA">
            <wp:extent cx="4295775" cy="3352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5775" cy="3352800"/>
                    </a:xfrm>
                    <a:prstGeom prst="rect">
                      <a:avLst/>
                    </a:prstGeom>
                  </pic:spPr>
                </pic:pic>
              </a:graphicData>
            </a:graphic>
          </wp:inline>
        </w:drawing>
      </w:r>
    </w:p>
    <w:p w:rsidR="008F6D6E" w:rsidRPr="008F1DC0" w:rsidRDefault="00D9524B" w:rsidP="00A5614C">
      <w:pPr>
        <w:pStyle w:val="Heading4"/>
        <w:rPr>
          <w:rFonts w:ascii="Times New Roman" w:hAnsi="Times New Roman" w:cs="Times New Roman"/>
          <w:rPrChange w:id="6909" w:author="Link Pieces" w:date="2015-08-26T13:21:00Z">
            <w:rPr/>
          </w:rPrChange>
        </w:rPr>
      </w:pPr>
      <w:r w:rsidRPr="008F1DC0">
        <w:rPr>
          <w:rFonts w:ascii="Times New Roman" w:hAnsi="Times New Roman" w:cs="Times New Roman"/>
          <w:rPrChange w:id="6910" w:author="Link Pieces" w:date="2015-08-26T13:21:00Z">
            <w:rPr/>
          </w:rPrChange>
        </w:rPr>
        <w:t xml:space="preserve">6.3.1.2 </w:t>
      </w:r>
      <w:r w:rsidR="008F6D6E" w:rsidRPr="008F1DC0">
        <w:rPr>
          <w:rFonts w:ascii="Times New Roman" w:hAnsi="Times New Roman" w:cs="Times New Roman"/>
          <w:rPrChange w:id="6911" w:author="Link Pieces" w:date="2015-08-26T13:21:00Z">
            <w:rPr/>
          </w:rPrChange>
        </w:rPr>
        <w:t>Register store owner account</w:t>
      </w:r>
    </w:p>
    <w:p w:rsidR="008F6D6E" w:rsidRPr="008F1DC0" w:rsidRDefault="008F6D6E" w:rsidP="008F6D6E">
      <w:pPr>
        <w:ind w:left="630"/>
        <w:rPr>
          <w:rFonts w:ascii="Times New Roman" w:hAnsi="Times New Roman"/>
        </w:rPr>
      </w:pPr>
      <w:r w:rsidRPr="008F1DC0">
        <w:rPr>
          <w:rFonts w:ascii="Times New Roman" w:hAnsi="Times New Roman"/>
        </w:rPr>
        <w:t>Go to the home page</w:t>
      </w:r>
      <w:r w:rsidR="00EF7D63" w:rsidRPr="008F1DC0">
        <w:rPr>
          <w:rFonts w:ascii="Times New Roman" w:hAnsi="Times New Roman"/>
          <w:rPrChange w:id="6912" w:author="Link Pieces" w:date="2015-08-26T13:21:00Z">
            <w:rPr/>
          </w:rPrChange>
        </w:rPr>
        <w:fldChar w:fldCharType="begin"/>
      </w:r>
      <w:r w:rsidR="00EF7D63" w:rsidRPr="008F1DC0">
        <w:rPr>
          <w:rFonts w:ascii="Times New Roman" w:hAnsi="Times New Roman"/>
          <w:rPrChange w:id="6913" w:author="Link Pieces" w:date="2015-08-26T13:21:00Z">
            <w:rPr/>
          </w:rPrChange>
        </w:rPr>
        <w:instrText xml:space="preserve"> HYPERLINK "http://bespokebms.tk" </w:instrText>
      </w:r>
      <w:r w:rsidR="00EF7D63" w:rsidRPr="008F1DC0">
        <w:rPr>
          <w:rFonts w:ascii="Times New Roman" w:hAnsi="Times New Roman"/>
          <w:rPrChange w:id="6914" w:author="Link Pieces" w:date="2015-08-26T13:21:00Z">
            <w:rPr/>
          </w:rPrChange>
        </w:rPr>
        <w:fldChar w:fldCharType="end"/>
      </w:r>
      <w:r w:rsidRPr="008F1DC0">
        <w:rPr>
          <w:rFonts w:ascii="Times New Roman" w:hAnsi="Times New Roman"/>
        </w:rPr>
        <w:t xml:space="preserve"> and click “Đăng ký” hyperlink on top navigation bar.</w:t>
      </w:r>
    </w:p>
    <w:p w:rsidR="008F6D6E" w:rsidRPr="008F1DC0" w:rsidRDefault="008F6D6E" w:rsidP="00A5614C">
      <w:pPr>
        <w:rPr>
          <w:rFonts w:ascii="Times New Roman" w:hAnsi="Times New Roman"/>
        </w:rPr>
      </w:pPr>
      <w:r w:rsidRPr="008F1DC0">
        <w:rPr>
          <w:rFonts w:ascii="Times New Roman" w:hAnsi="Times New Roman"/>
          <w:noProof/>
          <w:lang w:val="en-US" w:eastAsia="ja-JP"/>
          <w:rPrChange w:id="6915" w:author="Link Pieces" w:date="2015-08-26T13:21:00Z">
            <w:rPr>
              <w:rFonts w:ascii="Times New Roman" w:hAnsi="Times New Roman"/>
              <w:noProof/>
              <w:lang w:val="en-US" w:eastAsia="ja-JP"/>
            </w:rPr>
          </w:rPrChange>
        </w:rPr>
        <w:drawing>
          <wp:inline distT="0" distB="0" distL="0" distR="0" wp14:anchorId="53D8281E" wp14:editId="2687EBFB">
            <wp:extent cx="5943600" cy="5250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250180"/>
                    </a:xfrm>
                    <a:prstGeom prst="rect">
                      <a:avLst/>
                    </a:prstGeom>
                  </pic:spPr>
                </pic:pic>
              </a:graphicData>
            </a:graphic>
          </wp:inline>
        </w:drawing>
      </w:r>
      <w:r w:rsidRPr="008F1DC0">
        <w:rPr>
          <w:rFonts w:ascii="Times New Roman" w:hAnsi="Times New Roman"/>
        </w:rPr>
        <w:t>Fill this form and click “ĐĂNG KÝ” button. A confirmation mail will be sent to the provide email address.</w:t>
      </w:r>
    </w:p>
    <w:p w:rsidR="008F6D6E" w:rsidRPr="008F1DC0" w:rsidRDefault="008F6D6E" w:rsidP="008F6D6E">
      <w:pPr>
        <w:pStyle w:val="Heading4"/>
        <w:rPr>
          <w:rFonts w:ascii="Times New Roman" w:hAnsi="Times New Roman" w:cs="Times New Roman"/>
        </w:rPr>
      </w:pPr>
      <w:r w:rsidRPr="008F1DC0">
        <w:rPr>
          <w:rFonts w:ascii="Times New Roman" w:hAnsi="Times New Roman" w:cs="Times New Roman"/>
        </w:rPr>
        <w:t>6.3.1.3 Create store</w:t>
      </w:r>
    </w:p>
    <w:p w:rsidR="008F6D6E" w:rsidRPr="008F1DC0" w:rsidRDefault="008F6D6E" w:rsidP="008F6D6E">
      <w:pPr>
        <w:rPr>
          <w:rFonts w:ascii="Times New Roman" w:hAnsi="Times New Roman"/>
        </w:rPr>
      </w:pPr>
      <w:r w:rsidRPr="008F1DC0">
        <w:rPr>
          <w:rFonts w:ascii="Times New Roman" w:hAnsi="Times New Roman"/>
        </w:rPr>
        <w:t>Once the store owner has registered an account and confirmed his email address, the store creation form will show up:</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16" w:author="Link Pieces" w:date="2015-08-26T13:21:00Z">
            <w:rPr>
              <w:rFonts w:ascii="Times New Roman" w:hAnsi="Times New Roman"/>
              <w:noProof/>
              <w:lang w:val="en-US" w:eastAsia="ja-JP"/>
            </w:rPr>
          </w:rPrChange>
        </w:rPr>
        <w:drawing>
          <wp:inline distT="0" distB="0" distL="0" distR="0" wp14:anchorId="4774B0EF" wp14:editId="62B495DE">
            <wp:extent cx="5934710" cy="6720205"/>
            <wp:effectExtent l="0" t="0" r="8890" b="4445"/>
            <wp:docPr id="73" name="Picture 73" descr="C:\Users\Ndnam\Desktop\Tạo cửa hàng 2015-08-20 22-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nam\Desktop\Tạo cửa hàng 2015-08-20 22-20-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4710" cy="6720205"/>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Fill this form and click “HOÀN TẤT” to create a store.</w:t>
      </w:r>
    </w:p>
    <w:p w:rsidR="008F6D6E" w:rsidRPr="008F1DC0" w:rsidRDefault="008F6D6E" w:rsidP="00A5614C">
      <w:pPr>
        <w:pStyle w:val="Heading4"/>
        <w:numPr>
          <w:ilvl w:val="3"/>
          <w:numId w:val="125"/>
        </w:numPr>
        <w:snapToGrid w:val="0"/>
        <w:spacing w:before="200" w:line="276" w:lineRule="auto"/>
        <w:rPr>
          <w:rFonts w:ascii="Times New Roman" w:hAnsi="Times New Roman" w:cs="Times New Roman"/>
        </w:rPr>
      </w:pPr>
      <w:r w:rsidRPr="008F1DC0">
        <w:rPr>
          <w:rFonts w:ascii="Times New Roman" w:hAnsi="Times New Roman" w:cs="Times New Roman"/>
        </w:rPr>
        <w:t>View store statistics</w:t>
      </w:r>
    </w:p>
    <w:p w:rsidR="008F6D6E" w:rsidRPr="008F1DC0" w:rsidRDefault="008F6D6E" w:rsidP="008F6D6E">
      <w:pPr>
        <w:rPr>
          <w:rFonts w:ascii="Times New Roman" w:hAnsi="Times New Roman"/>
        </w:rPr>
      </w:pPr>
      <w:r w:rsidRPr="008F1DC0">
        <w:rPr>
          <w:rFonts w:ascii="Times New Roman" w:hAnsi="Times New Roman"/>
        </w:rPr>
        <w:t>Once a user logins successfully, he is redirected to store statistics page.</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17" w:author="Link Pieces" w:date="2015-08-26T13:21:00Z">
            <w:rPr>
              <w:rFonts w:ascii="Times New Roman" w:hAnsi="Times New Roman"/>
              <w:noProof/>
              <w:lang w:val="en-US" w:eastAsia="ja-JP"/>
            </w:rPr>
          </w:rPrChange>
        </w:rPr>
        <w:drawing>
          <wp:inline distT="0" distB="0" distL="0" distR="0" wp14:anchorId="44E645B5" wp14:editId="510D0559">
            <wp:extent cx="5934710" cy="5633085"/>
            <wp:effectExtent l="0" t="0" r="8890" b="5715"/>
            <wp:docPr id="74" name="Picture 74" descr="C:\Users\Ndnam\Desktop\Trang chủ 2015-08-20 22-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nam\Desktop\Trang chủ 2015-08-20 22-36-0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inline>
        </w:drawing>
      </w:r>
    </w:p>
    <w:p w:rsidR="008F6D6E" w:rsidRPr="008F1DC0" w:rsidRDefault="008F6D6E" w:rsidP="00A5614C">
      <w:pPr>
        <w:pStyle w:val="Heading4"/>
        <w:numPr>
          <w:ilvl w:val="3"/>
          <w:numId w:val="125"/>
        </w:numPr>
        <w:snapToGrid w:val="0"/>
        <w:spacing w:before="200" w:line="276" w:lineRule="auto"/>
        <w:rPr>
          <w:rFonts w:ascii="Times New Roman" w:hAnsi="Times New Roman" w:cs="Times New Roman"/>
        </w:rPr>
      </w:pPr>
      <w:r w:rsidRPr="008F1DC0">
        <w:rPr>
          <w:rFonts w:ascii="Times New Roman" w:hAnsi="Times New Roman" w:cs="Times New Roman"/>
        </w:rPr>
        <w:t>Order management</w:t>
      </w:r>
    </w:p>
    <w:p w:rsidR="008F6D6E" w:rsidRPr="008F1DC0" w:rsidRDefault="00402BA0" w:rsidP="00A5614C">
      <w:pPr>
        <w:pStyle w:val="Heading5"/>
        <w:rPr>
          <w:rFonts w:cs="Times New Roman"/>
          <w:b w:val="0"/>
          <w:rPrChange w:id="6918" w:author="Link Pieces" w:date="2015-08-26T13:21:00Z">
            <w:rPr>
              <w:rFonts w:asciiTheme="majorHAnsi" w:hAnsiTheme="majorHAnsi"/>
              <w:b w:val="0"/>
            </w:rPr>
          </w:rPrChange>
        </w:rPr>
      </w:pPr>
      <w:r w:rsidRPr="008F1DC0">
        <w:rPr>
          <w:rFonts w:cs="Times New Roman"/>
          <w:rPrChange w:id="6919" w:author="Link Pieces" w:date="2015-08-26T13:21:00Z">
            <w:rPr/>
          </w:rPrChange>
        </w:rPr>
        <w:t xml:space="preserve">6.3.1.5.1 </w:t>
      </w:r>
      <w:r w:rsidR="008F6D6E" w:rsidRPr="008F1DC0">
        <w:rPr>
          <w:rFonts w:cs="Times New Roman"/>
          <w:rPrChange w:id="6920" w:author="Link Pieces" w:date="2015-08-26T13:21:00Z">
            <w:rPr>
              <w:rFonts w:asciiTheme="majorHAnsi" w:hAnsiTheme="majorHAnsi"/>
            </w:rPr>
          </w:rPrChange>
        </w:rPr>
        <w:t>View order list (“Quản lý đơn đặt hàng” page)</w:t>
      </w:r>
    </w:p>
    <w:p w:rsidR="008F6D6E" w:rsidRPr="008F1DC0" w:rsidRDefault="008F6D6E" w:rsidP="008F6D6E">
      <w:pPr>
        <w:rPr>
          <w:rFonts w:ascii="Times New Roman" w:hAnsi="Times New Roman"/>
        </w:rPr>
      </w:pPr>
      <w:r w:rsidRPr="008F1DC0">
        <w:rPr>
          <w:rFonts w:ascii="Times New Roman" w:hAnsi="Times New Roman"/>
        </w:rPr>
        <w:t>Click “Đơn đặt hàng</w:t>
      </w:r>
      <w:r w:rsidR="00BE03AA" w:rsidRPr="008F1DC0">
        <w:rPr>
          <w:rFonts w:ascii="Times New Roman" w:hAnsi="Times New Roman"/>
        </w:rPr>
        <w:t>” on</w:t>
      </w:r>
      <w:r w:rsidRPr="008F1DC0">
        <w:rPr>
          <w:rFonts w:ascii="Times New Roman" w:hAnsi="Times New Roman"/>
        </w:rPr>
        <w:t xml:space="preserve"> the sidebar to view the list of orders.</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21" w:author="Link Pieces" w:date="2015-08-26T13:21:00Z">
            <w:rPr>
              <w:rFonts w:ascii="Times New Roman" w:hAnsi="Times New Roman"/>
              <w:noProof/>
              <w:lang w:val="en-US" w:eastAsia="ja-JP"/>
            </w:rPr>
          </w:rPrChange>
        </w:rPr>
        <w:drawing>
          <wp:inline distT="0" distB="0" distL="0" distR="0" wp14:anchorId="7B9303F1" wp14:editId="520B21DF">
            <wp:extent cx="5943600" cy="1762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762125"/>
                    </a:xfrm>
                    <a:prstGeom prst="rect">
                      <a:avLst/>
                    </a:prstGeom>
                  </pic:spPr>
                </pic:pic>
              </a:graphicData>
            </a:graphic>
          </wp:inline>
        </w:drawing>
      </w:r>
      <w:r w:rsidRPr="008F1DC0">
        <w:rPr>
          <w:rFonts w:ascii="Times New Roman" w:hAnsi="Times New Roman"/>
          <w:noProof/>
          <w:lang w:val="en-US"/>
        </w:rPr>
        <w:t xml:space="preserve"> </w:t>
      </w:r>
    </w:p>
    <w:p w:rsidR="008F6D6E" w:rsidRPr="008F1DC0" w:rsidRDefault="008F6D6E" w:rsidP="008F6D6E">
      <w:pPr>
        <w:rPr>
          <w:rFonts w:ascii="Times New Roman" w:hAnsi="Times New Roman"/>
        </w:rPr>
      </w:pPr>
    </w:p>
    <w:p w:rsidR="008F6D6E" w:rsidRPr="008F1DC0" w:rsidRDefault="00F57A44" w:rsidP="00A5614C">
      <w:pPr>
        <w:pStyle w:val="Heading5"/>
        <w:rPr>
          <w:rFonts w:cs="Times New Roman"/>
          <w:b w:val="0"/>
        </w:rPr>
      </w:pPr>
      <w:r w:rsidRPr="008F1DC0">
        <w:rPr>
          <w:rFonts w:cs="Times New Roman"/>
        </w:rPr>
        <w:t xml:space="preserve">6.3.1.5.2 </w:t>
      </w:r>
      <w:r w:rsidR="008F6D6E" w:rsidRPr="008F1DC0">
        <w:rPr>
          <w:rFonts w:cs="Times New Roman"/>
        </w:rPr>
        <w:t xml:space="preserve">View order </w:t>
      </w:r>
      <w:r w:rsidR="005341DE" w:rsidRPr="008F1DC0">
        <w:rPr>
          <w:rFonts w:cs="Times New Roman"/>
        </w:rPr>
        <w:t>detail</w:t>
      </w:r>
    </w:p>
    <w:p w:rsidR="008F6D6E" w:rsidRPr="008F1DC0" w:rsidRDefault="008F6D6E" w:rsidP="008F6D6E">
      <w:pPr>
        <w:rPr>
          <w:rFonts w:ascii="Times New Roman" w:hAnsi="Times New Roman"/>
        </w:rPr>
      </w:pPr>
      <w:r w:rsidRPr="008F1DC0">
        <w:rPr>
          <w:rFonts w:ascii="Times New Roman" w:hAnsi="Times New Roman"/>
        </w:rPr>
        <w:t xml:space="preserve">On “Quản lý đơn đặt hàng” page, click on an order’s code or its </w:t>
      </w:r>
      <w:r w:rsidRPr="008F1DC0">
        <w:rPr>
          <w:rFonts w:ascii="Times New Roman" w:hAnsi="Times New Roman"/>
          <w:noProof/>
          <w:lang w:val="en-US" w:eastAsia="ja-JP"/>
          <w:rPrChange w:id="6922" w:author="Link Pieces" w:date="2015-08-26T13:21:00Z">
            <w:rPr>
              <w:rFonts w:ascii="Times New Roman" w:hAnsi="Times New Roman"/>
              <w:noProof/>
              <w:lang w:val="en-US" w:eastAsia="ja-JP"/>
            </w:rPr>
          </w:rPrChange>
        </w:rPr>
        <w:drawing>
          <wp:inline distT="0" distB="0" distL="0" distR="0" wp14:anchorId="101F4274" wp14:editId="1A4518D6">
            <wp:extent cx="314325" cy="238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4325" cy="238125"/>
                    </a:xfrm>
                    <a:prstGeom prst="rect">
                      <a:avLst/>
                    </a:prstGeom>
                  </pic:spPr>
                </pic:pic>
              </a:graphicData>
            </a:graphic>
          </wp:inline>
        </w:drawing>
      </w:r>
      <w:r w:rsidRPr="008F1DC0">
        <w:rPr>
          <w:rFonts w:ascii="Times New Roman" w:hAnsi="Times New Roman"/>
        </w:rPr>
        <w:t xml:space="preserve"> button to open order details page.</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23" w:author="Link Pieces" w:date="2015-08-26T13:21:00Z">
            <w:rPr>
              <w:rFonts w:ascii="Times New Roman" w:hAnsi="Times New Roman"/>
              <w:noProof/>
              <w:lang w:val="en-US" w:eastAsia="ja-JP"/>
            </w:rPr>
          </w:rPrChange>
        </w:rPr>
        <w:drawing>
          <wp:inline distT="0" distB="0" distL="0" distR="0" wp14:anchorId="67D68229" wp14:editId="2B4C567B">
            <wp:extent cx="5943600" cy="7634605"/>
            <wp:effectExtent l="0" t="0" r="0" b="4445"/>
            <wp:docPr id="77" name="Picture 77" descr="C:\Users\Ndnam\Desktop\Chi tiết đơn đặt hàng- 1X88JV8 2015-08-21 00-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nam\Desktop\Chi tiết đơn đặt hàng- 1X88JV8 2015-08-21 00-16-5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7634605"/>
                    </a:xfrm>
                    <a:prstGeom prst="rect">
                      <a:avLst/>
                    </a:prstGeom>
                    <a:noFill/>
                    <a:ln>
                      <a:noFill/>
                    </a:ln>
                  </pic:spPr>
                </pic:pic>
              </a:graphicData>
            </a:graphic>
          </wp:inline>
        </w:drawing>
      </w:r>
    </w:p>
    <w:p w:rsidR="008F6D6E" w:rsidRPr="008F1DC0" w:rsidRDefault="00060E15" w:rsidP="008F6D6E">
      <w:pPr>
        <w:pStyle w:val="Heading5"/>
        <w:ind w:left="1009" w:hanging="1009"/>
        <w:rPr>
          <w:rFonts w:cs="Times New Roman"/>
        </w:rPr>
      </w:pPr>
      <w:r w:rsidRPr="008F1DC0">
        <w:rPr>
          <w:rFonts w:cs="Times New Roman"/>
        </w:rPr>
        <w:t>6.3.1.5</w:t>
      </w:r>
      <w:r w:rsidR="008F6D6E" w:rsidRPr="008F1DC0">
        <w:rPr>
          <w:rFonts w:cs="Times New Roman"/>
        </w:rPr>
        <w:t>.3 Create new order</w:t>
      </w:r>
    </w:p>
    <w:p w:rsidR="008F6D6E" w:rsidRPr="008F1DC0" w:rsidRDefault="008F6D6E" w:rsidP="008F6D6E">
      <w:pPr>
        <w:rPr>
          <w:rFonts w:ascii="Times New Roman" w:hAnsi="Times New Roman"/>
        </w:rPr>
      </w:pPr>
      <w:r w:rsidRPr="008F1DC0">
        <w:rPr>
          <w:rFonts w:ascii="Times New Roman" w:hAnsi="Times New Roman"/>
        </w:rPr>
        <w:t xml:space="preserve">Click </w:t>
      </w:r>
      <w:r w:rsidRPr="008F1DC0">
        <w:rPr>
          <w:rFonts w:ascii="Times New Roman" w:hAnsi="Times New Roman"/>
          <w:noProof/>
          <w:lang w:val="en-US" w:eastAsia="ja-JP"/>
          <w:rPrChange w:id="6924" w:author="Link Pieces" w:date="2015-08-26T13:21:00Z">
            <w:rPr>
              <w:rFonts w:ascii="Times New Roman" w:hAnsi="Times New Roman"/>
              <w:noProof/>
              <w:lang w:val="en-US" w:eastAsia="ja-JP"/>
            </w:rPr>
          </w:rPrChange>
        </w:rPr>
        <w:drawing>
          <wp:inline distT="0" distB="0" distL="0" distR="0" wp14:anchorId="2A9E82A1" wp14:editId="1E061B14">
            <wp:extent cx="971550" cy="285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71550" cy="285750"/>
                    </a:xfrm>
                    <a:prstGeom prst="rect">
                      <a:avLst/>
                    </a:prstGeom>
                  </pic:spPr>
                </pic:pic>
              </a:graphicData>
            </a:graphic>
          </wp:inline>
        </w:drawing>
      </w:r>
      <w:r w:rsidRPr="008F1DC0">
        <w:rPr>
          <w:rFonts w:ascii="Times New Roman" w:hAnsi="Times New Roman"/>
        </w:rPr>
        <w:t xml:space="preserve"> on “Quản lý đơn đặt hàng” page to open the order creation form.</w:t>
      </w:r>
    </w:p>
    <w:p w:rsidR="008F6D6E" w:rsidRPr="008F1DC0" w:rsidRDefault="008F6D6E" w:rsidP="008F6D6E">
      <w:pPr>
        <w:rPr>
          <w:rFonts w:ascii="Times New Roman" w:hAnsi="Times New Roman"/>
        </w:rPr>
      </w:pPr>
      <w:r w:rsidRPr="008F1DC0">
        <w:rPr>
          <w:rFonts w:ascii="Times New Roman" w:hAnsi="Times New Roman"/>
        </w:rPr>
        <w:t>Fill up the form. If the order is placed by an old customer, you can use the “Khách hàng” input to search for that customer record. Otherwise, click “Khách hàng mới” to create a new customer.</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25" w:author="Link Pieces" w:date="2015-08-26T13:21:00Z">
            <w:rPr>
              <w:rFonts w:ascii="Times New Roman" w:hAnsi="Times New Roman"/>
              <w:noProof/>
              <w:lang w:val="en-US" w:eastAsia="ja-JP"/>
            </w:rPr>
          </w:rPrChange>
        </w:rPr>
        <w:drawing>
          <wp:inline distT="0" distB="0" distL="0" distR="0" wp14:anchorId="6B4997C5" wp14:editId="015041AD">
            <wp:extent cx="5934710" cy="8220710"/>
            <wp:effectExtent l="0" t="0" r="8890" b="8890"/>
            <wp:docPr id="79" name="Picture 79" descr="C:\Users\Ndnam\Desktop\Tạo đơn hàng 2015-08-20 23-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nam\Desktop\Tạo đơn hàng 2015-08-20 23-35-2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4710" cy="8220710"/>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Click “Hoàn tất” to complete creating the order.</w:t>
      </w:r>
    </w:p>
    <w:p w:rsidR="008F6D6E" w:rsidRPr="008F1DC0" w:rsidRDefault="008F6D6E" w:rsidP="00A5614C">
      <w:pPr>
        <w:pStyle w:val="Heading5"/>
        <w:numPr>
          <w:ilvl w:val="4"/>
          <w:numId w:val="126"/>
        </w:numPr>
        <w:snapToGrid w:val="0"/>
        <w:spacing w:before="200"/>
        <w:rPr>
          <w:rFonts w:cs="Times New Roman"/>
          <w:b w:val="0"/>
        </w:rPr>
      </w:pPr>
      <w:r w:rsidRPr="008F1DC0">
        <w:rPr>
          <w:rFonts w:cs="Times New Roman"/>
        </w:rPr>
        <w:t>Edit order</w:t>
      </w:r>
    </w:p>
    <w:p w:rsidR="008F6D6E" w:rsidRPr="008F1DC0" w:rsidRDefault="008F6D6E" w:rsidP="008F6D6E">
      <w:pPr>
        <w:rPr>
          <w:rFonts w:ascii="Times New Roman" w:hAnsi="Times New Roman"/>
        </w:rPr>
      </w:pPr>
      <w:r w:rsidRPr="008F1DC0">
        <w:rPr>
          <w:rFonts w:ascii="Times New Roman" w:hAnsi="Times New Roman"/>
        </w:rPr>
        <w:t xml:space="preserve">Click an order’s </w:t>
      </w:r>
      <w:r w:rsidRPr="008F1DC0">
        <w:rPr>
          <w:rFonts w:ascii="Times New Roman" w:hAnsi="Times New Roman"/>
          <w:noProof/>
          <w:lang w:val="en-US" w:eastAsia="ja-JP"/>
          <w:rPrChange w:id="6926" w:author="Link Pieces" w:date="2015-08-26T13:21:00Z">
            <w:rPr>
              <w:rFonts w:ascii="Times New Roman" w:hAnsi="Times New Roman"/>
              <w:noProof/>
              <w:lang w:val="en-US" w:eastAsia="ja-JP"/>
            </w:rPr>
          </w:rPrChange>
        </w:rPr>
        <w:drawing>
          <wp:inline distT="0" distB="0" distL="0" distR="0" wp14:anchorId="7EF44CE8" wp14:editId="7D374FEC">
            <wp:extent cx="327660" cy="2844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8F1DC0">
        <w:rPr>
          <w:rFonts w:ascii="Times New Roman" w:hAnsi="Times New Roman"/>
        </w:rPr>
        <w:t xml:space="preserve"> button on “Quản lý đơn đặt hàng” page or </w:t>
      </w:r>
      <w:r w:rsidRPr="008F1DC0">
        <w:rPr>
          <w:rFonts w:ascii="Times New Roman" w:hAnsi="Times New Roman"/>
          <w:noProof/>
          <w:lang w:val="en-US" w:eastAsia="ja-JP"/>
          <w:rPrChange w:id="6927" w:author="Link Pieces" w:date="2015-08-26T13:21:00Z">
            <w:rPr>
              <w:rFonts w:ascii="Times New Roman" w:hAnsi="Times New Roman"/>
              <w:noProof/>
              <w:lang w:val="en-US" w:eastAsia="ja-JP"/>
            </w:rPr>
          </w:rPrChange>
        </w:rPr>
        <w:drawing>
          <wp:inline distT="0" distB="0" distL="0" distR="0" wp14:anchorId="4E020ED7" wp14:editId="40001C8E">
            <wp:extent cx="609600" cy="333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600" cy="333375"/>
                    </a:xfrm>
                    <a:prstGeom prst="rect">
                      <a:avLst/>
                    </a:prstGeom>
                  </pic:spPr>
                </pic:pic>
              </a:graphicData>
            </a:graphic>
          </wp:inline>
        </w:drawing>
      </w:r>
      <w:r w:rsidRPr="008F1DC0">
        <w:rPr>
          <w:rFonts w:ascii="Times New Roman" w:hAnsi="Times New Roman"/>
        </w:rPr>
        <w:t xml:space="preserve"> button on an order details page to open the edit form. Make the changes. After clicking “Hoàn tất”, a confirmation dialog will appear. Type in your note and click “OK” to accept the changes.</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28" w:author="Link Pieces" w:date="2015-08-26T13:21:00Z">
            <w:rPr>
              <w:rFonts w:ascii="Times New Roman" w:hAnsi="Times New Roman"/>
              <w:noProof/>
              <w:lang w:val="en-US" w:eastAsia="ja-JP"/>
            </w:rPr>
          </w:rPrChange>
        </w:rPr>
        <w:drawing>
          <wp:inline distT="0" distB="0" distL="0" distR="0" wp14:anchorId="5F54543E" wp14:editId="4130B480">
            <wp:extent cx="5648325" cy="26003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48325" cy="2600325"/>
                    </a:xfrm>
                    <a:prstGeom prst="rect">
                      <a:avLst/>
                    </a:prstGeom>
                  </pic:spPr>
                </pic:pic>
              </a:graphicData>
            </a:graphic>
          </wp:inline>
        </w:drawing>
      </w:r>
    </w:p>
    <w:p w:rsidR="008F6D6E" w:rsidRPr="008F1DC0" w:rsidRDefault="008F6D6E" w:rsidP="00A5614C">
      <w:pPr>
        <w:pStyle w:val="Heading5"/>
        <w:numPr>
          <w:ilvl w:val="4"/>
          <w:numId w:val="126"/>
        </w:numPr>
        <w:snapToGrid w:val="0"/>
        <w:spacing w:before="200"/>
        <w:rPr>
          <w:rFonts w:cs="Times New Roman"/>
        </w:rPr>
      </w:pPr>
      <w:r w:rsidRPr="008F1DC0">
        <w:rPr>
          <w:rFonts w:cs="Times New Roman"/>
        </w:rPr>
        <w:t>Accept a newly placed order</w:t>
      </w:r>
    </w:p>
    <w:p w:rsidR="008F6D6E" w:rsidRPr="008F1DC0" w:rsidRDefault="008F6D6E" w:rsidP="008F6D6E">
      <w:pPr>
        <w:rPr>
          <w:rFonts w:ascii="Times New Roman" w:hAnsi="Times New Roman"/>
        </w:rPr>
      </w:pPr>
      <w:r w:rsidRPr="008F1DC0">
        <w:rPr>
          <w:rFonts w:ascii="Times New Roman" w:hAnsi="Times New Roman"/>
        </w:rPr>
        <w:t xml:space="preserve">On “Quản lý đơn đặt hàng” page, click on a newly placed order’s </w:t>
      </w:r>
      <w:r w:rsidRPr="008F1DC0">
        <w:rPr>
          <w:rFonts w:ascii="Times New Roman" w:hAnsi="Times New Roman"/>
          <w:noProof/>
          <w:lang w:val="en-US" w:eastAsia="ja-JP"/>
          <w:rPrChange w:id="6929" w:author="Link Pieces" w:date="2015-08-26T13:21:00Z">
            <w:rPr>
              <w:rFonts w:ascii="Times New Roman" w:hAnsi="Times New Roman"/>
              <w:noProof/>
              <w:lang w:val="en-US" w:eastAsia="ja-JP"/>
            </w:rPr>
          </w:rPrChange>
        </w:rPr>
        <w:drawing>
          <wp:inline distT="0" distB="0" distL="0" distR="0" wp14:anchorId="04897483" wp14:editId="2847692F">
            <wp:extent cx="304800" cy="2762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4800" cy="276225"/>
                    </a:xfrm>
                    <a:prstGeom prst="rect">
                      <a:avLst/>
                    </a:prstGeom>
                  </pic:spPr>
                </pic:pic>
              </a:graphicData>
            </a:graphic>
          </wp:inline>
        </w:drawing>
      </w:r>
      <w:r w:rsidRPr="008F1DC0">
        <w:rPr>
          <w:rFonts w:ascii="Times New Roman" w:hAnsi="Times New Roman"/>
        </w:rPr>
        <w:t xml:space="preserve"> button to become its merchandiser.</w:t>
      </w:r>
    </w:p>
    <w:p w:rsidR="008F6D6E" w:rsidRPr="008F1DC0" w:rsidRDefault="008F6D6E" w:rsidP="00A5614C">
      <w:pPr>
        <w:pStyle w:val="Heading5"/>
        <w:numPr>
          <w:ilvl w:val="4"/>
          <w:numId w:val="126"/>
        </w:numPr>
        <w:snapToGrid w:val="0"/>
        <w:spacing w:before="200"/>
        <w:rPr>
          <w:rFonts w:cs="Times New Roman"/>
        </w:rPr>
      </w:pPr>
      <w:r w:rsidRPr="008F1DC0">
        <w:rPr>
          <w:rFonts w:cs="Times New Roman"/>
        </w:rPr>
        <w:t>Make request to take over another staff’s order</w:t>
      </w:r>
    </w:p>
    <w:p w:rsidR="008F6D6E" w:rsidRPr="008F1DC0" w:rsidRDefault="008F6D6E" w:rsidP="008F6D6E">
      <w:pPr>
        <w:rPr>
          <w:rFonts w:ascii="Times New Roman" w:hAnsi="Times New Roman"/>
        </w:rPr>
      </w:pPr>
      <w:r w:rsidRPr="008F1DC0">
        <w:rPr>
          <w:rFonts w:ascii="Times New Roman" w:hAnsi="Times New Roman"/>
        </w:rPr>
        <w:t xml:space="preserve">On “Quản lý đơn đặt hàng” page, click on </w:t>
      </w:r>
      <w:r w:rsidRPr="008F1DC0">
        <w:rPr>
          <w:rFonts w:ascii="Times New Roman" w:hAnsi="Times New Roman"/>
          <w:noProof/>
          <w:lang w:val="en-US" w:eastAsia="ja-JP"/>
          <w:rPrChange w:id="6930" w:author="Link Pieces" w:date="2015-08-26T13:21:00Z">
            <w:rPr>
              <w:rFonts w:ascii="Times New Roman" w:hAnsi="Times New Roman"/>
              <w:noProof/>
              <w:lang w:val="en-US" w:eastAsia="ja-JP"/>
            </w:rPr>
          </w:rPrChange>
        </w:rPr>
        <w:drawing>
          <wp:inline distT="0" distB="0" distL="0" distR="0" wp14:anchorId="569AEE43" wp14:editId="10B37767">
            <wp:extent cx="314325" cy="2762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325" cy="276225"/>
                    </a:xfrm>
                    <a:prstGeom prst="rect">
                      <a:avLst/>
                    </a:prstGeom>
                  </pic:spPr>
                </pic:pic>
              </a:graphicData>
            </a:graphic>
          </wp:inline>
        </w:drawing>
      </w:r>
      <w:r w:rsidRPr="008F1DC0">
        <w:rPr>
          <w:rFonts w:ascii="Times New Roman" w:hAnsi="Times New Roman"/>
        </w:rPr>
        <w:t>button of an order and click “OK” on the confirmation dialog to send a take-over request to the order’s current merchandiser.</w:t>
      </w:r>
    </w:p>
    <w:p w:rsidR="008F6D6E" w:rsidRPr="008F1DC0" w:rsidRDefault="008F6D6E" w:rsidP="00A5614C">
      <w:pPr>
        <w:pStyle w:val="Heading5"/>
        <w:numPr>
          <w:ilvl w:val="4"/>
          <w:numId w:val="126"/>
        </w:numPr>
        <w:snapToGrid w:val="0"/>
        <w:spacing w:before="200"/>
        <w:rPr>
          <w:rFonts w:cs="Times New Roman"/>
        </w:rPr>
      </w:pPr>
      <w:r w:rsidRPr="008F1DC0">
        <w:rPr>
          <w:rFonts w:cs="Times New Roman"/>
        </w:rPr>
        <w:t>Accept a take-over request</w:t>
      </w:r>
    </w:p>
    <w:p w:rsidR="008F6D6E" w:rsidRPr="008F1DC0" w:rsidRDefault="008F6D6E" w:rsidP="008F6D6E">
      <w:pPr>
        <w:rPr>
          <w:rFonts w:ascii="Times New Roman" w:hAnsi="Times New Roman"/>
        </w:rPr>
      </w:pPr>
      <w:r w:rsidRPr="008F1DC0">
        <w:rPr>
          <w:rFonts w:ascii="Times New Roman" w:hAnsi="Times New Roman"/>
        </w:rPr>
        <w:t xml:space="preserve">If there are other staff requesting to take over your order, this button </w:t>
      </w:r>
      <w:r w:rsidRPr="008F1DC0">
        <w:rPr>
          <w:rFonts w:ascii="Times New Roman" w:hAnsi="Times New Roman"/>
          <w:noProof/>
          <w:lang w:val="en-US" w:eastAsia="ja-JP"/>
          <w:rPrChange w:id="6931" w:author="Link Pieces" w:date="2015-08-26T13:21:00Z">
            <w:rPr>
              <w:rFonts w:ascii="Times New Roman" w:hAnsi="Times New Roman"/>
              <w:noProof/>
              <w:lang w:val="en-US" w:eastAsia="ja-JP"/>
            </w:rPr>
          </w:rPrChange>
        </w:rPr>
        <w:drawing>
          <wp:inline distT="0" distB="0" distL="0" distR="0" wp14:anchorId="4FF875F2" wp14:editId="09D1A25A">
            <wp:extent cx="228600" cy="2571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8600" cy="257175"/>
                    </a:xfrm>
                    <a:prstGeom prst="rect">
                      <a:avLst/>
                    </a:prstGeom>
                  </pic:spPr>
                </pic:pic>
              </a:graphicData>
            </a:graphic>
          </wp:inline>
        </w:drawing>
      </w:r>
      <w:r w:rsidRPr="008F1DC0">
        <w:rPr>
          <w:rFonts w:ascii="Times New Roman" w:hAnsi="Times New Roman"/>
        </w:rPr>
        <w:t xml:space="preserve"> will appear. Click on it to open the order transfer dialog.</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32" w:author="Link Pieces" w:date="2015-08-26T13:21:00Z">
            <w:rPr>
              <w:rFonts w:ascii="Times New Roman" w:hAnsi="Times New Roman"/>
              <w:noProof/>
              <w:lang w:val="en-US" w:eastAsia="ja-JP"/>
            </w:rPr>
          </w:rPrChange>
        </w:rPr>
        <w:drawing>
          <wp:inline distT="0" distB="0" distL="0" distR="0" wp14:anchorId="4A4E1D94" wp14:editId="31D18A29">
            <wp:extent cx="5657850" cy="1885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7850" cy="1885950"/>
                    </a:xfrm>
                    <a:prstGeom prst="rect">
                      <a:avLst/>
                    </a:prstGeom>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Select a staff (in case there are more than one staff requesting) and click “OK” to give that staff the right to process your order.</w:t>
      </w:r>
    </w:p>
    <w:p w:rsidR="008F6D6E" w:rsidRPr="008F1DC0" w:rsidRDefault="008F6D6E" w:rsidP="00A5614C">
      <w:pPr>
        <w:pStyle w:val="Heading5"/>
        <w:numPr>
          <w:ilvl w:val="4"/>
          <w:numId w:val="126"/>
        </w:numPr>
        <w:snapToGrid w:val="0"/>
        <w:spacing w:before="200"/>
        <w:rPr>
          <w:rFonts w:cs="Times New Roman"/>
        </w:rPr>
      </w:pPr>
      <w:r w:rsidRPr="008F1DC0">
        <w:rPr>
          <w:rFonts w:cs="Times New Roman"/>
        </w:rPr>
        <w:t>Change order status on the list page</w:t>
      </w:r>
    </w:p>
    <w:p w:rsidR="008F6D6E" w:rsidRPr="008F1DC0" w:rsidRDefault="008F6D6E" w:rsidP="008F6D6E">
      <w:pPr>
        <w:rPr>
          <w:rFonts w:ascii="Times New Roman" w:hAnsi="Times New Roman"/>
        </w:rPr>
      </w:pPr>
      <w:r w:rsidRPr="008F1DC0">
        <w:rPr>
          <w:rFonts w:ascii="Times New Roman" w:hAnsi="Times New Roman"/>
        </w:rPr>
        <w:t>On “Quản lý đơn đặt hàng” page, click on an order’s status button and select a new status from the drop down list:</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33" w:author="Link Pieces" w:date="2015-08-26T13:21:00Z">
            <w:rPr>
              <w:rFonts w:ascii="Times New Roman" w:hAnsi="Times New Roman"/>
              <w:noProof/>
              <w:lang w:val="en-US" w:eastAsia="ja-JP"/>
            </w:rPr>
          </w:rPrChange>
        </w:rPr>
        <w:drawing>
          <wp:inline distT="0" distB="0" distL="0" distR="0" wp14:anchorId="4EAE271A" wp14:editId="0A1EF2FB">
            <wp:extent cx="2389505" cy="26225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89505" cy="2622550"/>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Type your note in the appeared confirmation dialog then click “OK”.</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34" w:author="Link Pieces" w:date="2015-08-26T13:21:00Z">
            <w:rPr>
              <w:rFonts w:ascii="Times New Roman" w:hAnsi="Times New Roman"/>
              <w:noProof/>
              <w:lang w:val="en-US" w:eastAsia="ja-JP"/>
            </w:rPr>
          </w:rPrChange>
        </w:rPr>
        <w:drawing>
          <wp:inline distT="0" distB="0" distL="0" distR="0" wp14:anchorId="605C3530" wp14:editId="4C716082">
            <wp:extent cx="5591175" cy="2514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91175" cy="2514600"/>
                    </a:xfrm>
                    <a:prstGeom prst="rect">
                      <a:avLst/>
                    </a:prstGeom>
                  </pic:spPr>
                </pic:pic>
              </a:graphicData>
            </a:graphic>
          </wp:inline>
        </w:drawing>
      </w:r>
    </w:p>
    <w:p w:rsidR="008F6D6E" w:rsidRPr="008F1DC0" w:rsidRDefault="008F6D6E" w:rsidP="00A5614C">
      <w:pPr>
        <w:pStyle w:val="Heading4"/>
        <w:numPr>
          <w:ilvl w:val="3"/>
          <w:numId w:val="126"/>
        </w:numPr>
        <w:snapToGrid w:val="0"/>
        <w:spacing w:before="200" w:line="276" w:lineRule="auto"/>
        <w:rPr>
          <w:rFonts w:ascii="Times New Roman" w:hAnsi="Times New Roman" w:cs="Times New Roman"/>
        </w:rPr>
      </w:pPr>
      <w:r w:rsidRPr="008F1DC0">
        <w:rPr>
          <w:rFonts w:ascii="Times New Roman" w:hAnsi="Times New Roman" w:cs="Times New Roman"/>
        </w:rPr>
        <w:t>Category Management</w:t>
      </w:r>
    </w:p>
    <w:p w:rsidR="008F6D6E" w:rsidRPr="008F1DC0" w:rsidRDefault="002E3F86" w:rsidP="008F6D6E">
      <w:pPr>
        <w:pStyle w:val="Heading5"/>
        <w:ind w:left="1009" w:hanging="1009"/>
        <w:rPr>
          <w:rFonts w:cs="Times New Roman"/>
        </w:rPr>
      </w:pPr>
      <w:r w:rsidRPr="008F1DC0">
        <w:rPr>
          <w:rFonts w:cs="Times New Roman"/>
        </w:rPr>
        <w:t xml:space="preserve">6.3.1.6.1 </w:t>
      </w:r>
      <w:r w:rsidR="008F6D6E" w:rsidRPr="008F1DC0">
        <w:rPr>
          <w:rFonts w:cs="Times New Roman"/>
        </w:rPr>
        <w:t>View category list (“Quản lý danh mục sản phẩm” page)</w:t>
      </w:r>
    </w:p>
    <w:p w:rsidR="008F6D6E" w:rsidRPr="008F1DC0" w:rsidRDefault="008F6D6E" w:rsidP="008F6D6E">
      <w:pPr>
        <w:rPr>
          <w:rFonts w:ascii="Times New Roman" w:hAnsi="Times New Roman"/>
        </w:rPr>
      </w:pPr>
      <w:r w:rsidRPr="008F1DC0">
        <w:rPr>
          <w:rFonts w:ascii="Times New Roman" w:hAnsi="Times New Roman"/>
        </w:rPr>
        <w:t>Click “Danh mục</w:t>
      </w:r>
      <w:r w:rsidR="00483EB9" w:rsidRPr="008F1DC0">
        <w:rPr>
          <w:rFonts w:ascii="Times New Roman" w:hAnsi="Times New Roman"/>
        </w:rPr>
        <w:t>” on</w:t>
      </w:r>
      <w:r w:rsidRPr="008F1DC0">
        <w:rPr>
          <w:rFonts w:ascii="Times New Roman" w:hAnsi="Times New Roman"/>
        </w:rPr>
        <w:t xml:space="preserve"> the sidebar to view the list of categories.</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35" w:author="Link Pieces" w:date="2015-08-26T13:21:00Z">
            <w:rPr>
              <w:rFonts w:ascii="Times New Roman" w:hAnsi="Times New Roman"/>
              <w:noProof/>
              <w:lang w:val="en-US" w:eastAsia="ja-JP"/>
            </w:rPr>
          </w:rPrChange>
        </w:rPr>
        <w:drawing>
          <wp:inline distT="0" distB="0" distL="0" distR="0" wp14:anchorId="34902E8C" wp14:editId="1A568A1A">
            <wp:extent cx="5943600" cy="13011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301115"/>
                    </a:xfrm>
                    <a:prstGeom prst="rect">
                      <a:avLst/>
                    </a:prstGeom>
                  </pic:spPr>
                </pic:pic>
              </a:graphicData>
            </a:graphic>
          </wp:inline>
        </w:drawing>
      </w:r>
    </w:p>
    <w:p w:rsidR="008F6D6E" w:rsidRPr="008F1DC0" w:rsidRDefault="00F924CE" w:rsidP="00A5614C">
      <w:pPr>
        <w:pStyle w:val="Heading5"/>
        <w:numPr>
          <w:ilvl w:val="4"/>
          <w:numId w:val="128"/>
        </w:numPr>
        <w:snapToGrid w:val="0"/>
        <w:spacing w:before="200"/>
        <w:rPr>
          <w:rFonts w:cs="Times New Roman"/>
        </w:rPr>
      </w:pPr>
      <w:r w:rsidRPr="008F1DC0">
        <w:rPr>
          <w:rFonts w:cs="Times New Roman"/>
        </w:rPr>
        <w:t>View category detail</w:t>
      </w:r>
    </w:p>
    <w:p w:rsidR="008F6D6E" w:rsidRPr="008F1DC0" w:rsidRDefault="008F6D6E" w:rsidP="008F6D6E">
      <w:pPr>
        <w:rPr>
          <w:rFonts w:ascii="Times New Roman" w:hAnsi="Times New Roman"/>
        </w:rPr>
      </w:pPr>
    </w:p>
    <w:p w:rsidR="008F6D6E" w:rsidRPr="008F1DC0" w:rsidRDefault="008F6D6E" w:rsidP="008F6D6E">
      <w:pPr>
        <w:rPr>
          <w:rFonts w:ascii="Times New Roman" w:hAnsi="Times New Roman"/>
        </w:rPr>
      </w:pPr>
      <w:r w:rsidRPr="008F1DC0">
        <w:rPr>
          <w:rFonts w:ascii="Times New Roman" w:hAnsi="Times New Roman"/>
        </w:rPr>
        <w:t xml:space="preserve">On “Quản lý danh mục sản phẩm” page, click </w:t>
      </w:r>
      <w:r w:rsidRPr="008F1DC0">
        <w:rPr>
          <w:rFonts w:ascii="Times New Roman" w:hAnsi="Times New Roman"/>
          <w:noProof/>
          <w:lang w:val="en-US" w:eastAsia="ja-JP"/>
          <w:rPrChange w:id="6936" w:author="Link Pieces" w:date="2015-08-26T13:21:00Z">
            <w:rPr>
              <w:rFonts w:ascii="Times New Roman" w:hAnsi="Times New Roman"/>
              <w:noProof/>
              <w:lang w:val="en-US" w:eastAsia="ja-JP"/>
            </w:rPr>
          </w:rPrChange>
        </w:rPr>
        <w:drawing>
          <wp:inline distT="0" distB="0" distL="0" distR="0" wp14:anchorId="04FCC7BD" wp14:editId="70874B4A">
            <wp:extent cx="3143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4325" cy="238125"/>
                    </a:xfrm>
                    <a:prstGeom prst="rect">
                      <a:avLst/>
                    </a:prstGeom>
                  </pic:spPr>
                </pic:pic>
              </a:graphicData>
            </a:graphic>
          </wp:inline>
        </w:drawing>
      </w:r>
      <w:r w:rsidRPr="008F1DC0">
        <w:rPr>
          <w:rFonts w:ascii="Times New Roman" w:hAnsi="Times New Roman"/>
        </w:rPr>
        <w:t xml:space="preserve"> button to open the category details page.</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37" w:author="Link Pieces" w:date="2015-08-26T13:21:00Z">
            <w:rPr>
              <w:rFonts w:ascii="Times New Roman" w:hAnsi="Times New Roman"/>
              <w:noProof/>
              <w:lang w:val="en-US" w:eastAsia="ja-JP"/>
            </w:rPr>
          </w:rPrChange>
        </w:rPr>
        <w:drawing>
          <wp:inline distT="0" distB="0" distL="0" distR="0" wp14:anchorId="1160477A" wp14:editId="35A2D4E2">
            <wp:extent cx="5650230" cy="8229600"/>
            <wp:effectExtent l="0" t="0" r="7620" b="0"/>
            <wp:docPr id="91" name="Picture 91" descr="C:\Users\Ndnam\Desktop\Chi tiết danh mục- Điện thoại 2015-08-21 00-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dnam\Desktop\Chi tiết danh mục- Điện thoại 2015-08-21 00-20-5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50230" cy="8229600"/>
                    </a:xfrm>
                    <a:prstGeom prst="rect">
                      <a:avLst/>
                    </a:prstGeom>
                    <a:noFill/>
                    <a:ln>
                      <a:noFill/>
                    </a:ln>
                  </pic:spPr>
                </pic:pic>
              </a:graphicData>
            </a:graphic>
          </wp:inline>
        </w:drawing>
      </w:r>
    </w:p>
    <w:p w:rsidR="008F6D6E" w:rsidRPr="008F1DC0" w:rsidRDefault="008F6D6E" w:rsidP="00A5614C">
      <w:pPr>
        <w:pStyle w:val="Heading5"/>
        <w:numPr>
          <w:ilvl w:val="4"/>
          <w:numId w:val="128"/>
        </w:numPr>
        <w:snapToGrid w:val="0"/>
        <w:spacing w:before="200"/>
        <w:rPr>
          <w:rFonts w:cs="Times New Roman"/>
        </w:rPr>
      </w:pPr>
      <w:r w:rsidRPr="008F1DC0">
        <w:rPr>
          <w:rFonts w:cs="Times New Roman"/>
        </w:rPr>
        <w:t>Create category</w:t>
      </w:r>
    </w:p>
    <w:p w:rsidR="008F6D6E" w:rsidRPr="008F1DC0" w:rsidRDefault="008F6D6E" w:rsidP="008F6D6E">
      <w:pPr>
        <w:rPr>
          <w:rFonts w:ascii="Times New Roman" w:hAnsi="Times New Roman"/>
          <w:b/>
        </w:rPr>
      </w:pPr>
      <w:r w:rsidRPr="008F1DC0">
        <w:rPr>
          <w:rFonts w:ascii="Times New Roman" w:hAnsi="Times New Roman"/>
        </w:rPr>
        <w:t>On “Quản lý danh mục sản phẩm” page, click</w:t>
      </w:r>
      <w:r w:rsidRPr="008F1DC0">
        <w:rPr>
          <w:rFonts w:ascii="Times New Roman" w:hAnsi="Times New Roman"/>
          <w:b/>
        </w:rPr>
        <w:t xml:space="preserve"> </w:t>
      </w:r>
      <w:r w:rsidRPr="008F1DC0">
        <w:rPr>
          <w:rFonts w:ascii="Times New Roman" w:hAnsi="Times New Roman"/>
          <w:noProof/>
          <w:lang w:val="en-US" w:eastAsia="ja-JP"/>
          <w:rPrChange w:id="6938" w:author="Link Pieces" w:date="2015-08-26T13:21:00Z">
            <w:rPr>
              <w:rFonts w:ascii="Times New Roman" w:hAnsi="Times New Roman"/>
              <w:noProof/>
              <w:lang w:val="en-US" w:eastAsia="ja-JP"/>
            </w:rPr>
          </w:rPrChange>
        </w:rPr>
        <w:drawing>
          <wp:inline distT="0" distB="0" distL="0" distR="0" wp14:anchorId="42CDB978" wp14:editId="6951027D">
            <wp:extent cx="931653" cy="267418"/>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4106" b="6416"/>
                    <a:stretch/>
                  </pic:blipFill>
                  <pic:spPr bwMode="auto">
                    <a:xfrm>
                      <a:off x="0" y="0"/>
                      <a:ext cx="931653" cy="267418"/>
                    </a:xfrm>
                    <a:prstGeom prst="rect">
                      <a:avLst/>
                    </a:prstGeom>
                    <a:ln>
                      <a:noFill/>
                    </a:ln>
                    <a:extLst>
                      <a:ext uri="{53640926-AAD7-44D8-BBD7-CCE9431645EC}">
                        <a14:shadowObscured xmlns:a14="http://schemas.microsoft.com/office/drawing/2010/main"/>
                      </a:ext>
                    </a:extLst>
                  </pic:spPr>
                </pic:pic>
              </a:graphicData>
            </a:graphic>
          </wp:inline>
        </w:drawing>
      </w:r>
      <w:r w:rsidRPr="008F1DC0">
        <w:rPr>
          <w:rFonts w:ascii="Times New Roman" w:hAnsi="Times New Roman"/>
          <w:b/>
        </w:rPr>
        <w:t xml:space="preserve"> </w:t>
      </w:r>
      <w:r w:rsidRPr="008F1DC0">
        <w:rPr>
          <w:rFonts w:ascii="Times New Roman" w:hAnsi="Times New Roman"/>
        </w:rPr>
        <w:t>to open category creation form</w:t>
      </w:r>
      <w:r w:rsidRPr="008F1DC0">
        <w:rPr>
          <w:rFonts w:ascii="Times New Roman" w:hAnsi="Times New Roman"/>
          <w:b/>
        </w:rPr>
        <w:t>.</w:t>
      </w:r>
      <w:r w:rsidRPr="008F1DC0">
        <w:rPr>
          <w:rFonts w:ascii="Times New Roman" w:hAnsi="Times New Roman"/>
          <w:b/>
          <w:noProof/>
          <w:lang w:val="en-US" w:eastAsia="ja-JP"/>
          <w:rPrChange w:id="6939" w:author="Link Pieces" w:date="2015-08-26T13:21:00Z">
            <w:rPr>
              <w:rFonts w:ascii="Times New Roman" w:hAnsi="Times New Roman"/>
              <w:b/>
              <w:noProof/>
              <w:lang w:val="en-US" w:eastAsia="ja-JP"/>
            </w:rPr>
          </w:rPrChange>
        </w:rPr>
        <w:drawing>
          <wp:inline distT="0" distB="0" distL="0" distR="0" wp14:anchorId="63D963B4" wp14:editId="25D2D89E">
            <wp:extent cx="5943600" cy="5572760"/>
            <wp:effectExtent l="0" t="0" r="0" b="8890"/>
            <wp:docPr id="93" name="Picture 93" descr="C:\Users\Ndnam\Desktop\Tạo danh mục 2015-08-21 00-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dnam\Desktop\Tạo danh mục 2015-08-21 00-25-3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5572760"/>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Fill in this form and click “Hoàn tất”</w:t>
      </w:r>
    </w:p>
    <w:p w:rsidR="008F6D6E" w:rsidRPr="008F1DC0" w:rsidRDefault="008F6D6E" w:rsidP="00A5614C">
      <w:pPr>
        <w:pStyle w:val="Heading5"/>
        <w:numPr>
          <w:ilvl w:val="4"/>
          <w:numId w:val="128"/>
        </w:numPr>
        <w:snapToGrid w:val="0"/>
        <w:spacing w:before="200"/>
        <w:rPr>
          <w:rFonts w:cs="Times New Roman"/>
        </w:rPr>
      </w:pPr>
      <w:r w:rsidRPr="008F1DC0">
        <w:rPr>
          <w:rFonts w:cs="Times New Roman"/>
        </w:rPr>
        <w:t>Edit category</w:t>
      </w:r>
    </w:p>
    <w:p w:rsidR="008F6D6E" w:rsidRPr="008F1DC0" w:rsidRDefault="008F6D6E" w:rsidP="008F6D6E">
      <w:pPr>
        <w:rPr>
          <w:rFonts w:ascii="Times New Roman" w:hAnsi="Times New Roman"/>
        </w:rPr>
      </w:pPr>
      <w:r w:rsidRPr="008F1DC0">
        <w:rPr>
          <w:rFonts w:ascii="Times New Roman" w:hAnsi="Times New Roman"/>
        </w:rPr>
        <w:t xml:space="preserve">Click a category’s </w:t>
      </w:r>
      <w:r w:rsidRPr="008F1DC0">
        <w:rPr>
          <w:rFonts w:ascii="Times New Roman" w:hAnsi="Times New Roman"/>
          <w:noProof/>
          <w:lang w:val="en-US" w:eastAsia="ja-JP"/>
          <w:rPrChange w:id="6940" w:author="Link Pieces" w:date="2015-08-26T13:21:00Z">
            <w:rPr>
              <w:rFonts w:ascii="Times New Roman" w:hAnsi="Times New Roman"/>
              <w:noProof/>
              <w:lang w:val="en-US" w:eastAsia="ja-JP"/>
            </w:rPr>
          </w:rPrChange>
        </w:rPr>
        <w:drawing>
          <wp:inline distT="0" distB="0" distL="0" distR="0" wp14:anchorId="24CCF247" wp14:editId="65774F34">
            <wp:extent cx="327660" cy="2844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8F1DC0">
        <w:rPr>
          <w:rFonts w:ascii="Times New Roman" w:hAnsi="Times New Roman"/>
        </w:rPr>
        <w:t xml:space="preserve"> button on “Quản lý đơn danh mục sản phẩm” page or </w:t>
      </w:r>
      <w:r w:rsidRPr="008F1DC0">
        <w:rPr>
          <w:rFonts w:ascii="Times New Roman" w:hAnsi="Times New Roman"/>
          <w:noProof/>
          <w:lang w:val="en-US" w:eastAsia="ja-JP"/>
          <w:rPrChange w:id="6941" w:author="Link Pieces" w:date="2015-08-26T13:21:00Z">
            <w:rPr>
              <w:rFonts w:ascii="Times New Roman" w:hAnsi="Times New Roman"/>
              <w:noProof/>
              <w:lang w:val="en-US" w:eastAsia="ja-JP"/>
            </w:rPr>
          </w:rPrChange>
        </w:rPr>
        <w:drawing>
          <wp:inline distT="0" distB="0" distL="0" distR="0" wp14:anchorId="2D266DAF" wp14:editId="364AACB7">
            <wp:extent cx="609600" cy="3333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600" cy="333375"/>
                    </a:xfrm>
                    <a:prstGeom prst="rect">
                      <a:avLst/>
                    </a:prstGeom>
                  </pic:spPr>
                </pic:pic>
              </a:graphicData>
            </a:graphic>
          </wp:inline>
        </w:drawing>
      </w:r>
      <w:r w:rsidRPr="008F1DC0">
        <w:rPr>
          <w:rFonts w:ascii="Times New Roman" w:hAnsi="Times New Roman"/>
        </w:rPr>
        <w:t xml:space="preserve"> button on a category details page to open the edit form. Make the changes and click “Hoàn tất”.</w:t>
      </w:r>
    </w:p>
    <w:p w:rsidR="008F6D6E" w:rsidRPr="008F1DC0" w:rsidRDefault="008F6D6E" w:rsidP="008F6D6E">
      <w:pPr>
        <w:pStyle w:val="Heading5"/>
        <w:ind w:left="1009" w:hanging="1009"/>
        <w:rPr>
          <w:rFonts w:cs="Times New Roman"/>
        </w:rPr>
      </w:pPr>
      <w:r w:rsidRPr="008F1DC0">
        <w:rPr>
          <w:rFonts w:cs="Times New Roman"/>
        </w:rPr>
        <w:t>6.3</w:t>
      </w:r>
      <w:r w:rsidR="006420F3" w:rsidRPr="008F1DC0">
        <w:rPr>
          <w:rFonts w:cs="Times New Roman"/>
        </w:rPr>
        <w:t xml:space="preserve">.1.6.5 </w:t>
      </w:r>
      <w:r w:rsidRPr="008F1DC0">
        <w:rPr>
          <w:rFonts w:cs="Times New Roman"/>
        </w:rPr>
        <w:t>Delete category</w:t>
      </w:r>
    </w:p>
    <w:p w:rsidR="008F6D6E" w:rsidRPr="008F1DC0" w:rsidRDefault="008F6D6E" w:rsidP="008F6D6E">
      <w:pPr>
        <w:rPr>
          <w:rFonts w:ascii="Times New Roman" w:hAnsi="Times New Roman"/>
        </w:rPr>
      </w:pPr>
      <w:r w:rsidRPr="008F1DC0">
        <w:rPr>
          <w:rFonts w:ascii="Times New Roman" w:hAnsi="Times New Roman"/>
        </w:rPr>
        <w:t xml:space="preserve">On “Quản lý danh mục sản phẩm” page, click a category’s </w:t>
      </w:r>
      <w:r w:rsidRPr="008F1DC0">
        <w:rPr>
          <w:rFonts w:ascii="Times New Roman" w:hAnsi="Times New Roman"/>
          <w:noProof/>
          <w:lang w:val="en-US" w:eastAsia="ja-JP"/>
          <w:rPrChange w:id="6942" w:author="Link Pieces" w:date="2015-08-26T13:21:00Z">
            <w:rPr>
              <w:rFonts w:ascii="Times New Roman" w:hAnsi="Times New Roman"/>
              <w:noProof/>
              <w:lang w:val="en-US" w:eastAsia="ja-JP"/>
            </w:rPr>
          </w:rPrChange>
        </w:rPr>
        <w:drawing>
          <wp:inline distT="0" distB="0" distL="0" distR="0" wp14:anchorId="69D0AFA9" wp14:editId="05EFD5AB">
            <wp:extent cx="285750" cy="247650"/>
            <wp:effectExtent l="0" t="0" r="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5750" cy="247650"/>
                    </a:xfrm>
                    <a:prstGeom prst="rect">
                      <a:avLst/>
                    </a:prstGeom>
                  </pic:spPr>
                </pic:pic>
              </a:graphicData>
            </a:graphic>
          </wp:inline>
        </w:drawing>
      </w:r>
      <w:r w:rsidRPr="008F1DC0">
        <w:rPr>
          <w:rFonts w:ascii="Times New Roman" w:hAnsi="Times New Roman"/>
        </w:rPr>
        <w:t xml:space="preserve"> button. Click “OK” on the confirmation dialog.</w:t>
      </w:r>
    </w:p>
    <w:p w:rsidR="008F6D6E" w:rsidRPr="008F1DC0" w:rsidRDefault="008F6D6E" w:rsidP="008F6D6E">
      <w:pPr>
        <w:rPr>
          <w:rFonts w:ascii="Times New Roman" w:hAnsi="Times New Roman"/>
        </w:rPr>
      </w:pPr>
      <w:r w:rsidRPr="008F1DC0">
        <w:rPr>
          <w:rFonts w:ascii="Times New Roman" w:hAnsi="Times New Roman"/>
        </w:rPr>
        <w:t xml:space="preserve">To delete multiple categories at the same time, check their checkboxes and click </w:t>
      </w:r>
      <w:r w:rsidRPr="008F1DC0">
        <w:rPr>
          <w:rFonts w:ascii="Times New Roman" w:hAnsi="Times New Roman"/>
          <w:noProof/>
          <w:lang w:val="en-US" w:eastAsia="ja-JP"/>
          <w:rPrChange w:id="6943" w:author="Link Pieces" w:date="2015-08-26T13:21:00Z">
            <w:rPr>
              <w:rFonts w:ascii="Times New Roman" w:hAnsi="Times New Roman"/>
              <w:noProof/>
              <w:lang w:val="en-US" w:eastAsia="ja-JP"/>
            </w:rPr>
          </w:rPrChange>
        </w:rPr>
        <w:drawing>
          <wp:inline distT="0" distB="0" distL="0" distR="0" wp14:anchorId="5CE4AA7B" wp14:editId="4B6D14B6">
            <wp:extent cx="1038225" cy="304800"/>
            <wp:effectExtent l="0" t="0" r="9525"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38225" cy="304800"/>
                    </a:xfrm>
                    <a:prstGeom prst="rect">
                      <a:avLst/>
                    </a:prstGeom>
                  </pic:spPr>
                </pic:pic>
              </a:graphicData>
            </a:graphic>
          </wp:inline>
        </w:drawing>
      </w:r>
      <w:r w:rsidRPr="008F1DC0">
        <w:rPr>
          <w:rFonts w:ascii="Times New Roman" w:hAnsi="Times New Roman"/>
        </w:rPr>
        <w:t xml:space="preserve"> button.</w:t>
      </w:r>
    </w:p>
    <w:p w:rsidR="008F6D6E" w:rsidRPr="008F1DC0" w:rsidRDefault="008F6D6E" w:rsidP="008F6D6E">
      <w:pPr>
        <w:rPr>
          <w:rFonts w:ascii="Times New Roman" w:hAnsi="Times New Roman"/>
          <w:b/>
        </w:rPr>
      </w:pPr>
      <w:r w:rsidRPr="008F1DC0">
        <w:rPr>
          <w:rFonts w:ascii="Times New Roman" w:hAnsi="Times New Roman"/>
        </w:rPr>
        <w:t>Note that you cannot delete categories that contain one or more products.</w:t>
      </w:r>
    </w:p>
    <w:p w:rsidR="008F6D6E" w:rsidRPr="008F1DC0" w:rsidRDefault="008F6D6E" w:rsidP="00A5614C">
      <w:pPr>
        <w:pStyle w:val="Heading4"/>
        <w:numPr>
          <w:ilvl w:val="3"/>
          <w:numId w:val="128"/>
        </w:numPr>
        <w:snapToGrid w:val="0"/>
        <w:spacing w:before="200" w:line="276" w:lineRule="auto"/>
        <w:rPr>
          <w:rFonts w:ascii="Times New Roman" w:hAnsi="Times New Roman" w:cs="Times New Roman"/>
        </w:rPr>
      </w:pPr>
      <w:r w:rsidRPr="008F1DC0">
        <w:rPr>
          <w:rFonts w:ascii="Times New Roman" w:hAnsi="Times New Roman" w:cs="Times New Roman"/>
        </w:rPr>
        <w:t>Product management</w:t>
      </w:r>
    </w:p>
    <w:p w:rsidR="008F6D6E" w:rsidRPr="008F1DC0" w:rsidRDefault="00682A96" w:rsidP="008F6D6E">
      <w:pPr>
        <w:pStyle w:val="Heading5"/>
        <w:ind w:left="1009" w:hanging="1009"/>
        <w:rPr>
          <w:rFonts w:cs="Times New Roman"/>
        </w:rPr>
      </w:pPr>
      <w:r w:rsidRPr="008F1DC0">
        <w:rPr>
          <w:rFonts w:cs="Times New Roman"/>
        </w:rPr>
        <w:t>6.3.1.7</w:t>
      </w:r>
      <w:r w:rsidR="008F6D6E" w:rsidRPr="008F1DC0">
        <w:rPr>
          <w:rFonts w:cs="Times New Roman"/>
        </w:rPr>
        <w:t>.1 View product list (“Quản lý sản phẩm” page)</w:t>
      </w:r>
    </w:p>
    <w:p w:rsidR="008F6D6E" w:rsidRPr="008F1DC0" w:rsidRDefault="008F6D6E" w:rsidP="008F6D6E">
      <w:pPr>
        <w:rPr>
          <w:rFonts w:ascii="Times New Roman" w:hAnsi="Times New Roman"/>
        </w:rPr>
      </w:pPr>
      <w:r w:rsidRPr="008F1DC0">
        <w:rPr>
          <w:rFonts w:ascii="Times New Roman" w:hAnsi="Times New Roman"/>
        </w:rPr>
        <w:t>Click “Sản phẩm“ on the sidebar to view the list of products.</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44" w:author="Link Pieces" w:date="2015-08-26T13:21:00Z">
            <w:rPr>
              <w:rFonts w:ascii="Times New Roman" w:hAnsi="Times New Roman"/>
              <w:noProof/>
              <w:lang w:val="en-US" w:eastAsia="ja-JP"/>
            </w:rPr>
          </w:rPrChange>
        </w:rPr>
        <w:drawing>
          <wp:inline distT="0" distB="0" distL="0" distR="0" wp14:anchorId="32C076C4" wp14:editId="1C98FF38">
            <wp:extent cx="5943600" cy="2077085"/>
            <wp:effectExtent l="0" t="0" r="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77085"/>
                    </a:xfrm>
                    <a:prstGeom prst="rect">
                      <a:avLst/>
                    </a:prstGeom>
                  </pic:spPr>
                </pic:pic>
              </a:graphicData>
            </a:graphic>
          </wp:inline>
        </w:drawing>
      </w:r>
    </w:p>
    <w:p w:rsidR="008F6D6E" w:rsidRPr="008F1DC0" w:rsidRDefault="008F6D6E" w:rsidP="00A5614C">
      <w:pPr>
        <w:pStyle w:val="Heading5"/>
        <w:numPr>
          <w:ilvl w:val="4"/>
          <w:numId w:val="128"/>
        </w:numPr>
        <w:snapToGrid w:val="0"/>
        <w:spacing w:before="200"/>
        <w:rPr>
          <w:rFonts w:cs="Times New Roman"/>
        </w:rPr>
      </w:pPr>
      <w:r w:rsidRPr="008F1DC0">
        <w:rPr>
          <w:rFonts w:cs="Times New Roman"/>
        </w:rPr>
        <w:t>View product details</w:t>
      </w:r>
    </w:p>
    <w:p w:rsidR="008F6D6E" w:rsidRPr="008F1DC0" w:rsidRDefault="008F6D6E" w:rsidP="008F6D6E">
      <w:pPr>
        <w:rPr>
          <w:rFonts w:ascii="Times New Roman" w:hAnsi="Times New Roman"/>
          <w:b/>
        </w:rPr>
      </w:pPr>
      <w:r w:rsidRPr="008F1DC0">
        <w:rPr>
          <w:rFonts w:ascii="Times New Roman" w:hAnsi="Times New Roman"/>
        </w:rPr>
        <w:t xml:space="preserve">On “Quản lý sản phẩm” page, click </w:t>
      </w:r>
      <w:r w:rsidRPr="008F1DC0">
        <w:rPr>
          <w:rFonts w:ascii="Times New Roman" w:hAnsi="Times New Roman"/>
          <w:noProof/>
          <w:lang w:val="en-US" w:eastAsia="ja-JP"/>
          <w:rPrChange w:id="6945" w:author="Link Pieces" w:date="2015-08-26T13:21:00Z">
            <w:rPr>
              <w:rFonts w:ascii="Times New Roman" w:hAnsi="Times New Roman"/>
              <w:noProof/>
              <w:lang w:val="en-US" w:eastAsia="ja-JP"/>
            </w:rPr>
          </w:rPrChange>
        </w:rPr>
        <w:drawing>
          <wp:inline distT="0" distB="0" distL="0" distR="0" wp14:anchorId="3483BBCB" wp14:editId="3CC83A48">
            <wp:extent cx="314325" cy="238125"/>
            <wp:effectExtent l="0" t="0" r="9525" b="9525"/>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4325" cy="238125"/>
                    </a:xfrm>
                    <a:prstGeom prst="rect">
                      <a:avLst/>
                    </a:prstGeom>
                  </pic:spPr>
                </pic:pic>
              </a:graphicData>
            </a:graphic>
          </wp:inline>
        </w:drawing>
      </w:r>
      <w:r w:rsidRPr="008F1DC0">
        <w:rPr>
          <w:rFonts w:ascii="Times New Roman" w:hAnsi="Times New Roman"/>
        </w:rPr>
        <w:t xml:space="preserve"> button to open a product details page.</w:t>
      </w:r>
    </w:p>
    <w:p w:rsidR="008F6D6E" w:rsidRPr="008F1DC0" w:rsidRDefault="008F6D6E" w:rsidP="008F6D6E">
      <w:pPr>
        <w:rPr>
          <w:rFonts w:ascii="Times New Roman" w:hAnsi="Times New Roman"/>
        </w:rPr>
      </w:pPr>
    </w:p>
    <w:p w:rsidR="008F6D6E" w:rsidRPr="008F1DC0" w:rsidRDefault="008F6D6E" w:rsidP="008F6D6E">
      <w:pPr>
        <w:rPr>
          <w:rFonts w:ascii="Times New Roman" w:hAnsi="Times New Roman"/>
          <w:lang w:val="en-US"/>
        </w:rPr>
      </w:pPr>
      <w:r w:rsidRPr="008F1DC0">
        <w:rPr>
          <w:rFonts w:ascii="Times New Roman" w:hAnsi="Times New Roman"/>
          <w:noProof/>
          <w:lang w:val="en-US" w:eastAsia="ja-JP"/>
          <w:rPrChange w:id="6946" w:author="Link Pieces" w:date="2015-08-26T13:21:00Z">
            <w:rPr>
              <w:rFonts w:ascii="Times New Roman" w:hAnsi="Times New Roman"/>
              <w:noProof/>
              <w:lang w:val="en-US" w:eastAsia="ja-JP"/>
            </w:rPr>
          </w:rPrChange>
        </w:rPr>
        <w:drawing>
          <wp:inline distT="0" distB="0" distL="0" distR="0" wp14:anchorId="6870A655" wp14:editId="44AA0456">
            <wp:extent cx="5943600" cy="6763385"/>
            <wp:effectExtent l="0" t="0" r="0" b="0"/>
            <wp:docPr id="7318" name="Picture 7318" descr="C:\Users\Ndnam\Desktop\Chi tiết sản phẩm- Samsung Galaxy S6 Edge - Quad HD, 5.6-, 1440 x 2560 pixels, 16 MB, 64 2015-08-21 00-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dnam\Desktop\Chi tiết sản phẩm- Samsung Galaxy S6 Edge - Quad HD, 5.6-, 1440 x 2560 pixels, 16 MB, 64 2015-08-21 00-50-4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6763385"/>
                    </a:xfrm>
                    <a:prstGeom prst="rect">
                      <a:avLst/>
                    </a:prstGeom>
                    <a:noFill/>
                    <a:ln>
                      <a:noFill/>
                    </a:ln>
                  </pic:spPr>
                </pic:pic>
              </a:graphicData>
            </a:graphic>
          </wp:inline>
        </w:drawing>
      </w:r>
    </w:p>
    <w:p w:rsidR="008F6D6E" w:rsidRPr="008F1DC0" w:rsidRDefault="008F6D6E" w:rsidP="00A5614C">
      <w:pPr>
        <w:pStyle w:val="Heading5"/>
        <w:numPr>
          <w:ilvl w:val="4"/>
          <w:numId w:val="128"/>
        </w:numPr>
        <w:snapToGrid w:val="0"/>
        <w:spacing w:before="200"/>
        <w:rPr>
          <w:rFonts w:cs="Times New Roman"/>
        </w:rPr>
      </w:pPr>
      <w:r w:rsidRPr="008F1DC0">
        <w:rPr>
          <w:rFonts w:cs="Times New Roman"/>
        </w:rPr>
        <w:t>Create product</w:t>
      </w:r>
    </w:p>
    <w:p w:rsidR="008F6D6E" w:rsidRPr="008F1DC0" w:rsidRDefault="008F6D6E" w:rsidP="008F6D6E">
      <w:pPr>
        <w:rPr>
          <w:rFonts w:ascii="Times New Roman" w:hAnsi="Times New Roman"/>
        </w:rPr>
      </w:pPr>
      <w:r w:rsidRPr="008F1DC0">
        <w:rPr>
          <w:rFonts w:ascii="Times New Roman" w:hAnsi="Times New Roman"/>
        </w:rPr>
        <w:t>On “Quản lý sản phẩm” page, click</w:t>
      </w:r>
      <w:r w:rsidRPr="008F1DC0">
        <w:rPr>
          <w:rFonts w:ascii="Times New Roman" w:hAnsi="Times New Roman"/>
          <w:b/>
        </w:rPr>
        <w:t xml:space="preserve"> </w:t>
      </w:r>
      <w:r w:rsidRPr="008F1DC0">
        <w:rPr>
          <w:rFonts w:ascii="Times New Roman" w:hAnsi="Times New Roman"/>
          <w:noProof/>
          <w:lang w:val="en-US" w:eastAsia="ja-JP"/>
          <w:rPrChange w:id="6947" w:author="Link Pieces" w:date="2015-08-26T13:21:00Z">
            <w:rPr>
              <w:rFonts w:ascii="Times New Roman" w:hAnsi="Times New Roman"/>
              <w:noProof/>
              <w:lang w:val="en-US" w:eastAsia="ja-JP"/>
            </w:rPr>
          </w:rPrChange>
        </w:rPr>
        <w:drawing>
          <wp:inline distT="0" distB="0" distL="0" distR="0" wp14:anchorId="497541F1" wp14:editId="326F8734">
            <wp:extent cx="931653" cy="267418"/>
            <wp:effectExtent l="0" t="0" r="1905" b="0"/>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4106" b="6416"/>
                    <a:stretch/>
                  </pic:blipFill>
                  <pic:spPr bwMode="auto">
                    <a:xfrm>
                      <a:off x="0" y="0"/>
                      <a:ext cx="931653" cy="267418"/>
                    </a:xfrm>
                    <a:prstGeom prst="rect">
                      <a:avLst/>
                    </a:prstGeom>
                    <a:ln>
                      <a:noFill/>
                    </a:ln>
                    <a:extLst>
                      <a:ext uri="{53640926-AAD7-44D8-BBD7-CCE9431645EC}">
                        <a14:shadowObscured xmlns:a14="http://schemas.microsoft.com/office/drawing/2010/main"/>
                      </a:ext>
                    </a:extLst>
                  </pic:spPr>
                </pic:pic>
              </a:graphicData>
            </a:graphic>
          </wp:inline>
        </w:drawing>
      </w:r>
      <w:r w:rsidRPr="008F1DC0">
        <w:rPr>
          <w:rFonts w:ascii="Times New Roman" w:hAnsi="Times New Roman"/>
          <w:b/>
        </w:rPr>
        <w:t xml:space="preserve"> </w:t>
      </w:r>
      <w:r w:rsidRPr="008F1DC0">
        <w:rPr>
          <w:rFonts w:ascii="Times New Roman" w:hAnsi="Times New Roman"/>
        </w:rPr>
        <w:t>to open product creation form.</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48" w:author="Link Pieces" w:date="2015-08-26T13:21:00Z">
            <w:rPr>
              <w:rFonts w:ascii="Times New Roman" w:hAnsi="Times New Roman"/>
              <w:noProof/>
              <w:lang w:val="en-US" w:eastAsia="ja-JP"/>
            </w:rPr>
          </w:rPrChange>
        </w:rPr>
        <w:drawing>
          <wp:inline distT="0" distB="0" distL="0" distR="0" wp14:anchorId="7BA2A8C2" wp14:editId="2A3116A2">
            <wp:extent cx="5943600" cy="6021070"/>
            <wp:effectExtent l="0" t="0" r="0" b="0"/>
            <wp:docPr id="7320" name="Picture 7320" descr="C:\Users\Ndnam\Desktop\Tạo sản phẩm 2015-08-21 01-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nam\Desktop\Tạo sản phẩm 2015-08-21 01-13-2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6021070"/>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Fill this form and click “Hoàn tất” button.</w:t>
      </w:r>
    </w:p>
    <w:p w:rsidR="008F6D6E" w:rsidRPr="008F1DC0" w:rsidRDefault="008F6D6E" w:rsidP="00A5614C">
      <w:pPr>
        <w:pStyle w:val="Heading5"/>
        <w:numPr>
          <w:ilvl w:val="4"/>
          <w:numId w:val="128"/>
        </w:numPr>
        <w:snapToGrid w:val="0"/>
        <w:spacing w:before="200"/>
        <w:rPr>
          <w:rFonts w:cs="Times New Roman"/>
        </w:rPr>
      </w:pPr>
      <w:r w:rsidRPr="008F1DC0">
        <w:rPr>
          <w:rFonts w:cs="Times New Roman"/>
        </w:rPr>
        <w:t>Edit product</w:t>
      </w:r>
    </w:p>
    <w:p w:rsidR="008F6D6E" w:rsidRPr="008F1DC0" w:rsidRDefault="008F6D6E" w:rsidP="008F6D6E">
      <w:pPr>
        <w:rPr>
          <w:rFonts w:ascii="Times New Roman" w:hAnsi="Times New Roman"/>
        </w:rPr>
      </w:pPr>
      <w:r w:rsidRPr="008F1DC0">
        <w:rPr>
          <w:rFonts w:ascii="Times New Roman" w:hAnsi="Times New Roman"/>
        </w:rPr>
        <w:t xml:space="preserve">Click a product’s </w:t>
      </w:r>
      <w:r w:rsidRPr="008F1DC0">
        <w:rPr>
          <w:rFonts w:ascii="Times New Roman" w:hAnsi="Times New Roman"/>
          <w:noProof/>
          <w:lang w:val="en-US" w:eastAsia="ja-JP"/>
          <w:rPrChange w:id="6949" w:author="Link Pieces" w:date="2015-08-26T13:21:00Z">
            <w:rPr>
              <w:rFonts w:ascii="Times New Roman" w:hAnsi="Times New Roman"/>
              <w:noProof/>
              <w:lang w:val="en-US" w:eastAsia="ja-JP"/>
            </w:rPr>
          </w:rPrChange>
        </w:rPr>
        <w:drawing>
          <wp:inline distT="0" distB="0" distL="0" distR="0" wp14:anchorId="383E1DF1" wp14:editId="420F7F44">
            <wp:extent cx="327660" cy="284480"/>
            <wp:effectExtent l="0" t="0" r="0" b="127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8F1DC0">
        <w:rPr>
          <w:rFonts w:ascii="Times New Roman" w:hAnsi="Times New Roman"/>
        </w:rPr>
        <w:t xml:space="preserve"> button on “Quản lý sản phẩm” page or </w:t>
      </w:r>
      <w:r w:rsidRPr="008F1DC0">
        <w:rPr>
          <w:rFonts w:ascii="Times New Roman" w:hAnsi="Times New Roman"/>
          <w:noProof/>
          <w:lang w:val="en-US" w:eastAsia="ja-JP"/>
          <w:rPrChange w:id="6950" w:author="Link Pieces" w:date="2015-08-26T13:21:00Z">
            <w:rPr>
              <w:rFonts w:ascii="Times New Roman" w:hAnsi="Times New Roman"/>
              <w:noProof/>
              <w:lang w:val="en-US" w:eastAsia="ja-JP"/>
            </w:rPr>
          </w:rPrChange>
        </w:rPr>
        <w:drawing>
          <wp:inline distT="0" distB="0" distL="0" distR="0" wp14:anchorId="67922FF0" wp14:editId="6E45FB07">
            <wp:extent cx="609600" cy="333375"/>
            <wp:effectExtent l="0" t="0" r="0" b="9525"/>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600" cy="333375"/>
                    </a:xfrm>
                    <a:prstGeom prst="rect">
                      <a:avLst/>
                    </a:prstGeom>
                  </pic:spPr>
                </pic:pic>
              </a:graphicData>
            </a:graphic>
          </wp:inline>
        </w:drawing>
      </w:r>
      <w:r w:rsidRPr="008F1DC0">
        <w:rPr>
          <w:rFonts w:ascii="Times New Roman" w:hAnsi="Times New Roman"/>
        </w:rPr>
        <w:t xml:space="preserve"> button on a product details page to open the edit form. Make the changes and click “Hoàn tất”.</w:t>
      </w:r>
    </w:p>
    <w:p w:rsidR="008F6D6E" w:rsidRPr="008F1DC0" w:rsidRDefault="00682A96" w:rsidP="008F6D6E">
      <w:pPr>
        <w:pStyle w:val="Heading5"/>
        <w:ind w:left="1009" w:hanging="1009"/>
        <w:rPr>
          <w:rFonts w:cs="Times New Roman"/>
        </w:rPr>
      </w:pPr>
      <w:r w:rsidRPr="008F1DC0">
        <w:rPr>
          <w:rFonts w:cs="Times New Roman"/>
        </w:rPr>
        <w:t>6.3.1.7</w:t>
      </w:r>
      <w:r w:rsidR="008F6D6E" w:rsidRPr="008F1DC0">
        <w:rPr>
          <w:rFonts w:cs="Times New Roman"/>
        </w:rPr>
        <w:t>.5</w:t>
      </w:r>
      <w:r w:rsidRPr="008F1DC0">
        <w:rPr>
          <w:rFonts w:cs="Times New Roman"/>
        </w:rPr>
        <w:t xml:space="preserve"> </w:t>
      </w:r>
      <w:r w:rsidR="008F6D6E" w:rsidRPr="008F1DC0">
        <w:rPr>
          <w:rFonts w:cs="Times New Roman"/>
        </w:rPr>
        <w:t>Delete product</w:t>
      </w:r>
    </w:p>
    <w:p w:rsidR="008F6D6E" w:rsidRPr="008F1DC0" w:rsidRDefault="008F6D6E" w:rsidP="008F6D6E">
      <w:pPr>
        <w:pStyle w:val="ListParagraph"/>
        <w:rPr>
          <w:rFonts w:ascii="Times New Roman" w:hAnsi="Times New Roman"/>
        </w:rPr>
      </w:pPr>
      <w:r w:rsidRPr="008F1DC0">
        <w:rPr>
          <w:rFonts w:ascii="Times New Roman" w:hAnsi="Times New Roman"/>
        </w:rPr>
        <w:t xml:space="preserve">On “Quản lý sản phẩm” page, click a product’s </w:t>
      </w:r>
      <w:r w:rsidRPr="008F1DC0">
        <w:rPr>
          <w:rFonts w:ascii="Times New Roman" w:hAnsi="Times New Roman"/>
          <w:noProof/>
          <w:lang w:val="en-US" w:eastAsia="ja-JP"/>
          <w:rPrChange w:id="6951" w:author="Link Pieces" w:date="2015-08-26T13:21:00Z">
            <w:rPr>
              <w:rFonts w:ascii="Times New Roman" w:hAnsi="Times New Roman"/>
              <w:noProof/>
              <w:lang w:val="en-US" w:eastAsia="ja-JP"/>
            </w:rPr>
          </w:rPrChange>
        </w:rPr>
        <w:drawing>
          <wp:inline distT="0" distB="0" distL="0" distR="0" wp14:anchorId="0DBC2A84" wp14:editId="06B7BDE2">
            <wp:extent cx="285750" cy="247650"/>
            <wp:effectExtent l="0" t="0" r="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5750" cy="247650"/>
                    </a:xfrm>
                    <a:prstGeom prst="rect">
                      <a:avLst/>
                    </a:prstGeom>
                  </pic:spPr>
                </pic:pic>
              </a:graphicData>
            </a:graphic>
          </wp:inline>
        </w:drawing>
      </w:r>
      <w:r w:rsidRPr="008F1DC0">
        <w:rPr>
          <w:rFonts w:ascii="Times New Roman" w:hAnsi="Times New Roman"/>
        </w:rPr>
        <w:t xml:space="preserve"> button. Click “OK” on the confirmation dialog.</w:t>
      </w:r>
    </w:p>
    <w:p w:rsidR="008F6D6E" w:rsidRPr="008F1DC0" w:rsidRDefault="008F6D6E" w:rsidP="008F6D6E">
      <w:pPr>
        <w:pStyle w:val="ListParagraph"/>
        <w:rPr>
          <w:rFonts w:ascii="Times New Roman" w:hAnsi="Times New Roman"/>
        </w:rPr>
      </w:pPr>
      <w:r w:rsidRPr="008F1DC0">
        <w:rPr>
          <w:rFonts w:ascii="Times New Roman" w:hAnsi="Times New Roman"/>
        </w:rPr>
        <w:t xml:space="preserve">To delete multiple products at the same time, check their checkboxes and click </w:t>
      </w:r>
      <w:r w:rsidRPr="008F1DC0">
        <w:rPr>
          <w:rFonts w:ascii="Times New Roman" w:hAnsi="Times New Roman"/>
          <w:noProof/>
          <w:lang w:val="en-US" w:eastAsia="ja-JP"/>
          <w:rPrChange w:id="6952" w:author="Link Pieces" w:date="2015-08-26T13:21:00Z">
            <w:rPr>
              <w:rFonts w:ascii="Times New Roman" w:hAnsi="Times New Roman"/>
              <w:noProof/>
              <w:lang w:val="en-US" w:eastAsia="ja-JP"/>
            </w:rPr>
          </w:rPrChange>
        </w:rPr>
        <w:drawing>
          <wp:inline distT="0" distB="0" distL="0" distR="0" wp14:anchorId="51FC35DB" wp14:editId="53AAF996">
            <wp:extent cx="1038225" cy="304800"/>
            <wp:effectExtent l="0" t="0" r="9525" b="0"/>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38225" cy="304800"/>
                    </a:xfrm>
                    <a:prstGeom prst="rect">
                      <a:avLst/>
                    </a:prstGeom>
                  </pic:spPr>
                </pic:pic>
              </a:graphicData>
            </a:graphic>
          </wp:inline>
        </w:drawing>
      </w:r>
      <w:r w:rsidRPr="008F1DC0">
        <w:rPr>
          <w:rFonts w:ascii="Times New Roman" w:hAnsi="Times New Roman"/>
        </w:rPr>
        <w:t xml:space="preserve"> button.</w:t>
      </w:r>
    </w:p>
    <w:p w:rsidR="008F6D6E" w:rsidRPr="008F1DC0" w:rsidRDefault="008F6D6E" w:rsidP="00A5614C">
      <w:pPr>
        <w:pStyle w:val="Heading4"/>
        <w:numPr>
          <w:ilvl w:val="3"/>
          <w:numId w:val="128"/>
        </w:numPr>
        <w:snapToGrid w:val="0"/>
        <w:spacing w:before="200" w:line="276" w:lineRule="auto"/>
        <w:rPr>
          <w:rFonts w:ascii="Times New Roman" w:hAnsi="Times New Roman" w:cs="Times New Roman"/>
        </w:rPr>
      </w:pPr>
      <w:r w:rsidRPr="008F1DC0">
        <w:rPr>
          <w:rFonts w:ascii="Times New Roman" w:hAnsi="Times New Roman" w:cs="Times New Roman"/>
        </w:rPr>
        <w:t>Permission packages management</w:t>
      </w:r>
    </w:p>
    <w:p w:rsidR="008F6D6E" w:rsidRPr="008F1DC0" w:rsidRDefault="008F6D6E" w:rsidP="00A5614C">
      <w:pPr>
        <w:pStyle w:val="Heading5"/>
        <w:numPr>
          <w:ilvl w:val="4"/>
          <w:numId w:val="129"/>
        </w:numPr>
        <w:snapToGrid w:val="0"/>
        <w:spacing w:before="200"/>
        <w:rPr>
          <w:rFonts w:cs="Times New Roman"/>
        </w:rPr>
      </w:pPr>
      <w:r w:rsidRPr="008F1DC0">
        <w:rPr>
          <w:rFonts w:cs="Times New Roman"/>
        </w:rPr>
        <w:t>View permission package list (“Quản lý gói quyền” page)</w:t>
      </w:r>
    </w:p>
    <w:p w:rsidR="008F6D6E" w:rsidRPr="008F1DC0" w:rsidRDefault="008F6D6E" w:rsidP="008F6D6E">
      <w:pPr>
        <w:rPr>
          <w:rFonts w:ascii="Times New Roman" w:hAnsi="Times New Roman"/>
        </w:rPr>
      </w:pPr>
      <w:r w:rsidRPr="008F1DC0">
        <w:rPr>
          <w:rFonts w:ascii="Times New Roman" w:hAnsi="Times New Roman"/>
        </w:rPr>
        <w:t xml:space="preserve">Click “Gói quyền” on the sidebar to view the list of permission packages. </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53" w:author="Link Pieces" w:date="2015-08-26T13:21:00Z">
            <w:rPr>
              <w:rFonts w:ascii="Times New Roman" w:hAnsi="Times New Roman"/>
              <w:noProof/>
              <w:lang w:val="en-US" w:eastAsia="ja-JP"/>
            </w:rPr>
          </w:rPrChange>
        </w:rPr>
        <w:drawing>
          <wp:inline distT="0" distB="0" distL="0" distR="0" wp14:anchorId="6135BFF7" wp14:editId="661243B7">
            <wp:extent cx="5943600" cy="1447165"/>
            <wp:effectExtent l="0" t="0" r="0" b="635"/>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447165"/>
                    </a:xfrm>
                    <a:prstGeom prst="rect">
                      <a:avLst/>
                    </a:prstGeom>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The permission packages here are used to set staff’s permission.</w:t>
      </w:r>
    </w:p>
    <w:p w:rsidR="008F6D6E" w:rsidRPr="008F1DC0" w:rsidRDefault="003A28E9" w:rsidP="008F6D6E">
      <w:pPr>
        <w:pStyle w:val="Heading5"/>
        <w:ind w:left="1009" w:hanging="1009"/>
        <w:rPr>
          <w:rFonts w:cs="Times New Roman"/>
        </w:rPr>
      </w:pPr>
      <w:r w:rsidRPr="008F1DC0">
        <w:rPr>
          <w:rFonts w:cs="Times New Roman"/>
        </w:rPr>
        <w:t xml:space="preserve">6.3.1.8.2 </w:t>
      </w:r>
      <w:r w:rsidR="008F6D6E" w:rsidRPr="008F1DC0">
        <w:rPr>
          <w:rFonts w:cs="Times New Roman"/>
        </w:rPr>
        <w:t>Create permission package</w:t>
      </w:r>
    </w:p>
    <w:p w:rsidR="008F6D6E" w:rsidRPr="008F1DC0" w:rsidRDefault="008F6D6E" w:rsidP="008F6D6E">
      <w:pPr>
        <w:pStyle w:val="ListParagraph"/>
        <w:rPr>
          <w:rFonts w:ascii="Times New Roman" w:hAnsi="Times New Roman"/>
        </w:rPr>
      </w:pPr>
      <w:r w:rsidRPr="008F1DC0">
        <w:rPr>
          <w:rFonts w:ascii="Times New Roman" w:hAnsi="Times New Roman"/>
        </w:rPr>
        <w:t>On “Quản lý gói quyền” page, click</w:t>
      </w:r>
      <w:r w:rsidRPr="008F1DC0">
        <w:rPr>
          <w:rFonts w:ascii="Times New Roman" w:hAnsi="Times New Roman"/>
          <w:b/>
        </w:rPr>
        <w:t xml:space="preserve"> </w:t>
      </w:r>
      <w:r w:rsidRPr="008F1DC0">
        <w:rPr>
          <w:rFonts w:ascii="Times New Roman" w:hAnsi="Times New Roman"/>
          <w:noProof/>
          <w:lang w:val="en-US" w:eastAsia="ja-JP"/>
          <w:rPrChange w:id="6954" w:author="Link Pieces" w:date="2015-08-26T13:21:00Z">
            <w:rPr>
              <w:rFonts w:ascii="Times New Roman" w:hAnsi="Times New Roman"/>
              <w:noProof/>
              <w:lang w:val="en-US" w:eastAsia="ja-JP"/>
            </w:rPr>
          </w:rPrChange>
        </w:rPr>
        <w:drawing>
          <wp:inline distT="0" distB="0" distL="0" distR="0" wp14:anchorId="65BCAD47" wp14:editId="125068EB">
            <wp:extent cx="931653" cy="267418"/>
            <wp:effectExtent l="0" t="0" r="1905" b="0"/>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4106" b="6416"/>
                    <a:stretch/>
                  </pic:blipFill>
                  <pic:spPr bwMode="auto">
                    <a:xfrm>
                      <a:off x="0" y="0"/>
                      <a:ext cx="931653" cy="267418"/>
                    </a:xfrm>
                    <a:prstGeom prst="rect">
                      <a:avLst/>
                    </a:prstGeom>
                    <a:ln>
                      <a:noFill/>
                    </a:ln>
                    <a:extLst>
                      <a:ext uri="{53640926-AAD7-44D8-BBD7-CCE9431645EC}">
                        <a14:shadowObscured xmlns:a14="http://schemas.microsoft.com/office/drawing/2010/main"/>
                      </a:ext>
                    </a:extLst>
                  </pic:spPr>
                </pic:pic>
              </a:graphicData>
            </a:graphic>
          </wp:inline>
        </w:drawing>
      </w:r>
      <w:r w:rsidRPr="008F1DC0">
        <w:rPr>
          <w:rFonts w:ascii="Times New Roman" w:hAnsi="Times New Roman"/>
          <w:b/>
        </w:rPr>
        <w:t xml:space="preserve"> </w:t>
      </w:r>
      <w:r w:rsidRPr="008F1DC0">
        <w:rPr>
          <w:rFonts w:ascii="Times New Roman" w:hAnsi="Times New Roman"/>
        </w:rPr>
        <w:t>to open permission package creation form.</w:t>
      </w:r>
    </w:p>
    <w:p w:rsidR="008F6D6E" w:rsidRPr="008F1DC0" w:rsidRDefault="008F6D6E" w:rsidP="008F6D6E">
      <w:pPr>
        <w:pStyle w:val="ListParagraph"/>
        <w:rPr>
          <w:rFonts w:ascii="Times New Roman" w:hAnsi="Times New Roman"/>
        </w:rPr>
      </w:pPr>
      <w:r w:rsidRPr="008F1DC0">
        <w:rPr>
          <w:rFonts w:ascii="Times New Roman" w:hAnsi="Times New Roman"/>
          <w:noProof/>
          <w:lang w:val="en-US" w:eastAsia="ja-JP"/>
          <w:rPrChange w:id="6955" w:author="Link Pieces" w:date="2015-08-26T13:21:00Z">
            <w:rPr>
              <w:rFonts w:ascii="Times New Roman" w:hAnsi="Times New Roman"/>
              <w:noProof/>
              <w:lang w:val="en-US" w:eastAsia="ja-JP"/>
            </w:rPr>
          </w:rPrChange>
        </w:rPr>
        <w:drawing>
          <wp:inline distT="0" distB="0" distL="0" distR="0" wp14:anchorId="31D5B6F8" wp14:editId="6ED91963">
            <wp:extent cx="5943600" cy="5605780"/>
            <wp:effectExtent l="0" t="0" r="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5605780"/>
                    </a:xfrm>
                    <a:prstGeom prst="rect">
                      <a:avLst/>
                    </a:prstGeom>
                  </pic:spPr>
                </pic:pic>
              </a:graphicData>
            </a:graphic>
          </wp:inline>
        </w:drawing>
      </w:r>
    </w:p>
    <w:p w:rsidR="008F6D6E" w:rsidRPr="008F1DC0" w:rsidRDefault="008F6D6E" w:rsidP="008F6D6E">
      <w:pPr>
        <w:pStyle w:val="ListParagraph"/>
        <w:rPr>
          <w:rFonts w:ascii="Times New Roman" w:hAnsi="Times New Roman"/>
        </w:rPr>
      </w:pPr>
      <w:r w:rsidRPr="008F1DC0">
        <w:rPr>
          <w:rFonts w:ascii="Times New Roman" w:hAnsi="Times New Roman"/>
        </w:rPr>
        <w:t>Type in name of the new package and check the permissions you want to add to this package in the list of predefined permissions below, then click “Hoàn tất”.</w:t>
      </w:r>
    </w:p>
    <w:p w:rsidR="008F6D6E" w:rsidRPr="008F1DC0" w:rsidRDefault="008F6D6E">
      <w:pPr>
        <w:pStyle w:val="Heading5"/>
        <w:numPr>
          <w:ilvl w:val="4"/>
          <w:numId w:val="153"/>
        </w:numPr>
        <w:snapToGrid w:val="0"/>
        <w:spacing w:before="200"/>
        <w:rPr>
          <w:rFonts w:cs="Times New Roman"/>
        </w:rPr>
        <w:pPrChange w:id="6956" w:author="Link Pieces" w:date="2015-08-26T15:32:00Z">
          <w:pPr>
            <w:pStyle w:val="Heading5"/>
            <w:numPr>
              <w:ilvl w:val="4"/>
              <w:numId w:val="129"/>
            </w:numPr>
            <w:snapToGrid w:val="0"/>
            <w:spacing w:before="200"/>
            <w:ind w:left="1080" w:hanging="1080"/>
          </w:pPr>
        </w:pPrChange>
      </w:pPr>
      <w:r w:rsidRPr="008F1DC0">
        <w:rPr>
          <w:rFonts w:cs="Times New Roman"/>
        </w:rPr>
        <w:t>Set staff permission</w:t>
      </w:r>
    </w:p>
    <w:p w:rsidR="008F6D6E" w:rsidRPr="008F1DC0" w:rsidRDefault="008F6D6E" w:rsidP="008F6D6E">
      <w:pPr>
        <w:rPr>
          <w:rFonts w:ascii="Times New Roman" w:hAnsi="Times New Roman"/>
        </w:rPr>
      </w:pPr>
      <w:r w:rsidRPr="008F1DC0">
        <w:rPr>
          <w:rFonts w:ascii="Times New Roman" w:hAnsi="Times New Roman"/>
        </w:rPr>
        <w:t xml:space="preserve">Click “Nhân viên” on the sidebar to open “Tài khoản nhân viên cửa hàng” page. Click on </w:t>
      </w:r>
      <w:r w:rsidRPr="008F1DC0">
        <w:rPr>
          <w:rFonts w:ascii="Times New Roman" w:hAnsi="Times New Roman"/>
          <w:noProof/>
          <w:lang w:val="en-US" w:eastAsia="ja-JP"/>
          <w:rPrChange w:id="6957" w:author="Link Pieces" w:date="2015-08-26T13:21:00Z">
            <w:rPr>
              <w:rFonts w:ascii="Times New Roman" w:hAnsi="Times New Roman"/>
              <w:noProof/>
              <w:lang w:val="en-US" w:eastAsia="ja-JP"/>
            </w:rPr>
          </w:rPrChange>
        </w:rPr>
        <w:drawing>
          <wp:inline distT="0" distB="0" distL="0" distR="0" wp14:anchorId="19AFEE3E" wp14:editId="0D537CFE">
            <wp:extent cx="285750" cy="247650"/>
            <wp:effectExtent l="0" t="0" r="0" b="0"/>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5750" cy="247650"/>
                    </a:xfrm>
                    <a:prstGeom prst="rect">
                      <a:avLst/>
                    </a:prstGeom>
                  </pic:spPr>
                </pic:pic>
              </a:graphicData>
            </a:graphic>
          </wp:inline>
        </w:drawing>
      </w:r>
      <w:r w:rsidRPr="008F1DC0">
        <w:rPr>
          <w:rFonts w:ascii="Times New Roman" w:hAnsi="Times New Roman"/>
        </w:rPr>
        <w:t xml:space="preserve"> button to open the permission setting dialog. Click on “Chọn gói quyền” to select a predefined permission package. If no permission package is selected, you can freely check the checkboxes of the permissions you want to set.</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58" w:author="Link Pieces" w:date="2015-08-26T13:21:00Z">
            <w:rPr>
              <w:rFonts w:ascii="Times New Roman" w:hAnsi="Times New Roman"/>
              <w:noProof/>
              <w:lang w:val="en-US" w:eastAsia="ja-JP"/>
            </w:rPr>
          </w:rPrChange>
        </w:rPr>
        <w:drawing>
          <wp:inline distT="0" distB="0" distL="0" distR="0" wp14:anchorId="56EEE627" wp14:editId="260043C1">
            <wp:extent cx="5581650" cy="4962525"/>
            <wp:effectExtent l="0" t="0" r="0" b="9525"/>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81650" cy="4962525"/>
                    </a:xfrm>
                    <a:prstGeom prst="rect">
                      <a:avLst/>
                    </a:prstGeom>
                  </pic:spPr>
                </pic:pic>
              </a:graphicData>
            </a:graphic>
          </wp:inline>
        </w:drawing>
      </w:r>
    </w:p>
    <w:p w:rsidR="008F6D6E" w:rsidRPr="008F1DC0" w:rsidRDefault="008F6D6E">
      <w:pPr>
        <w:pStyle w:val="Heading4"/>
        <w:numPr>
          <w:ilvl w:val="3"/>
          <w:numId w:val="153"/>
        </w:numPr>
        <w:snapToGrid w:val="0"/>
        <w:spacing w:before="200" w:line="276" w:lineRule="auto"/>
        <w:rPr>
          <w:rFonts w:ascii="Times New Roman" w:hAnsi="Times New Roman" w:cs="Times New Roman"/>
        </w:rPr>
        <w:pPrChange w:id="6959" w:author="Link Pieces" w:date="2015-08-26T15:32:00Z">
          <w:pPr>
            <w:pStyle w:val="Heading4"/>
            <w:numPr>
              <w:ilvl w:val="3"/>
              <w:numId w:val="129"/>
            </w:numPr>
            <w:snapToGrid w:val="0"/>
            <w:spacing w:before="200" w:line="276" w:lineRule="auto"/>
            <w:ind w:left="840" w:hanging="840"/>
          </w:pPr>
        </w:pPrChange>
      </w:pPr>
      <w:r w:rsidRPr="008F1DC0">
        <w:rPr>
          <w:rFonts w:ascii="Times New Roman" w:hAnsi="Times New Roman" w:cs="Times New Roman"/>
        </w:rPr>
        <w:t>Edit store profile</w:t>
      </w:r>
    </w:p>
    <w:p w:rsidR="008F6D6E" w:rsidRPr="008F1DC0" w:rsidRDefault="008F6D6E" w:rsidP="008F6D6E">
      <w:pPr>
        <w:rPr>
          <w:rFonts w:ascii="Times New Roman" w:hAnsi="Times New Roman"/>
        </w:rPr>
      </w:pPr>
      <w:r w:rsidRPr="008F1DC0">
        <w:rPr>
          <w:rFonts w:ascii="Times New Roman" w:hAnsi="Times New Roman"/>
        </w:rPr>
        <w:t>On the sidebar, click “Cài đặt” &gt; “Thông tin cửa hàng” to open store profile edit form. Make the changes and click “Hoàn tất” when you are done.</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60" w:author="Link Pieces" w:date="2015-08-26T13:21:00Z">
            <w:rPr>
              <w:rFonts w:ascii="Times New Roman" w:hAnsi="Times New Roman"/>
              <w:noProof/>
              <w:lang w:val="en-US" w:eastAsia="ja-JP"/>
            </w:rPr>
          </w:rPrChange>
        </w:rPr>
        <w:drawing>
          <wp:inline distT="0" distB="0" distL="0" distR="0" wp14:anchorId="733417EE" wp14:editId="3086F6FB">
            <wp:extent cx="5943600" cy="5661660"/>
            <wp:effectExtent l="0" t="0" r="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661660"/>
                    </a:xfrm>
                    <a:prstGeom prst="rect">
                      <a:avLst/>
                    </a:prstGeom>
                  </pic:spPr>
                </pic:pic>
              </a:graphicData>
            </a:graphic>
          </wp:inline>
        </w:drawing>
      </w:r>
    </w:p>
    <w:p w:rsidR="008F6D6E" w:rsidRPr="008F1DC0" w:rsidRDefault="008F6D6E">
      <w:pPr>
        <w:pStyle w:val="Heading4"/>
        <w:numPr>
          <w:ilvl w:val="3"/>
          <w:numId w:val="153"/>
        </w:numPr>
        <w:snapToGrid w:val="0"/>
        <w:spacing w:before="200" w:line="276" w:lineRule="auto"/>
        <w:rPr>
          <w:rFonts w:ascii="Times New Roman" w:hAnsi="Times New Roman" w:cs="Times New Roman"/>
        </w:rPr>
        <w:pPrChange w:id="6961" w:author="Link Pieces" w:date="2015-08-26T15:32:00Z">
          <w:pPr>
            <w:pStyle w:val="Heading4"/>
            <w:numPr>
              <w:ilvl w:val="3"/>
              <w:numId w:val="129"/>
            </w:numPr>
            <w:snapToGrid w:val="0"/>
            <w:spacing w:before="200" w:line="276" w:lineRule="auto"/>
            <w:ind w:left="840" w:hanging="840"/>
          </w:pPr>
        </w:pPrChange>
      </w:pPr>
      <w:r w:rsidRPr="008F1DC0">
        <w:rPr>
          <w:rFonts w:ascii="Times New Roman" w:hAnsi="Times New Roman" w:cs="Times New Roman"/>
        </w:rPr>
        <w:t>View and edit user profile</w:t>
      </w:r>
    </w:p>
    <w:p w:rsidR="008F6D6E" w:rsidRPr="008F1DC0" w:rsidRDefault="008F6D6E" w:rsidP="008F6D6E">
      <w:pPr>
        <w:rPr>
          <w:rFonts w:ascii="Times New Roman" w:hAnsi="Times New Roman"/>
        </w:rPr>
      </w:pPr>
      <w:r w:rsidRPr="008F1DC0">
        <w:rPr>
          <w:rFonts w:ascii="Times New Roman" w:hAnsi="Times New Roman"/>
        </w:rPr>
        <w:t>Click on your name at the top right corner then click “Thông tin cá nhân” to open your profile page.</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62" w:author="Link Pieces" w:date="2015-08-26T13:21:00Z">
            <w:rPr>
              <w:rFonts w:ascii="Times New Roman" w:hAnsi="Times New Roman"/>
              <w:noProof/>
              <w:lang w:val="en-US" w:eastAsia="ja-JP"/>
            </w:rPr>
          </w:rPrChange>
        </w:rPr>
        <w:drawing>
          <wp:inline distT="0" distB="0" distL="0" distR="0" wp14:anchorId="44BDB5DA" wp14:editId="3CF64EA7">
            <wp:extent cx="2314575" cy="1495425"/>
            <wp:effectExtent l="0" t="0" r="9525" b="9525"/>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14575" cy="1495425"/>
                    </a:xfrm>
                    <a:prstGeom prst="rect">
                      <a:avLst/>
                    </a:prstGeom>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63" w:author="Link Pieces" w:date="2015-08-26T13:21:00Z">
            <w:rPr>
              <w:rFonts w:ascii="Times New Roman" w:hAnsi="Times New Roman"/>
              <w:noProof/>
              <w:lang w:val="en-US" w:eastAsia="ja-JP"/>
            </w:rPr>
          </w:rPrChange>
        </w:rPr>
        <w:drawing>
          <wp:inline distT="0" distB="0" distL="0" distR="0" wp14:anchorId="50342A11" wp14:editId="7C3EC05D">
            <wp:extent cx="5943600" cy="3381375"/>
            <wp:effectExtent l="0" t="0" r="0" b="9525"/>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81375"/>
                    </a:xfrm>
                    <a:prstGeom prst="rect">
                      <a:avLst/>
                    </a:prstGeom>
                  </pic:spPr>
                </pic:pic>
              </a:graphicData>
            </a:graphic>
          </wp:inline>
        </w:drawing>
      </w:r>
      <w:r w:rsidRPr="008F1DC0">
        <w:rPr>
          <w:rFonts w:ascii="Times New Roman" w:hAnsi="Times New Roman"/>
        </w:rPr>
        <w:t>Click “Sửa” button to open edit form. Make changes and click “Hoàn tất” when you are done.</w:t>
      </w:r>
      <w:r w:rsidRPr="008F1DC0">
        <w:rPr>
          <w:rFonts w:ascii="Times New Roman" w:hAnsi="Times New Roman"/>
          <w:noProof/>
          <w:lang w:val="en-US" w:eastAsia="ja-JP"/>
          <w:rPrChange w:id="6964" w:author="Link Pieces" w:date="2015-08-26T13:21:00Z">
            <w:rPr>
              <w:rFonts w:ascii="Times New Roman" w:hAnsi="Times New Roman"/>
              <w:noProof/>
              <w:lang w:val="en-US" w:eastAsia="ja-JP"/>
            </w:rPr>
          </w:rPrChange>
        </w:rPr>
        <w:drawing>
          <wp:inline distT="0" distB="0" distL="0" distR="0" wp14:anchorId="0E66A919" wp14:editId="1371DA8F">
            <wp:extent cx="5600700" cy="5133975"/>
            <wp:effectExtent l="0" t="0" r="0" b="9525"/>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00700" cy="5133975"/>
                    </a:xfrm>
                    <a:prstGeom prst="rect">
                      <a:avLst/>
                    </a:prstGeom>
                  </pic:spPr>
                </pic:pic>
              </a:graphicData>
            </a:graphic>
          </wp:inline>
        </w:drawing>
      </w:r>
    </w:p>
    <w:p w:rsidR="008F6D6E" w:rsidRPr="008F1DC0" w:rsidRDefault="008F6D6E">
      <w:pPr>
        <w:pStyle w:val="Heading4"/>
        <w:numPr>
          <w:ilvl w:val="3"/>
          <w:numId w:val="153"/>
        </w:numPr>
        <w:snapToGrid w:val="0"/>
        <w:spacing w:before="200" w:line="276" w:lineRule="auto"/>
        <w:rPr>
          <w:rFonts w:ascii="Times New Roman" w:hAnsi="Times New Roman" w:cs="Times New Roman"/>
        </w:rPr>
        <w:pPrChange w:id="6965" w:author="Link Pieces" w:date="2015-08-26T15:32:00Z">
          <w:pPr>
            <w:pStyle w:val="Heading4"/>
            <w:numPr>
              <w:ilvl w:val="3"/>
              <w:numId w:val="129"/>
            </w:numPr>
            <w:snapToGrid w:val="0"/>
            <w:spacing w:before="200" w:line="276" w:lineRule="auto"/>
            <w:ind w:left="840" w:hanging="840"/>
          </w:pPr>
        </w:pPrChange>
      </w:pPr>
      <w:r w:rsidRPr="008F1DC0">
        <w:rPr>
          <w:rFonts w:ascii="Times New Roman" w:hAnsi="Times New Roman" w:cs="Times New Roman"/>
        </w:rPr>
        <w:t>Logout</w:t>
      </w:r>
    </w:p>
    <w:p w:rsidR="008F6D6E" w:rsidRPr="008F1DC0" w:rsidRDefault="008F6D6E" w:rsidP="008F6D6E">
      <w:pPr>
        <w:pStyle w:val="ListParagraph"/>
        <w:ind w:left="660"/>
        <w:rPr>
          <w:rFonts w:ascii="Times New Roman" w:hAnsi="Times New Roman"/>
        </w:rPr>
      </w:pPr>
      <w:r w:rsidRPr="008F1DC0">
        <w:rPr>
          <w:rFonts w:ascii="Times New Roman" w:hAnsi="Times New Roman"/>
        </w:rPr>
        <w:t>Click on your name at the top right corner then click “ĐĂNG XUẤT”.</w:t>
      </w:r>
    </w:p>
    <w:p w:rsidR="008F6D6E" w:rsidRPr="008F1DC0" w:rsidRDefault="008F6D6E" w:rsidP="008F6D6E">
      <w:pPr>
        <w:pStyle w:val="ListParagraph"/>
        <w:ind w:left="660"/>
        <w:rPr>
          <w:rFonts w:ascii="Times New Roman" w:hAnsi="Times New Roman"/>
        </w:rPr>
      </w:pPr>
      <w:r w:rsidRPr="008F1DC0">
        <w:rPr>
          <w:rFonts w:ascii="Times New Roman" w:hAnsi="Times New Roman"/>
          <w:noProof/>
          <w:lang w:val="en-US" w:eastAsia="ja-JP"/>
          <w:rPrChange w:id="6966" w:author="Link Pieces" w:date="2015-08-26T13:21:00Z">
            <w:rPr>
              <w:rFonts w:ascii="Times New Roman" w:hAnsi="Times New Roman"/>
              <w:noProof/>
              <w:lang w:val="en-US" w:eastAsia="ja-JP"/>
            </w:rPr>
          </w:rPrChange>
        </w:rPr>
        <w:drawing>
          <wp:inline distT="0" distB="0" distL="0" distR="0" wp14:anchorId="11DA5573" wp14:editId="000CEAC8">
            <wp:extent cx="2314575" cy="1495425"/>
            <wp:effectExtent l="0" t="0" r="9525" b="9525"/>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14575" cy="1495425"/>
                    </a:xfrm>
                    <a:prstGeom prst="rect">
                      <a:avLst/>
                    </a:prstGeom>
                  </pic:spPr>
                </pic:pic>
              </a:graphicData>
            </a:graphic>
          </wp:inline>
        </w:drawing>
      </w:r>
    </w:p>
    <w:p w:rsidR="008F6D6E" w:rsidRPr="008F1DC0" w:rsidRDefault="008F6D6E" w:rsidP="008F6D6E">
      <w:pPr>
        <w:pStyle w:val="Heading3"/>
        <w:numPr>
          <w:ilvl w:val="0"/>
          <w:numId w:val="0"/>
        </w:numPr>
        <w:rPr>
          <w:rFonts w:ascii="Times New Roman" w:hAnsi="Times New Roman"/>
        </w:rPr>
      </w:pPr>
      <w:bookmarkStart w:id="6967" w:name="_Toc428358872"/>
      <w:r w:rsidRPr="008F1DC0">
        <w:rPr>
          <w:rFonts w:ascii="Times New Roman" w:hAnsi="Times New Roman"/>
        </w:rPr>
        <w:t>6.3.2 Mobile application</w:t>
      </w:r>
      <w:bookmarkEnd w:id="6967"/>
    </w:p>
    <w:p w:rsidR="008F6D6E" w:rsidRPr="008F1DC0" w:rsidRDefault="008F6D6E" w:rsidP="008F6D6E">
      <w:pPr>
        <w:pStyle w:val="Heading4"/>
        <w:rPr>
          <w:rFonts w:ascii="Times New Roman" w:hAnsi="Times New Roman" w:cs="Times New Roman"/>
        </w:rPr>
      </w:pPr>
      <w:r w:rsidRPr="008F1DC0">
        <w:rPr>
          <w:rStyle w:val="Heading4Char"/>
          <w:rFonts w:ascii="Times New Roman" w:hAnsi="Times New Roman" w:cs="Times New Roman"/>
        </w:rPr>
        <w:t>6.3.2.1</w:t>
      </w:r>
      <w:r w:rsidRPr="008F1DC0">
        <w:rPr>
          <w:rFonts w:ascii="Times New Roman" w:hAnsi="Times New Roman" w:cs="Times New Roman"/>
          <w:color w:val="auto"/>
        </w:rPr>
        <w:t xml:space="preserve"> </w:t>
      </w:r>
      <w:r w:rsidRPr="008F1DC0">
        <w:rPr>
          <w:rFonts w:ascii="Times New Roman" w:hAnsi="Times New Roman" w:cs="Times New Roman"/>
        </w:rPr>
        <w:t>Login</w:t>
      </w:r>
    </w:p>
    <w:p w:rsidR="008F6D6E" w:rsidRPr="008F1DC0" w:rsidRDefault="008F6D6E" w:rsidP="008F6D6E">
      <w:pPr>
        <w:pStyle w:val="ListParagraph"/>
        <w:numPr>
          <w:ilvl w:val="0"/>
          <w:numId w:val="124"/>
        </w:numPr>
        <w:spacing w:line="276" w:lineRule="auto"/>
        <w:rPr>
          <w:rFonts w:ascii="Times New Roman" w:hAnsi="Times New Roman"/>
        </w:rPr>
      </w:pPr>
      <w:r w:rsidRPr="008F1DC0">
        <w:rPr>
          <w:rFonts w:ascii="Times New Roman" w:hAnsi="Times New Roman"/>
        </w:rPr>
        <w:t>Go to Bespoke application</w:t>
      </w:r>
    </w:p>
    <w:p w:rsidR="008F6D6E" w:rsidRPr="008F1DC0" w:rsidRDefault="008F6D6E" w:rsidP="008F6D6E">
      <w:pPr>
        <w:pStyle w:val="ListParagraph"/>
        <w:numPr>
          <w:ilvl w:val="0"/>
          <w:numId w:val="124"/>
        </w:numPr>
        <w:spacing w:line="276" w:lineRule="auto"/>
        <w:rPr>
          <w:rFonts w:ascii="Times New Roman" w:hAnsi="Times New Roman"/>
        </w:rPr>
      </w:pPr>
      <w:r w:rsidRPr="008F1DC0">
        <w:rPr>
          <w:rFonts w:ascii="Times New Roman" w:hAnsi="Times New Roman"/>
        </w:rPr>
        <w:t>Type “Tài khoản” and “Mật khẩu” and click “ĐĂNG NHẬP” button to login application</w:t>
      </w:r>
    </w:p>
    <w:p w:rsidR="008F6D6E" w:rsidRPr="008F1DC0" w:rsidRDefault="008F6D6E" w:rsidP="008F6D6E">
      <w:pPr>
        <w:ind w:firstLine="720"/>
        <w:rPr>
          <w:rFonts w:ascii="Times New Roman" w:hAnsi="Times New Roman"/>
        </w:rPr>
      </w:pPr>
      <w:r w:rsidRPr="008F1DC0">
        <w:rPr>
          <w:rFonts w:ascii="Times New Roman" w:hAnsi="Times New Roman"/>
          <w:noProof/>
          <w:lang w:val="en-US" w:eastAsia="ja-JP"/>
          <w:rPrChange w:id="6968" w:author="Link Pieces" w:date="2015-08-26T13:21:00Z">
            <w:rPr>
              <w:rFonts w:ascii="Times New Roman" w:hAnsi="Times New Roman"/>
              <w:noProof/>
              <w:lang w:val="en-US" w:eastAsia="ja-JP"/>
            </w:rPr>
          </w:rPrChange>
        </w:rPr>
        <w:drawing>
          <wp:inline distT="0" distB="0" distL="0" distR="0" wp14:anchorId="0A97B182" wp14:editId="78817A34">
            <wp:extent cx="2084173" cy="3336737"/>
            <wp:effectExtent l="0" t="0" r="0" b="0"/>
            <wp:docPr id="7336" name="Picture 7336" descr="C:\Users\Khanh\Desktop\report 6 mobile\Screenshot_2015-08-21-02-5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Desktop\report 6 mobile\Screenshot_2015-08-21-02-55-42.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93641" cy="3351895"/>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6969" w:author="Link Pieces" w:date="2015-08-26T13:21:00Z">
            <w:rPr>
              <w:rFonts w:ascii="Times New Roman" w:hAnsi="Times New Roman"/>
              <w:noProof/>
              <w:lang w:val="en-US" w:eastAsia="ja-JP"/>
            </w:rPr>
          </w:rPrChange>
        </w:rPr>
        <w:drawing>
          <wp:inline distT="0" distB="0" distL="0" distR="0" wp14:anchorId="1A3A0A4F" wp14:editId="3FAA2BE0">
            <wp:extent cx="2088481" cy="3343635"/>
            <wp:effectExtent l="0" t="0" r="7620" b="0"/>
            <wp:docPr id="7337" name="Picture 7337" descr="C:\Users\Khanh\Desktop\report 6 mobile\Screenshot_2015-08-21-02-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h\Desktop\report 6 mobile\Screenshot_2015-08-21-02-56-43.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04886" cy="3369899"/>
                    </a:xfrm>
                    <a:prstGeom prst="rect">
                      <a:avLst/>
                    </a:prstGeom>
                    <a:noFill/>
                    <a:ln>
                      <a:noFill/>
                    </a:ln>
                  </pic:spPr>
                </pic:pic>
              </a:graphicData>
            </a:graphic>
          </wp:inline>
        </w:drawing>
      </w:r>
    </w:p>
    <w:p w:rsidR="008F6D6E" w:rsidRPr="008F1DC0" w:rsidRDefault="008F6D6E" w:rsidP="008F6D6E">
      <w:pPr>
        <w:ind w:firstLine="720"/>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t>Figure 6.3.2.1 Login screen</w:t>
      </w:r>
    </w:p>
    <w:p w:rsidR="008F6D6E" w:rsidRPr="008F1DC0" w:rsidRDefault="008F6D6E" w:rsidP="008F6D6E">
      <w:pPr>
        <w:pStyle w:val="Heading4"/>
        <w:rPr>
          <w:rFonts w:ascii="Times New Roman" w:hAnsi="Times New Roman" w:cs="Times New Roman"/>
        </w:rPr>
      </w:pPr>
      <w:r w:rsidRPr="008F1DC0">
        <w:rPr>
          <w:rFonts w:ascii="Times New Roman" w:hAnsi="Times New Roman" w:cs="Times New Roman"/>
        </w:rPr>
        <w:t>6.3.2.2 View main screen</w:t>
      </w:r>
    </w:p>
    <w:p w:rsidR="008F6D6E" w:rsidRPr="008F1DC0" w:rsidRDefault="008F6D6E" w:rsidP="008F6D6E">
      <w:pPr>
        <w:rPr>
          <w:rFonts w:ascii="Times New Roman" w:hAnsi="Times New Roman"/>
        </w:rPr>
      </w:pPr>
      <w:r w:rsidRPr="008F1DC0">
        <w:rPr>
          <w:rFonts w:ascii="Times New Roman" w:hAnsi="Times New Roman"/>
        </w:rPr>
        <w:t>After logged in application, user can be able to click other functions from main screen</w:t>
      </w:r>
    </w:p>
    <w:p w:rsidR="008F6D6E" w:rsidRPr="008F1DC0" w:rsidRDefault="008F6D6E" w:rsidP="008F6D6E">
      <w:pPr>
        <w:ind w:left="2160" w:firstLine="720"/>
        <w:rPr>
          <w:rFonts w:ascii="Times New Roman" w:hAnsi="Times New Roman"/>
        </w:rPr>
      </w:pPr>
      <w:r w:rsidRPr="008F1DC0">
        <w:rPr>
          <w:rFonts w:ascii="Times New Roman" w:hAnsi="Times New Roman"/>
          <w:noProof/>
          <w:lang w:val="en-US" w:eastAsia="ja-JP"/>
          <w:rPrChange w:id="6970" w:author="Link Pieces" w:date="2015-08-26T13:21:00Z">
            <w:rPr>
              <w:rFonts w:ascii="Times New Roman" w:hAnsi="Times New Roman"/>
              <w:noProof/>
              <w:lang w:val="en-US" w:eastAsia="ja-JP"/>
            </w:rPr>
          </w:rPrChange>
        </w:rPr>
        <w:drawing>
          <wp:inline distT="0" distB="0" distL="0" distR="0" wp14:anchorId="7E620C89" wp14:editId="1287CDA5">
            <wp:extent cx="1977081" cy="3165284"/>
            <wp:effectExtent l="0" t="0" r="4445" b="0"/>
            <wp:docPr id="7338" name="Picture 7338" descr="C:\Users\Khanh\Desktop\report 6 mobile\Screenshot_2015-08-21-02-5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h\Desktop\report 6 mobile\Screenshot_2015-08-21-02-56-54.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84299" cy="3176840"/>
                    </a:xfrm>
                    <a:prstGeom prst="rect">
                      <a:avLst/>
                    </a:prstGeom>
                    <a:noFill/>
                    <a:ln>
                      <a:noFill/>
                    </a:ln>
                  </pic:spPr>
                </pic:pic>
              </a:graphicData>
            </a:graphic>
          </wp:inline>
        </w:drawing>
      </w:r>
    </w:p>
    <w:p w:rsidR="008F6D6E" w:rsidRPr="008F1DC0" w:rsidRDefault="008F6D6E" w:rsidP="008F6D6E">
      <w:pPr>
        <w:ind w:left="2160"/>
        <w:rPr>
          <w:rFonts w:ascii="Times New Roman" w:hAnsi="Times New Roman"/>
        </w:rPr>
      </w:pPr>
      <w:r w:rsidRPr="008F1DC0">
        <w:rPr>
          <w:rFonts w:ascii="Times New Roman" w:hAnsi="Times New Roman"/>
        </w:rPr>
        <w:t xml:space="preserve">        </w:t>
      </w:r>
      <w:r w:rsidR="0045132E" w:rsidRPr="008F1DC0">
        <w:rPr>
          <w:rFonts w:ascii="Times New Roman" w:hAnsi="Times New Roman"/>
        </w:rPr>
        <w:tab/>
      </w:r>
      <w:r w:rsidRPr="008F1DC0">
        <w:rPr>
          <w:rFonts w:ascii="Times New Roman" w:hAnsi="Times New Roman"/>
        </w:rPr>
        <w:t>Figure 6.3.2.2 View main screen</w:t>
      </w:r>
    </w:p>
    <w:p w:rsidR="008F6D6E" w:rsidRPr="008F1DC0" w:rsidRDefault="008F6D6E" w:rsidP="008F6D6E">
      <w:pPr>
        <w:pStyle w:val="Heading4"/>
        <w:rPr>
          <w:rFonts w:ascii="Times New Roman" w:hAnsi="Times New Roman" w:cs="Times New Roman"/>
        </w:rPr>
      </w:pPr>
      <w:r w:rsidRPr="008F1DC0">
        <w:rPr>
          <w:rFonts w:ascii="Times New Roman" w:hAnsi="Times New Roman" w:cs="Times New Roman"/>
        </w:rPr>
        <w:t>6.3.2.3 View profile and change password</w:t>
      </w:r>
    </w:p>
    <w:p w:rsidR="008F6D6E" w:rsidRPr="008F1DC0" w:rsidRDefault="008F6D6E" w:rsidP="008F6D6E">
      <w:pPr>
        <w:rPr>
          <w:rFonts w:ascii="Times New Roman" w:hAnsi="Times New Roman"/>
        </w:rPr>
      </w:pPr>
      <w:r w:rsidRPr="008F1DC0">
        <w:rPr>
          <w:rFonts w:ascii="Times New Roman" w:hAnsi="Times New Roman"/>
        </w:rPr>
        <w:t>User click avatar icon on menu bar to profile screen. User can be able to view profile and change password on profile screen.</w:t>
      </w:r>
    </w:p>
    <w:p w:rsidR="008F6D6E" w:rsidRPr="008F1DC0" w:rsidRDefault="008F6D6E" w:rsidP="008F6D6E">
      <w:pPr>
        <w:ind w:left="2160" w:firstLine="720"/>
        <w:rPr>
          <w:rFonts w:ascii="Times New Roman" w:hAnsi="Times New Roman"/>
        </w:rPr>
      </w:pPr>
      <w:r w:rsidRPr="008F1DC0">
        <w:rPr>
          <w:rFonts w:ascii="Times New Roman" w:hAnsi="Times New Roman"/>
          <w:noProof/>
          <w:lang w:val="en-US" w:eastAsia="ja-JP"/>
          <w:rPrChange w:id="6971" w:author="Link Pieces" w:date="2015-08-26T13:21:00Z">
            <w:rPr>
              <w:rFonts w:ascii="Times New Roman" w:hAnsi="Times New Roman"/>
              <w:noProof/>
              <w:lang w:val="en-US" w:eastAsia="ja-JP"/>
            </w:rPr>
          </w:rPrChange>
        </w:rPr>
        <w:drawing>
          <wp:inline distT="0" distB="0" distL="0" distR="0" wp14:anchorId="7EE8FFBD" wp14:editId="4BA7FCD5">
            <wp:extent cx="1927654" cy="3086150"/>
            <wp:effectExtent l="0" t="0" r="0" b="0"/>
            <wp:docPr id="7339" name="Picture 7339" descr="C:\Users\Khanh\Desktop\report 6 mobile\Screenshot_2015-08-21-02-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anh\Desktop\report 6 mobile\Screenshot_2015-08-21-02-56-58.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37491" cy="3101899"/>
                    </a:xfrm>
                    <a:prstGeom prst="rect">
                      <a:avLst/>
                    </a:prstGeom>
                    <a:noFill/>
                    <a:ln>
                      <a:noFill/>
                    </a:ln>
                  </pic:spPr>
                </pic:pic>
              </a:graphicData>
            </a:graphic>
          </wp:inline>
        </w:drawing>
      </w:r>
    </w:p>
    <w:p w:rsidR="008F6D6E" w:rsidRPr="008F1DC0" w:rsidRDefault="008F6D6E" w:rsidP="008F6D6E">
      <w:pPr>
        <w:ind w:left="1440" w:firstLine="720"/>
        <w:rPr>
          <w:rFonts w:ascii="Times New Roman" w:hAnsi="Times New Roman"/>
        </w:rPr>
      </w:pPr>
      <w:r w:rsidRPr="008F1DC0">
        <w:rPr>
          <w:rFonts w:ascii="Times New Roman" w:hAnsi="Times New Roman"/>
        </w:rPr>
        <w:t>Figure 6.3.2.3 View profile and change password</w:t>
      </w:r>
    </w:p>
    <w:p w:rsidR="008F6D6E" w:rsidRPr="008F1DC0" w:rsidRDefault="008F6D6E" w:rsidP="008F6D6E">
      <w:pPr>
        <w:pStyle w:val="Heading4"/>
        <w:numPr>
          <w:ilvl w:val="3"/>
          <w:numId w:val="123"/>
        </w:numPr>
        <w:snapToGrid w:val="0"/>
        <w:spacing w:before="200" w:line="276" w:lineRule="auto"/>
        <w:rPr>
          <w:rFonts w:ascii="Times New Roman" w:hAnsi="Times New Roman" w:cs="Times New Roman"/>
        </w:rPr>
      </w:pPr>
      <w:r w:rsidRPr="008F1DC0">
        <w:rPr>
          <w:rFonts w:ascii="Times New Roman" w:hAnsi="Times New Roman" w:cs="Times New Roman"/>
        </w:rPr>
        <w:t>View store information</w:t>
      </w:r>
    </w:p>
    <w:p w:rsidR="008F6D6E" w:rsidRPr="008F1DC0" w:rsidRDefault="008F6D6E" w:rsidP="008F6D6E">
      <w:pPr>
        <w:rPr>
          <w:rFonts w:ascii="Times New Roman" w:hAnsi="Times New Roman"/>
        </w:rPr>
      </w:pPr>
      <w:r w:rsidRPr="008F1DC0">
        <w:rPr>
          <w:rFonts w:ascii="Times New Roman" w:hAnsi="Times New Roman"/>
        </w:rPr>
        <w:t>From main screen, user can be able to click “Store” icon to Store screen</w:t>
      </w:r>
    </w:p>
    <w:p w:rsidR="008F6D6E" w:rsidRPr="008F1DC0" w:rsidRDefault="008F6D6E" w:rsidP="008F6D6E">
      <w:pPr>
        <w:ind w:left="2160" w:firstLine="720"/>
        <w:rPr>
          <w:rFonts w:ascii="Times New Roman" w:hAnsi="Times New Roman"/>
        </w:rPr>
      </w:pPr>
      <w:r w:rsidRPr="008F1DC0">
        <w:rPr>
          <w:rFonts w:ascii="Times New Roman" w:hAnsi="Times New Roman"/>
          <w:noProof/>
          <w:lang w:val="en-US" w:eastAsia="ja-JP"/>
          <w:rPrChange w:id="6972" w:author="Link Pieces" w:date="2015-08-26T13:21:00Z">
            <w:rPr>
              <w:rFonts w:ascii="Times New Roman" w:hAnsi="Times New Roman"/>
              <w:noProof/>
              <w:lang w:val="en-US" w:eastAsia="ja-JP"/>
            </w:rPr>
          </w:rPrChange>
        </w:rPr>
        <w:drawing>
          <wp:inline distT="0" distB="0" distL="0" distR="0" wp14:anchorId="069B44EF" wp14:editId="0DB0383A">
            <wp:extent cx="1944130" cy="3112529"/>
            <wp:effectExtent l="0" t="0" r="0" b="0"/>
            <wp:docPr id="7340" name="Picture 7340" descr="C:\Users\Khanh\Desktop\report 6 mobile\Screenshot_2015-08-21-02-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nh\Desktop\report 6 mobile\Screenshot_2015-08-21-02-57-04.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950498" cy="3122725"/>
                    </a:xfrm>
                    <a:prstGeom prst="rect">
                      <a:avLst/>
                    </a:prstGeom>
                    <a:noFill/>
                    <a:ln>
                      <a:noFill/>
                    </a:ln>
                  </pic:spPr>
                </pic:pic>
              </a:graphicData>
            </a:graphic>
          </wp:inline>
        </w:drawing>
      </w:r>
    </w:p>
    <w:p w:rsidR="008F6D6E" w:rsidRPr="008F1DC0" w:rsidRDefault="008F6D6E" w:rsidP="008F6D6E">
      <w:pPr>
        <w:ind w:left="1440" w:firstLine="720"/>
        <w:rPr>
          <w:rFonts w:ascii="Times New Roman" w:hAnsi="Times New Roman"/>
        </w:rPr>
      </w:pPr>
      <w:r w:rsidRPr="008F1DC0">
        <w:rPr>
          <w:rFonts w:ascii="Times New Roman" w:hAnsi="Times New Roman"/>
        </w:rPr>
        <w:t xml:space="preserve">     Figure 6.3.2.4 View store information</w:t>
      </w:r>
    </w:p>
    <w:p w:rsidR="008F6D6E" w:rsidRPr="008F1DC0" w:rsidRDefault="008F6D6E" w:rsidP="008F6D6E">
      <w:pPr>
        <w:pStyle w:val="Heading4"/>
        <w:numPr>
          <w:ilvl w:val="3"/>
          <w:numId w:val="123"/>
        </w:numPr>
        <w:snapToGrid w:val="0"/>
        <w:spacing w:before="200" w:line="276" w:lineRule="auto"/>
        <w:rPr>
          <w:rFonts w:ascii="Times New Roman" w:hAnsi="Times New Roman" w:cs="Times New Roman"/>
        </w:rPr>
      </w:pPr>
      <w:r w:rsidRPr="008F1DC0">
        <w:rPr>
          <w:rFonts w:ascii="Times New Roman" w:hAnsi="Times New Roman" w:cs="Times New Roman"/>
        </w:rPr>
        <w:t>Manage order</w:t>
      </w:r>
    </w:p>
    <w:p w:rsidR="008F6D6E" w:rsidRPr="008F1DC0" w:rsidRDefault="008F6D6E" w:rsidP="008F6D6E">
      <w:pPr>
        <w:rPr>
          <w:rFonts w:ascii="Times New Roman" w:hAnsi="Times New Roman"/>
        </w:rPr>
      </w:pPr>
      <w:r w:rsidRPr="008F1DC0">
        <w:rPr>
          <w:rFonts w:ascii="Times New Roman" w:hAnsi="Times New Roman"/>
        </w:rPr>
        <w:t>From main screen, user can be able to click “Hóa đơn” icon to “Danh sách đơn hàng” screen.</w:t>
      </w:r>
    </w:p>
    <w:p w:rsidR="008F6D6E" w:rsidRPr="008F1DC0" w:rsidRDefault="008F6D6E" w:rsidP="008F6D6E">
      <w:pPr>
        <w:rPr>
          <w:rFonts w:ascii="Times New Roman" w:hAnsi="Times New Roman"/>
        </w:rPr>
      </w:pPr>
      <w:r w:rsidRPr="008F1DC0">
        <w:rPr>
          <w:rFonts w:ascii="Times New Roman" w:hAnsi="Times New Roman"/>
        </w:rPr>
        <w:t>After that, user can filter order by clicking filter icon on header bar.</w:t>
      </w:r>
    </w:p>
    <w:p w:rsidR="008F6D6E" w:rsidRPr="008F1DC0" w:rsidRDefault="008F6D6E" w:rsidP="008F6D6E">
      <w:pPr>
        <w:rPr>
          <w:rFonts w:ascii="Times New Roman" w:hAnsi="Times New Roman"/>
        </w:rPr>
      </w:pPr>
      <w:r w:rsidRPr="008F1DC0">
        <w:rPr>
          <w:rFonts w:ascii="Times New Roman" w:hAnsi="Times New Roman"/>
        </w:rPr>
        <w:t>If user want to see “Chi tiết đơn hàng” , user can click any order.</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73" w:author="Link Pieces" w:date="2015-08-26T13:21:00Z">
            <w:rPr>
              <w:rFonts w:ascii="Times New Roman" w:hAnsi="Times New Roman"/>
              <w:noProof/>
              <w:lang w:val="en-US" w:eastAsia="ja-JP"/>
            </w:rPr>
          </w:rPrChange>
        </w:rPr>
        <w:drawing>
          <wp:inline distT="0" distB="0" distL="0" distR="0" wp14:anchorId="3C69D3C6" wp14:editId="42EE3071">
            <wp:extent cx="1853844" cy="3201461"/>
            <wp:effectExtent l="0" t="0" r="0" b="0"/>
            <wp:docPr id="7341" name="Picture 7341" descr="C:\Users\Khanh\Desktop\report 6 mobile\Screenshot_2015-08-21-02-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anh\Desktop\report 6 mobile\Screenshot_2015-08-21-02-57-15.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869732" cy="3228899"/>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6974" w:author="Link Pieces" w:date="2015-08-26T13:21:00Z">
            <w:rPr>
              <w:rFonts w:ascii="Times New Roman" w:hAnsi="Times New Roman"/>
              <w:noProof/>
              <w:lang w:val="en-US" w:eastAsia="ja-JP"/>
            </w:rPr>
          </w:rPrChange>
        </w:rPr>
        <w:drawing>
          <wp:inline distT="0" distB="0" distL="0" distR="0" wp14:anchorId="46C52CE7" wp14:editId="15586932">
            <wp:extent cx="1935273" cy="3192057"/>
            <wp:effectExtent l="0" t="0" r="0" b="0"/>
            <wp:docPr id="7342" name="Picture 7342" descr="C:\Users\Khanh\Desktop\mobile image\Screenshot_2015-08-16-01-2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hanh\Desktop\mobile image\Screenshot_2015-08-16-01-28-40.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55499" cy="3225419"/>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6975" w:author="Link Pieces" w:date="2015-08-26T13:21:00Z">
            <w:rPr>
              <w:rFonts w:ascii="Times New Roman" w:hAnsi="Times New Roman"/>
              <w:noProof/>
              <w:lang w:val="en-US" w:eastAsia="ja-JP"/>
            </w:rPr>
          </w:rPrChange>
        </w:rPr>
        <w:drawing>
          <wp:inline distT="0" distB="0" distL="0" distR="0" wp14:anchorId="7BC85D61" wp14:editId="50B3579C">
            <wp:extent cx="1998985" cy="3200349"/>
            <wp:effectExtent l="0" t="0" r="0" b="0"/>
            <wp:docPr id="7343" name="Picture 7343" descr="C:\Users\Khanh\Desktop\mobile image\Screenshot_2015-08-16-01-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hanh\Desktop\mobile image\Screenshot_2015-08-16-01-29-32.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021061" cy="3235692"/>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6.3.2.5 Manage order</w:t>
      </w:r>
    </w:p>
    <w:p w:rsidR="008F6D6E" w:rsidRPr="008F1DC0" w:rsidRDefault="008F6D6E" w:rsidP="008F6D6E">
      <w:pPr>
        <w:pStyle w:val="Heading4"/>
        <w:numPr>
          <w:ilvl w:val="3"/>
          <w:numId w:val="123"/>
        </w:numPr>
        <w:snapToGrid w:val="0"/>
        <w:spacing w:before="200" w:line="276" w:lineRule="auto"/>
        <w:rPr>
          <w:rFonts w:ascii="Times New Roman" w:hAnsi="Times New Roman" w:cs="Times New Roman"/>
        </w:rPr>
      </w:pPr>
      <w:r w:rsidRPr="008F1DC0">
        <w:rPr>
          <w:rFonts w:ascii="Times New Roman" w:hAnsi="Times New Roman" w:cs="Times New Roman"/>
        </w:rPr>
        <w:t>Manage product</w:t>
      </w:r>
    </w:p>
    <w:p w:rsidR="008F6D6E" w:rsidRPr="008F1DC0" w:rsidRDefault="008F6D6E" w:rsidP="008F6D6E">
      <w:pPr>
        <w:rPr>
          <w:rFonts w:ascii="Times New Roman" w:hAnsi="Times New Roman"/>
        </w:rPr>
      </w:pPr>
      <w:r w:rsidRPr="008F1DC0">
        <w:rPr>
          <w:rFonts w:ascii="Times New Roman" w:hAnsi="Times New Roman"/>
        </w:rPr>
        <w:t>From main screen, user can be able to click “Sản phẩm” icon to “Danh mục” screen</w:t>
      </w:r>
    </w:p>
    <w:p w:rsidR="008F6D6E" w:rsidRPr="008F1DC0" w:rsidRDefault="008F6D6E" w:rsidP="008F6D6E">
      <w:pPr>
        <w:rPr>
          <w:rFonts w:ascii="Times New Roman" w:hAnsi="Times New Roman"/>
        </w:rPr>
      </w:pPr>
      <w:r w:rsidRPr="008F1DC0">
        <w:rPr>
          <w:rFonts w:ascii="Times New Roman" w:hAnsi="Times New Roman"/>
        </w:rPr>
        <w:t>After that, user can click “Danh sách sản phẩm” to “Danh sách sản phẩm” screen</w:t>
      </w:r>
    </w:p>
    <w:p w:rsidR="008F6D6E" w:rsidRPr="008F1DC0" w:rsidRDefault="008F6D6E" w:rsidP="008F6D6E">
      <w:pPr>
        <w:rPr>
          <w:rFonts w:ascii="Times New Roman" w:hAnsi="Times New Roman"/>
        </w:rPr>
      </w:pPr>
      <w:r w:rsidRPr="008F1DC0">
        <w:rPr>
          <w:rFonts w:ascii="Times New Roman" w:hAnsi="Times New Roman"/>
        </w:rPr>
        <w:t>On “Danh sách sản phẩm” screen, user can click filter icon on header bar to filter product</w:t>
      </w:r>
    </w:p>
    <w:p w:rsidR="008F6D6E" w:rsidRPr="008F1DC0" w:rsidRDefault="008F6D6E" w:rsidP="008F6D6E">
      <w:pPr>
        <w:rPr>
          <w:rFonts w:ascii="Times New Roman" w:hAnsi="Times New Roman"/>
        </w:rPr>
      </w:pPr>
      <w:r w:rsidRPr="008F1DC0">
        <w:rPr>
          <w:rFonts w:ascii="Times New Roman" w:hAnsi="Times New Roman"/>
          <w:noProof/>
          <w:lang w:val="en-US" w:eastAsia="ja-JP"/>
          <w:rPrChange w:id="6976" w:author="Link Pieces" w:date="2015-08-26T13:21:00Z">
            <w:rPr>
              <w:rFonts w:ascii="Times New Roman" w:hAnsi="Times New Roman"/>
              <w:noProof/>
              <w:lang w:val="en-US" w:eastAsia="ja-JP"/>
            </w:rPr>
          </w:rPrChange>
        </w:rPr>
        <w:drawing>
          <wp:anchor distT="0" distB="0" distL="114300" distR="114300" simplePos="0" relativeHeight="251659776" behindDoc="0" locked="0" layoutInCell="1" allowOverlap="1" wp14:anchorId="0B34E1CD" wp14:editId="06C73F0E">
            <wp:simplePos x="0" y="0"/>
            <wp:positionH relativeFrom="margin">
              <wp:align>right</wp:align>
            </wp:positionH>
            <wp:positionV relativeFrom="paragraph">
              <wp:posOffset>0</wp:posOffset>
            </wp:positionV>
            <wp:extent cx="1933575" cy="3096895"/>
            <wp:effectExtent l="0" t="0" r="9525" b="8255"/>
            <wp:wrapThrough wrapText="bothSides">
              <wp:wrapPolygon edited="0">
                <wp:start x="0" y="0"/>
                <wp:lineTo x="0" y="21525"/>
                <wp:lineTo x="21494" y="21525"/>
                <wp:lineTo x="21494" y="0"/>
                <wp:lineTo x="0" y="0"/>
              </wp:wrapPolygon>
            </wp:wrapThrough>
            <wp:docPr id="7344" name="Picture 7344" descr="C:\Users\Khanh\Desktop\ClassDiagram\UI Bespoke\Screenshot_2015-08-07-03-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anh\Desktop\ClassDiagram\UI Bespoke\Screenshot_2015-08-07-03-46-48.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43574" cy="3112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1DC0">
        <w:rPr>
          <w:rFonts w:ascii="Times New Roman" w:hAnsi="Times New Roman"/>
          <w:noProof/>
          <w:lang w:val="en-US" w:eastAsia="ja-JP"/>
          <w:rPrChange w:id="6977" w:author="Link Pieces" w:date="2015-08-26T13:21:00Z">
            <w:rPr>
              <w:rFonts w:ascii="Times New Roman" w:hAnsi="Times New Roman"/>
              <w:noProof/>
              <w:lang w:val="en-US" w:eastAsia="ja-JP"/>
            </w:rPr>
          </w:rPrChange>
        </w:rPr>
        <w:drawing>
          <wp:inline distT="0" distB="0" distL="0" distR="0" wp14:anchorId="24CABDCD" wp14:editId="10E0206A">
            <wp:extent cx="1779156" cy="3113903"/>
            <wp:effectExtent l="0" t="0" r="0" b="0"/>
            <wp:docPr id="7345" name="Picture 7345" descr="C:\Users\Khanh\Desktop\report 6 mobile\Screenshot_2015-08-21-02-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anh\Desktop\report 6 mobile\Screenshot_2015-08-21-02-57-44.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96332" cy="3143965"/>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6978" w:author="Link Pieces" w:date="2015-08-26T13:21:00Z">
            <w:rPr>
              <w:rFonts w:ascii="Times New Roman" w:hAnsi="Times New Roman"/>
              <w:noProof/>
              <w:lang w:val="en-US" w:eastAsia="ja-JP"/>
            </w:rPr>
          </w:rPrChange>
        </w:rPr>
        <w:drawing>
          <wp:inline distT="0" distB="0" distL="0" distR="0" wp14:anchorId="01484C2B" wp14:editId="4D9EAFF0">
            <wp:extent cx="1861128" cy="3113800"/>
            <wp:effectExtent l="0" t="0" r="6350" b="0"/>
            <wp:docPr id="7346" name="Picture 7346" descr="C:\Users\Khanh\Desktop\report 6 mobile\Screenshot_2015-08-21-02-5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anh\Desktop\report 6 mobile\Screenshot_2015-08-21-02-57-49.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86833" cy="3156806"/>
                    </a:xfrm>
                    <a:prstGeom prst="rect">
                      <a:avLst/>
                    </a:prstGeom>
                    <a:noFill/>
                    <a:ln>
                      <a:noFill/>
                    </a:ln>
                  </pic:spPr>
                </pic:pic>
              </a:graphicData>
            </a:graphic>
          </wp:inline>
        </w:drawing>
      </w:r>
    </w:p>
    <w:p w:rsidR="008F6D6E" w:rsidRPr="008F1DC0" w:rsidRDefault="008F6D6E" w:rsidP="008F6D6E">
      <w:pPr>
        <w:ind w:left="720" w:firstLine="720"/>
        <w:rPr>
          <w:rFonts w:ascii="Times New Roman" w:hAnsi="Times New Roman"/>
        </w:rPr>
      </w:pPr>
      <w:r w:rsidRPr="008F1DC0">
        <w:rPr>
          <w:rFonts w:ascii="Times New Roman" w:hAnsi="Times New Roman"/>
        </w:rPr>
        <w:tab/>
      </w:r>
      <w:r w:rsidRPr="008F1DC0">
        <w:rPr>
          <w:rFonts w:ascii="Times New Roman" w:hAnsi="Times New Roman"/>
        </w:rPr>
        <w:tab/>
        <w:t>Figure 6.3.2.8.1 Manage product</w:t>
      </w:r>
    </w:p>
    <w:p w:rsidR="008F6D6E" w:rsidRPr="008F1DC0" w:rsidRDefault="008F6D6E" w:rsidP="008F6D6E">
      <w:pPr>
        <w:rPr>
          <w:rFonts w:ascii="Times New Roman" w:hAnsi="Times New Roman"/>
        </w:rPr>
      </w:pPr>
      <w:r w:rsidRPr="008F1DC0">
        <w:rPr>
          <w:rFonts w:ascii="Times New Roman" w:hAnsi="Times New Roman"/>
        </w:rPr>
        <w:t>Then user can click any product to “Chi tiết sản phẩm” screen</w:t>
      </w:r>
    </w:p>
    <w:p w:rsidR="008F6D6E" w:rsidRPr="008F1DC0" w:rsidRDefault="008F6D6E" w:rsidP="008F6D6E">
      <w:pPr>
        <w:rPr>
          <w:rFonts w:ascii="Times New Roman" w:hAnsi="Times New Roman"/>
        </w:rPr>
      </w:pPr>
      <w:r w:rsidRPr="008F1DC0">
        <w:rPr>
          <w:rFonts w:ascii="Times New Roman" w:hAnsi="Times New Roman"/>
        </w:rPr>
        <w:t xml:space="preserve">Finally, user can click status button to change status of product </w:t>
      </w:r>
    </w:p>
    <w:p w:rsidR="008F6D6E" w:rsidRPr="008F1DC0" w:rsidRDefault="008F6D6E" w:rsidP="008F6D6E">
      <w:pPr>
        <w:ind w:left="720" w:firstLine="720"/>
        <w:rPr>
          <w:rFonts w:ascii="Times New Roman" w:hAnsi="Times New Roman"/>
        </w:rPr>
      </w:pPr>
      <w:r w:rsidRPr="008F1DC0">
        <w:rPr>
          <w:rFonts w:ascii="Times New Roman" w:hAnsi="Times New Roman"/>
          <w:noProof/>
          <w:lang w:val="en-US" w:eastAsia="ja-JP"/>
          <w:rPrChange w:id="6979" w:author="Link Pieces" w:date="2015-08-26T13:21:00Z">
            <w:rPr>
              <w:rFonts w:ascii="Times New Roman" w:hAnsi="Times New Roman"/>
              <w:noProof/>
              <w:lang w:val="en-US" w:eastAsia="ja-JP"/>
            </w:rPr>
          </w:rPrChange>
        </w:rPr>
        <w:drawing>
          <wp:inline distT="0" distB="0" distL="0" distR="0" wp14:anchorId="5BD06B5F" wp14:editId="65B3F101">
            <wp:extent cx="2051222" cy="3492500"/>
            <wp:effectExtent l="0" t="0" r="6350" b="0"/>
            <wp:docPr id="7347" name="Picture 7347" descr="C:\Users\Khanh\Desktop\ClassDiagram\UI Bespoke\Screenshot_2015-08-07-03-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hanh\Desktop\ClassDiagram\UI Bespoke\Screenshot_2015-08-07-03-33-56.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066073" cy="3517786"/>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6980" w:author="Link Pieces" w:date="2015-08-26T13:21:00Z">
            <w:rPr>
              <w:rFonts w:ascii="Times New Roman" w:hAnsi="Times New Roman"/>
              <w:noProof/>
              <w:lang w:val="en-US" w:eastAsia="ja-JP"/>
            </w:rPr>
          </w:rPrChange>
        </w:rPr>
        <w:drawing>
          <wp:inline distT="0" distB="0" distL="0" distR="0" wp14:anchorId="433196DE" wp14:editId="6075A4E1">
            <wp:extent cx="2170966" cy="3475691"/>
            <wp:effectExtent l="0" t="0" r="1270" b="0"/>
            <wp:docPr id="7348" name="Picture 7348" descr="C:\Users\Khanh\Desktop\mobile image\Screenshot_2015-08-16-00-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hanh\Desktop\mobile image\Screenshot_2015-08-16-00-37-45.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176513" cy="3484572"/>
                    </a:xfrm>
                    <a:prstGeom prst="rect">
                      <a:avLst/>
                    </a:prstGeom>
                    <a:noFill/>
                    <a:ln>
                      <a:noFill/>
                    </a:ln>
                  </pic:spPr>
                </pic:pic>
              </a:graphicData>
            </a:graphic>
          </wp:inline>
        </w:drawing>
      </w:r>
    </w:p>
    <w:p w:rsidR="008F6D6E" w:rsidRPr="008F1DC0" w:rsidRDefault="008F6D6E" w:rsidP="008F6D6E">
      <w:pPr>
        <w:spacing w:after="160" w:line="259" w:lineRule="auto"/>
        <w:rPr>
          <w:rFonts w:ascii="Times New Roman" w:hAnsi="Times New Roman"/>
        </w:rPr>
      </w:pPr>
      <w:r w:rsidRPr="008F1DC0">
        <w:rPr>
          <w:rFonts w:ascii="Times New Roman" w:hAnsi="Times New Roman"/>
        </w:rPr>
        <w:br w:type="page"/>
      </w:r>
    </w:p>
    <w:p w:rsidR="008F6D6E" w:rsidRPr="008F1DC0" w:rsidRDefault="008F6D6E" w:rsidP="008F6D6E">
      <w:pPr>
        <w:pStyle w:val="Heading4"/>
        <w:numPr>
          <w:ilvl w:val="3"/>
          <w:numId w:val="123"/>
        </w:numPr>
        <w:snapToGrid w:val="0"/>
        <w:spacing w:before="200" w:line="276" w:lineRule="auto"/>
        <w:rPr>
          <w:rFonts w:ascii="Times New Roman" w:hAnsi="Times New Roman" w:cs="Times New Roman"/>
        </w:rPr>
      </w:pPr>
      <w:r w:rsidRPr="008F1DC0">
        <w:rPr>
          <w:rFonts w:ascii="Times New Roman" w:hAnsi="Times New Roman" w:cs="Times New Roman"/>
        </w:rPr>
        <w:t>Manage staff</w:t>
      </w:r>
    </w:p>
    <w:p w:rsidR="008F6D6E" w:rsidRPr="008F1DC0" w:rsidRDefault="008F6D6E" w:rsidP="008F6D6E">
      <w:pPr>
        <w:spacing w:after="120"/>
        <w:rPr>
          <w:rFonts w:ascii="Times New Roman" w:hAnsi="Times New Roman"/>
        </w:rPr>
      </w:pPr>
      <w:r w:rsidRPr="008F1DC0">
        <w:rPr>
          <w:rFonts w:ascii="Times New Roman" w:hAnsi="Times New Roman"/>
        </w:rPr>
        <w:t>From main screen, user can click “Nhân viên” icon to “Danh sách nhân viên” screen.</w:t>
      </w:r>
    </w:p>
    <w:p w:rsidR="008F6D6E" w:rsidRPr="008F1DC0" w:rsidRDefault="008F6D6E" w:rsidP="008F6D6E">
      <w:pPr>
        <w:spacing w:after="120"/>
        <w:rPr>
          <w:rFonts w:ascii="Times New Roman" w:hAnsi="Times New Roman"/>
        </w:rPr>
      </w:pPr>
      <w:r w:rsidRPr="008F1DC0">
        <w:rPr>
          <w:rFonts w:ascii="Times New Roman" w:hAnsi="Times New Roman"/>
        </w:rPr>
        <w:t>After that, user can click any staff to “Chi tiết nhân viên” screen.</w:t>
      </w:r>
    </w:p>
    <w:p w:rsidR="008F6D6E" w:rsidRPr="008F1DC0" w:rsidRDefault="008F6D6E" w:rsidP="008F6D6E">
      <w:pPr>
        <w:rPr>
          <w:rFonts w:ascii="Times New Roman" w:hAnsi="Times New Roman"/>
        </w:rPr>
      </w:pPr>
      <w:r w:rsidRPr="008F1DC0">
        <w:rPr>
          <w:rFonts w:ascii="Times New Roman" w:hAnsi="Times New Roman"/>
        </w:rPr>
        <w:t>If user needs to call to staff then click call icon and if user needs to mail to staff then click on email of staff.</w:t>
      </w:r>
    </w:p>
    <w:p w:rsidR="008F6D6E" w:rsidRPr="008F1DC0" w:rsidRDefault="008F6D6E" w:rsidP="008F6D6E">
      <w:pPr>
        <w:ind w:left="720" w:firstLine="720"/>
        <w:rPr>
          <w:rFonts w:ascii="Times New Roman" w:hAnsi="Times New Roman"/>
        </w:rPr>
      </w:pPr>
      <w:r w:rsidRPr="008F1DC0">
        <w:rPr>
          <w:rFonts w:ascii="Times New Roman" w:hAnsi="Times New Roman"/>
          <w:noProof/>
          <w:lang w:val="en-US" w:eastAsia="ja-JP"/>
          <w:rPrChange w:id="6981" w:author="Link Pieces" w:date="2015-08-26T13:21:00Z">
            <w:rPr>
              <w:rFonts w:ascii="Times New Roman" w:hAnsi="Times New Roman"/>
              <w:noProof/>
              <w:lang w:val="en-US" w:eastAsia="ja-JP"/>
            </w:rPr>
          </w:rPrChange>
        </w:rPr>
        <w:drawing>
          <wp:inline distT="0" distB="0" distL="0" distR="0" wp14:anchorId="1C432A9A" wp14:editId="57C607C6">
            <wp:extent cx="1842078" cy="2949146"/>
            <wp:effectExtent l="0" t="0" r="6350" b="3810"/>
            <wp:docPr id="7349" name="Picture 7349" descr="C:\Users\Khanh\Desktop\mobile image\Screenshot_2015-08-16-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hanh\Desktop\mobile image\Screenshot_2015-08-16-01-10-36.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846656" cy="2956476"/>
                    </a:xfrm>
                    <a:prstGeom prst="rect">
                      <a:avLst/>
                    </a:prstGeom>
                    <a:noFill/>
                    <a:ln>
                      <a:noFill/>
                    </a:ln>
                  </pic:spPr>
                </pic:pic>
              </a:graphicData>
            </a:graphic>
          </wp:inline>
        </w:drawing>
      </w:r>
      <w:r w:rsidRPr="008F1DC0">
        <w:rPr>
          <w:rFonts w:ascii="Times New Roman" w:hAnsi="Times New Roman"/>
        </w:rPr>
        <w:t xml:space="preserve">    </w:t>
      </w:r>
      <w:r w:rsidRPr="008F1DC0">
        <w:rPr>
          <w:rFonts w:ascii="Times New Roman" w:hAnsi="Times New Roman"/>
          <w:noProof/>
          <w:lang w:val="en-US" w:eastAsia="ja-JP"/>
          <w:rPrChange w:id="6982" w:author="Link Pieces" w:date="2015-08-26T13:21:00Z">
            <w:rPr>
              <w:rFonts w:ascii="Times New Roman" w:hAnsi="Times New Roman"/>
              <w:noProof/>
              <w:lang w:val="en-US" w:eastAsia="ja-JP"/>
            </w:rPr>
          </w:rPrChange>
        </w:rPr>
        <w:drawing>
          <wp:inline distT="0" distB="0" distL="0" distR="0" wp14:anchorId="632508C0" wp14:editId="1ECD9514">
            <wp:extent cx="1847223" cy="2957383"/>
            <wp:effectExtent l="0" t="0" r="635" b="0"/>
            <wp:docPr id="7350" name="Picture 7350" descr="C:\Users\Khanh\Desktop\mobile image\Screenshot_2015-08-16-01-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hanh\Desktop\mobile image\Screenshot_2015-08-16-01-10-20.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860333" cy="2978371"/>
                    </a:xfrm>
                    <a:prstGeom prst="rect">
                      <a:avLst/>
                    </a:prstGeom>
                    <a:noFill/>
                    <a:ln>
                      <a:noFill/>
                    </a:ln>
                  </pic:spPr>
                </pic:pic>
              </a:graphicData>
            </a:graphic>
          </wp:inline>
        </w:drawing>
      </w:r>
    </w:p>
    <w:p w:rsidR="008F6D6E" w:rsidRPr="008F1DC0" w:rsidRDefault="008F6D6E" w:rsidP="008F6D6E">
      <w:pPr>
        <w:rPr>
          <w:rFonts w:ascii="Times New Roman" w:hAnsi="Times New Roman"/>
        </w:rPr>
      </w:pPr>
      <w:r w:rsidRPr="008F1DC0">
        <w:rPr>
          <w:rFonts w:ascii="Times New Roman" w:hAnsi="Times New Roman"/>
        </w:rPr>
        <w:tab/>
      </w:r>
      <w:r w:rsidRPr="008F1DC0">
        <w:rPr>
          <w:rFonts w:ascii="Times New Roman" w:hAnsi="Times New Roman"/>
        </w:rPr>
        <w:tab/>
      </w:r>
      <w:r w:rsidRPr="008F1DC0">
        <w:rPr>
          <w:rFonts w:ascii="Times New Roman" w:hAnsi="Times New Roman"/>
        </w:rPr>
        <w:tab/>
      </w:r>
      <w:r w:rsidRPr="008F1DC0">
        <w:rPr>
          <w:rFonts w:ascii="Times New Roman" w:hAnsi="Times New Roman"/>
        </w:rPr>
        <w:tab/>
        <w:t>Figure 6.3.2.7 Manage staff</w:t>
      </w:r>
    </w:p>
    <w:p w:rsidR="008F6D6E" w:rsidRPr="008F1DC0" w:rsidRDefault="008F6D6E" w:rsidP="008F6D6E">
      <w:pPr>
        <w:pStyle w:val="Heading4"/>
        <w:numPr>
          <w:ilvl w:val="3"/>
          <w:numId w:val="123"/>
        </w:numPr>
        <w:snapToGrid w:val="0"/>
        <w:spacing w:before="200" w:line="276" w:lineRule="auto"/>
        <w:rPr>
          <w:rFonts w:ascii="Times New Roman" w:hAnsi="Times New Roman" w:cs="Times New Roman"/>
        </w:rPr>
      </w:pPr>
      <w:r w:rsidRPr="008F1DC0">
        <w:rPr>
          <w:rFonts w:ascii="Times New Roman" w:hAnsi="Times New Roman" w:cs="Times New Roman"/>
        </w:rPr>
        <w:t>View rating product</w:t>
      </w:r>
    </w:p>
    <w:p w:rsidR="008F6D6E" w:rsidRPr="008F1DC0" w:rsidRDefault="008F6D6E" w:rsidP="008F6D6E">
      <w:pPr>
        <w:rPr>
          <w:rFonts w:ascii="Times New Roman" w:hAnsi="Times New Roman"/>
        </w:rPr>
      </w:pPr>
      <w:r w:rsidRPr="008F1DC0">
        <w:rPr>
          <w:rFonts w:ascii="Times New Roman" w:hAnsi="Times New Roman"/>
        </w:rPr>
        <w:t>From main screen, user can be able to click “Đánh giá” icon to “Danh sách đánh giá” screen</w:t>
      </w:r>
    </w:p>
    <w:p w:rsidR="008F6D6E" w:rsidRPr="008F1DC0" w:rsidRDefault="008F6D6E" w:rsidP="008F6D6E">
      <w:pPr>
        <w:ind w:left="2160" w:firstLine="720"/>
        <w:rPr>
          <w:rFonts w:ascii="Times New Roman" w:hAnsi="Times New Roman"/>
        </w:rPr>
      </w:pPr>
      <w:r w:rsidRPr="008F1DC0">
        <w:rPr>
          <w:rFonts w:ascii="Times New Roman" w:hAnsi="Times New Roman"/>
          <w:noProof/>
          <w:lang w:val="en-US" w:eastAsia="ja-JP"/>
          <w:rPrChange w:id="6983" w:author="Link Pieces" w:date="2015-08-26T13:21:00Z">
            <w:rPr>
              <w:rFonts w:ascii="Times New Roman" w:hAnsi="Times New Roman"/>
              <w:noProof/>
              <w:lang w:val="en-US" w:eastAsia="ja-JP"/>
            </w:rPr>
          </w:rPrChange>
        </w:rPr>
        <w:drawing>
          <wp:inline distT="0" distB="0" distL="0" distR="0" wp14:anchorId="4FDCE63F" wp14:editId="6879F1C0">
            <wp:extent cx="1746422" cy="2796001"/>
            <wp:effectExtent l="0" t="0" r="6350" b="4445"/>
            <wp:docPr id="7351" name="Picture 7351" descr="C:\Users\Khanh\Desktop\report 6 mobile\Screenshot_2015-08-21-02-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anh\Desktop\report 6 mobile\Screenshot_2015-08-21-02-58-05.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752432" cy="2805622"/>
                    </a:xfrm>
                    <a:prstGeom prst="rect">
                      <a:avLst/>
                    </a:prstGeom>
                    <a:noFill/>
                    <a:ln>
                      <a:noFill/>
                    </a:ln>
                  </pic:spPr>
                </pic:pic>
              </a:graphicData>
            </a:graphic>
          </wp:inline>
        </w:drawing>
      </w:r>
    </w:p>
    <w:p w:rsidR="008F6D6E" w:rsidRPr="008F1DC0" w:rsidRDefault="009A2E7E" w:rsidP="00A5614C">
      <w:pPr>
        <w:ind w:left="1440" w:firstLine="720"/>
        <w:rPr>
          <w:rFonts w:ascii="Times New Roman" w:hAnsi="Times New Roman"/>
        </w:rPr>
      </w:pPr>
      <w:r w:rsidRPr="008F1DC0">
        <w:rPr>
          <w:rFonts w:ascii="Times New Roman" w:hAnsi="Times New Roman"/>
        </w:rPr>
        <w:t xml:space="preserve">       </w:t>
      </w:r>
      <w:r w:rsidR="008F6D6E" w:rsidRPr="008F1DC0">
        <w:rPr>
          <w:rFonts w:ascii="Times New Roman" w:hAnsi="Times New Roman"/>
        </w:rPr>
        <w:t>Figure 6.3.2.8 View rating product</w:t>
      </w:r>
    </w:p>
    <w:p w:rsidR="008F6D6E" w:rsidRPr="008F1DC0" w:rsidRDefault="008F6D6E" w:rsidP="008F6D6E">
      <w:pPr>
        <w:pStyle w:val="Heading4"/>
        <w:numPr>
          <w:ilvl w:val="3"/>
          <w:numId w:val="123"/>
        </w:numPr>
        <w:snapToGrid w:val="0"/>
        <w:spacing w:before="200" w:line="276" w:lineRule="auto"/>
        <w:rPr>
          <w:rFonts w:ascii="Times New Roman" w:hAnsi="Times New Roman" w:cs="Times New Roman"/>
        </w:rPr>
      </w:pPr>
      <w:r w:rsidRPr="008F1DC0">
        <w:rPr>
          <w:rFonts w:ascii="Times New Roman" w:hAnsi="Times New Roman" w:cs="Times New Roman"/>
        </w:rPr>
        <w:t>View statistic</w:t>
      </w:r>
    </w:p>
    <w:p w:rsidR="004261BD" w:rsidRPr="008F1DC0" w:rsidRDefault="00AA4634" w:rsidP="008F6D6E">
      <w:pPr>
        <w:spacing w:after="160" w:line="259" w:lineRule="auto"/>
        <w:rPr>
          <w:rFonts w:ascii="Times New Roman" w:hAnsi="Times New Roman"/>
        </w:rPr>
      </w:pPr>
      <w:r w:rsidRPr="008F1DC0">
        <w:rPr>
          <w:rFonts w:ascii="Times New Roman" w:hAnsi="Times New Roman"/>
        </w:rPr>
        <w:t>On main screen, user can be able to click “Thống kê” icon to “Thống kê” screen</w:t>
      </w:r>
    </w:p>
    <w:p w:rsidR="004261BD" w:rsidRPr="008F1DC0" w:rsidRDefault="004261BD" w:rsidP="00A5614C">
      <w:pPr>
        <w:spacing w:after="160" w:line="259" w:lineRule="auto"/>
        <w:ind w:firstLine="720"/>
        <w:rPr>
          <w:rFonts w:ascii="Times New Roman" w:hAnsi="Times New Roman"/>
        </w:rPr>
      </w:pPr>
      <w:r w:rsidRPr="008F1DC0">
        <w:rPr>
          <w:rFonts w:ascii="Times New Roman" w:hAnsi="Times New Roman"/>
          <w:noProof/>
          <w:lang w:val="en-US" w:eastAsia="ja-JP"/>
          <w:rPrChange w:id="6984" w:author="Link Pieces" w:date="2015-08-26T13:21:00Z">
            <w:rPr>
              <w:rFonts w:ascii="Times New Roman" w:hAnsi="Times New Roman"/>
              <w:noProof/>
              <w:lang w:val="en-US" w:eastAsia="ja-JP"/>
            </w:rPr>
          </w:rPrChange>
        </w:rPr>
        <w:drawing>
          <wp:inline distT="0" distB="0" distL="0" distR="0" wp14:anchorId="293C3E0D" wp14:editId="07253066">
            <wp:extent cx="4477385" cy="2803525"/>
            <wp:effectExtent l="0" t="0" r="0" b="0"/>
            <wp:docPr id="7353" name="Picture 7353" descr="Screenshot_2015-08-14-07-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5-08-14-07-26-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77385" cy="2803525"/>
                    </a:xfrm>
                    <a:prstGeom prst="rect">
                      <a:avLst/>
                    </a:prstGeom>
                    <a:noFill/>
                    <a:ln>
                      <a:noFill/>
                    </a:ln>
                  </pic:spPr>
                </pic:pic>
              </a:graphicData>
            </a:graphic>
          </wp:inline>
        </w:drawing>
      </w:r>
    </w:p>
    <w:p w:rsidR="00AA4634" w:rsidRPr="008F1DC0" w:rsidRDefault="00AA4634" w:rsidP="00A5614C">
      <w:pPr>
        <w:spacing w:after="160" w:line="259" w:lineRule="auto"/>
        <w:ind w:left="720" w:firstLine="720"/>
        <w:rPr>
          <w:rFonts w:ascii="Times New Roman" w:hAnsi="Times New Roman"/>
        </w:rPr>
      </w:pPr>
      <w:r w:rsidRPr="008F1DC0">
        <w:rPr>
          <w:rFonts w:ascii="Times New Roman" w:hAnsi="Times New Roman"/>
        </w:rPr>
        <w:tab/>
      </w:r>
      <w:r w:rsidRPr="008F1DC0">
        <w:rPr>
          <w:rFonts w:ascii="Times New Roman" w:hAnsi="Times New Roman"/>
        </w:rPr>
        <w:tab/>
        <w:t>Figure 6.3.2.9 View statistic screen</w:t>
      </w:r>
    </w:p>
    <w:p w:rsidR="008F6D6E" w:rsidRPr="008F1DC0" w:rsidRDefault="008F6D6E">
      <w:pPr>
        <w:pStyle w:val="Heading4"/>
        <w:rPr>
          <w:rFonts w:ascii="Times New Roman" w:hAnsi="Times New Roman" w:cs="Times New Roman"/>
          <w:rPrChange w:id="6985" w:author="Link Pieces" w:date="2015-08-26T13:21:00Z">
            <w:rPr/>
          </w:rPrChange>
        </w:rPr>
      </w:pPr>
      <w:r w:rsidRPr="008F1DC0">
        <w:rPr>
          <w:rFonts w:ascii="Times New Roman" w:hAnsi="Times New Roman" w:cs="Times New Roman"/>
          <w:rPrChange w:id="6986" w:author="Link Pieces" w:date="2015-08-26T13:21:00Z">
            <w:rPr/>
          </w:rPrChange>
        </w:rPr>
        <w:t>6.3.2.10 Setting</w:t>
      </w:r>
    </w:p>
    <w:p w:rsidR="008F6D6E" w:rsidRPr="008F1DC0" w:rsidRDefault="008F6D6E" w:rsidP="008F6D6E">
      <w:pPr>
        <w:rPr>
          <w:rFonts w:ascii="Times New Roman" w:hAnsi="Times New Roman"/>
        </w:rPr>
      </w:pPr>
      <w:r w:rsidRPr="008F1DC0">
        <w:rPr>
          <w:rFonts w:ascii="Times New Roman" w:hAnsi="Times New Roman"/>
        </w:rPr>
        <w:t>User can be able to click “Cài đặt” item on menu bar to “Cài đặt” screen</w:t>
      </w:r>
    </w:p>
    <w:p w:rsidR="008F6D6E" w:rsidRPr="008F1DC0" w:rsidRDefault="008F6D6E" w:rsidP="008F6D6E">
      <w:pPr>
        <w:ind w:left="2160" w:firstLine="720"/>
        <w:rPr>
          <w:rFonts w:ascii="Times New Roman" w:hAnsi="Times New Roman"/>
        </w:rPr>
      </w:pPr>
      <w:r w:rsidRPr="008F1DC0">
        <w:rPr>
          <w:rFonts w:ascii="Times New Roman" w:hAnsi="Times New Roman"/>
          <w:noProof/>
          <w:lang w:val="en-US" w:eastAsia="ja-JP"/>
          <w:rPrChange w:id="6987" w:author="Link Pieces" w:date="2015-08-26T13:21:00Z">
            <w:rPr>
              <w:rFonts w:ascii="Times New Roman" w:hAnsi="Times New Roman"/>
              <w:noProof/>
              <w:lang w:val="en-US" w:eastAsia="ja-JP"/>
            </w:rPr>
          </w:rPrChange>
        </w:rPr>
        <w:drawing>
          <wp:inline distT="0" distB="0" distL="0" distR="0" wp14:anchorId="38BE6AF5" wp14:editId="7C1A11CA">
            <wp:extent cx="2018270" cy="3231227"/>
            <wp:effectExtent l="0" t="0" r="1270" b="7620"/>
            <wp:docPr id="7352" name="Picture 7352" descr="C:\Users\Khanh\Desktop\ClassDiagram\UI Bespoke\11806415_926847034044202_11561476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hanh\Desktop\ClassDiagram\UI Bespoke\11806415_926847034044202_1156147684_o.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026979" cy="3245170"/>
                    </a:xfrm>
                    <a:prstGeom prst="rect">
                      <a:avLst/>
                    </a:prstGeom>
                    <a:noFill/>
                    <a:ln>
                      <a:noFill/>
                    </a:ln>
                  </pic:spPr>
                </pic:pic>
              </a:graphicData>
            </a:graphic>
          </wp:inline>
        </w:drawing>
      </w:r>
    </w:p>
    <w:p w:rsidR="008F6D6E" w:rsidRPr="008F1DC0" w:rsidRDefault="008F6D6E" w:rsidP="008F6D6E">
      <w:pPr>
        <w:ind w:left="2160" w:firstLine="720"/>
        <w:rPr>
          <w:rFonts w:ascii="Times New Roman" w:hAnsi="Times New Roman"/>
        </w:rPr>
      </w:pPr>
      <w:r w:rsidRPr="008F1DC0">
        <w:rPr>
          <w:rFonts w:ascii="Times New Roman" w:hAnsi="Times New Roman"/>
        </w:rPr>
        <w:t>Figure 6.3.2.10 Setting screen</w:t>
      </w:r>
    </w:p>
    <w:p w:rsidR="00A02455" w:rsidRPr="008F1DC0" w:rsidRDefault="00A02455" w:rsidP="00A5614C">
      <w:pPr>
        <w:spacing w:after="160" w:line="259" w:lineRule="auto"/>
        <w:rPr>
          <w:rFonts w:ascii="Times New Roman" w:hAnsi="Times New Roman"/>
        </w:rPr>
      </w:pPr>
    </w:p>
    <w:p w:rsidR="00CB7FBA" w:rsidRPr="008F1DC0" w:rsidRDefault="00CB7FBA" w:rsidP="00A5614C">
      <w:pPr>
        <w:pStyle w:val="Heading1"/>
        <w:rPr>
          <w:rFonts w:ascii="Times New Roman" w:hAnsi="Times New Roman" w:cs="Times New Roman"/>
          <w:b/>
          <w:rPrChange w:id="6988" w:author="Link Pieces" w:date="2015-08-26T13:21:00Z">
            <w:rPr>
              <w:rFonts w:ascii="Times New Roman" w:hAnsi="Times New Roman"/>
              <w:b/>
            </w:rPr>
          </w:rPrChange>
        </w:rPr>
      </w:pPr>
      <w:bookmarkStart w:id="6989" w:name="_Toc428358873"/>
      <w:r w:rsidRPr="008F1DC0">
        <w:rPr>
          <w:rFonts w:ascii="Times New Roman" w:hAnsi="Times New Roman" w:cs="Times New Roman"/>
          <w:b/>
        </w:rPr>
        <w:t>APPENDIX</w:t>
      </w:r>
      <w:bookmarkEnd w:id="6989"/>
    </w:p>
    <w:p w:rsidR="00CB7FBA" w:rsidRPr="008F1DC0" w:rsidRDefault="00CB7FBA" w:rsidP="00A5614C">
      <w:pPr>
        <w:rPr>
          <w:rFonts w:ascii="Times New Roman" w:hAnsi="Times New Roman"/>
          <w:lang w:val="en-US" w:eastAsia="ko-KR"/>
          <w:rPrChange w:id="6990" w:author="Link Pieces" w:date="2015-08-26T13:21:00Z">
            <w:rPr>
              <w:lang w:val="en-US" w:eastAsia="ko-KR"/>
            </w:rPr>
          </w:rPrChange>
        </w:rPr>
      </w:pPr>
    </w:p>
    <w:sectPr w:rsidR="00CB7FBA" w:rsidRPr="008F1DC0" w:rsidSect="00CD31F0">
      <w:headerReference w:type="default" r:id="rId254"/>
      <w:footerReference w:type="default" r:id="rId255"/>
      <w:pgSz w:w="12240" w:h="15840"/>
      <w:pgMar w:top="1440" w:right="1440" w:bottom="1440" w:left="1440" w:header="576"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BFC" w:rsidRPr="00CD31F0" w:rsidRDefault="008E3BFC" w:rsidP="00CD31F0">
      <w:pPr>
        <w:pStyle w:val="NoSpacing"/>
        <w:rPr>
          <w:rFonts w:asciiTheme="minorHAnsi" w:eastAsia="Batang" w:hAnsiTheme="minorHAnsi"/>
          <w:sz w:val="24"/>
          <w:szCs w:val="24"/>
          <w:lang w:val="en-GB" w:eastAsia="en-US"/>
        </w:rPr>
      </w:pPr>
      <w:r>
        <w:separator/>
      </w:r>
    </w:p>
  </w:endnote>
  <w:endnote w:type="continuationSeparator" w:id="0">
    <w:p w:rsidR="008E3BFC" w:rsidRPr="00CD31F0" w:rsidRDefault="008E3BFC" w:rsidP="00CD31F0">
      <w:pPr>
        <w:pStyle w:val="NoSpacing"/>
        <w:rPr>
          <w:rFonts w:asciiTheme="minorHAnsi" w:eastAsia="Batang" w:hAnsiTheme="minorHAnsi"/>
          <w:sz w:val="24"/>
          <w:szCs w:val="24"/>
          <w:lang w:val="en-GB" w:eastAsia="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00000001" w:usb1="00000001" w:usb2="00000000" w:usb3="00000000" w:csb0="0000019F" w:csb1="00000000"/>
  </w:font>
  <w:font w:name="Lato">
    <w:altName w:val="Times New Roman"/>
    <w:charset w:val="00"/>
    <w:family w:val="swiss"/>
    <w:pitch w:val="variable"/>
    <w:sig w:usb0="E10002FF" w:usb1="5000ECFF" w:usb2="00000021" w:usb3="00000000" w:csb0="0000019F" w:csb1="00000000"/>
  </w:font>
  <w:font w:name="Quattrocento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43F" w:rsidRPr="0083467E" w:rsidRDefault="008E3BFC">
    <w:pPr>
      <w:pStyle w:val="Footer"/>
      <w:tabs>
        <w:tab w:val="clear" w:pos="4680"/>
        <w:tab w:val="clear" w:pos="9360"/>
      </w:tabs>
      <w:jc w:val="center"/>
      <w:rPr>
        <w:ins w:id="6991" w:author="Bruce Wayne" w:date="2015-08-26T10:21:00Z"/>
        <w:caps/>
        <w:noProof/>
        <w:color w:val="000000" w:themeColor="text1"/>
        <w:rPrChange w:id="6992" w:author="Bruce Wayne" w:date="2015-08-26T10:22:00Z">
          <w:rPr>
            <w:ins w:id="6993" w:author="Bruce Wayne" w:date="2015-08-26T10:21:00Z"/>
            <w:caps/>
            <w:noProof/>
            <w:color w:val="5B9BD5" w:themeColor="accent1"/>
          </w:rPr>
        </w:rPrChange>
      </w:rPr>
    </w:pPr>
    <w:r>
      <w:rPr>
        <w:caps/>
        <w:noProof/>
        <w:color w:val="000000" w:themeColor="text1"/>
        <w:lang w:val="en-US"/>
      </w:rPr>
      <w:pict>
        <v:shapetype id="_x0000_t32" coordsize="21600,21600" o:spt="32" o:oned="t" path="m,l21600,21600e" filled="f">
          <v:path arrowok="t" fillok="f" o:connecttype="none"/>
          <o:lock v:ext="edit" shapetype="t"/>
        </v:shapetype>
        <v:shape id="_x0000_s2049" type="#_x0000_t32" style="position:absolute;left:0;text-align:left;margin-left:2.25pt;margin-top:-13pt;width:465.75pt;height:0;z-index:251658240" o:connectortype="straight"/>
      </w:pict>
    </w:r>
    <w:ins w:id="6994" w:author="Bruce Wayne" w:date="2015-08-26T10:21:00Z">
      <w:r w:rsidR="00B1743F" w:rsidRPr="0083467E">
        <w:rPr>
          <w:caps/>
          <w:color w:val="000000" w:themeColor="text1"/>
          <w:rPrChange w:id="6995" w:author="Bruce Wayne" w:date="2015-08-26T10:22:00Z">
            <w:rPr>
              <w:caps/>
              <w:noProof/>
              <w:color w:val="5B9BD5" w:themeColor="accent1"/>
            </w:rPr>
          </w:rPrChange>
        </w:rPr>
        <w:fldChar w:fldCharType="begin"/>
      </w:r>
      <w:r w:rsidR="00B1743F" w:rsidRPr="0083467E">
        <w:rPr>
          <w:caps/>
          <w:color w:val="000000" w:themeColor="text1"/>
          <w:rPrChange w:id="6996" w:author="Bruce Wayne" w:date="2015-08-26T10:22:00Z">
            <w:rPr>
              <w:caps/>
              <w:color w:val="5B9BD5" w:themeColor="accent1"/>
            </w:rPr>
          </w:rPrChange>
        </w:rPr>
        <w:instrText xml:space="preserve"> PAGE   \* MERGEFORMAT </w:instrText>
      </w:r>
      <w:r w:rsidR="00B1743F" w:rsidRPr="0083467E">
        <w:rPr>
          <w:caps/>
          <w:color w:val="000000" w:themeColor="text1"/>
          <w:rPrChange w:id="6997" w:author="Bruce Wayne" w:date="2015-08-26T10:22:00Z">
            <w:rPr>
              <w:caps/>
              <w:noProof/>
              <w:color w:val="5B9BD5" w:themeColor="accent1"/>
            </w:rPr>
          </w:rPrChange>
        </w:rPr>
        <w:fldChar w:fldCharType="separate"/>
      </w:r>
    </w:ins>
    <w:r w:rsidR="00E71265">
      <w:rPr>
        <w:caps/>
        <w:noProof/>
        <w:color w:val="000000" w:themeColor="text1"/>
      </w:rPr>
      <w:t>204</w:t>
    </w:r>
    <w:ins w:id="6998" w:author="Bruce Wayne" w:date="2015-08-26T10:21:00Z">
      <w:r w:rsidR="00B1743F" w:rsidRPr="0083467E">
        <w:rPr>
          <w:caps/>
          <w:noProof/>
          <w:color w:val="000000" w:themeColor="text1"/>
          <w:rPrChange w:id="6999" w:author="Bruce Wayne" w:date="2015-08-26T10:22:00Z">
            <w:rPr>
              <w:caps/>
              <w:noProof/>
              <w:color w:val="5B9BD5" w:themeColor="accent1"/>
            </w:rPr>
          </w:rPrChange>
        </w:rPr>
        <w:fldChar w:fldCharType="end"/>
      </w:r>
    </w:ins>
  </w:p>
  <w:p w:rsidR="00B1743F" w:rsidRDefault="00B17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BFC" w:rsidRPr="00CD31F0" w:rsidRDefault="008E3BFC" w:rsidP="00CD31F0">
      <w:pPr>
        <w:pStyle w:val="NoSpacing"/>
        <w:rPr>
          <w:rFonts w:asciiTheme="minorHAnsi" w:eastAsia="Batang" w:hAnsiTheme="minorHAnsi"/>
          <w:sz w:val="24"/>
          <w:szCs w:val="24"/>
          <w:lang w:val="en-GB" w:eastAsia="en-US"/>
        </w:rPr>
      </w:pPr>
      <w:r>
        <w:separator/>
      </w:r>
    </w:p>
  </w:footnote>
  <w:footnote w:type="continuationSeparator" w:id="0">
    <w:p w:rsidR="008E3BFC" w:rsidRPr="00CD31F0" w:rsidRDefault="008E3BFC" w:rsidP="00CD31F0">
      <w:pPr>
        <w:pStyle w:val="NoSpacing"/>
        <w:rPr>
          <w:rFonts w:asciiTheme="minorHAnsi" w:eastAsia="Batang" w:hAnsiTheme="minorHAnsi"/>
          <w:sz w:val="24"/>
          <w:szCs w:val="24"/>
          <w:lang w:val="en-GB" w:eastAsia="en-US"/>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43F" w:rsidRPr="00A5614C" w:rsidRDefault="00B1743F" w:rsidP="00CD31F0">
    <w:pPr>
      <w:pStyle w:val="Header"/>
      <w:jc w:val="right"/>
      <w:rPr>
        <w:rStyle w:val="Strong"/>
        <w:b w:val="0"/>
      </w:rPr>
    </w:pPr>
    <w:r w:rsidRPr="00A5614C">
      <w:rPr>
        <w:rStyle w:val="Strong"/>
        <w:b w:val="0"/>
      </w:rPr>
      <w:t>23/07/2015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2A4C1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90B25"/>
    <w:multiLevelType w:val="hybridMultilevel"/>
    <w:tmpl w:val="536484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82DE9"/>
    <w:multiLevelType w:val="hybridMultilevel"/>
    <w:tmpl w:val="F6EEABB8"/>
    <w:lvl w:ilvl="0" w:tplc="DC18FD46">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36BB5"/>
    <w:multiLevelType w:val="hybridMultilevel"/>
    <w:tmpl w:val="9D70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7302D"/>
    <w:multiLevelType w:val="hybridMultilevel"/>
    <w:tmpl w:val="ED38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4D5DE3"/>
    <w:multiLevelType w:val="hybridMultilevel"/>
    <w:tmpl w:val="29C26DE6"/>
    <w:lvl w:ilvl="0" w:tplc="DC18FD46">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F22BA"/>
    <w:multiLevelType w:val="multilevel"/>
    <w:tmpl w:val="DD56EE1E"/>
    <w:lvl w:ilvl="0">
      <w:start w:val="6"/>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3E101C0"/>
    <w:multiLevelType w:val="hybridMultilevel"/>
    <w:tmpl w:val="AE543724"/>
    <w:lvl w:ilvl="0" w:tplc="1FA8B6F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5C366C"/>
    <w:multiLevelType w:val="hybridMultilevel"/>
    <w:tmpl w:val="E5BC2456"/>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066805D5"/>
    <w:multiLevelType w:val="hybridMultilevel"/>
    <w:tmpl w:val="CD0C0020"/>
    <w:lvl w:ilvl="0" w:tplc="9C8E91D2">
      <w:numFmt w:val="bullet"/>
      <w:lvlText w:val="-"/>
      <w:lvlJc w:val="left"/>
      <w:pPr>
        <w:ind w:left="704"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283FD8"/>
    <w:multiLevelType w:val="hybridMultilevel"/>
    <w:tmpl w:val="FC9818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271FC"/>
    <w:multiLevelType w:val="multilevel"/>
    <w:tmpl w:val="4D5C57B6"/>
    <w:lvl w:ilvl="0">
      <w:start w:val="1"/>
      <w:numFmt w:val="upperRoman"/>
      <w:pStyle w:val="PSO1"/>
      <w:lvlText w:val="%1."/>
      <w:lvlJc w:val="left"/>
      <w:pPr>
        <w:ind w:left="1080" w:hanging="720"/>
      </w:pPr>
      <w:rPr>
        <w:rFonts w:hint="default"/>
      </w:rPr>
    </w:lvl>
    <w:lvl w:ilvl="1">
      <w:start w:val="1"/>
      <w:numFmt w:val="decimal"/>
      <w:pStyle w:val="Style2"/>
      <w:isLgl/>
      <w:lvlText w:val="%1.%2"/>
      <w:lvlJc w:val="left"/>
      <w:pPr>
        <w:ind w:left="1080" w:hanging="360"/>
      </w:pPr>
      <w:rPr>
        <w:rFonts w:hint="default"/>
        <w:b/>
        <w:color w:val="0070C0"/>
        <w:sz w:val="28"/>
        <w:szCs w:val="28"/>
      </w:rPr>
    </w:lvl>
    <w:lvl w:ilvl="2">
      <w:start w:val="1"/>
      <w:numFmt w:val="decimal"/>
      <w:pStyle w:val="PSO3"/>
      <w:isLgl/>
      <w:lvlText w:val="%1.%2.%3"/>
      <w:lvlJc w:val="left"/>
      <w:pPr>
        <w:ind w:left="1224" w:hanging="720"/>
      </w:pPr>
      <w:rPr>
        <w:rFonts w:hint="default"/>
        <w:sz w:val="22"/>
        <w:szCs w:val="22"/>
      </w:rPr>
    </w:lvl>
    <w:lvl w:ilvl="3">
      <w:start w:val="1"/>
      <w:numFmt w:val="decimal"/>
      <w:pStyle w:val="PSO41"/>
      <w:isLgl/>
      <w:lvlText w:val="%1.%2.%3.%4"/>
      <w:lvlJc w:val="left"/>
      <w:pPr>
        <w:ind w:left="1296" w:hanging="720"/>
      </w:pPr>
      <w:rPr>
        <w:rFonts w:hint="default"/>
        <w:b/>
        <w:sz w:val="22"/>
        <w:szCs w:val="22"/>
      </w:rPr>
    </w:lvl>
    <w:lvl w:ilvl="4">
      <w:start w:val="1"/>
      <w:numFmt w:val="decimal"/>
      <w:pStyle w:val="PS5"/>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736" w:hanging="1800"/>
      </w:pPr>
      <w:rPr>
        <w:rFonts w:hint="default"/>
      </w:rPr>
    </w:lvl>
  </w:abstractNum>
  <w:abstractNum w:abstractNumId="12" w15:restartNumberingAfterBreak="0">
    <w:nsid w:val="08BB2743"/>
    <w:multiLevelType w:val="multilevel"/>
    <w:tmpl w:val="C66C9008"/>
    <w:lvl w:ilvl="0">
      <w:start w:val="6"/>
      <w:numFmt w:val="decimal"/>
      <w:lvlText w:val="%1"/>
      <w:lvlJc w:val="left"/>
      <w:pPr>
        <w:ind w:left="870" w:hanging="870"/>
      </w:pPr>
      <w:rPr>
        <w:rFonts w:hint="default"/>
      </w:rPr>
    </w:lvl>
    <w:lvl w:ilvl="1">
      <w:start w:val="3"/>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7"/>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8FD0D28"/>
    <w:multiLevelType w:val="hybridMultilevel"/>
    <w:tmpl w:val="0B622A1A"/>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15:restartNumberingAfterBreak="0">
    <w:nsid w:val="09A40547"/>
    <w:multiLevelType w:val="hybridMultilevel"/>
    <w:tmpl w:val="267845C4"/>
    <w:lvl w:ilvl="0" w:tplc="BE6CE74C">
      <w:start w:val="1"/>
      <w:numFmt w:val="bullet"/>
      <w:lvlText w:val="-"/>
      <w:lvlJc w:val="left"/>
      <w:pPr>
        <w:ind w:left="1152" w:hanging="360"/>
      </w:pPr>
      <w:rPr>
        <w:rFonts w:ascii="Calibri" w:eastAsia="MS Mincho" w:hAnsi="Calibri" w:cs="Times New Roman" w:hint="default"/>
      </w:rPr>
    </w:lvl>
    <w:lvl w:ilvl="1" w:tplc="04090001">
      <w:start w:val="1"/>
      <w:numFmt w:val="bullet"/>
      <w:lvlText w:val=""/>
      <w:lvlJc w:val="left"/>
      <w:pPr>
        <w:ind w:left="1872" w:hanging="360"/>
      </w:pPr>
      <w:rPr>
        <w:rFonts w:ascii="Symbol" w:hAnsi="Symbol"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0B84026B"/>
    <w:multiLevelType w:val="hybridMultilevel"/>
    <w:tmpl w:val="DAA2255C"/>
    <w:lvl w:ilvl="0" w:tplc="7C94A0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3F010B"/>
    <w:multiLevelType w:val="hybridMultilevel"/>
    <w:tmpl w:val="49FE14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C4B4A43"/>
    <w:multiLevelType w:val="multilevel"/>
    <w:tmpl w:val="639E054A"/>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0CA30045"/>
    <w:multiLevelType w:val="hybridMultilevel"/>
    <w:tmpl w:val="F9967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283610"/>
    <w:multiLevelType w:val="hybridMultilevel"/>
    <w:tmpl w:val="ED9E4860"/>
    <w:lvl w:ilvl="0" w:tplc="79008AF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F0A345E"/>
    <w:multiLevelType w:val="hybridMultilevel"/>
    <w:tmpl w:val="B5AE613E"/>
    <w:lvl w:ilvl="0" w:tplc="57D61F9A">
      <w:numFmt w:val="bullet"/>
      <w:lvlText w:val="-"/>
      <w:lvlJc w:val="left"/>
      <w:pPr>
        <w:ind w:left="720" w:hanging="360"/>
      </w:pPr>
      <w:rPr>
        <w:rFonts w:ascii="Calibri" w:eastAsia="MS Mincho"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151D36"/>
    <w:multiLevelType w:val="multilevel"/>
    <w:tmpl w:val="9BC45B3C"/>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CE50C8"/>
    <w:multiLevelType w:val="multilevel"/>
    <w:tmpl w:val="A1860930"/>
    <w:lvl w:ilvl="0">
      <w:start w:val="1"/>
      <w:numFmt w:val="decimal"/>
      <w:pStyle w:val="Numberring1"/>
      <w:lvlText w:val="%1."/>
      <w:lvlJc w:val="left"/>
      <w:pPr>
        <w:ind w:left="360" w:hanging="360"/>
      </w:pPr>
      <w:rPr>
        <w:rFonts w:hint="default"/>
        <w:b/>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sz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22958FE"/>
    <w:multiLevelType w:val="hybridMultilevel"/>
    <w:tmpl w:val="4B9867F4"/>
    <w:lvl w:ilvl="0" w:tplc="C3AC50EC">
      <w:numFmt w:val="bullet"/>
      <w:lvlText w:val="-"/>
      <w:lvlJc w:val="left"/>
      <w:pPr>
        <w:ind w:left="1440" w:hanging="360"/>
      </w:pPr>
      <w:rPr>
        <w:rFonts w:ascii="Cambria" w:eastAsiaTheme="minorHAnsi"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26155AF"/>
    <w:multiLevelType w:val="hybridMultilevel"/>
    <w:tmpl w:val="E07ED2FA"/>
    <w:lvl w:ilvl="0" w:tplc="4CE67E42">
      <w:numFmt w:val="bullet"/>
      <w:lvlText w:val="-"/>
      <w:lvlJc w:val="left"/>
      <w:pPr>
        <w:ind w:left="1440" w:hanging="360"/>
      </w:pPr>
      <w:rPr>
        <w:rFonts w:ascii="Calibri" w:eastAsia="Times New Roman" w:hAnsi="Calibri"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132E7612"/>
    <w:multiLevelType w:val="hybridMultilevel"/>
    <w:tmpl w:val="E6D8A5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5B27977"/>
    <w:multiLevelType w:val="hybridMultilevel"/>
    <w:tmpl w:val="40FC4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8E3B49"/>
    <w:multiLevelType w:val="hybridMultilevel"/>
    <w:tmpl w:val="2E56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0D3C5A"/>
    <w:multiLevelType w:val="hybridMultilevel"/>
    <w:tmpl w:val="70FCED10"/>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7F46C5"/>
    <w:multiLevelType w:val="hybridMultilevel"/>
    <w:tmpl w:val="817632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A055BD0"/>
    <w:multiLevelType w:val="hybridMultilevel"/>
    <w:tmpl w:val="0750E5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1B5A00C9"/>
    <w:multiLevelType w:val="hybridMultilevel"/>
    <w:tmpl w:val="8FF4F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DC2508B"/>
    <w:multiLevelType w:val="hybridMultilevel"/>
    <w:tmpl w:val="6D34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2C459D"/>
    <w:multiLevelType w:val="hybridMultilevel"/>
    <w:tmpl w:val="A1EECD90"/>
    <w:lvl w:ilvl="0" w:tplc="DC18FD46">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3C0D71"/>
    <w:multiLevelType w:val="hybridMultilevel"/>
    <w:tmpl w:val="B75E3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3C7F45"/>
    <w:multiLevelType w:val="hybridMultilevel"/>
    <w:tmpl w:val="8B3044FE"/>
    <w:lvl w:ilvl="0" w:tplc="4CE67E42">
      <w:numFmt w:val="bullet"/>
      <w:lvlText w:val="-"/>
      <w:lvlJc w:val="left"/>
      <w:pPr>
        <w:ind w:left="1440" w:hanging="360"/>
      </w:pPr>
      <w:rPr>
        <w:rFonts w:ascii="Calibri" w:eastAsia="Times New Roman" w:hAnsi="Calibri"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1FDC04AD"/>
    <w:multiLevelType w:val="hybridMultilevel"/>
    <w:tmpl w:val="263C10B8"/>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BE346C"/>
    <w:multiLevelType w:val="multilevel"/>
    <w:tmpl w:val="7C68409A"/>
    <w:lvl w:ilvl="0">
      <w:start w:val="5"/>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21E7FE5"/>
    <w:multiLevelType w:val="hybridMultilevel"/>
    <w:tmpl w:val="E9C01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26E20AC"/>
    <w:multiLevelType w:val="hybridMultilevel"/>
    <w:tmpl w:val="F99C61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C60A24"/>
    <w:multiLevelType w:val="hybridMultilevel"/>
    <w:tmpl w:val="74C645B4"/>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15:restartNumberingAfterBreak="0">
    <w:nsid w:val="260B3906"/>
    <w:multiLevelType w:val="multilevel"/>
    <w:tmpl w:val="1B9807FA"/>
    <w:lvl w:ilvl="0">
      <w:start w:val="1"/>
      <w:numFmt w:val="decimal"/>
      <w:lvlText w:val="%1."/>
      <w:lvlJc w:val="left"/>
      <w:pPr>
        <w:ind w:left="720" w:hanging="360"/>
      </w:pPr>
    </w:lvl>
    <w:lvl w:ilvl="1">
      <w:start w:val="3"/>
      <w:numFmt w:val="decimal"/>
      <w:isLgl/>
      <w:lvlText w:val="%1.%2"/>
      <w:lvlJc w:val="left"/>
      <w:pPr>
        <w:ind w:left="1090" w:hanging="730"/>
      </w:pPr>
      <w:rPr>
        <w:rFonts w:hint="default"/>
      </w:rPr>
    </w:lvl>
    <w:lvl w:ilvl="2">
      <w:start w:val="2"/>
      <w:numFmt w:val="decimal"/>
      <w:isLgl/>
      <w:lvlText w:val="%1.%2.%3"/>
      <w:lvlJc w:val="left"/>
      <w:pPr>
        <w:ind w:left="1090" w:hanging="730"/>
      </w:pPr>
      <w:rPr>
        <w:rFonts w:hint="default"/>
      </w:rPr>
    </w:lvl>
    <w:lvl w:ilvl="3">
      <w:start w:val="1"/>
      <w:numFmt w:val="decimal"/>
      <w:isLgl/>
      <w:lvlText w:val="%1.%2.%3.%4"/>
      <w:lvlJc w:val="left"/>
      <w:pPr>
        <w:ind w:left="1090" w:hanging="73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262223EC"/>
    <w:multiLevelType w:val="hybridMultilevel"/>
    <w:tmpl w:val="8E7C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FB24C9"/>
    <w:multiLevelType w:val="hybridMultilevel"/>
    <w:tmpl w:val="D3FE2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750722D"/>
    <w:multiLevelType w:val="multilevel"/>
    <w:tmpl w:val="D3B2E712"/>
    <w:lvl w:ilvl="0">
      <w:start w:val="6"/>
      <w:numFmt w:val="decimal"/>
      <w:lvlText w:val="%1"/>
      <w:lvlJc w:val="left"/>
      <w:pPr>
        <w:ind w:left="840" w:hanging="840"/>
      </w:pPr>
      <w:rPr>
        <w:rFonts w:hint="default"/>
        <w:b w:val="0"/>
      </w:rPr>
    </w:lvl>
    <w:lvl w:ilvl="1">
      <w:start w:val="3"/>
      <w:numFmt w:val="decimal"/>
      <w:lvlText w:val="%1.%2"/>
      <w:lvlJc w:val="left"/>
      <w:pPr>
        <w:ind w:left="840" w:hanging="840"/>
      </w:pPr>
      <w:rPr>
        <w:rFonts w:hint="default"/>
        <w:b w:val="0"/>
      </w:rPr>
    </w:lvl>
    <w:lvl w:ilvl="2">
      <w:start w:val="1"/>
      <w:numFmt w:val="decimal"/>
      <w:lvlText w:val="%1.%2.%3"/>
      <w:lvlJc w:val="left"/>
      <w:pPr>
        <w:ind w:left="840" w:hanging="840"/>
      </w:pPr>
      <w:rPr>
        <w:rFonts w:hint="default"/>
        <w:b w:val="0"/>
      </w:rPr>
    </w:lvl>
    <w:lvl w:ilvl="3">
      <w:start w:val="5"/>
      <w:numFmt w:val="decimal"/>
      <w:lvlText w:val="%1.%2.%3.%4"/>
      <w:lvlJc w:val="left"/>
      <w:pPr>
        <w:ind w:left="840" w:hanging="84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6" w15:restartNumberingAfterBreak="0">
    <w:nsid w:val="27D1450C"/>
    <w:multiLevelType w:val="hybridMultilevel"/>
    <w:tmpl w:val="29D42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8AF7714"/>
    <w:multiLevelType w:val="hybridMultilevel"/>
    <w:tmpl w:val="FF2CF8EC"/>
    <w:lvl w:ilvl="0" w:tplc="3B8CD5CE">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9B07BC3"/>
    <w:multiLevelType w:val="multilevel"/>
    <w:tmpl w:val="755E125E"/>
    <w:lvl w:ilvl="0">
      <w:start w:val="6"/>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6"/>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9CC2E02"/>
    <w:multiLevelType w:val="hybridMultilevel"/>
    <w:tmpl w:val="BA6A1B8C"/>
    <w:lvl w:ilvl="0" w:tplc="A8E6039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CF17E1"/>
    <w:multiLevelType w:val="hybridMultilevel"/>
    <w:tmpl w:val="9E64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A680084"/>
    <w:multiLevelType w:val="hybridMultilevel"/>
    <w:tmpl w:val="F800BD74"/>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A8026DC"/>
    <w:multiLevelType w:val="hybridMultilevel"/>
    <w:tmpl w:val="50402A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355E3E"/>
    <w:multiLevelType w:val="hybridMultilevel"/>
    <w:tmpl w:val="906A9AEE"/>
    <w:lvl w:ilvl="0" w:tplc="DC18FD46">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B438D2"/>
    <w:multiLevelType w:val="multilevel"/>
    <w:tmpl w:val="48E4D3CC"/>
    <w:lvl w:ilvl="0">
      <w:start w:val="4"/>
      <w:numFmt w:val="decimal"/>
      <w:lvlText w:val="%1"/>
      <w:lvlJc w:val="left"/>
      <w:pPr>
        <w:ind w:left="360" w:hanging="360"/>
      </w:pPr>
      <w:rPr>
        <w:rFonts w:hint="default"/>
      </w:rPr>
    </w:lvl>
    <w:lvl w:ilvl="1">
      <w:start w:val="1"/>
      <w:numFmt w:val="decimal"/>
      <w:pStyle w:val="lvl1"/>
      <w:lvlText w:val="%1.%2"/>
      <w:lvlJc w:val="left"/>
      <w:pPr>
        <w:ind w:left="360" w:hanging="360"/>
      </w:pPr>
      <w:rPr>
        <w:rFonts w:hint="default"/>
      </w:rPr>
    </w:lvl>
    <w:lvl w:ilvl="2">
      <w:start w:val="1"/>
      <w:numFmt w:val="decimal"/>
      <w:pStyle w:val="lvl2"/>
      <w:lvlText w:val="%1.%2.%3"/>
      <w:lvlJc w:val="left"/>
      <w:pPr>
        <w:ind w:left="1003" w:hanging="720"/>
      </w:pPr>
      <w:rPr>
        <w:rFonts w:hint="default"/>
      </w:rPr>
    </w:lvl>
    <w:lvl w:ilvl="3">
      <w:start w:val="1"/>
      <w:numFmt w:val="decimal"/>
      <w:pStyle w:val="lvl3"/>
      <w:lvlText w:val="%1.%2.%3.%4"/>
      <w:lvlJc w:val="left"/>
      <w:pPr>
        <w:ind w:left="720" w:hanging="720"/>
      </w:pPr>
      <w:rPr>
        <w:rFonts w:hint="default"/>
      </w:rPr>
    </w:lvl>
    <w:lvl w:ilvl="4">
      <w:start w:val="1"/>
      <w:numFmt w:val="decimal"/>
      <w:pStyle w:val="lvl4"/>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2E082C26"/>
    <w:multiLevelType w:val="hybridMultilevel"/>
    <w:tmpl w:val="DC3A304E"/>
    <w:lvl w:ilvl="0" w:tplc="03C863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0EA36AE"/>
    <w:multiLevelType w:val="hybridMultilevel"/>
    <w:tmpl w:val="CB4C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2441DC9"/>
    <w:multiLevelType w:val="hybridMultilevel"/>
    <w:tmpl w:val="9FFC28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BA47E7"/>
    <w:multiLevelType w:val="multilevel"/>
    <w:tmpl w:val="44086F30"/>
    <w:lvl w:ilvl="0">
      <w:start w:val="6"/>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1"/>
      <w:numFmt w:val="decimal"/>
      <w:lvlText w:val="%1.%2.%3."/>
      <w:lvlJc w:val="left"/>
      <w:pPr>
        <w:ind w:left="900" w:hanging="900"/>
      </w:pPr>
      <w:rPr>
        <w:rFonts w:hint="default"/>
      </w:rPr>
    </w:lvl>
    <w:lvl w:ilvl="3">
      <w:start w:val="5"/>
      <w:numFmt w:val="decimal"/>
      <w:lvlText w:val="%1.%2.%3.%4."/>
      <w:lvlJc w:val="left"/>
      <w:pPr>
        <w:ind w:left="900" w:hanging="900"/>
      </w:pPr>
      <w:rPr>
        <w:rFonts w:hint="default"/>
      </w:rPr>
    </w:lvl>
    <w:lvl w:ilvl="4">
      <w:start w:val="5"/>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2E94B60"/>
    <w:multiLevelType w:val="hybridMultilevel"/>
    <w:tmpl w:val="AD7C1560"/>
    <w:lvl w:ilvl="0" w:tplc="11B24984">
      <w:start w:val="3"/>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377091"/>
    <w:multiLevelType w:val="hybridMultilevel"/>
    <w:tmpl w:val="5E52DB02"/>
    <w:lvl w:ilvl="0" w:tplc="BE6CE74C">
      <w:start w:val="1"/>
      <w:numFmt w:val="bullet"/>
      <w:lvlText w:val="-"/>
      <w:lvlJc w:val="left"/>
      <w:pPr>
        <w:ind w:left="1872" w:hanging="360"/>
      </w:pPr>
      <w:rPr>
        <w:rFonts w:ascii="Calibri" w:eastAsia="MS Mincho"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507069D"/>
    <w:multiLevelType w:val="hybridMultilevel"/>
    <w:tmpl w:val="BDD4F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5943571"/>
    <w:multiLevelType w:val="hybridMultilevel"/>
    <w:tmpl w:val="BF5CA748"/>
    <w:lvl w:ilvl="0" w:tplc="C972A28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6503E4"/>
    <w:multiLevelType w:val="hybridMultilevel"/>
    <w:tmpl w:val="068A4A4A"/>
    <w:lvl w:ilvl="0" w:tplc="BE6CE74C">
      <w:start w:val="1"/>
      <w:numFmt w:val="bullet"/>
      <w:lvlText w:val="-"/>
      <w:lvlJc w:val="left"/>
      <w:pPr>
        <w:ind w:left="1152" w:hanging="360"/>
      </w:pPr>
      <w:rPr>
        <w:rFonts w:ascii="Calibri" w:eastAsia="MS Mincho" w:hAnsi="Calibri" w:cs="Times New Roman" w:hint="default"/>
      </w:rPr>
    </w:lvl>
    <w:lvl w:ilvl="1" w:tplc="04090001">
      <w:start w:val="1"/>
      <w:numFmt w:val="bullet"/>
      <w:lvlText w:val=""/>
      <w:lvlJc w:val="left"/>
      <w:pPr>
        <w:ind w:left="1872" w:hanging="360"/>
      </w:pPr>
      <w:rPr>
        <w:rFonts w:ascii="Symbol" w:hAnsi="Symbol"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15:restartNumberingAfterBreak="0">
    <w:nsid w:val="377832B4"/>
    <w:multiLevelType w:val="multilevel"/>
    <w:tmpl w:val="B83C70FA"/>
    <w:lvl w:ilvl="0">
      <w:start w:val="6"/>
      <w:numFmt w:val="decimal"/>
      <w:lvlText w:val="%1"/>
      <w:lvlJc w:val="left"/>
      <w:pPr>
        <w:ind w:left="660" w:hanging="660"/>
      </w:pPr>
      <w:rPr>
        <w:rFonts w:ascii="Times New Roman" w:eastAsiaTheme="minorHAnsi" w:hAnsi="Times New Roman" w:cs="Times New Roman" w:hint="default"/>
        <w:b w:val="0"/>
        <w:color w:val="auto"/>
      </w:rPr>
    </w:lvl>
    <w:lvl w:ilvl="1">
      <w:start w:val="3"/>
      <w:numFmt w:val="decimal"/>
      <w:lvlText w:val="%1.%2"/>
      <w:lvlJc w:val="left"/>
      <w:pPr>
        <w:ind w:left="660" w:hanging="660"/>
      </w:pPr>
      <w:rPr>
        <w:rFonts w:ascii="Times New Roman" w:eastAsiaTheme="minorHAnsi" w:hAnsi="Times New Roman" w:cs="Times New Roman" w:hint="default"/>
        <w:b w:val="0"/>
        <w:color w:val="auto"/>
      </w:rPr>
    </w:lvl>
    <w:lvl w:ilvl="2">
      <w:start w:val="1"/>
      <w:numFmt w:val="decimal"/>
      <w:lvlText w:val="%1.%2.%3"/>
      <w:lvlJc w:val="left"/>
      <w:pPr>
        <w:ind w:left="720" w:hanging="720"/>
      </w:pPr>
      <w:rPr>
        <w:rFonts w:ascii="Times New Roman" w:eastAsiaTheme="minorHAnsi" w:hAnsi="Times New Roman" w:cs="Times New Roman" w:hint="default"/>
        <w:b w:val="0"/>
        <w:color w:val="auto"/>
      </w:rPr>
    </w:lvl>
    <w:lvl w:ilvl="3">
      <w:start w:val="2"/>
      <w:numFmt w:val="decimal"/>
      <w:lvlText w:val="%1.%2.%3.%4"/>
      <w:lvlJc w:val="left"/>
      <w:pPr>
        <w:ind w:left="720" w:hanging="720"/>
      </w:pPr>
      <w:rPr>
        <w:rFonts w:ascii="Times New Roman" w:eastAsiaTheme="minorHAnsi" w:hAnsi="Times New Roman" w:cs="Times New Roman" w:hint="default"/>
        <w:b/>
        <w:color w:val="auto"/>
      </w:rPr>
    </w:lvl>
    <w:lvl w:ilvl="4">
      <w:start w:val="1"/>
      <w:numFmt w:val="decimal"/>
      <w:lvlText w:val="%1.%2.%3.%4.%5"/>
      <w:lvlJc w:val="left"/>
      <w:pPr>
        <w:ind w:left="1080" w:hanging="1080"/>
      </w:pPr>
      <w:rPr>
        <w:rFonts w:ascii="Times New Roman" w:eastAsiaTheme="minorHAnsi" w:hAnsi="Times New Roman" w:cs="Times New Roman" w:hint="default"/>
        <w:b w:val="0"/>
        <w:color w:val="auto"/>
      </w:rPr>
    </w:lvl>
    <w:lvl w:ilvl="5">
      <w:start w:val="1"/>
      <w:numFmt w:val="decimal"/>
      <w:lvlText w:val="%1.%2.%3.%4.%5.%6"/>
      <w:lvlJc w:val="left"/>
      <w:pPr>
        <w:ind w:left="1080" w:hanging="1080"/>
      </w:pPr>
      <w:rPr>
        <w:rFonts w:ascii="Times New Roman" w:eastAsiaTheme="minorHAnsi" w:hAnsi="Times New Roman" w:cs="Times New Roman" w:hint="default"/>
        <w:b w:val="0"/>
        <w:color w:val="auto"/>
      </w:rPr>
    </w:lvl>
    <w:lvl w:ilvl="6">
      <w:start w:val="1"/>
      <w:numFmt w:val="decimal"/>
      <w:lvlText w:val="%1.%2.%3.%4.%5.%6.%7"/>
      <w:lvlJc w:val="left"/>
      <w:pPr>
        <w:ind w:left="1440" w:hanging="1440"/>
      </w:pPr>
      <w:rPr>
        <w:rFonts w:ascii="Times New Roman" w:eastAsiaTheme="minorHAnsi" w:hAnsi="Times New Roman" w:cs="Times New Roman" w:hint="default"/>
        <w:b w:val="0"/>
        <w:color w:val="auto"/>
      </w:rPr>
    </w:lvl>
    <w:lvl w:ilvl="7">
      <w:start w:val="1"/>
      <w:numFmt w:val="decimal"/>
      <w:lvlText w:val="%1.%2.%3.%4.%5.%6.%7.%8"/>
      <w:lvlJc w:val="left"/>
      <w:pPr>
        <w:ind w:left="1440" w:hanging="1440"/>
      </w:pPr>
      <w:rPr>
        <w:rFonts w:ascii="Times New Roman" w:eastAsiaTheme="minorHAnsi" w:hAnsi="Times New Roman" w:cs="Times New Roman" w:hint="default"/>
        <w:b w:val="0"/>
        <w:color w:val="auto"/>
      </w:rPr>
    </w:lvl>
    <w:lvl w:ilvl="8">
      <w:start w:val="1"/>
      <w:numFmt w:val="decimal"/>
      <w:lvlText w:val="%1.%2.%3.%4.%5.%6.%7.%8.%9"/>
      <w:lvlJc w:val="left"/>
      <w:pPr>
        <w:ind w:left="1800" w:hanging="1800"/>
      </w:pPr>
      <w:rPr>
        <w:rFonts w:ascii="Times New Roman" w:eastAsiaTheme="minorHAnsi" w:hAnsi="Times New Roman" w:cs="Times New Roman" w:hint="default"/>
        <w:b w:val="0"/>
        <w:color w:val="auto"/>
      </w:rPr>
    </w:lvl>
  </w:abstractNum>
  <w:abstractNum w:abstractNumId="65" w15:restartNumberingAfterBreak="0">
    <w:nsid w:val="37B54707"/>
    <w:multiLevelType w:val="hybridMultilevel"/>
    <w:tmpl w:val="4AEEEB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8D33FCF"/>
    <w:multiLevelType w:val="multilevel"/>
    <w:tmpl w:val="65C0F39C"/>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397C10DD"/>
    <w:multiLevelType w:val="hybridMultilevel"/>
    <w:tmpl w:val="64D82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290447"/>
    <w:multiLevelType w:val="hybridMultilevel"/>
    <w:tmpl w:val="A47E1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D0110B7"/>
    <w:multiLevelType w:val="multilevel"/>
    <w:tmpl w:val="C824B948"/>
    <w:lvl w:ilvl="0">
      <w:start w:val="5"/>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E07515E"/>
    <w:multiLevelType w:val="multilevel"/>
    <w:tmpl w:val="285A56F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bullet"/>
      <w:lvlText w:val=""/>
      <w:lvlJc w:val="left"/>
      <w:pPr>
        <w:ind w:left="1728" w:hanging="648"/>
      </w:pPr>
      <w:rPr>
        <w:rFonts w:ascii="Symbol" w:hAnsi="Symbol" w:hint="default"/>
      </w:rPr>
    </w:lvl>
    <w:lvl w:ilvl="4">
      <w:start w:val="1"/>
      <w:numFmt w:val="bullet"/>
      <w:lvlText w:val="o"/>
      <w:lvlJc w:val="left"/>
      <w:pPr>
        <w:ind w:left="2232" w:hanging="792"/>
      </w:pPr>
      <w:rPr>
        <w:rFonts w:ascii="Courier New" w:hAnsi="Courier New" w:cs="Courier New" w:hint="default"/>
      </w:rPr>
    </w:lvl>
    <w:lvl w:ilvl="5">
      <w:start w:val="1"/>
      <w:numFmt w:val="bullet"/>
      <w:lvlText w:val=""/>
      <w:lvlJc w:val="left"/>
      <w:pPr>
        <w:ind w:left="2736" w:hanging="936"/>
      </w:pPr>
      <w:rPr>
        <w:rFonts w:ascii="Wingdings" w:hAnsi="Wingdings"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3F567715"/>
    <w:multiLevelType w:val="multilevel"/>
    <w:tmpl w:val="7B7223EA"/>
    <w:lvl w:ilvl="0">
      <w:start w:val="5"/>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40FD7711"/>
    <w:multiLevelType w:val="hybridMultilevel"/>
    <w:tmpl w:val="54885754"/>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6A0BBB"/>
    <w:multiLevelType w:val="hybridMultilevel"/>
    <w:tmpl w:val="51A497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3BA68C9"/>
    <w:multiLevelType w:val="hybridMultilevel"/>
    <w:tmpl w:val="EFE0F8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6" w15:restartNumberingAfterBreak="0">
    <w:nsid w:val="446B0DEA"/>
    <w:multiLevelType w:val="hybridMultilevel"/>
    <w:tmpl w:val="097AE610"/>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46B75B2"/>
    <w:multiLevelType w:val="hybridMultilevel"/>
    <w:tmpl w:val="E88CEB6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4BB013C"/>
    <w:multiLevelType w:val="multilevel"/>
    <w:tmpl w:val="1B92F650"/>
    <w:lvl w:ilvl="0">
      <w:start w:val="5"/>
      <w:numFmt w:val="decimal"/>
      <w:lvlText w:val="%1"/>
      <w:lvlJc w:val="left"/>
      <w:pPr>
        <w:ind w:left="690" w:hanging="690"/>
      </w:pPr>
      <w:rPr>
        <w:rFonts w:hint="default"/>
      </w:rPr>
    </w:lvl>
    <w:lvl w:ilvl="1">
      <w:start w:val="2"/>
      <w:numFmt w:val="decimal"/>
      <w:lvlText w:val="%1.%2"/>
      <w:lvlJc w:val="left"/>
      <w:pPr>
        <w:ind w:left="810" w:hanging="690"/>
      </w:pPr>
      <w:rPr>
        <w:rFonts w:hint="default"/>
      </w:rPr>
    </w:lvl>
    <w:lvl w:ilvl="2">
      <w:start w:val="4"/>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79" w15:restartNumberingAfterBreak="0">
    <w:nsid w:val="44CB630C"/>
    <w:multiLevelType w:val="hybridMultilevel"/>
    <w:tmpl w:val="2F845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62823E3"/>
    <w:multiLevelType w:val="hybridMultilevel"/>
    <w:tmpl w:val="D6F05378"/>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69219E3"/>
    <w:multiLevelType w:val="hybridMultilevel"/>
    <w:tmpl w:val="C33A224C"/>
    <w:lvl w:ilvl="0" w:tplc="4E7420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C92C94"/>
    <w:multiLevelType w:val="hybridMultilevel"/>
    <w:tmpl w:val="D416D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610B51"/>
    <w:multiLevelType w:val="multilevel"/>
    <w:tmpl w:val="B3D81CC2"/>
    <w:lvl w:ilvl="0">
      <w:start w:val="6"/>
      <w:numFmt w:val="decimal"/>
      <w:lvlText w:val="%1"/>
      <w:lvlJc w:val="left"/>
      <w:pPr>
        <w:ind w:left="870" w:hanging="870"/>
      </w:pPr>
      <w:rPr>
        <w:rFonts w:hint="default"/>
      </w:rPr>
    </w:lvl>
    <w:lvl w:ilvl="1">
      <w:start w:val="3"/>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7"/>
      <w:numFmt w:val="decimal"/>
      <w:lvlText w:val="%1.%2.%3.%4"/>
      <w:lvlJc w:val="left"/>
      <w:pPr>
        <w:ind w:left="870" w:hanging="87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4BB80B82"/>
    <w:multiLevelType w:val="hybridMultilevel"/>
    <w:tmpl w:val="7CE4B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C7574CB"/>
    <w:multiLevelType w:val="hybridMultilevel"/>
    <w:tmpl w:val="B69C1B9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C760BD2"/>
    <w:multiLevelType w:val="multilevel"/>
    <w:tmpl w:val="395E3FC4"/>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4D0E61AA"/>
    <w:multiLevelType w:val="multilevel"/>
    <w:tmpl w:val="084EF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521702"/>
    <w:multiLevelType w:val="hybridMultilevel"/>
    <w:tmpl w:val="97BA47F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E3F02C6"/>
    <w:multiLevelType w:val="multilevel"/>
    <w:tmpl w:val="090ECCB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50686C32"/>
    <w:multiLevelType w:val="hybridMultilevel"/>
    <w:tmpl w:val="476ED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0A454C"/>
    <w:multiLevelType w:val="multilevel"/>
    <w:tmpl w:val="E3D4E57E"/>
    <w:lvl w:ilvl="0">
      <w:start w:val="1"/>
      <w:numFmt w:val="decimal"/>
      <w:lvlText w:val="%1."/>
      <w:lvlJc w:val="left"/>
      <w:pPr>
        <w:ind w:left="720" w:hanging="360"/>
      </w:pPr>
    </w:lvl>
    <w:lvl w:ilvl="1">
      <w:start w:val="3"/>
      <w:numFmt w:val="decimal"/>
      <w:isLgl/>
      <w:lvlText w:val="%1.%2"/>
      <w:lvlJc w:val="left"/>
      <w:pPr>
        <w:ind w:left="1090" w:hanging="730"/>
      </w:pPr>
      <w:rPr>
        <w:rFonts w:hint="default"/>
      </w:rPr>
    </w:lvl>
    <w:lvl w:ilvl="2">
      <w:start w:val="1"/>
      <w:numFmt w:val="decimal"/>
      <w:isLgl/>
      <w:lvlText w:val="%1.%2.%3"/>
      <w:lvlJc w:val="left"/>
      <w:pPr>
        <w:ind w:left="1090" w:hanging="730"/>
      </w:pPr>
      <w:rPr>
        <w:rFonts w:hint="default"/>
      </w:rPr>
    </w:lvl>
    <w:lvl w:ilvl="3">
      <w:start w:val="2"/>
      <w:numFmt w:val="decimal"/>
      <w:isLgl/>
      <w:lvlText w:val="%1.%2.%3.%4"/>
      <w:lvlJc w:val="left"/>
      <w:pPr>
        <w:ind w:left="1090" w:hanging="73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51A739BD"/>
    <w:multiLevelType w:val="hybridMultilevel"/>
    <w:tmpl w:val="ABFA12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4726877"/>
    <w:multiLevelType w:val="multilevel"/>
    <w:tmpl w:val="F128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AB7ADE"/>
    <w:multiLevelType w:val="multilevel"/>
    <w:tmpl w:val="F66AFE68"/>
    <w:lvl w:ilvl="0">
      <w:start w:val="6"/>
      <w:numFmt w:val="decimal"/>
      <w:lvlText w:val="%1"/>
      <w:lvlJc w:val="left"/>
      <w:pPr>
        <w:ind w:left="870" w:hanging="870"/>
      </w:pPr>
      <w:rPr>
        <w:rFonts w:hint="default"/>
      </w:rPr>
    </w:lvl>
    <w:lvl w:ilvl="1">
      <w:start w:val="3"/>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5"/>
      <w:numFmt w:val="decimal"/>
      <w:lvlText w:val="%1.%2.%3.%4"/>
      <w:lvlJc w:val="left"/>
      <w:pPr>
        <w:ind w:left="870" w:hanging="87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4CA1434"/>
    <w:multiLevelType w:val="hybridMultilevel"/>
    <w:tmpl w:val="83420F16"/>
    <w:lvl w:ilvl="0" w:tplc="C3AC50EC">
      <w:numFmt w:val="bullet"/>
      <w:lvlText w:val="-"/>
      <w:lvlJc w:val="left"/>
      <w:pPr>
        <w:ind w:left="720" w:hanging="360"/>
      </w:pPr>
      <w:rPr>
        <w:rFonts w:ascii="Cambria" w:eastAsiaTheme="minorHAnsi" w:hAnsi="Cambria"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53C17F4"/>
    <w:multiLevelType w:val="hybridMultilevel"/>
    <w:tmpl w:val="47669B9C"/>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7" w15:restartNumberingAfterBreak="0">
    <w:nsid w:val="58C2429D"/>
    <w:multiLevelType w:val="multilevel"/>
    <w:tmpl w:val="6910175C"/>
    <w:lvl w:ilvl="0">
      <w:start w:val="5"/>
      <w:numFmt w:val="decimal"/>
      <w:lvlText w:val="%1"/>
      <w:lvlJc w:val="left"/>
      <w:pPr>
        <w:ind w:left="690" w:hanging="690"/>
      </w:pPr>
      <w:rPr>
        <w:rFonts w:hint="default"/>
      </w:rPr>
    </w:lvl>
    <w:lvl w:ilvl="1">
      <w:start w:val="3"/>
      <w:numFmt w:val="decimal"/>
      <w:lvlText w:val="%1.%2"/>
      <w:lvlJc w:val="left"/>
      <w:pPr>
        <w:ind w:left="690" w:hanging="690"/>
      </w:pPr>
      <w:rPr>
        <w:rFonts w:hint="default"/>
      </w:rPr>
    </w:lvl>
    <w:lvl w:ilvl="2">
      <w:start w:val="5"/>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597808A4"/>
    <w:multiLevelType w:val="hybridMultilevel"/>
    <w:tmpl w:val="ECECBB4C"/>
    <w:lvl w:ilvl="0" w:tplc="BE6CE74C">
      <w:start w:val="1"/>
      <w:numFmt w:val="bullet"/>
      <w:lvlText w:val="-"/>
      <w:lvlJc w:val="left"/>
      <w:pPr>
        <w:ind w:left="1152" w:hanging="360"/>
      </w:pPr>
      <w:rPr>
        <w:rFonts w:ascii="Calibri" w:eastAsia="MS Mincho" w:hAnsi="Calibri"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9" w15:restartNumberingAfterBreak="0">
    <w:nsid w:val="5A343AFC"/>
    <w:multiLevelType w:val="hybridMultilevel"/>
    <w:tmpl w:val="0EE49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7214A1"/>
    <w:multiLevelType w:val="hybridMultilevel"/>
    <w:tmpl w:val="42B0E530"/>
    <w:lvl w:ilvl="0" w:tplc="BE6CE74C">
      <w:start w:val="1"/>
      <w:numFmt w:val="bullet"/>
      <w:lvlText w:val="-"/>
      <w:lvlJc w:val="left"/>
      <w:pPr>
        <w:ind w:left="1152" w:hanging="360"/>
      </w:pPr>
      <w:rPr>
        <w:rFonts w:ascii="Calibri" w:eastAsia="MS Mincho" w:hAnsi="Calibri" w:cs="Times New Roman" w:hint="default"/>
      </w:rPr>
    </w:lvl>
    <w:lvl w:ilvl="1" w:tplc="04090001">
      <w:start w:val="1"/>
      <w:numFmt w:val="bullet"/>
      <w:lvlText w:val=""/>
      <w:lvlJc w:val="left"/>
      <w:pPr>
        <w:ind w:left="1872" w:hanging="360"/>
      </w:pPr>
      <w:rPr>
        <w:rFonts w:ascii="Symbol" w:hAnsi="Symbol"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15:restartNumberingAfterBreak="0">
    <w:nsid w:val="5AD32A1D"/>
    <w:multiLevelType w:val="hybridMultilevel"/>
    <w:tmpl w:val="ADE231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E42519C"/>
    <w:multiLevelType w:val="hybridMultilevel"/>
    <w:tmpl w:val="0D0A9D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E4827A4"/>
    <w:multiLevelType w:val="multilevel"/>
    <w:tmpl w:val="0CA80D52"/>
    <w:lvl w:ilvl="0">
      <w:start w:val="5"/>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5F021171"/>
    <w:multiLevelType w:val="multilevel"/>
    <w:tmpl w:val="73AE580C"/>
    <w:lvl w:ilvl="0">
      <w:start w:val="1"/>
      <w:numFmt w:val="decimal"/>
      <w:lvlText w:val="%1."/>
      <w:lvlJc w:val="left"/>
      <w:pPr>
        <w:ind w:left="720" w:hanging="360"/>
      </w:pPr>
    </w:lvl>
    <w:lvl w:ilvl="1">
      <w:start w:val="3"/>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60487055"/>
    <w:multiLevelType w:val="hybridMultilevel"/>
    <w:tmpl w:val="951009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09218D7"/>
    <w:multiLevelType w:val="hybridMultilevel"/>
    <w:tmpl w:val="3EBC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0EC015C"/>
    <w:multiLevelType w:val="hybridMultilevel"/>
    <w:tmpl w:val="A8F6820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8" w15:restartNumberingAfterBreak="0">
    <w:nsid w:val="60F1400D"/>
    <w:multiLevelType w:val="multilevel"/>
    <w:tmpl w:val="CAAC9FD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61D460A5"/>
    <w:multiLevelType w:val="multilevel"/>
    <w:tmpl w:val="CF6277AA"/>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0" w15:restartNumberingAfterBreak="0">
    <w:nsid w:val="62615CFB"/>
    <w:multiLevelType w:val="hybridMultilevel"/>
    <w:tmpl w:val="837833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4E86526"/>
    <w:multiLevelType w:val="hybridMultilevel"/>
    <w:tmpl w:val="70DC3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5110F49"/>
    <w:multiLevelType w:val="hybridMultilevel"/>
    <w:tmpl w:val="AD0A0680"/>
    <w:lvl w:ilvl="0" w:tplc="04090009">
      <w:start w:val="1"/>
      <w:numFmt w:val="bullet"/>
      <w:lvlText w:val=""/>
      <w:lvlJc w:val="left"/>
      <w:pPr>
        <w:ind w:left="720" w:hanging="360"/>
      </w:pPr>
      <w:rPr>
        <w:rFonts w:ascii="Wingdings" w:hAnsi="Wingdings" w:hint="default"/>
      </w:rPr>
    </w:lvl>
    <w:lvl w:ilvl="1" w:tplc="ABCC406A">
      <w:numFmt w:val="bullet"/>
      <w:lvlText w:val="-"/>
      <w:lvlJc w:val="left"/>
      <w:pPr>
        <w:ind w:left="1485" w:hanging="405"/>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5A821FA"/>
    <w:multiLevelType w:val="multilevel"/>
    <w:tmpl w:val="6C5EF39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661508B1"/>
    <w:multiLevelType w:val="hybridMultilevel"/>
    <w:tmpl w:val="64822CEC"/>
    <w:lvl w:ilvl="0" w:tplc="3B8CD5C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6866E3E"/>
    <w:multiLevelType w:val="hybridMultilevel"/>
    <w:tmpl w:val="FFA057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101310"/>
    <w:multiLevelType w:val="hybridMultilevel"/>
    <w:tmpl w:val="A1246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C1B1AD1"/>
    <w:multiLevelType w:val="hybridMultilevel"/>
    <w:tmpl w:val="0002C588"/>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C1E16E5"/>
    <w:multiLevelType w:val="hybridMultilevel"/>
    <w:tmpl w:val="F4088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6F2768"/>
    <w:multiLevelType w:val="hybridMultilevel"/>
    <w:tmpl w:val="0F105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9A2FA4"/>
    <w:multiLevelType w:val="hybridMultilevel"/>
    <w:tmpl w:val="D42E7294"/>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AB1F94"/>
    <w:multiLevelType w:val="hybridMultilevel"/>
    <w:tmpl w:val="4C42F7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EF65AD"/>
    <w:multiLevelType w:val="hybridMultilevel"/>
    <w:tmpl w:val="F80C83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F055FEF"/>
    <w:multiLevelType w:val="multilevel"/>
    <w:tmpl w:val="3E9A0EBE"/>
    <w:lvl w:ilvl="0">
      <w:start w:val="6"/>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8"/>
      <w:numFmt w:val="decimal"/>
      <w:lvlText w:val="%1.%2.%3.%4"/>
      <w:lvlJc w:val="left"/>
      <w:pPr>
        <w:ind w:left="840" w:hanging="84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70664EDD"/>
    <w:multiLevelType w:val="hybridMultilevel"/>
    <w:tmpl w:val="57D888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1AB6A6A"/>
    <w:multiLevelType w:val="multilevel"/>
    <w:tmpl w:val="1B9807FA"/>
    <w:lvl w:ilvl="0">
      <w:start w:val="1"/>
      <w:numFmt w:val="decimal"/>
      <w:lvlText w:val="%1."/>
      <w:lvlJc w:val="left"/>
      <w:pPr>
        <w:ind w:left="720" w:hanging="360"/>
      </w:pPr>
    </w:lvl>
    <w:lvl w:ilvl="1">
      <w:start w:val="3"/>
      <w:numFmt w:val="decimal"/>
      <w:isLgl/>
      <w:lvlText w:val="%1.%2"/>
      <w:lvlJc w:val="left"/>
      <w:pPr>
        <w:ind w:left="1090" w:hanging="730"/>
      </w:pPr>
      <w:rPr>
        <w:rFonts w:hint="default"/>
      </w:rPr>
    </w:lvl>
    <w:lvl w:ilvl="2">
      <w:start w:val="2"/>
      <w:numFmt w:val="decimal"/>
      <w:isLgl/>
      <w:lvlText w:val="%1.%2.%3"/>
      <w:lvlJc w:val="left"/>
      <w:pPr>
        <w:ind w:left="1090" w:hanging="730"/>
      </w:pPr>
      <w:rPr>
        <w:rFonts w:hint="default"/>
      </w:rPr>
    </w:lvl>
    <w:lvl w:ilvl="3">
      <w:start w:val="1"/>
      <w:numFmt w:val="decimal"/>
      <w:isLgl/>
      <w:lvlText w:val="%1.%2.%3.%4"/>
      <w:lvlJc w:val="left"/>
      <w:pPr>
        <w:ind w:left="1090" w:hanging="73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71E70AB3"/>
    <w:multiLevelType w:val="hybridMultilevel"/>
    <w:tmpl w:val="8280D1FA"/>
    <w:lvl w:ilvl="0" w:tplc="055E5AAA">
      <w:start w:val="1"/>
      <w:numFmt w:val="bullet"/>
      <w:pStyle w:val="PSO6"/>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35C5B30"/>
    <w:multiLevelType w:val="hybridMultilevel"/>
    <w:tmpl w:val="F2487038"/>
    <w:lvl w:ilvl="0" w:tplc="DC18FD46">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5965919"/>
    <w:multiLevelType w:val="hybridMultilevel"/>
    <w:tmpl w:val="9586B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7315441"/>
    <w:multiLevelType w:val="hybridMultilevel"/>
    <w:tmpl w:val="2CDC3D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7F83C79"/>
    <w:multiLevelType w:val="multilevel"/>
    <w:tmpl w:val="DF320C04"/>
    <w:lvl w:ilvl="0">
      <w:start w:val="6"/>
      <w:numFmt w:val="decimal"/>
      <w:lvlText w:val="%1"/>
      <w:lvlJc w:val="left"/>
      <w:pPr>
        <w:ind w:left="870" w:hanging="870"/>
      </w:pPr>
      <w:rPr>
        <w:rFonts w:hint="default"/>
      </w:rPr>
    </w:lvl>
    <w:lvl w:ilvl="1">
      <w:start w:val="3"/>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4"/>
      <w:numFmt w:val="decimal"/>
      <w:lvlText w:val="%1.%2.%3.%4"/>
      <w:lvlJc w:val="left"/>
      <w:pPr>
        <w:ind w:left="870" w:hanging="870"/>
      </w:pPr>
      <w:rPr>
        <w:rFonts w:hint="default"/>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77FE2210"/>
    <w:multiLevelType w:val="multilevel"/>
    <w:tmpl w:val="F06AB860"/>
    <w:lvl w:ilvl="0">
      <w:start w:val="5"/>
      <w:numFmt w:val="decimal"/>
      <w:lvlText w:val="%1"/>
      <w:lvlJc w:val="left"/>
      <w:pPr>
        <w:ind w:left="360" w:hanging="360"/>
      </w:pPr>
      <w:rPr>
        <w:rFonts w:asciiTheme="majorHAnsi" w:hAnsiTheme="majorHAnsi" w:hint="default"/>
      </w:rPr>
    </w:lvl>
    <w:lvl w:ilvl="1">
      <w:start w:val="2"/>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720" w:hanging="720"/>
      </w:pPr>
      <w:rPr>
        <w:rFonts w:asciiTheme="majorHAnsi" w:hAnsiTheme="majorHAnsi" w:hint="default"/>
      </w:rPr>
    </w:lvl>
    <w:lvl w:ilvl="4">
      <w:start w:val="1"/>
      <w:numFmt w:val="decimal"/>
      <w:lvlText w:val="%1.%2.%3.%4.%5"/>
      <w:lvlJc w:val="left"/>
      <w:pPr>
        <w:ind w:left="1080" w:hanging="1080"/>
      </w:pPr>
      <w:rPr>
        <w:rFonts w:asciiTheme="majorHAnsi" w:hAnsiTheme="majorHAnsi" w:hint="default"/>
      </w:rPr>
    </w:lvl>
    <w:lvl w:ilvl="5">
      <w:start w:val="1"/>
      <w:numFmt w:val="decimal"/>
      <w:lvlText w:val="%1.%2.%3.%4.%5.%6"/>
      <w:lvlJc w:val="left"/>
      <w:pPr>
        <w:ind w:left="1080" w:hanging="1080"/>
      </w:pPr>
      <w:rPr>
        <w:rFonts w:asciiTheme="majorHAnsi" w:hAnsiTheme="majorHAnsi" w:hint="default"/>
      </w:rPr>
    </w:lvl>
    <w:lvl w:ilvl="6">
      <w:start w:val="1"/>
      <w:numFmt w:val="decimal"/>
      <w:lvlText w:val="%1.%2.%3.%4.%5.%6.%7"/>
      <w:lvlJc w:val="left"/>
      <w:pPr>
        <w:ind w:left="1440" w:hanging="1440"/>
      </w:pPr>
      <w:rPr>
        <w:rFonts w:asciiTheme="majorHAnsi" w:hAnsiTheme="majorHAnsi" w:hint="default"/>
      </w:rPr>
    </w:lvl>
    <w:lvl w:ilvl="7">
      <w:start w:val="1"/>
      <w:numFmt w:val="decimal"/>
      <w:lvlText w:val="%1.%2.%3.%4.%5.%6.%7.%8"/>
      <w:lvlJc w:val="left"/>
      <w:pPr>
        <w:ind w:left="1440" w:hanging="1440"/>
      </w:pPr>
      <w:rPr>
        <w:rFonts w:asciiTheme="majorHAnsi" w:hAnsiTheme="majorHAnsi" w:hint="default"/>
      </w:rPr>
    </w:lvl>
    <w:lvl w:ilvl="8">
      <w:start w:val="1"/>
      <w:numFmt w:val="decimal"/>
      <w:lvlText w:val="%1.%2.%3.%4.%5.%6.%7.%8.%9"/>
      <w:lvlJc w:val="left"/>
      <w:pPr>
        <w:ind w:left="1800" w:hanging="1800"/>
      </w:pPr>
      <w:rPr>
        <w:rFonts w:asciiTheme="majorHAnsi" w:hAnsiTheme="majorHAnsi" w:hint="default"/>
      </w:rPr>
    </w:lvl>
  </w:abstractNum>
  <w:abstractNum w:abstractNumId="132" w15:restartNumberingAfterBreak="0">
    <w:nsid w:val="79074103"/>
    <w:multiLevelType w:val="hybridMultilevel"/>
    <w:tmpl w:val="92160408"/>
    <w:lvl w:ilvl="0" w:tplc="4CE67E42">
      <w:numFmt w:val="bullet"/>
      <w:lvlText w:val="-"/>
      <w:lvlJc w:val="left"/>
      <w:pPr>
        <w:ind w:left="1440" w:hanging="360"/>
      </w:pPr>
      <w:rPr>
        <w:rFonts w:ascii="Calibri" w:eastAsia="Times New Roman" w:hAnsi="Calibri"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3" w15:restartNumberingAfterBreak="0">
    <w:nsid w:val="79F6259A"/>
    <w:multiLevelType w:val="multilevel"/>
    <w:tmpl w:val="7B2EEF4A"/>
    <w:lvl w:ilvl="0">
      <w:start w:val="1"/>
      <w:numFmt w:val="decimal"/>
      <w:lvlText w:val="%1"/>
      <w:lvlJc w:val="left"/>
      <w:pPr>
        <w:ind w:left="2592" w:hanging="432"/>
      </w:pPr>
    </w:lvl>
    <w:lvl w:ilvl="1">
      <w:start w:val="1"/>
      <w:numFmt w:val="decimal"/>
      <w:lvlText w:val="%1.%2"/>
      <w:lvlJc w:val="left"/>
      <w:pPr>
        <w:ind w:left="2736" w:hanging="576"/>
      </w:pPr>
    </w:lvl>
    <w:lvl w:ilvl="2">
      <w:start w:val="1"/>
      <w:numFmt w:val="decimal"/>
      <w:lvlText w:val="%1.%2.%3"/>
      <w:lvlJc w:val="left"/>
      <w:pPr>
        <w:ind w:left="3060" w:hanging="720"/>
      </w:pPr>
    </w:lvl>
    <w:lvl w:ilvl="3">
      <w:start w:val="1"/>
      <w:numFmt w:val="decimal"/>
      <w:lvlText w:val="%1.%2.%3.%4"/>
      <w:lvlJc w:val="left"/>
      <w:pPr>
        <w:snapToGrid w:val="0"/>
        <w:ind w:left="3924" w:hanging="864"/>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4">
      <w:start w:val="1"/>
      <w:numFmt w:val="decimal"/>
      <w:lvlText w:val="%1.%2.%3.%4.%5"/>
      <w:lvlJc w:val="left"/>
      <w:pPr>
        <w:snapToGrid w:val="0"/>
        <w:ind w:left="3168" w:hanging="1008"/>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5">
      <w:start w:val="1"/>
      <w:numFmt w:val="decimal"/>
      <w:lvlText w:val="%1.%2.%3.%4.%5.%6"/>
      <w:lvlJc w:val="left"/>
      <w:pPr>
        <w:snapToGrid w:val="0"/>
        <w:ind w:left="3312" w:hanging="1152"/>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6">
      <w:start w:val="1"/>
      <w:numFmt w:val="decimal"/>
      <w:lvlText w:val="%1.%2.%3.%4.%5.%6.%7"/>
      <w:lvlJc w:val="left"/>
      <w:pPr>
        <w:ind w:left="3456" w:hanging="1296"/>
      </w:pPr>
    </w:lvl>
    <w:lvl w:ilvl="7">
      <w:start w:val="1"/>
      <w:numFmt w:val="decimal"/>
      <w:lvlText w:val="%1.%2.%3.%4.%5.%6.%7.%8"/>
      <w:lvlJc w:val="left"/>
      <w:pPr>
        <w:ind w:left="3600" w:hanging="1440"/>
      </w:pPr>
    </w:lvl>
    <w:lvl w:ilvl="8">
      <w:start w:val="1"/>
      <w:numFmt w:val="decimal"/>
      <w:lvlText w:val="%1.%2.%3.%4.%5.%6.%7.%8.%9"/>
      <w:lvlJc w:val="left"/>
      <w:pPr>
        <w:ind w:left="3744" w:hanging="1584"/>
      </w:pPr>
    </w:lvl>
  </w:abstractNum>
  <w:abstractNum w:abstractNumId="134" w15:restartNumberingAfterBreak="0">
    <w:nsid w:val="7B360CBA"/>
    <w:multiLevelType w:val="hybridMultilevel"/>
    <w:tmpl w:val="BC42C3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B804359"/>
    <w:multiLevelType w:val="hybridMultilevel"/>
    <w:tmpl w:val="BC5470CE"/>
    <w:lvl w:ilvl="0" w:tplc="57D61F9A">
      <w:numFmt w:val="bullet"/>
      <w:lvlText w:val="-"/>
      <w:lvlJc w:val="left"/>
      <w:pPr>
        <w:ind w:left="1080" w:hanging="360"/>
      </w:pPr>
      <w:rPr>
        <w:rFonts w:ascii="Calibri" w:eastAsia="MS Mincho"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6" w15:restartNumberingAfterBreak="0">
    <w:nsid w:val="7E1A0948"/>
    <w:multiLevelType w:val="hybridMultilevel"/>
    <w:tmpl w:val="5C98A9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7F02412F"/>
    <w:multiLevelType w:val="multilevel"/>
    <w:tmpl w:val="D07CB3C2"/>
    <w:lvl w:ilvl="0">
      <w:start w:val="6"/>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8"/>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7FE84675"/>
    <w:multiLevelType w:val="hybridMultilevel"/>
    <w:tmpl w:val="68AAC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7"/>
  </w:num>
  <w:num w:numId="4">
    <w:abstractNumId w:val="22"/>
  </w:num>
  <w:num w:numId="5">
    <w:abstractNumId w:val="98"/>
  </w:num>
  <w:num w:numId="6">
    <w:abstractNumId w:val="23"/>
  </w:num>
  <w:num w:numId="7">
    <w:abstractNumId w:val="60"/>
  </w:num>
  <w:num w:numId="8">
    <w:abstractNumId w:val="100"/>
  </w:num>
  <w:num w:numId="9">
    <w:abstractNumId w:val="14"/>
  </w:num>
  <w:num w:numId="10">
    <w:abstractNumId w:val="63"/>
  </w:num>
  <w:num w:numId="11">
    <w:abstractNumId w:val="65"/>
  </w:num>
  <w:num w:numId="12">
    <w:abstractNumId w:val="30"/>
  </w:num>
  <w:num w:numId="13">
    <w:abstractNumId w:val="135"/>
  </w:num>
  <w:num w:numId="14">
    <w:abstractNumId w:val="92"/>
  </w:num>
  <w:num w:numId="15">
    <w:abstractNumId w:val="10"/>
  </w:num>
  <w:num w:numId="16">
    <w:abstractNumId w:val="56"/>
  </w:num>
  <w:num w:numId="17">
    <w:abstractNumId w:val="138"/>
  </w:num>
  <w:num w:numId="18">
    <w:abstractNumId w:val="61"/>
  </w:num>
  <w:num w:numId="19">
    <w:abstractNumId w:val="49"/>
  </w:num>
  <w:num w:numId="20">
    <w:abstractNumId w:val="39"/>
  </w:num>
  <w:num w:numId="21">
    <w:abstractNumId w:val="2"/>
  </w:num>
  <w:num w:numId="22">
    <w:abstractNumId w:val="33"/>
  </w:num>
  <w:num w:numId="23">
    <w:abstractNumId w:val="127"/>
  </w:num>
  <w:num w:numId="24">
    <w:abstractNumId w:val="5"/>
  </w:num>
  <w:num w:numId="25">
    <w:abstractNumId w:val="106"/>
  </w:num>
  <w:num w:numId="26">
    <w:abstractNumId w:val="32"/>
  </w:num>
  <w:num w:numId="27">
    <w:abstractNumId w:val="119"/>
  </w:num>
  <w:num w:numId="28">
    <w:abstractNumId w:val="3"/>
  </w:num>
  <w:num w:numId="29">
    <w:abstractNumId w:val="67"/>
  </w:num>
  <w:num w:numId="30">
    <w:abstractNumId w:val="121"/>
  </w:num>
  <w:num w:numId="31">
    <w:abstractNumId w:val="41"/>
  </w:num>
  <w:num w:numId="32">
    <w:abstractNumId w:val="68"/>
  </w:num>
  <w:num w:numId="33">
    <w:abstractNumId w:val="81"/>
  </w:num>
  <w:num w:numId="34">
    <w:abstractNumId w:val="38"/>
  </w:num>
  <w:num w:numId="35">
    <w:abstractNumId w:val="86"/>
  </w:num>
  <w:num w:numId="36">
    <w:abstractNumId w:val="50"/>
  </w:num>
  <w:num w:numId="37">
    <w:abstractNumId w:val="55"/>
  </w:num>
  <w:num w:numId="38">
    <w:abstractNumId w:val="18"/>
  </w:num>
  <w:num w:numId="39">
    <w:abstractNumId w:val="19"/>
  </w:num>
  <w:num w:numId="40">
    <w:abstractNumId w:val="29"/>
  </w:num>
  <w:num w:numId="41">
    <w:abstractNumId w:val="15"/>
  </w:num>
  <w:num w:numId="42">
    <w:abstractNumId w:val="9"/>
  </w:num>
  <w:num w:numId="43">
    <w:abstractNumId w:val="124"/>
  </w:num>
  <w:num w:numId="44">
    <w:abstractNumId w:val="85"/>
  </w:num>
  <w:num w:numId="45">
    <w:abstractNumId w:val="122"/>
  </w:num>
  <w:num w:numId="46">
    <w:abstractNumId w:val="134"/>
  </w:num>
  <w:num w:numId="47">
    <w:abstractNumId w:val="129"/>
  </w:num>
  <w:num w:numId="48">
    <w:abstractNumId w:val="74"/>
  </w:num>
  <w:num w:numId="49">
    <w:abstractNumId w:val="43"/>
  </w:num>
  <w:num w:numId="50">
    <w:abstractNumId w:val="1"/>
  </w:num>
  <w:num w:numId="51">
    <w:abstractNumId w:val="102"/>
  </w:num>
  <w:num w:numId="52">
    <w:abstractNumId w:val="115"/>
  </w:num>
  <w:num w:numId="53">
    <w:abstractNumId w:val="105"/>
  </w:num>
  <w:num w:numId="54">
    <w:abstractNumId w:val="44"/>
  </w:num>
  <w:num w:numId="55">
    <w:abstractNumId w:val="99"/>
  </w:num>
  <w:num w:numId="56">
    <w:abstractNumId w:val="112"/>
  </w:num>
  <w:num w:numId="57">
    <w:abstractNumId w:val="16"/>
  </w:num>
  <w:num w:numId="58">
    <w:abstractNumId w:val="113"/>
  </w:num>
  <w:num w:numId="59">
    <w:abstractNumId w:val="25"/>
  </w:num>
  <w:num w:numId="60">
    <w:abstractNumId w:val="110"/>
  </w:num>
  <w:num w:numId="61">
    <w:abstractNumId w:val="101"/>
  </w:num>
  <w:num w:numId="62">
    <w:abstractNumId w:val="128"/>
  </w:num>
  <w:num w:numId="63">
    <w:abstractNumId w:val="79"/>
  </w:num>
  <w:num w:numId="64">
    <w:abstractNumId w:val="27"/>
  </w:num>
  <w:num w:numId="65">
    <w:abstractNumId w:val="84"/>
  </w:num>
  <w:num w:numId="66">
    <w:abstractNumId w:val="31"/>
  </w:num>
  <w:num w:numId="67">
    <w:abstractNumId w:val="136"/>
  </w:num>
  <w:num w:numId="68">
    <w:abstractNumId w:val="88"/>
  </w:num>
  <w:num w:numId="69">
    <w:abstractNumId w:val="128"/>
  </w:num>
  <w:num w:numId="70">
    <w:abstractNumId w:val="4"/>
  </w:num>
  <w:num w:numId="71">
    <w:abstractNumId w:val="34"/>
  </w:num>
  <w:num w:numId="72">
    <w:abstractNumId w:val="96"/>
  </w:num>
  <w:num w:numId="73">
    <w:abstractNumId w:val="53"/>
  </w:num>
  <w:num w:numId="74">
    <w:abstractNumId w:val="87"/>
  </w:num>
  <w:num w:numId="75">
    <w:abstractNumId w:val="93"/>
  </w:num>
  <w:num w:numId="76">
    <w:abstractNumId w:val="24"/>
  </w:num>
  <w:num w:numId="77">
    <w:abstractNumId w:val="132"/>
  </w:num>
  <w:num w:numId="78">
    <w:abstractNumId w:val="35"/>
  </w:num>
  <w:num w:numId="79">
    <w:abstractNumId w:val="0"/>
  </w:num>
  <w:num w:numId="80">
    <w:abstractNumId w:val="54"/>
  </w:num>
  <w:num w:numId="81">
    <w:abstractNumId w:val="59"/>
  </w:num>
  <w:num w:numId="82">
    <w:abstractNumId w:val="52"/>
  </w:num>
  <w:num w:numId="83">
    <w:abstractNumId w:val="107"/>
  </w:num>
  <w:num w:numId="84">
    <w:abstractNumId w:val="75"/>
  </w:num>
  <w:num w:numId="85">
    <w:abstractNumId w:val="57"/>
  </w:num>
  <w:num w:numId="86">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2"/>
  </w:num>
  <w:num w:numId="88">
    <w:abstractNumId w:val="76"/>
  </w:num>
  <w:num w:numId="89">
    <w:abstractNumId w:val="62"/>
  </w:num>
  <w:num w:numId="90">
    <w:abstractNumId w:val="72"/>
  </w:num>
  <w:num w:numId="91">
    <w:abstractNumId w:val="40"/>
  </w:num>
  <w:num w:numId="92">
    <w:abstractNumId w:val="73"/>
  </w:num>
  <w:num w:numId="93">
    <w:abstractNumId w:val="111"/>
  </w:num>
  <w:num w:numId="94">
    <w:abstractNumId w:val="104"/>
  </w:num>
  <w:num w:numId="95">
    <w:abstractNumId w:val="91"/>
  </w:num>
  <w:num w:numId="96">
    <w:abstractNumId w:val="90"/>
  </w:num>
  <w:num w:numId="97">
    <w:abstractNumId w:val="95"/>
  </w:num>
  <w:num w:numId="98">
    <w:abstractNumId w:val="80"/>
  </w:num>
  <w:num w:numId="99">
    <w:abstractNumId w:val="78"/>
  </w:num>
  <w:num w:numId="100">
    <w:abstractNumId w:val="11"/>
  </w:num>
  <w:num w:numId="101">
    <w:abstractNumId w:val="8"/>
  </w:num>
  <w:num w:numId="102">
    <w:abstractNumId w:val="126"/>
  </w:num>
  <w:num w:numId="103">
    <w:abstractNumId w:val="131"/>
  </w:num>
  <w:num w:numId="104">
    <w:abstractNumId w:val="89"/>
  </w:num>
  <w:num w:numId="105">
    <w:abstractNumId w:val="69"/>
  </w:num>
  <w:num w:numId="106">
    <w:abstractNumId w:val="71"/>
  </w:num>
  <w:num w:numId="107">
    <w:abstractNumId w:val="17"/>
  </w:num>
  <w:num w:numId="108">
    <w:abstractNumId w:val="97"/>
  </w:num>
  <w:num w:numId="109">
    <w:abstractNumId w:val="120"/>
  </w:num>
  <w:num w:numId="110">
    <w:abstractNumId w:val="66"/>
  </w:num>
  <w:num w:numId="111">
    <w:abstractNumId w:val="82"/>
  </w:num>
  <w:num w:numId="112">
    <w:abstractNumId w:val="26"/>
  </w:num>
  <w:num w:numId="113">
    <w:abstractNumId w:val="70"/>
  </w:num>
  <w:num w:numId="114">
    <w:abstractNumId w:val="13"/>
  </w:num>
  <w:num w:numId="115">
    <w:abstractNumId w:val="114"/>
  </w:num>
  <w:num w:numId="116">
    <w:abstractNumId w:val="46"/>
  </w:num>
  <w:num w:numId="117">
    <w:abstractNumId w:val="108"/>
  </w:num>
  <w:num w:numId="118">
    <w:abstractNumId w:val="64"/>
  </w:num>
  <w:num w:numId="119">
    <w:abstractNumId w:val="130"/>
  </w:num>
  <w:num w:numId="120">
    <w:abstractNumId w:val="94"/>
  </w:num>
  <w:num w:numId="121">
    <w:abstractNumId w:val="12"/>
  </w:num>
  <w:num w:numId="122">
    <w:abstractNumId w:val="83"/>
  </w:num>
  <w:num w:numId="123">
    <w:abstractNumId w:val="21"/>
  </w:num>
  <w:num w:numId="124">
    <w:abstractNumId w:val="77"/>
  </w:num>
  <w:num w:numId="125">
    <w:abstractNumId w:val="109"/>
  </w:num>
  <w:num w:numId="126">
    <w:abstractNumId w:val="45"/>
  </w:num>
  <w:num w:numId="127">
    <w:abstractNumId w:val="58"/>
  </w:num>
  <w:num w:numId="128">
    <w:abstractNumId w:val="48"/>
  </w:num>
  <w:num w:numId="129">
    <w:abstractNumId w:val="137"/>
  </w:num>
  <w:num w:numId="130">
    <w:abstractNumId w:val="103"/>
  </w:num>
  <w:num w:numId="131">
    <w:abstractNumId w:val="125"/>
  </w:num>
  <w:num w:numId="132">
    <w:abstractNumId w:val="118"/>
  </w:num>
  <w:num w:numId="1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38"/>
  </w:num>
  <w:num w:numId="135">
    <w:abstractNumId w:val="99"/>
  </w:num>
  <w:num w:numId="136">
    <w:abstractNumId w:val="110"/>
  </w:num>
  <w:num w:numId="137">
    <w:abstractNumId w:val="128"/>
  </w:num>
  <w:num w:numId="138">
    <w:abstractNumId w:val="101"/>
  </w:num>
  <w:num w:numId="139">
    <w:abstractNumId w:val="79"/>
  </w:num>
  <w:num w:numId="140">
    <w:abstractNumId w:val="27"/>
  </w:num>
  <w:num w:numId="141">
    <w:abstractNumId w:val="84"/>
  </w:num>
  <w:num w:numId="142">
    <w:abstractNumId w:val="16"/>
  </w:num>
  <w:num w:numId="143">
    <w:abstractNumId w:val="31"/>
  </w:num>
  <w:num w:numId="144">
    <w:abstractNumId w:val="112"/>
  </w:num>
  <w:num w:numId="145">
    <w:abstractNumId w:val="88"/>
  </w:num>
  <w:num w:numId="146">
    <w:abstractNumId w:val="116"/>
  </w:num>
  <w:num w:numId="147">
    <w:abstractNumId w:val="36"/>
  </w:num>
  <w:num w:numId="148">
    <w:abstractNumId w:val="37"/>
  </w:num>
  <w:num w:numId="149">
    <w:abstractNumId w:val="51"/>
  </w:num>
  <w:num w:numId="150">
    <w:abstractNumId w:val="47"/>
  </w:num>
  <w:num w:numId="151">
    <w:abstractNumId w:val="117"/>
  </w:num>
  <w:num w:numId="152">
    <w:abstractNumId w:val="6"/>
  </w:num>
  <w:num w:numId="153">
    <w:abstractNumId w:val="123"/>
  </w:num>
  <w:numIdMacAtCleanup w:val="1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nk Pieces">
    <w15:presenceInfo w15:providerId="Windows Live" w15:userId="c2e7fed80d19b50f"/>
  </w15:person>
  <w15:person w15:author="Khánh Cao Duy">
    <w15:presenceInfo w15:providerId="None" w15:userId="Khánh Cao Duy"/>
  </w15:person>
  <w15:person w15:author="Bruce Wayne">
    <w15:presenceInfo w15:providerId="Windows Live" w15:userId="34eea9d557bbbb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trackRevisions/>
  <w:defaultTabStop w:val="720"/>
  <w:drawingGridHorizontalSpacing w:val="120"/>
  <w:displayHorizontalDrawingGridEvery w:val="2"/>
  <w:characterSpacingControl w:val="doNotCompress"/>
  <w:hdrShapeDefaults>
    <o:shapedefaults v:ext="edit" spidmax="2050"/>
    <o:shapelayout v:ext="edit">
      <o:idmap v:ext="edit" data="2"/>
      <o:rules v:ext="edit">
        <o:r id="V:Rule1" type="connector" idref="#_x0000_s2049"/>
      </o:rules>
    </o:shapelayout>
  </w:hdrShapeDefaults>
  <w:footnotePr>
    <w:footnote w:id="-1"/>
    <w:footnote w:id="0"/>
  </w:footnotePr>
  <w:endnotePr>
    <w:endnote w:id="-1"/>
    <w:endnote w:id="0"/>
  </w:endnotePr>
  <w:compat>
    <w:useFELayout/>
    <w:compatSetting w:name="compatibilityMode" w:uri="http://schemas.microsoft.com/office/word" w:val="12"/>
  </w:compat>
  <w:rsids>
    <w:rsidRoot w:val="009E0030"/>
    <w:rsid w:val="00004947"/>
    <w:rsid w:val="000076D5"/>
    <w:rsid w:val="00016F13"/>
    <w:rsid w:val="0002055D"/>
    <w:rsid w:val="00025CD0"/>
    <w:rsid w:val="0002768B"/>
    <w:rsid w:val="000304BD"/>
    <w:rsid w:val="0003070D"/>
    <w:rsid w:val="00032C55"/>
    <w:rsid w:val="00033D5D"/>
    <w:rsid w:val="00040C91"/>
    <w:rsid w:val="00043B01"/>
    <w:rsid w:val="00046D25"/>
    <w:rsid w:val="00050A6E"/>
    <w:rsid w:val="0005186D"/>
    <w:rsid w:val="00053905"/>
    <w:rsid w:val="000557D3"/>
    <w:rsid w:val="00056045"/>
    <w:rsid w:val="00057E28"/>
    <w:rsid w:val="00060E15"/>
    <w:rsid w:val="00061DF0"/>
    <w:rsid w:val="0006297C"/>
    <w:rsid w:val="000676D8"/>
    <w:rsid w:val="00072BD1"/>
    <w:rsid w:val="00073027"/>
    <w:rsid w:val="000746DA"/>
    <w:rsid w:val="000814ED"/>
    <w:rsid w:val="00082B7F"/>
    <w:rsid w:val="00085D51"/>
    <w:rsid w:val="0008633B"/>
    <w:rsid w:val="000868FA"/>
    <w:rsid w:val="000869B9"/>
    <w:rsid w:val="0009039E"/>
    <w:rsid w:val="00090B36"/>
    <w:rsid w:val="00097D09"/>
    <w:rsid w:val="000A06BB"/>
    <w:rsid w:val="000A09EF"/>
    <w:rsid w:val="000A0AB2"/>
    <w:rsid w:val="000A1AA2"/>
    <w:rsid w:val="000A2056"/>
    <w:rsid w:val="000A2652"/>
    <w:rsid w:val="000A27D3"/>
    <w:rsid w:val="000A35DF"/>
    <w:rsid w:val="000A477F"/>
    <w:rsid w:val="000B036D"/>
    <w:rsid w:val="000B4B6A"/>
    <w:rsid w:val="000C12A1"/>
    <w:rsid w:val="000C621B"/>
    <w:rsid w:val="000C7F3F"/>
    <w:rsid w:val="000D3266"/>
    <w:rsid w:val="000D40E4"/>
    <w:rsid w:val="000D4AE5"/>
    <w:rsid w:val="000D7383"/>
    <w:rsid w:val="000E104E"/>
    <w:rsid w:val="000E2E39"/>
    <w:rsid w:val="000E351F"/>
    <w:rsid w:val="000E65B4"/>
    <w:rsid w:val="000F1B49"/>
    <w:rsid w:val="000F1C84"/>
    <w:rsid w:val="000F390C"/>
    <w:rsid w:val="000F4A3B"/>
    <w:rsid w:val="001044C3"/>
    <w:rsid w:val="00105F28"/>
    <w:rsid w:val="0010762A"/>
    <w:rsid w:val="00107DF2"/>
    <w:rsid w:val="00110A4B"/>
    <w:rsid w:val="0011204D"/>
    <w:rsid w:val="00116D5A"/>
    <w:rsid w:val="00124849"/>
    <w:rsid w:val="0012646C"/>
    <w:rsid w:val="00131D45"/>
    <w:rsid w:val="0013319C"/>
    <w:rsid w:val="00140349"/>
    <w:rsid w:val="0014095A"/>
    <w:rsid w:val="0015345A"/>
    <w:rsid w:val="00156669"/>
    <w:rsid w:val="001641B6"/>
    <w:rsid w:val="00164C17"/>
    <w:rsid w:val="0016647F"/>
    <w:rsid w:val="00173035"/>
    <w:rsid w:val="001756FE"/>
    <w:rsid w:val="00176196"/>
    <w:rsid w:val="00181709"/>
    <w:rsid w:val="00184069"/>
    <w:rsid w:val="0018470C"/>
    <w:rsid w:val="00191ED5"/>
    <w:rsid w:val="0019212A"/>
    <w:rsid w:val="00192522"/>
    <w:rsid w:val="001940DE"/>
    <w:rsid w:val="00194164"/>
    <w:rsid w:val="001A4155"/>
    <w:rsid w:val="001A5940"/>
    <w:rsid w:val="001B086E"/>
    <w:rsid w:val="001B129F"/>
    <w:rsid w:val="001B2196"/>
    <w:rsid w:val="001B3A7A"/>
    <w:rsid w:val="001B7044"/>
    <w:rsid w:val="001C6871"/>
    <w:rsid w:val="001D0048"/>
    <w:rsid w:val="001D2A32"/>
    <w:rsid w:val="001E0242"/>
    <w:rsid w:val="001E1D80"/>
    <w:rsid w:val="001E4075"/>
    <w:rsid w:val="001E61EC"/>
    <w:rsid w:val="001E72FA"/>
    <w:rsid w:val="001F058F"/>
    <w:rsid w:val="001F460F"/>
    <w:rsid w:val="001F4654"/>
    <w:rsid w:val="001F4CF9"/>
    <w:rsid w:val="002013C9"/>
    <w:rsid w:val="0020473C"/>
    <w:rsid w:val="00205650"/>
    <w:rsid w:val="00211DF1"/>
    <w:rsid w:val="00213752"/>
    <w:rsid w:val="00216A1B"/>
    <w:rsid w:val="002174F0"/>
    <w:rsid w:val="00217603"/>
    <w:rsid w:val="00225AD2"/>
    <w:rsid w:val="002279AC"/>
    <w:rsid w:val="00232699"/>
    <w:rsid w:val="0023514E"/>
    <w:rsid w:val="00237176"/>
    <w:rsid w:val="00240DEC"/>
    <w:rsid w:val="00241810"/>
    <w:rsid w:val="00246ABE"/>
    <w:rsid w:val="002475D8"/>
    <w:rsid w:val="002526F4"/>
    <w:rsid w:val="002556F9"/>
    <w:rsid w:val="00264326"/>
    <w:rsid w:val="00266D5B"/>
    <w:rsid w:val="00270341"/>
    <w:rsid w:val="00274420"/>
    <w:rsid w:val="00277ABB"/>
    <w:rsid w:val="0028337A"/>
    <w:rsid w:val="002850BD"/>
    <w:rsid w:val="002908DF"/>
    <w:rsid w:val="002954D3"/>
    <w:rsid w:val="002967E6"/>
    <w:rsid w:val="00297B68"/>
    <w:rsid w:val="002A6F16"/>
    <w:rsid w:val="002A6FF2"/>
    <w:rsid w:val="002B3EA3"/>
    <w:rsid w:val="002B5785"/>
    <w:rsid w:val="002B7160"/>
    <w:rsid w:val="002C27E2"/>
    <w:rsid w:val="002C6BE0"/>
    <w:rsid w:val="002C73AB"/>
    <w:rsid w:val="002D55C2"/>
    <w:rsid w:val="002E0A9E"/>
    <w:rsid w:val="002E33D1"/>
    <w:rsid w:val="002E3F86"/>
    <w:rsid w:val="002E52C5"/>
    <w:rsid w:val="002E60D3"/>
    <w:rsid w:val="002E6637"/>
    <w:rsid w:val="00303410"/>
    <w:rsid w:val="00307B64"/>
    <w:rsid w:val="00314964"/>
    <w:rsid w:val="003167B2"/>
    <w:rsid w:val="00317B1C"/>
    <w:rsid w:val="003201B7"/>
    <w:rsid w:val="003204B2"/>
    <w:rsid w:val="00320554"/>
    <w:rsid w:val="00324563"/>
    <w:rsid w:val="00325ADC"/>
    <w:rsid w:val="00331D5E"/>
    <w:rsid w:val="00333DE9"/>
    <w:rsid w:val="003365B1"/>
    <w:rsid w:val="003368CD"/>
    <w:rsid w:val="00337D5E"/>
    <w:rsid w:val="00343BFA"/>
    <w:rsid w:val="00351858"/>
    <w:rsid w:val="003532E4"/>
    <w:rsid w:val="00357641"/>
    <w:rsid w:val="00374FD6"/>
    <w:rsid w:val="003760B5"/>
    <w:rsid w:val="00376A8E"/>
    <w:rsid w:val="00382830"/>
    <w:rsid w:val="0038667A"/>
    <w:rsid w:val="00386D65"/>
    <w:rsid w:val="0039017A"/>
    <w:rsid w:val="00395055"/>
    <w:rsid w:val="00396E21"/>
    <w:rsid w:val="003A085F"/>
    <w:rsid w:val="003A28E9"/>
    <w:rsid w:val="003A2950"/>
    <w:rsid w:val="003A3728"/>
    <w:rsid w:val="003A6835"/>
    <w:rsid w:val="003B2A04"/>
    <w:rsid w:val="003B3024"/>
    <w:rsid w:val="003B5E3A"/>
    <w:rsid w:val="003B6667"/>
    <w:rsid w:val="003C423D"/>
    <w:rsid w:val="003C7DF4"/>
    <w:rsid w:val="003D113A"/>
    <w:rsid w:val="003D3E6B"/>
    <w:rsid w:val="003D65FB"/>
    <w:rsid w:val="003D6C86"/>
    <w:rsid w:val="003D7B37"/>
    <w:rsid w:val="003E544B"/>
    <w:rsid w:val="003F158B"/>
    <w:rsid w:val="003F190B"/>
    <w:rsid w:val="003F3239"/>
    <w:rsid w:val="003F3365"/>
    <w:rsid w:val="003F4EDE"/>
    <w:rsid w:val="00400164"/>
    <w:rsid w:val="00400964"/>
    <w:rsid w:val="00402BA0"/>
    <w:rsid w:val="00404107"/>
    <w:rsid w:val="00404486"/>
    <w:rsid w:val="004108AD"/>
    <w:rsid w:val="00410FE3"/>
    <w:rsid w:val="004158EA"/>
    <w:rsid w:val="0042536B"/>
    <w:rsid w:val="004261BD"/>
    <w:rsid w:val="00427A8B"/>
    <w:rsid w:val="00432A08"/>
    <w:rsid w:val="00434F76"/>
    <w:rsid w:val="004351CC"/>
    <w:rsid w:val="00436573"/>
    <w:rsid w:val="00442B61"/>
    <w:rsid w:val="004512F0"/>
    <w:rsid w:val="0045132E"/>
    <w:rsid w:val="00456CE5"/>
    <w:rsid w:val="00457D42"/>
    <w:rsid w:val="004621B5"/>
    <w:rsid w:val="00475B91"/>
    <w:rsid w:val="00477420"/>
    <w:rsid w:val="004835BE"/>
    <w:rsid w:val="00483EB9"/>
    <w:rsid w:val="0048693A"/>
    <w:rsid w:val="004869DC"/>
    <w:rsid w:val="00487945"/>
    <w:rsid w:val="00490E27"/>
    <w:rsid w:val="004948E8"/>
    <w:rsid w:val="00495684"/>
    <w:rsid w:val="0049660D"/>
    <w:rsid w:val="004967BB"/>
    <w:rsid w:val="004A0614"/>
    <w:rsid w:val="004A0EB4"/>
    <w:rsid w:val="004A4585"/>
    <w:rsid w:val="004A5A1E"/>
    <w:rsid w:val="004A636C"/>
    <w:rsid w:val="004B084A"/>
    <w:rsid w:val="004B17C5"/>
    <w:rsid w:val="004B1D27"/>
    <w:rsid w:val="004B4168"/>
    <w:rsid w:val="004B7872"/>
    <w:rsid w:val="004B7FD6"/>
    <w:rsid w:val="004C0214"/>
    <w:rsid w:val="004C3278"/>
    <w:rsid w:val="004D39DD"/>
    <w:rsid w:val="004D7E0A"/>
    <w:rsid w:val="004E2B18"/>
    <w:rsid w:val="004E336D"/>
    <w:rsid w:val="004E7440"/>
    <w:rsid w:val="004F216C"/>
    <w:rsid w:val="004F7364"/>
    <w:rsid w:val="004F78A6"/>
    <w:rsid w:val="005073FD"/>
    <w:rsid w:val="00512FBF"/>
    <w:rsid w:val="00513771"/>
    <w:rsid w:val="005141D0"/>
    <w:rsid w:val="00516E11"/>
    <w:rsid w:val="005211F6"/>
    <w:rsid w:val="00530FB1"/>
    <w:rsid w:val="005328C8"/>
    <w:rsid w:val="005341DE"/>
    <w:rsid w:val="005363F0"/>
    <w:rsid w:val="005476BD"/>
    <w:rsid w:val="005477BB"/>
    <w:rsid w:val="005554EF"/>
    <w:rsid w:val="005567BF"/>
    <w:rsid w:val="005573F7"/>
    <w:rsid w:val="005604AC"/>
    <w:rsid w:val="005608B9"/>
    <w:rsid w:val="00560E34"/>
    <w:rsid w:val="005708BC"/>
    <w:rsid w:val="005717C9"/>
    <w:rsid w:val="005736C1"/>
    <w:rsid w:val="00574E5E"/>
    <w:rsid w:val="005835D6"/>
    <w:rsid w:val="005838C8"/>
    <w:rsid w:val="00584746"/>
    <w:rsid w:val="00585046"/>
    <w:rsid w:val="00591ABF"/>
    <w:rsid w:val="00594B09"/>
    <w:rsid w:val="00594EF4"/>
    <w:rsid w:val="005959DB"/>
    <w:rsid w:val="00596E48"/>
    <w:rsid w:val="005A2D76"/>
    <w:rsid w:val="005A3B81"/>
    <w:rsid w:val="005A65A2"/>
    <w:rsid w:val="005B422F"/>
    <w:rsid w:val="005B53E6"/>
    <w:rsid w:val="005B55D2"/>
    <w:rsid w:val="005B635F"/>
    <w:rsid w:val="005C2C50"/>
    <w:rsid w:val="005C38AF"/>
    <w:rsid w:val="005C6CB5"/>
    <w:rsid w:val="005D27F1"/>
    <w:rsid w:val="005D67E7"/>
    <w:rsid w:val="005E0739"/>
    <w:rsid w:val="005E1E8C"/>
    <w:rsid w:val="005E25AD"/>
    <w:rsid w:val="005E4209"/>
    <w:rsid w:val="005E4506"/>
    <w:rsid w:val="005F32E6"/>
    <w:rsid w:val="005F687F"/>
    <w:rsid w:val="00603A93"/>
    <w:rsid w:val="0060667E"/>
    <w:rsid w:val="00607882"/>
    <w:rsid w:val="00610438"/>
    <w:rsid w:val="006137EB"/>
    <w:rsid w:val="00617852"/>
    <w:rsid w:val="006326DF"/>
    <w:rsid w:val="006420F3"/>
    <w:rsid w:val="006442D0"/>
    <w:rsid w:val="00647B42"/>
    <w:rsid w:val="00647BE6"/>
    <w:rsid w:val="00651654"/>
    <w:rsid w:val="00657797"/>
    <w:rsid w:val="006612E2"/>
    <w:rsid w:val="00661FC8"/>
    <w:rsid w:val="00663E01"/>
    <w:rsid w:val="00664B57"/>
    <w:rsid w:val="006656A8"/>
    <w:rsid w:val="00667B0F"/>
    <w:rsid w:val="00667F5B"/>
    <w:rsid w:val="00670FE5"/>
    <w:rsid w:val="00671BB7"/>
    <w:rsid w:val="006732BF"/>
    <w:rsid w:val="00673FFB"/>
    <w:rsid w:val="0067668A"/>
    <w:rsid w:val="00682A96"/>
    <w:rsid w:val="00684085"/>
    <w:rsid w:val="00684E84"/>
    <w:rsid w:val="00691FCB"/>
    <w:rsid w:val="00694F00"/>
    <w:rsid w:val="006A77CB"/>
    <w:rsid w:val="006B0F7A"/>
    <w:rsid w:val="006B1E52"/>
    <w:rsid w:val="006B41B6"/>
    <w:rsid w:val="006C0AE0"/>
    <w:rsid w:val="006C0C1C"/>
    <w:rsid w:val="006C1753"/>
    <w:rsid w:val="006C2326"/>
    <w:rsid w:val="006C359A"/>
    <w:rsid w:val="006D1040"/>
    <w:rsid w:val="006D4E6C"/>
    <w:rsid w:val="006E2017"/>
    <w:rsid w:val="006E20C8"/>
    <w:rsid w:val="006E221B"/>
    <w:rsid w:val="006E49CC"/>
    <w:rsid w:val="006E4E71"/>
    <w:rsid w:val="006E77B7"/>
    <w:rsid w:val="006F4D72"/>
    <w:rsid w:val="0070130A"/>
    <w:rsid w:val="0070300F"/>
    <w:rsid w:val="00704EF5"/>
    <w:rsid w:val="007068B5"/>
    <w:rsid w:val="007149C7"/>
    <w:rsid w:val="00721CD2"/>
    <w:rsid w:val="00723C97"/>
    <w:rsid w:val="0072469C"/>
    <w:rsid w:val="007269F3"/>
    <w:rsid w:val="007275E8"/>
    <w:rsid w:val="00734B6C"/>
    <w:rsid w:val="00735485"/>
    <w:rsid w:val="00737EF5"/>
    <w:rsid w:val="007460B6"/>
    <w:rsid w:val="00746418"/>
    <w:rsid w:val="00750F54"/>
    <w:rsid w:val="00751908"/>
    <w:rsid w:val="0075715C"/>
    <w:rsid w:val="00761968"/>
    <w:rsid w:val="00762021"/>
    <w:rsid w:val="0076283A"/>
    <w:rsid w:val="007632CA"/>
    <w:rsid w:val="00764A00"/>
    <w:rsid w:val="0076652E"/>
    <w:rsid w:val="00770EEE"/>
    <w:rsid w:val="00771EF9"/>
    <w:rsid w:val="007728F0"/>
    <w:rsid w:val="007753A8"/>
    <w:rsid w:val="0077545E"/>
    <w:rsid w:val="00777920"/>
    <w:rsid w:val="00783204"/>
    <w:rsid w:val="00785FEE"/>
    <w:rsid w:val="007875E2"/>
    <w:rsid w:val="00790D2D"/>
    <w:rsid w:val="007922B6"/>
    <w:rsid w:val="00794813"/>
    <w:rsid w:val="00794E22"/>
    <w:rsid w:val="00796D6C"/>
    <w:rsid w:val="007B034B"/>
    <w:rsid w:val="007B3ED8"/>
    <w:rsid w:val="007B5BFA"/>
    <w:rsid w:val="007B7ACD"/>
    <w:rsid w:val="007C3C9C"/>
    <w:rsid w:val="007C4C8E"/>
    <w:rsid w:val="007C5461"/>
    <w:rsid w:val="007D0AA9"/>
    <w:rsid w:val="007D2DFC"/>
    <w:rsid w:val="007D460F"/>
    <w:rsid w:val="007D6739"/>
    <w:rsid w:val="007E09A0"/>
    <w:rsid w:val="007E0B20"/>
    <w:rsid w:val="007E1EF4"/>
    <w:rsid w:val="007E2327"/>
    <w:rsid w:val="007E3FDD"/>
    <w:rsid w:val="007E73AF"/>
    <w:rsid w:val="007E7723"/>
    <w:rsid w:val="007F3B79"/>
    <w:rsid w:val="008002DE"/>
    <w:rsid w:val="008017F9"/>
    <w:rsid w:val="00807650"/>
    <w:rsid w:val="008077C9"/>
    <w:rsid w:val="00810968"/>
    <w:rsid w:val="00814332"/>
    <w:rsid w:val="008269E8"/>
    <w:rsid w:val="008311FE"/>
    <w:rsid w:val="0083467E"/>
    <w:rsid w:val="00835782"/>
    <w:rsid w:val="00843488"/>
    <w:rsid w:val="00843C16"/>
    <w:rsid w:val="0084704C"/>
    <w:rsid w:val="00852505"/>
    <w:rsid w:val="008537F9"/>
    <w:rsid w:val="00860FFF"/>
    <w:rsid w:val="008611BC"/>
    <w:rsid w:val="00862352"/>
    <w:rsid w:val="00862C28"/>
    <w:rsid w:val="0087128A"/>
    <w:rsid w:val="00872379"/>
    <w:rsid w:val="0087365D"/>
    <w:rsid w:val="00874327"/>
    <w:rsid w:val="0087511F"/>
    <w:rsid w:val="008778CB"/>
    <w:rsid w:val="00882B0E"/>
    <w:rsid w:val="00882F7D"/>
    <w:rsid w:val="0088312B"/>
    <w:rsid w:val="0089024E"/>
    <w:rsid w:val="008910BD"/>
    <w:rsid w:val="00895B26"/>
    <w:rsid w:val="008A00D3"/>
    <w:rsid w:val="008A2DD5"/>
    <w:rsid w:val="008A2E2B"/>
    <w:rsid w:val="008A495E"/>
    <w:rsid w:val="008C0325"/>
    <w:rsid w:val="008C0B01"/>
    <w:rsid w:val="008C1277"/>
    <w:rsid w:val="008C7B37"/>
    <w:rsid w:val="008D30BE"/>
    <w:rsid w:val="008D37B1"/>
    <w:rsid w:val="008D3E0E"/>
    <w:rsid w:val="008D3FCE"/>
    <w:rsid w:val="008D6280"/>
    <w:rsid w:val="008E3BFC"/>
    <w:rsid w:val="008E3CD7"/>
    <w:rsid w:val="008E4F63"/>
    <w:rsid w:val="008E582F"/>
    <w:rsid w:val="008F1DC0"/>
    <w:rsid w:val="008F253C"/>
    <w:rsid w:val="008F3A63"/>
    <w:rsid w:val="008F4511"/>
    <w:rsid w:val="008F6D6E"/>
    <w:rsid w:val="00900DBD"/>
    <w:rsid w:val="00900F9F"/>
    <w:rsid w:val="0092098B"/>
    <w:rsid w:val="009216E4"/>
    <w:rsid w:val="00925D41"/>
    <w:rsid w:val="00925DAE"/>
    <w:rsid w:val="009313D1"/>
    <w:rsid w:val="00932260"/>
    <w:rsid w:val="00937732"/>
    <w:rsid w:val="00937D6A"/>
    <w:rsid w:val="00943DB1"/>
    <w:rsid w:val="009464AB"/>
    <w:rsid w:val="00952011"/>
    <w:rsid w:val="009531FB"/>
    <w:rsid w:val="00954F67"/>
    <w:rsid w:val="00956E4C"/>
    <w:rsid w:val="009669BB"/>
    <w:rsid w:val="00971DC3"/>
    <w:rsid w:val="00972232"/>
    <w:rsid w:val="00974B57"/>
    <w:rsid w:val="00976FF0"/>
    <w:rsid w:val="0098018E"/>
    <w:rsid w:val="00980773"/>
    <w:rsid w:val="0098794F"/>
    <w:rsid w:val="00990027"/>
    <w:rsid w:val="00991BC9"/>
    <w:rsid w:val="00993C6C"/>
    <w:rsid w:val="0099664E"/>
    <w:rsid w:val="009A0065"/>
    <w:rsid w:val="009A0CBB"/>
    <w:rsid w:val="009A0F80"/>
    <w:rsid w:val="009A2E7E"/>
    <w:rsid w:val="009A3C88"/>
    <w:rsid w:val="009A4D24"/>
    <w:rsid w:val="009B6B4F"/>
    <w:rsid w:val="009B70E4"/>
    <w:rsid w:val="009B7864"/>
    <w:rsid w:val="009B7D87"/>
    <w:rsid w:val="009C0720"/>
    <w:rsid w:val="009C2205"/>
    <w:rsid w:val="009C3A61"/>
    <w:rsid w:val="009C7BA6"/>
    <w:rsid w:val="009D3DAD"/>
    <w:rsid w:val="009D5151"/>
    <w:rsid w:val="009D73F2"/>
    <w:rsid w:val="009D7E4E"/>
    <w:rsid w:val="009E0030"/>
    <w:rsid w:val="009E0EF1"/>
    <w:rsid w:val="009E23CD"/>
    <w:rsid w:val="009E2ADC"/>
    <w:rsid w:val="009E3154"/>
    <w:rsid w:val="009F0F03"/>
    <w:rsid w:val="009F1EA2"/>
    <w:rsid w:val="009F5DE5"/>
    <w:rsid w:val="009F6472"/>
    <w:rsid w:val="00A02390"/>
    <w:rsid w:val="00A02455"/>
    <w:rsid w:val="00A11443"/>
    <w:rsid w:val="00A11DEA"/>
    <w:rsid w:val="00A1613E"/>
    <w:rsid w:val="00A178C2"/>
    <w:rsid w:val="00A3096E"/>
    <w:rsid w:val="00A32C0F"/>
    <w:rsid w:val="00A411BB"/>
    <w:rsid w:val="00A45784"/>
    <w:rsid w:val="00A457D2"/>
    <w:rsid w:val="00A5614C"/>
    <w:rsid w:val="00A5726C"/>
    <w:rsid w:val="00A61EB3"/>
    <w:rsid w:val="00A652E6"/>
    <w:rsid w:val="00A6745F"/>
    <w:rsid w:val="00A716FF"/>
    <w:rsid w:val="00A7175F"/>
    <w:rsid w:val="00A7789A"/>
    <w:rsid w:val="00A813AF"/>
    <w:rsid w:val="00A83474"/>
    <w:rsid w:val="00A9218E"/>
    <w:rsid w:val="00A95183"/>
    <w:rsid w:val="00A96200"/>
    <w:rsid w:val="00A96A89"/>
    <w:rsid w:val="00AA03C9"/>
    <w:rsid w:val="00AA4634"/>
    <w:rsid w:val="00AA5563"/>
    <w:rsid w:val="00AA7E36"/>
    <w:rsid w:val="00AB0154"/>
    <w:rsid w:val="00AB2757"/>
    <w:rsid w:val="00AB3D4F"/>
    <w:rsid w:val="00AB564B"/>
    <w:rsid w:val="00AC043A"/>
    <w:rsid w:val="00AC14E7"/>
    <w:rsid w:val="00AC1A9B"/>
    <w:rsid w:val="00AC2400"/>
    <w:rsid w:val="00AC35E7"/>
    <w:rsid w:val="00AC6227"/>
    <w:rsid w:val="00AD231A"/>
    <w:rsid w:val="00AD252D"/>
    <w:rsid w:val="00AD4594"/>
    <w:rsid w:val="00AD63F0"/>
    <w:rsid w:val="00AE2D0E"/>
    <w:rsid w:val="00AE2DC9"/>
    <w:rsid w:val="00AF1E7C"/>
    <w:rsid w:val="00AF6720"/>
    <w:rsid w:val="00AF706E"/>
    <w:rsid w:val="00AF755A"/>
    <w:rsid w:val="00AF7EE2"/>
    <w:rsid w:val="00B02E82"/>
    <w:rsid w:val="00B0347A"/>
    <w:rsid w:val="00B100DC"/>
    <w:rsid w:val="00B10EF7"/>
    <w:rsid w:val="00B11B4F"/>
    <w:rsid w:val="00B13404"/>
    <w:rsid w:val="00B1743F"/>
    <w:rsid w:val="00B22699"/>
    <w:rsid w:val="00B22878"/>
    <w:rsid w:val="00B245E3"/>
    <w:rsid w:val="00B31D06"/>
    <w:rsid w:val="00B33098"/>
    <w:rsid w:val="00B41BC7"/>
    <w:rsid w:val="00B45114"/>
    <w:rsid w:val="00B47482"/>
    <w:rsid w:val="00B47AFB"/>
    <w:rsid w:val="00B50AEB"/>
    <w:rsid w:val="00B52351"/>
    <w:rsid w:val="00B564B6"/>
    <w:rsid w:val="00B574B0"/>
    <w:rsid w:val="00B579AB"/>
    <w:rsid w:val="00B64041"/>
    <w:rsid w:val="00B6443C"/>
    <w:rsid w:val="00B758FF"/>
    <w:rsid w:val="00B777B6"/>
    <w:rsid w:val="00B80524"/>
    <w:rsid w:val="00B828A5"/>
    <w:rsid w:val="00B86FAA"/>
    <w:rsid w:val="00B91B64"/>
    <w:rsid w:val="00B92237"/>
    <w:rsid w:val="00B93664"/>
    <w:rsid w:val="00B93C40"/>
    <w:rsid w:val="00B96965"/>
    <w:rsid w:val="00BA10AC"/>
    <w:rsid w:val="00BA223C"/>
    <w:rsid w:val="00BB0479"/>
    <w:rsid w:val="00BB2FAE"/>
    <w:rsid w:val="00BB318D"/>
    <w:rsid w:val="00BB636D"/>
    <w:rsid w:val="00BC56F7"/>
    <w:rsid w:val="00BC754E"/>
    <w:rsid w:val="00BD1A60"/>
    <w:rsid w:val="00BD34DF"/>
    <w:rsid w:val="00BD3E57"/>
    <w:rsid w:val="00BD4CE9"/>
    <w:rsid w:val="00BD5895"/>
    <w:rsid w:val="00BD5C0B"/>
    <w:rsid w:val="00BD6BFC"/>
    <w:rsid w:val="00BE03AA"/>
    <w:rsid w:val="00BE0EC7"/>
    <w:rsid w:val="00BE3DE4"/>
    <w:rsid w:val="00BE7132"/>
    <w:rsid w:val="00BE79F6"/>
    <w:rsid w:val="00BF1560"/>
    <w:rsid w:val="00BF191F"/>
    <w:rsid w:val="00BF22D1"/>
    <w:rsid w:val="00BF2A9F"/>
    <w:rsid w:val="00BF4E59"/>
    <w:rsid w:val="00BF5DB5"/>
    <w:rsid w:val="00BF7113"/>
    <w:rsid w:val="00C001C2"/>
    <w:rsid w:val="00C0102D"/>
    <w:rsid w:val="00C039A6"/>
    <w:rsid w:val="00C0452D"/>
    <w:rsid w:val="00C062CA"/>
    <w:rsid w:val="00C076FB"/>
    <w:rsid w:val="00C12A44"/>
    <w:rsid w:val="00C155E1"/>
    <w:rsid w:val="00C218F8"/>
    <w:rsid w:val="00C22819"/>
    <w:rsid w:val="00C31D3C"/>
    <w:rsid w:val="00C33127"/>
    <w:rsid w:val="00C33ADB"/>
    <w:rsid w:val="00C34B77"/>
    <w:rsid w:val="00C34FB9"/>
    <w:rsid w:val="00C40D31"/>
    <w:rsid w:val="00C42F1D"/>
    <w:rsid w:val="00C4319B"/>
    <w:rsid w:val="00C437B7"/>
    <w:rsid w:val="00C4501F"/>
    <w:rsid w:val="00C504D8"/>
    <w:rsid w:val="00C50CA8"/>
    <w:rsid w:val="00C5106C"/>
    <w:rsid w:val="00C51693"/>
    <w:rsid w:val="00C55CCF"/>
    <w:rsid w:val="00C610F3"/>
    <w:rsid w:val="00C62556"/>
    <w:rsid w:val="00C63305"/>
    <w:rsid w:val="00C637EE"/>
    <w:rsid w:val="00C63F3B"/>
    <w:rsid w:val="00C72704"/>
    <w:rsid w:val="00C7395D"/>
    <w:rsid w:val="00C74CC1"/>
    <w:rsid w:val="00C82CE4"/>
    <w:rsid w:val="00C839E5"/>
    <w:rsid w:val="00C84ECD"/>
    <w:rsid w:val="00C914B9"/>
    <w:rsid w:val="00C93F3F"/>
    <w:rsid w:val="00C968CA"/>
    <w:rsid w:val="00CA0AE3"/>
    <w:rsid w:val="00CB0799"/>
    <w:rsid w:val="00CB1BA7"/>
    <w:rsid w:val="00CB42E5"/>
    <w:rsid w:val="00CB5665"/>
    <w:rsid w:val="00CB7C49"/>
    <w:rsid w:val="00CB7FBA"/>
    <w:rsid w:val="00CC721F"/>
    <w:rsid w:val="00CC79D6"/>
    <w:rsid w:val="00CD01CD"/>
    <w:rsid w:val="00CD151D"/>
    <w:rsid w:val="00CD31F0"/>
    <w:rsid w:val="00CD4D9A"/>
    <w:rsid w:val="00CE0212"/>
    <w:rsid w:val="00CE2A18"/>
    <w:rsid w:val="00CE52D9"/>
    <w:rsid w:val="00CE7925"/>
    <w:rsid w:val="00CF14ED"/>
    <w:rsid w:val="00CF2758"/>
    <w:rsid w:val="00CF30F9"/>
    <w:rsid w:val="00CF40A7"/>
    <w:rsid w:val="00CF535A"/>
    <w:rsid w:val="00CF6332"/>
    <w:rsid w:val="00CF7C70"/>
    <w:rsid w:val="00D01BA1"/>
    <w:rsid w:val="00D021D3"/>
    <w:rsid w:val="00D02E4B"/>
    <w:rsid w:val="00D04637"/>
    <w:rsid w:val="00D0691F"/>
    <w:rsid w:val="00D126D6"/>
    <w:rsid w:val="00D12821"/>
    <w:rsid w:val="00D13638"/>
    <w:rsid w:val="00D14D3F"/>
    <w:rsid w:val="00D2389B"/>
    <w:rsid w:val="00D23B47"/>
    <w:rsid w:val="00D24CAD"/>
    <w:rsid w:val="00D2635E"/>
    <w:rsid w:val="00D27F90"/>
    <w:rsid w:val="00D34C69"/>
    <w:rsid w:val="00D358E1"/>
    <w:rsid w:val="00D4066F"/>
    <w:rsid w:val="00D41C01"/>
    <w:rsid w:val="00D420E0"/>
    <w:rsid w:val="00D47BFA"/>
    <w:rsid w:val="00D54F51"/>
    <w:rsid w:val="00D56A1F"/>
    <w:rsid w:val="00D601DD"/>
    <w:rsid w:val="00D61685"/>
    <w:rsid w:val="00D62F68"/>
    <w:rsid w:val="00D7118F"/>
    <w:rsid w:val="00D71550"/>
    <w:rsid w:val="00D745C8"/>
    <w:rsid w:val="00D76709"/>
    <w:rsid w:val="00D82227"/>
    <w:rsid w:val="00D8342E"/>
    <w:rsid w:val="00D8462B"/>
    <w:rsid w:val="00D876E8"/>
    <w:rsid w:val="00D878DE"/>
    <w:rsid w:val="00D90F3E"/>
    <w:rsid w:val="00D9271A"/>
    <w:rsid w:val="00D9524B"/>
    <w:rsid w:val="00D962AC"/>
    <w:rsid w:val="00D96920"/>
    <w:rsid w:val="00DA3392"/>
    <w:rsid w:val="00DA5D91"/>
    <w:rsid w:val="00DB033E"/>
    <w:rsid w:val="00DB276F"/>
    <w:rsid w:val="00DC03CD"/>
    <w:rsid w:val="00DC16FD"/>
    <w:rsid w:val="00DC271F"/>
    <w:rsid w:val="00DC4B28"/>
    <w:rsid w:val="00DC5831"/>
    <w:rsid w:val="00DD396C"/>
    <w:rsid w:val="00DD7592"/>
    <w:rsid w:val="00DD789F"/>
    <w:rsid w:val="00DE19A4"/>
    <w:rsid w:val="00DF012F"/>
    <w:rsid w:val="00DF2262"/>
    <w:rsid w:val="00DF33B4"/>
    <w:rsid w:val="00DF3B91"/>
    <w:rsid w:val="00E02DFE"/>
    <w:rsid w:val="00E0439D"/>
    <w:rsid w:val="00E051D6"/>
    <w:rsid w:val="00E10F66"/>
    <w:rsid w:val="00E11C11"/>
    <w:rsid w:val="00E1393E"/>
    <w:rsid w:val="00E20D65"/>
    <w:rsid w:val="00E230A9"/>
    <w:rsid w:val="00E2450A"/>
    <w:rsid w:val="00E25A22"/>
    <w:rsid w:val="00E30E5B"/>
    <w:rsid w:val="00E31990"/>
    <w:rsid w:val="00E32C87"/>
    <w:rsid w:val="00E33D10"/>
    <w:rsid w:val="00E47A71"/>
    <w:rsid w:val="00E53EFC"/>
    <w:rsid w:val="00E57D06"/>
    <w:rsid w:val="00E63CE3"/>
    <w:rsid w:val="00E6675B"/>
    <w:rsid w:val="00E71265"/>
    <w:rsid w:val="00E71D62"/>
    <w:rsid w:val="00E73162"/>
    <w:rsid w:val="00E74F5E"/>
    <w:rsid w:val="00E76722"/>
    <w:rsid w:val="00E83201"/>
    <w:rsid w:val="00E83CDD"/>
    <w:rsid w:val="00E8427E"/>
    <w:rsid w:val="00E862A1"/>
    <w:rsid w:val="00E90048"/>
    <w:rsid w:val="00E92D6F"/>
    <w:rsid w:val="00E92E77"/>
    <w:rsid w:val="00E937C3"/>
    <w:rsid w:val="00EA04FB"/>
    <w:rsid w:val="00EA0D14"/>
    <w:rsid w:val="00EA1C3E"/>
    <w:rsid w:val="00EA5B32"/>
    <w:rsid w:val="00EA7D62"/>
    <w:rsid w:val="00EB443A"/>
    <w:rsid w:val="00EB78FE"/>
    <w:rsid w:val="00EC097D"/>
    <w:rsid w:val="00EC1DF1"/>
    <w:rsid w:val="00ED0215"/>
    <w:rsid w:val="00ED1ACF"/>
    <w:rsid w:val="00ED409E"/>
    <w:rsid w:val="00ED42FD"/>
    <w:rsid w:val="00ED45B0"/>
    <w:rsid w:val="00ED552F"/>
    <w:rsid w:val="00ED7AD3"/>
    <w:rsid w:val="00EE20BA"/>
    <w:rsid w:val="00EE46F8"/>
    <w:rsid w:val="00EE4E39"/>
    <w:rsid w:val="00EE7E81"/>
    <w:rsid w:val="00EF3E52"/>
    <w:rsid w:val="00EF65D3"/>
    <w:rsid w:val="00EF6E67"/>
    <w:rsid w:val="00EF7377"/>
    <w:rsid w:val="00EF7D63"/>
    <w:rsid w:val="00F03267"/>
    <w:rsid w:val="00F03955"/>
    <w:rsid w:val="00F07E97"/>
    <w:rsid w:val="00F105F9"/>
    <w:rsid w:val="00F16EB0"/>
    <w:rsid w:val="00F25A8C"/>
    <w:rsid w:val="00F2672A"/>
    <w:rsid w:val="00F30804"/>
    <w:rsid w:val="00F321B1"/>
    <w:rsid w:val="00F34B65"/>
    <w:rsid w:val="00F37A92"/>
    <w:rsid w:val="00F411A1"/>
    <w:rsid w:val="00F45E3D"/>
    <w:rsid w:val="00F51BF9"/>
    <w:rsid w:val="00F53801"/>
    <w:rsid w:val="00F54492"/>
    <w:rsid w:val="00F54BFF"/>
    <w:rsid w:val="00F57A44"/>
    <w:rsid w:val="00F61CB3"/>
    <w:rsid w:val="00F64B8E"/>
    <w:rsid w:val="00F6605B"/>
    <w:rsid w:val="00F70293"/>
    <w:rsid w:val="00F71199"/>
    <w:rsid w:val="00F770CB"/>
    <w:rsid w:val="00F90D27"/>
    <w:rsid w:val="00F924CE"/>
    <w:rsid w:val="00F92964"/>
    <w:rsid w:val="00F95689"/>
    <w:rsid w:val="00FA25BC"/>
    <w:rsid w:val="00FA4774"/>
    <w:rsid w:val="00FA5EFD"/>
    <w:rsid w:val="00FA71DA"/>
    <w:rsid w:val="00FB43BD"/>
    <w:rsid w:val="00FB6032"/>
    <w:rsid w:val="00FB7C0D"/>
    <w:rsid w:val="00FB7CC8"/>
    <w:rsid w:val="00FC1463"/>
    <w:rsid w:val="00FC68DF"/>
    <w:rsid w:val="00FC75D2"/>
    <w:rsid w:val="00FC7C07"/>
    <w:rsid w:val="00FD3676"/>
    <w:rsid w:val="00FE2CAE"/>
    <w:rsid w:val="00FE3747"/>
    <w:rsid w:val="00FF0356"/>
    <w:rsid w:val="00FF307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178591B4-C6BC-42C9-95E5-5546C3D4B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030"/>
    <w:pPr>
      <w:spacing w:after="200" w:line="240" w:lineRule="auto"/>
    </w:pPr>
    <w:rPr>
      <w:rFonts w:cs="Times New Roman"/>
      <w:sz w:val="24"/>
      <w:szCs w:val="24"/>
      <w:lang w:val="en-GB"/>
    </w:rPr>
  </w:style>
  <w:style w:type="paragraph" w:styleId="Heading1">
    <w:name w:val="heading 1"/>
    <w:basedOn w:val="Normal"/>
    <w:next w:val="Normal"/>
    <w:link w:val="Heading1Char"/>
    <w:uiPriority w:val="9"/>
    <w:qFormat/>
    <w:rsid w:val="00D021D3"/>
    <w:pPr>
      <w:keepNext/>
      <w:keepLines/>
      <w:spacing w:before="480" w:after="0"/>
      <w:jc w:val="center"/>
      <w:outlineLvl w:val="0"/>
    </w:pPr>
    <w:rPr>
      <w:rFonts w:ascii="Calibri" w:eastAsiaTheme="majorEastAsia" w:hAnsi="Calibri" w:cs="Arial"/>
      <w:bCs/>
      <w:color w:val="000000" w:themeColor="text1"/>
      <w:sz w:val="40"/>
      <w:szCs w:val="40"/>
      <w:lang w:val="en-US" w:eastAsia="ko-KR"/>
    </w:rPr>
  </w:style>
  <w:style w:type="paragraph" w:styleId="Heading2">
    <w:name w:val="heading 2"/>
    <w:basedOn w:val="Numberring1"/>
    <w:next w:val="Normal"/>
    <w:link w:val="Heading2Char"/>
    <w:uiPriority w:val="9"/>
    <w:unhideWhenUsed/>
    <w:qFormat/>
    <w:rsid w:val="00F53801"/>
    <w:pPr>
      <w:numPr>
        <w:ilvl w:val="1"/>
      </w:numPr>
      <w:spacing w:before="360" w:after="120"/>
      <w:ind w:left="900" w:hanging="540"/>
      <w:outlineLvl w:val="1"/>
    </w:pPr>
  </w:style>
  <w:style w:type="paragraph" w:styleId="Heading3">
    <w:name w:val="heading 3"/>
    <w:basedOn w:val="Numberring1"/>
    <w:next w:val="Normal"/>
    <w:link w:val="Heading3Char"/>
    <w:uiPriority w:val="9"/>
    <w:unhideWhenUsed/>
    <w:qFormat/>
    <w:rsid w:val="00F53801"/>
    <w:pPr>
      <w:numPr>
        <w:ilvl w:val="2"/>
      </w:numPr>
      <w:spacing w:before="120" w:after="120"/>
      <w:outlineLvl w:val="2"/>
    </w:pPr>
    <w:rPr>
      <w:sz w:val="26"/>
    </w:rPr>
  </w:style>
  <w:style w:type="paragraph" w:styleId="Heading4">
    <w:name w:val="heading 4"/>
    <w:basedOn w:val="Normal"/>
    <w:next w:val="Normal"/>
    <w:link w:val="Heading4Char"/>
    <w:uiPriority w:val="9"/>
    <w:unhideWhenUsed/>
    <w:qFormat/>
    <w:rsid w:val="00A0245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EF4"/>
    <w:pPr>
      <w:keepNext/>
      <w:keepLines/>
      <w:spacing w:before="40" w:after="0"/>
      <w:outlineLvl w:val="4"/>
    </w:pPr>
    <w:rPr>
      <w:rFonts w:ascii="Times New Roman" w:eastAsiaTheme="majorEastAsia" w:hAnsi="Times New Roman" w:cstheme="majorBidi"/>
      <w:b/>
      <w:i/>
      <w:color w:val="2E74B5" w:themeColor="accent1" w:themeShade="BF"/>
    </w:rPr>
  </w:style>
  <w:style w:type="paragraph" w:styleId="Heading6">
    <w:name w:val="heading 6"/>
    <w:basedOn w:val="Normal"/>
    <w:next w:val="Normal"/>
    <w:link w:val="Heading6Char"/>
    <w:uiPriority w:val="9"/>
    <w:unhideWhenUsed/>
    <w:qFormat/>
    <w:rsid w:val="007E1EF4"/>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F5449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F54492"/>
    <w:pPr>
      <w:keepNext/>
      <w:keepLines/>
      <w:spacing w:before="200" w:after="0"/>
      <w:ind w:left="360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54492"/>
    <w:pPr>
      <w:keepNext/>
      <w:keepLines/>
      <w:spacing w:before="200" w:after="0"/>
      <w:ind w:left="374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link w:val="NoSpacing"/>
    <w:uiPriority w:val="1"/>
    <w:locked/>
    <w:rsid w:val="009E0030"/>
    <w:rPr>
      <w:rFonts w:ascii="Calibri" w:eastAsia="MS Mincho" w:hAnsi="Calibri" w:cs="Times New Roman"/>
      <w:lang w:eastAsia="ja-JP"/>
    </w:rPr>
  </w:style>
  <w:style w:type="paragraph" w:styleId="NoSpacing">
    <w:name w:val="No Spacing"/>
    <w:link w:val="NoSpacingChar"/>
    <w:uiPriority w:val="1"/>
    <w:qFormat/>
    <w:rsid w:val="009E0030"/>
    <w:pPr>
      <w:spacing w:after="0" w:line="240" w:lineRule="auto"/>
    </w:pPr>
    <w:rPr>
      <w:rFonts w:ascii="Calibri" w:eastAsia="MS Mincho" w:hAnsi="Calibri" w:cs="Times New Roman"/>
      <w:lang w:eastAsia="ja-JP"/>
    </w:rPr>
  </w:style>
  <w:style w:type="table" w:styleId="TableGrid">
    <w:name w:val="Table Grid"/>
    <w:basedOn w:val="TableNormal"/>
    <w:uiPriority w:val="39"/>
    <w:rsid w:val="00B41BC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D021D3"/>
    <w:rPr>
      <w:rFonts w:ascii="Calibri" w:eastAsiaTheme="majorEastAsia" w:hAnsi="Calibri" w:cs="Arial"/>
      <w:bCs/>
      <w:color w:val="000000" w:themeColor="text1"/>
      <w:sz w:val="40"/>
      <w:szCs w:val="40"/>
      <w:lang w:eastAsia="ko-KR"/>
    </w:rPr>
  </w:style>
  <w:style w:type="character" w:customStyle="1" w:styleId="Heading2Char">
    <w:name w:val="Heading 2 Char"/>
    <w:basedOn w:val="DefaultParagraphFont"/>
    <w:link w:val="Heading2"/>
    <w:uiPriority w:val="9"/>
    <w:rsid w:val="00F53801"/>
    <w:rPr>
      <w:rFonts w:ascii="Calibri" w:eastAsia="MS Mincho" w:hAnsi="Calibri" w:cs="Times New Roman"/>
      <w:b/>
      <w:sz w:val="28"/>
      <w:szCs w:val="28"/>
      <w:lang w:eastAsia="ja-JP"/>
    </w:rPr>
  </w:style>
  <w:style w:type="paragraph" w:styleId="Title">
    <w:name w:val="Title"/>
    <w:basedOn w:val="Normal"/>
    <w:next w:val="Normal"/>
    <w:link w:val="TitleChar"/>
    <w:uiPriority w:val="10"/>
    <w:qFormat/>
    <w:rsid w:val="00CD31F0"/>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D31F0"/>
    <w:rPr>
      <w:rFonts w:asciiTheme="majorHAnsi" w:eastAsiaTheme="majorEastAsia" w:hAnsiTheme="majorHAnsi" w:cstheme="majorBidi"/>
      <w:color w:val="323E4F" w:themeColor="text2" w:themeShade="BF"/>
      <w:spacing w:val="5"/>
      <w:kern w:val="28"/>
      <w:sz w:val="52"/>
      <w:szCs w:val="52"/>
      <w:lang w:val="en-GB"/>
    </w:rPr>
  </w:style>
  <w:style w:type="character" w:styleId="SubtleEmphasis">
    <w:name w:val="Subtle Emphasis"/>
    <w:basedOn w:val="DefaultParagraphFont"/>
    <w:uiPriority w:val="19"/>
    <w:qFormat/>
    <w:rsid w:val="00CD31F0"/>
    <w:rPr>
      <w:i/>
      <w:iCs/>
      <w:color w:val="808080" w:themeColor="text1" w:themeTint="7F"/>
    </w:rPr>
  </w:style>
  <w:style w:type="character" w:styleId="Strong">
    <w:name w:val="Strong"/>
    <w:basedOn w:val="DefaultParagraphFont"/>
    <w:uiPriority w:val="22"/>
    <w:qFormat/>
    <w:rsid w:val="00CD31F0"/>
    <w:rPr>
      <w:b/>
      <w:bCs/>
    </w:rPr>
  </w:style>
  <w:style w:type="character" w:styleId="IntenseEmphasis">
    <w:name w:val="Intense Emphasis"/>
    <w:basedOn w:val="DefaultParagraphFont"/>
    <w:uiPriority w:val="21"/>
    <w:qFormat/>
    <w:rsid w:val="00CD31F0"/>
    <w:rPr>
      <w:b/>
      <w:bCs/>
      <w:i/>
      <w:iCs/>
      <w:color w:val="5B9BD5" w:themeColor="accent1"/>
    </w:rPr>
  </w:style>
  <w:style w:type="character" w:styleId="Emphasis">
    <w:name w:val="Emphasis"/>
    <w:basedOn w:val="DefaultParagraphFont"/>
    <w:uiPriority w:val="20"/>
    <w:qFormat/>
    <w:rsid w:val="00CD31F0"/>
    <w:rPr>
      <w:i/>
      <w:iCs/>
    </w:rPr>
  </w:style>
  <w:style w:type="paragraph" w:styleId="ListParagraph">
    <w:name w:val="List Paragraph"/>
    <w:basedOn w:val="Normal"/>
    <w:link w:val="ListParagraphChar"/>
    <w:uiPriority w:val="34"/>
    <w:qFormat/>
    <w:rsid w:val="00CD31F0"/>
    <w:pPr>
      <w:ind w:left="720"/>
      <w:contextualSpacing/>
    </w:pPr>
  </w:style>
  <w:style w:type="paragraph" w:styleId="Header">
    <w:name w:val="header"/>
    <w:basedOn w:val="Normal"/>
    <w:link w:val="HeaderChar"/>
    <w:uiPriority w:val="99"/>
    <w:unhideWhenUsed/>
    <w:rsid w:val="00CD31F0"/>
    <w:pPr>
      <w:tabs>
        <w:tab w:val="center" w:pos="4680"/>
        <w:tab w:val="right" w:pos="9360"/>
      </w:tabs>
      <w:spacing w:after="0"/>
    </w:pPr>
  </w:style>
  <w:style w:type="character" w:customStyle="1" w:styleId="HeaderChar">
    <w:name w:val="Header Char"/>
    <w:basedOn w:val="DefaultParagraphFont"/>
    <w:link w:val="Header"/>
    <w:uiPriority w:val="99"/>
    <w:rsid w:val="00CD31F0"/>
    <w:rPr>
      <w:rFonts w:cs="Times New Roman"/>
      <w:sz w:val="24"/>
      <w:szCs w:val="24"/>
      <w:lang w:val="en-GB"/>
    </w:rPr>
  </w:style>
  <w:style w:type="paragraph" w:styleId="Footer">
    <w:name w:val="footer"/>
    <w:basedOn w:val="Normal"/>
    <w:link w:val="FooterChar"/>
    <w:uiPriority w:val="99"/>
    <w:unhideWhenUsed/>
    <w:qFormat/>
    <w:rsid w:val="00CD31F0"/>
    <w:pPr>
      <w:tabs>
        <w:tab w:val="center" w:pos="4680"/>
        <w:tab w:val="right" w:pos="9360"/>
      </w:tabs>
      <w:spacing w:after="0"/>
    </w:pPr>
  </w:style>
  <w:style w:type="character" w:customStyle="1" w:styleId="FooterChar">
    <w:name w:val="Footer Char"/>
    <w:basedOn w:val="DefaultParagraphFont"/>
    <w:link w:val="Footer"/>
    <w:uiPriority w:val="99"/>
    <w:rsid w:val="00CD31F0"/>
    <w:rPr>
      <w:rFonts w:cs="Times New Roman"/>
      <w:sz w:val="24"/>
      <w:szCs w:val="24"/>
      <w:lang w:val="en-GB"/>
    </w:rPr>
  </w:style>
  <w:style w:type="paragraph" w:styleId="BalloonText">
    <w:name w:val="Balloon Text"/>
    <w:basedOn w:val="Normal"/>
    <w:link w:val="BalloonTextChar"/>
    <w:uiPriority w:val="99"/>
    <w:semiHidden/>
    <w:unhideWhenUsed/>
    <w:rsid w:val="00CD31F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1F0"/>
    <w:rPr>
      <w:rFonts w:ascii="Tahoma" w:hAnsi="Tahoma" w:cs="Tahoma"/>
      <w:sz w:val="16"/>
      <w:szCs w:val="16"/>
      <w:lang w:val="en-GB"/>
    </w:rPr>
  </w:style>
  <w:style w:type="paragraph" w:customStyle="1" w:styleId="Numberring1">
    <w:name w:val="Numberring 1"/>
    <w:basedOn w:val="NoSpacing"/>
    <w:link w:val="Numberring1Char"/>
    <w:qFormat/>
    <w:rsid w:val="00307B64"/>
    <w:pPr>
      <w:numPr>
        <w:numId w:val="4"/>
      </w:numPr>
    </w:pPr>
    <w:rPr>
      <w:b/>
      <w:sz w:val="28"/>
      <w:szCs w:val="28"/>
    </w:rPr>
  </w:style>
  <w:style w:type="character" w:styleId="PageNumber">
    <w:name w:val="page number"/>
    <w:basedOn w:val="DefaultParagraphFont"/>
    <w:uiPriority w:val="99"/>
    <w:semiHidden/>
    <w:unhideWhenUsed/>
    <w:rsid w:val="00B80524"/>
  </w:style>
  <w:style w:type="character" w:customStyle="1" w:styleId="Numberring1Char">
    <w:name w:val="Numberring 1 Char"/>
    <w:basedOn w:val="NoSpacingChar"/>
    <w:link w:val="Numberring1"/>
    <w:rsid w:val="00307B64"/>
    <w:rPr>
      <w:rFonts w:ascii="Calibri" w:eastAsia="MS Mincho" w:hAnsi="Calibri" w:cs="Times New Roman"/>
      <w:b/>
      <w:sz w:val="28"/>
      <w:szCs w:val="28"/>
      <w:lang w:eastAsia="ja-JP"/>
    </w:rPr>
  </w:style>
  <w:style w:type="character" w:styleId="Hyperlink">
    <w:name w:val="Hyperlink"/>
    <w:basedOn w:val="DefaultParagraphFont"/>
    <w:uiPriority w:val="99"/>
    <w:unhideWhenUsed/>
    <w:rsid w:val="00AC6227"/>
    <w:rPr>
      <w:color w:val="0563C1" w:themeColor="hyperlink"/>
      <w:u w:val="single"/>
    </w:rPr>
  </w:style>
  <w:style w:type="paragraph" w:styleId="Revision">
    <w:name w:val="Revision"/>
    <w:hidden/>
    <w:uiPriority w:val="99"/>
    <w:semiHidden/>
    <w:rsid w:val="00C62556"/>
    <w:pPr>
      <w:spacing w:after="0" w:line="240" w:lineRule="auto"/>
    </w:pPr>
    <w:rPr>
      <w:rFonts w:cs="Times New Roman"/>
      <w:sz w:val="24"/>
      <w:szCs w:val="24"/>
      <w:lang w:val="en-GB"/>
    </w:rPr>
  </w:style>
  <w:style w:type="character" w:styleId="FollowedHyperlink">
    <w:name w:val="FollowedHyperlink"/>
    <w:basedOn w:val="DefaultParagraphFont"/>
    <w:uiPriority w:val="99"/>
    <w:semiHidden/>
    <w:unhideWhenUsed/>
    <w:rsid w:val="00097D09"/>
    <w:rPr>
      <w:color w:val="954F72" w:themeColor="followedHyperlink"/>
      <w:u w:val="single"/>
    </w:rPr>
  </w:style>
  <w:style w:type="paragraph" w:styleId="TOCHeading">
    <w:name w:val="TOC Heading"/>
    <w:basedOn w:val="Heading1"/>
    <w:next w:val="Normal"/>
    <w:uiPriority w:val="39"/>
    <w:unhideWhenUsed/>
    <w:qFormat/>
    <w:rsid w:val="008D6280"/>
    <w:pPr>
      <w:spacing w:before="240" w:line="259" w:lineRule="auto"/>
      <w:outlineLvl w:val="9"/>
    </w:pPr>
    <w:rPr>
      <w:b/>
      <w:bCs w:val="0"/>
      <w:sz w:val="32"/>
      <w:szCs w:val="32"/>
    </w:rPr>
  </w:style>
  <w:style w:type="paragraph" w:styleId="TOC1">
    <w:name w:val="toc 1"/>
    <w:basedOn w:val="Normal"/>
    <w:next w:val="Normal"/>
    <w:autoRedefine/>
    <w:uiPriority w:val="39"/>
    <w:unhideWhenUsed/>
    <w:qFormat/>
    <w:rsid w:val="008A00D3"/>
    <w:pPr>
      <w:tabs>
        <w:tab w:val="right" w:leader="dot" w:pos="9350"/>
      </w:tabs>
      <w:spacing w:after="100"/>
    </w:pPr>
    <w:rPr>
      <w:b/>
      <w:noProof/>
    </w:rPr>
  </w:style>
  <w:style w:type="paragraph" w:customStyle="1" w:styleId="MyHeading1">
    <w:name w:val="My Heading 1"/>
    <w:basedOn w:val="Heading1"/>
    <w:link w:val="MyHeading1Char"/>
    <w:rsid w:val="00D021D3"/>
    <w:rPr>
      <w:rFonts w:cs="Calibri"/>
      <w:b/>
      <w:color w:val="auto"/>
    </w:rPr>
  </w:style>
  <w:style w:type="paragraph" w:styleId="TOC2">
    <w:name w:val="toc 2"/>
    <w:basedOn w:val="Normal"/>
    <w:next w:val="Normal"/>
    <w:autoRedefine/>
    <w:uiPriority w:val="39"/>
    <w:unhideWhenUsed/>
    <w:qFormat/>
    <w:rsid w:val="00266D5B"/>
    <w:pPr>
      <w:tabs>
        <w:tab w:val="left" w:pos="880"/>
        <w:tab w:val="right" w:leader="dot" w:pos="9350"/>
      </w:tabs>
      <w:spacing w:after="100"/>
      <w:ind w:left="240"/>
    </w:pPr>
  </w:style>
  <w:style w:type="character" w:customStyle="1" w:styleId="MyHeading1Char">
    <w:name w:val="My Heading 1 Char"/>
    <w:basedOn w:val="Heading1Char"/>
    <w:link w:val="MyHeading1"/>
    <w:rsid w:val="00D021D3"/>
    <w:rPr>
      <w:rFonts w:ascii="Calibri" w:eastAsiaTheme="majorEastAsia" w:hAnsi="Calibri" w:cs="Calibri"/>
      <w:b/>
      <w:bCs/>
      <w:color w:val="000000" w:themeColor="text1"/>
      <w:sz w:val="40"/>
      <w:szCs w:val="40"/>
      <w:lang w:eastAsia="ko-KR"/>
    </w:rPr>
  </w:style>
  <w:style w:type="character" w:customStyle="1" w:styleId="Heading3Char">
    <w:name w:val="Heading 3 Char"/>
    <w:basedOn w:val="DefaultParagraphFont"/>
    <w:link w:val="Heading3"/>
    <w:uiPriority w:val="9"/>
    <w:rsid w:val="00F53801"/>
    <w:rPr>
      <w:rFonts w:ascii="Calibri" w:eastAsia="MS Mincho" w:hAnsi="Calibri" w:cs="Times New Roman"/>
      <w:b/>
      <w:sz w:val="26"/>
      <w:szCs w:val="28"/>
      <w:lang w:eastAsia="ja-JP"/>
    </w:rPr>
  </w:style>
  <w:style w:type="paragraph" w:styleId="TOC3">
    <w:name w:val="toc 3"/>
    <w:basedOn w:val="Normal"/>
    <w:next w:val="Normal"/>
    <w:autoRedefine/>
    <w:uiPriority w:val="39"/>
    <w:unhideWhenUsed/>
    <w:rsid w:val="00085D51"/>
    <w:pPr>
      <w:spacing w:after="100"/>
      <w:ind w:left="480"/>
    </w:pPr>
  </w:style>
  <w:style w:type="character" w:customStyle="1" w:styleId="ListParagraphChar">
    <w:name w:val="List Paragraph Char"/>
    <w:link w:val="ListParagraph"/>
    <w:uiPriority w:val="34"/>
    <w:locked/>
    <w:rsid w:val="00C001C2"/>
    <w:rPr>
      <w:rFonts w:cs="Times New Roman"/>
      <w:sz w:val="24"/>
      <w:szCs w:val="24"/>
      <w:lang w:val="en-GB"/>
    </w:rPr>
  </w:style>
  <w:style w:type="character" w:customStyle="1" w:styleId="Heading4Char">
    <w:name w:val="Heading 4 Char"/>
    <w:basedOn w:val="DefaultParagraphFont"/>
    <w:link w:val="Heading4"/>
    <w:uiPriority w:val="9"/>
    <w:rsid w:val="00A02455"/>
    <w:rPr>
      <w:rFonts w:asciiTheme="majorHAnsi" w:eastAsiaTheme="majorEastAsia" w:hAnsiTheme="majorHAnsi" w:cstheme="majorBidi"/>
      <w:i/>
      <w:iCs/>
      <w:color w:val="2E74B5" w:themeColor="accent1" w:themeShade="BF"/>
      <w:sz w:val="24"/>
      <w:szCs w:val="24"/>
      <w:lang w:val="en-GB"/>
    </w:rPr>
  </w:style>
  <w:style w:type="character" w:customStyle="1" w:styleId="Heading5Char">
    <w:name w:val="Heading 5 Char"/>
    <w:basedOn w:val="DefaultParagraphFont"/>
    <w:link w:val="Heading5"/>
    <w:uiPriority w:val="9"/>
    <w:rsid w:val="007E1EF4"/>
    <w:rPr>
      <w:rFonts w:ascii="Times New Roman" w:eastAsiaTheme="majorEastAsia" w:hAnsi="Times New Roman" w:cstheme="majorBidi"/>
      <w:b/>
      <w:i/>
      <w:color w:val="2E74B5" w:themeColor="accent1" w:themeShade="BF"/>
      <w:sz w:val="24"/>
      <w:szCs w:val="24"/>
      <w:lang w:val="en-GB"/>
    </w:rPr>
  </w:style>
  <w:style w:type="paragraph" w:styleId="Caption">
    <w:name w:val="caption"/>
    <w:basedOn w:val="Normal"/>
    <w:next w:val="Normal"/>
    <w:uiPriority w:val="35"/>
    <w:unhideWhenUsed/>
    <w:qFormat/>
    <w:rsid w:val="00A02455"/>
    <w:pPr>
      <w:jc w:val="center"/>
    </w:pPr>
    <w:rPr>
      <w:rFonts w:eastAsiaTheme="minorHAnsi"/>
      <w:b/>
      <w:bCs/>
      <w:color w:val="5B9BD5" w:themeColor="accent1"/>
      <w:szCs w:val="18"/>
    </w:rPr>
  </w:style>
  <w:style w:type="table" w:styleId="GridTable4-Accent5">
    <w:name w:val="Grid Table 4 Accent 5"/>
    <w:basedOn w:val="TableNormal"/>
    <w:uiPriority w:val="49"/>
    <w:rsid w:val="00A02455"/>
    <w:pPr>
      <w:spacing w:after="0" w:line="240" w:lineRule="auto"/>
    </w:pPr>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odyText">
    <w:name w:val="Body Text"/>
    <w:basedOn w:val="Normal"/>
    <w:link w:val="BodyTextChar"/>
    <w:uiPriority w:val="99"/>
    <w:rsid w:val="00A02455"/>
    <w:pPr>
      <w:spacing w:before="60" w:after="120"/>
      <w:ind w:left="576"/>
      <w:jc w:val="both"/>
    </w:pPr>
    <w:rPr>
      <w:rFonts w:ascii="Times New Roman" w:eastAsia="Times New Roman" w:hAnsi="Times New Roman"/>
      <w:lang w:val="en-US"/>
    </w:rPr>
  </w:style>
  <w:style w:type="character" w:customStyle="1" w:styleId="BodyTextChar">
    <w:name w:val="Body Text Char"/>
    <w:basedOn w:val="DefaultParagraphFont"/>
    <w:link w:val="BodyText"/>
    <w:uiPriority w:val="99"/>
    <w:rsid w:val="00A02455"/>
    <w:rPr>
      <w:rFonts w:ascii="Times New Roman" w:eastAsia="Times New Roman" w:hAnsi="Times New Roman" w:cs="Times New Roman"/>
      <w:sz w:val="24"/>
      <w:szCs w:val="24"/>
    </w:rPr>
  </w:style>
  <w:style w:type="paragraph" w:customStyle="1" w:styleId="Appendix">
    <w:name w:val="Appendix"/>
    <w:basedOn w:val="Normal"/>
    <w:rsid w:val="00A02455"/>
    <w:pPr>
      <w:spacing w:before="60" w:after="60"/>
      <w:jc w:val="both"/>
    </w:pPr>
    <w:rPr>
      <w:rFonts w:ascii="Times New Roman" w:eastAsia="Times New Roman" w:hAnsi="Times New Roman"/>
      <w:b/>
      <w:sz w:val="28"/>
      <w:szCs w:val="28"/>
      <w:lang w:val="en-US"/>
    </w:rPr>
  </w:style>
  <w:style w:type="character" w:customStyle="1" w:styleId="Heading6Char">
    <w:name w:val="Heading 6 Char"/>
    <w:basedOn w:val="DefaultParagraphFont"/>
    <w:link w:val="Heading6"/>
    <w:uiPriority w:val="9"/>
    <w:rsid w:val="007E1EF4"/>
    <w:rPr>
      <w:rFonts w:asciiTheme="majorHAnsi" w:eastAsiaTheme="majorEastAsia" w:hAnsiTheme="majorHAnsi" w:cstheme="majorBidi"/>
      <w:b/>
      <w:color w:val="1F4D78" w:themeColor="accent1" w:themeShade="7F"/>
      <w:sz w:val="24"/>
      <w:szCs w:val="24"/>
      <w:lang w:val="en-GB"/>
    </w:rPr>
  </w:style>
  <w:style w:type="paragraph" w:styleId="HTMLPreformatted">
    <w:name w:val="HTML Preformatted"/>
    <w:basedOn w:val="Normal"/>
    <w:link w:val="HTMLPreformattedChar"/>
    <w:uiPriority w:val="99"/>
    <w:unhideWhenUsed/>
    <w:rsid w:val="0021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2174F0"/>
    <w:rPr>
      <w:rFonts w:ascii="Courier New" w:eastAsia="Times New Roman" w:hAnsi="Courier New" w:cs="Courier New"/>
      <w:sz w:val="20"/>
      <w:szCs w:val="20"/>
      <w:lang w:eastAsia="ja-JP"/>
    </w:rPr>
  </w:style>
  <w:style w:type="character" w:customStyle="1" w:styleId="Heading7Char">
    <w:name w:val="Heading 7 Char"/>
    <w:basedOn w:val="DefaultParagraphFont"/>
    <w:link w:val="Heading7"/>
    <w:uiPriority w:val="9"/>
    <w:rsid w:val="00F54492"/>
    <w:rPr>
      <w:rFonts w:asciiTheme="majorHAnsi" w:eastAsiaTheme="majorEastAsia" w:hAnsiTheme="majorHAnsi" w:cstheme="majorBidi"/>
      <w:i/>
      <w:iCs/>
      <w:color w:val="1F4D78" w:themeColor="accent1" w:themeShade="7F"/>
      <w:sz w:val="24"/>
      <w:szCs w:val="24"/>
      <w:lang w:val="en-GB"/>
    </w:rPr>
  </w:style>
  <w:style w:type="character" w:customStyle="1" w:styleId="Heading8Char">
    <w:name w:val="Heading 8 Char"/>
    <w:basedOn w:val="DefaultParagraphFont"/>
    <w:link w:val="Heading8"/>
    <w:uiPriority w:val="9"/>
    <w:rsid w:val="00F54492"/>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rsid w:val="00F54492"/>
    <w:rPr>
      <w:rFonts w:asciiTheme="majorHAnsi" w:eastAsiaTheme="majorEastAsia" w:hAnsiTheme="majorHAnsi" w:cstheme="majorBidi"/>
      <w:i/>
      <w:iCs/>
      <w:color w:val="404040" w:themeColor="text1" w:themeTint="BF"/>
      <w:sz w:val="20"/>
      <w:szCs w:val="20"/>
      <w:lang w:val="en-GB"/>
    </w:rPr>
  </w:style>
  <w:style w:type="character" w:customStyle="1" w:styleId="apple-converted-space">
    <w:name w:val="apple-converted-space"/>
    <w:basedOn w:val="DefaultParagraphFont"/>
    <w:rsid w:val="00F54492"/>
  </w:style>
  <w:style w:type="paragraph" w:customStyle="1" w:styleId="content">
    <w:name w:val="content"/>
    <w:basedOn w:val="Normal"/>
    <w:link w:val="contentChar"/>
    <w:qFormat/>
    <w:rsid w:val="00F54492"/>
    <w:pPr>
      <w:spacing w:after="160" w:line="259" w:lineRule="auto"/>
      <w:ind w:left="360"/>
    </w:pPr>
    <w:rPr>
      <w:rFonts w:eastAsiaTheme="minorHAnsi"/>
    </w:rPr>
  </w:style>
  <w:style w:type="character" w:customStyle="1" w:styleId="contentChar">
    <w:name w:val="content Char"/>
    <w:basedOn w:val="DefaultParagraphFont"/>
    <w:link w:val="content"/>
    <w:rsid w:val="00F54492"/>
    <w:rPr>
      <w:rFonts w:eastAsiaTheme="minorHAnsi" w:cs="Times New Roman"/>
      <w:sz w:val="24"/>
      <w:szCs w:val="24"/>
      <w:lang w:val="en-GB"/>
    </w:rPr>
  </w:style>
  <w:style w:type="paragraph" w:styleId="ListBullet">
    <w:name w:val="List Bullet"/>
    <w:basedOn w:val="Normal"/>
    <w:uiPriority w:val="99"/>
    <w:unhideWhenUsed/>
    <w:rsid w:val="00F54492"/>
    <w:pPr>
      <w:numPr>
        <w:numId w:val="79"/>
      </w:numPr>
      <w:contextualSpacing/>
    </w:pPr>
    <w:rPr>
      <w:rFonts w:eastAsiaTheme="minorHAnsi"/>
    </w:rPr>
  </w:style>
  <w:style w:type="paragraph" w:customStyle="1" w:styleId="ByLine">
    <w:name w:val="ByLine"/>
    <w:basedOn w:val="Title"/>
    <w:rsid w:val="00F54492"/>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customStyle="1" w:styleId="ChangeHistoryTitle">
    <w:name w:val="ChangeHistory Title"/>
    <w:basedOn w:val="Normal"/>
    <w:rsid w:val="00F54492"/>
    <w:pPr>
      <w:keepNext/>
      <w:spacing w:before="60" w:after="60"/>
      <w:jc w:val="center"/>
    </w:pPr>
    <w:rPr>
      <w:rFonts w:ascii="Arial" w:eastAsia="Times New Roman" w:hAnsi="Arial"/>
      <w:b/>
      <w:sz w:val="36"/>
      <w:szCs w:val="20"/>
    </w:rPr>
  </w:style>
  <w:style w:type="paragraph" w:customStyle="1" w:styleId="line">
    <w:name w:val="line"/>
    <w:basedOn w:val="Title"/>
    <w:rsid w:val="00F54492"/>
    <w:pPr>
      <w:pBdr>
        <w:top w:val="single" w:sz="36" w:space="1" w:color="auto"/>
        <w:bottom w:val="none" w:sz="0" w:space="0" w:color="auto"/>
      </w:pBdr>
      <w:spacing w:before="240" w:after="0"/>
      <w:contextualSpacing w:val="0"/>
      <w:jc w:val="right"/>
    </w:pPr>
    <w:rPr>
      <w:rFonts w:ascii="Arial" w:eastAsia="Times New Roman" w:hAnsi="Arial" w:cs="Times New Roman"/>
      <w:b/>
      <w:color w:val="auto"/>
      <w:spacing w:val="0"/>
      <w:sz w:val="40"/>
      <w:szCs w:val="20"/>
    </w:rPr>
  </w:style>
  <w:style w:type="paragraph" w:customStyle="1" w:styleId="TableHead">
    <w:name w:val="Table Head"/>
    <w:basedOn w:val="Heading3"/>
    <w:next w:val="Normal"/>
    <w:rsid w:val="00F54492"/>
    <w:pPr>
      <w:numPr>
        <w:ilvl w:val="0"/>
        <w:numId w:val="0"/>
      </w:numPr>
      <w:spacing w:before="300" w:after="60" w:line="240" w:lineRule="exact"/>
      <w:outlineLvl w:val="9"/>
    </w:pPr>
    <w:rPr>
      <w:rFonts w:ascii="Arial" w:eastAsia="Times New Roman" w:hAnsi="Arial"/>
      <w:i/>
      <w:sz w:val="24"/>
      <w:szCs w:val="20"/>
      <w:lang w:val="en-GB" w:eastAsia="en-US"/>
    </w:rPr>
  </w:style>
  <w:style w:type="paragraph" w:styleId="FootnoteText">
    <w:name w:val="footnote text"/>
    <w:basedOn w:val="Normal"/>
    <w:link w:val="FootnoteTextChar"/>
    <w:uiPriority w:val="99"/>
    <w:semiHidden/>
    <w:rsid w:val="00F54492"/>
    <w:pPr>
      <w:spacing w:after="0"/>
    </w:pPr>
    <w:rPr>
      <w:rFonts w:eastAsia="Times New Roman"/>
      <w:sz w:val="22"/>
      <w:szCs w:val="20"/>
    </w:rPr>
  </w:style>
  <w:style w:type="character" w:customStyle="1" w:styleId="FootnoteTextChar">
    <w:name w:val="Footnote Text Char"/>
    <w:basedOn w:val="DefaultParagraphFont"/>
    <w:link w:val="FootnoteText"/>
    <w:uiPriority w:val="99"/>
    <w:semiHidden/>
    <w:rsid w:val="00F54492"/>
    <w:rPr>
      <w:rFonts w:eastAsia="Times New Roman" w:cs="Times New Roman"/>
      <w:szCs w:val="20"/>
      <w:lang w:val="en-GB"/>
    </w:rPr>
  </w:style>
  <w:style w:type="paragraph" w:customStyle="1" w:styleId="lvl1">
    <w:name w:val="lvl1"/>
    <w:basedOn w:val="ListParagraph"/>
    <w:qFormat/>
    <w:rsid w:val="00F54492"/>
    <w:pPr>
      <w:numPr>
        <w:ilvl w:val="1"/>
        <w:numId w:val="80"/>
      </w:numPr>
      <w:spacing w:after="160" w:line="259" w:lineRule="auto"/>
      <w:outlineLvl w:val="1"/>
    </w:pPr>
    <w:rPr>
      <w:rFonts w:eastAsiaTheme="minorHAnsi" w:cstheme="minorBidi"/>
      <w:b/>
    </w:rPr>
  </w:style>
  <w:style w:type="paragraph" w:customStyle="1" w:styleId="lvl2">
    <w:name w:val="lvl2"/>
    <w:basedOn w:val="ListParagraph"/>
    <w:qFormat/>
    <w:rsid w:val="00F54492"/>
    <w:pPr>
      <w:numPr>
        <w:ilvl w:val="2"/>
        <w:numId w:val="80"/>
      </w:numPr>
      <w:spacing w:after="160" w:line="259" w:lineRule="auto"/>
      <w:outlineLvl w:val="2"/>
    </w:pPr>
    <w:rPr>
      <w:rFonts w:eastAsiaTheme="minorHAnsi" w:cstheme="minorBidi"/>
      <w:b/>
      <w:color w:val="0070C0"/>
    </w:rPr>
  </w:style>
  <w:style w:type="paragraph" w:customStyle="1" w:styleId="lvl3">
    <w:name w:val="lvl3"/>
    <w:basedOn w:val="ListParagraph"/>
    <w:qFormat/>
    <w:rsid w:val="00F54492"/>
    <w:pPr>
      <w:numPr>
        <w:ilvl w:val="3"/>
        <w:numId w:val="80"/>
      </w:numPr>
      <w:spacing w:after="160" w:line="259" w:lineRule="auto"/>
      <w:outlineLvl w:val="3"/>
    </w:pPr>
    <w:rPr>
      <w:rFonts w:eastAsiaTheme="minorHAnsi" w:cstheme="minorBidi"/>
      <w:b/>
      <w:i/>
      <w:u w:val="single"/>
    </w:rPr>
  </w:style>
  <w:style w:type="paragraph" w:customStyle="1" w:styleId="lvl4">
    <w:name w:val="lvl4"/>
    <w:basedOn w:val="ListParagraph"/>
    <w:link w:val="lvl4Char"/>
    <w:qFormat/>
    <w:rsid w:val="00F54492"/>
    <w:pPr>
      <w:numPr>
        <w:ilvl w:val="4"/>
        <w:numId w:val="80"/>
      </w:numPr>
      <w:spacing w:after="160" w:line="259" w:lineRule="auto"/>
      <w:outlineLvl w:val="4"/>
    </w:pPr>
    <w:rPr>
      <w:rFonts w:eastAsiaTheme="minorHAnsi" w:cstheme="minorBidi"/>
      <w:b/>
      <w:sz w:val="22"/>
    </w:rPr>
  </w:style>
  <w:style w:type="character" w:customStyle="1" w:styleId="lvl4Char">
    <w:name w:val="lvl4 Char"/>
    <w:basedOn w:val="DefaultParagraphFont"/>
    <w:link w:val="lvl4"/>
    <w:rsid w:val="00F54492"/>
    <w:rPr>
      <w:rFonts w:eastAsiaTheme="minorHAnsi"/>
      <w:b/>
      <w:szCs w:val="24"/>
      <w:lang w:val="en-GB"/>
    </w:rPr>
  </w:style>
  <w:style w:type="table" w:customStyle="1" w:styleId="MediumShading1-Accent11">
    <w:name w:val="Medium Shading 1 - Accent 11"/>
    <w:basedOn w:val="TableNormal"/>
    <w:uiPriority w:val="63"/>
    <w:rsid w:val="00F54492"/>
    <w:pPr>
      <w:spacing w:after="0" w:line="240" w:lineRule="auto"/>
    </w:pPr>
    <w:rPr>
      <w:rFonts w:eastAsiaTheme="minorEastAsia" w:cs="Times New Roman"/>
      <w:sz w:val="24"/>
      <w:szCs w:val="24"/>
      <w:lang w:eastAsia="ja-JP"/>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Autospacing="0" w:afterLines="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Autospacing="0" w:afterLines="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FootnoteReference">
    <w:name w:val="footnote reference"/>
    <w:basedOn w:val="DefaultParagraphFont"/>
    <w:uiPriority w:val="99"/>
    <w:semiHidden/>
    <w:unhideWhenUsed/>
    <w:rsid w:val="00F54492"/>
    <w:rPr>
      <w:vertAlign w:val="superscript"/>
    </w:rPr>
  </w:style>
  <w:style w:type="table" w:customStyle="1" w:styleId="GridTable4-Accent51">
    <w:name w:val="Grid Table 4 - Accent 51"/>
    <w:basedOn w:val="TableNormal"/>
    <w:uiPriority w:val="49"/>
    <w:rsid w:val="00F54492"/>
    <w:pPr>
      <w:spacing w:after="0" w:line="240" w:lineRule="auto"/>
    </w:pPr>
    <w:rPr>
      <w:rFonts w:eastAsiaTheme="minorHAnsi" w:cs="Times New Roman"/>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F54492"/>
    <w:pPr>
      <w:spacing w:after="0" w:line="240" w:lineRule="auto"/>
    </w:pPr>
    <w:rPr>
      <w:rFonts w:eastAsiaTheme="minorHAnsi" w:cs="Times New Roman"/>
      <w:sz w:val="24"/>
      <w:szCs w:val="24"/>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EndnoteText">
    <w:name w:val="endnote text"/>
    <w:basedOn w:val="Normal"/>
    <w:link w:val="EndnoteTextChar"/>
    <w:uiPriority w:val="99"/>
    <w:semiHidden/>
    <w:unhideWhenUsed/>
    <w:rsid w:val="00F54492"/>
    <w:pPr>
      <w:spacing w:after="0"/>
    </w:pPr>
    <w:rPr>
      <w:rFonts w:eastAsiaTheme="minorHAnsi"/>
      <w:sz w:val="20"/>
      <w:szCs w:val="20"/>
    </w:rPr>
  </w:style>
  <w:style w:type="character" w:customStyle="1" w:styleId="EndnoteTextChar">
    <w:name w:val="Endnote Text Char"/>
    <w:basedOn w:val="DefaultParagraphFont"/>
    <w:link w:val="EndnoteText"/>
    <w:uiPriority w:val="99"/>
    <w:semiHidden/>
    <w:rsid w:val="00F54492"/>
    <w:rPr>
      <w:rFonts w:eastAsiaTheme="minorHAnsi" w:cs="Times New Roman"/>
      <w:sz w:val="20"/>
      <w:szCs w:val="20"/>
      <w:lang w:val="en-GB"/>
    </w:rPr>
  </w:style>
  <w:style w:type="character" w:styleId="EndnoteReference">
    <w:name w:val="endnote reference"/>
    <w:basedOn w:val="DefaultParagraphFont"/>
    <w:uiPriority w:val="99"/>
    <w:semiHidden/>
    <w:unhideWhenUsed/>
    <w:rsid w:val="00F54492"/>
    <w:rPr>
      <w:vertAlign w:val="superscript"/>
    </w:rPr>
  </w:style>
  <w:style w:type="character" w:styleId="HTMLCode">
    <w:name w:val="HTML Code"/>
    <w:basedOn w:val="DefaultParagraphFont"/>
    <w:uiPriority w:val="99"/>
    <w:semiHidden/>
    <w:unhideWhenUsed/>
    <w:rsid w:val="00F54492"/>
    <w:rPr>
      <w:rFonts w:ascii="Courier New" w:eastAsia="Times New Roman" w:hAnsi="Courier New" w:cs="Courier New"/>
      <w:sz w:val="20"/>
      <w:szCs w:val="20"/>
    </w:rPr>
  </w:style>
  <w:style w:type="paragraph" w:styleId="NormalWeb">
    <w:name w:val="Normal (Web)"/>
    <w:basedOn w:val="Normal"/>
    <w:uiPriority w:val="99"/>
    <w:semiHidden/>
    <w:unhideWhenUsed/>
    <w:rsid w:val="00F54492"/>
    <w:pPr>
      <w:spacing w:before="100" w:beforeAutospacing="1" w:after="100" w:afterAutospacing="1"/>
    </w:pPr>
    <w:rPr>
      <w:rFonts w:eastAsia="Times New Roman"/>
    </w:rPr>
  </w:style>
  <w:style w:type="character" w:customStyle="1" w:styleId="guilabel">
    <w:name w:val="guilabel"/>
    <w:basedOn w:val="DefaultParagraphFont"/>
    <w:rsid w:val="00F54492"/>
  </w:style>
  <w:style w:type="table" w:customStyle="1" w:styleId="PlainTable11">
    <w:name w:val="Plain Table 11"/>
    <w:basedOn w:val="TableNormal"/>
    <w:uiPriority w:val="41"/>
    <w:rsid w:val="00F54492"/>
    <w:pPr>
      <w:spacing w:after="0" w:line="240" w:lineRule="auto"/>
    </w:pPr>
    <w:rPr>
      <w:rFonts w:eastAsiaTheme="minorHAnsi" w:cs="Times New Roman"/>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54492"/>
    <w:pPr>
      <w:spacing w:after="100"/>
      <w:ind w:left="780"/>
    </w:pPr>
    <w:rPr>
      <w:rFonts w:eastAsiaTheme="minorHAnsi"/>
    </w:rPr>
  </w:style>
  <w:style w:type="paragraph" w:styleId="TOC5">
    <w:name w:val="toc 5"/>
    <w:basedOn w:val="Normal"/>
    <w:next w:val="Normal"/>
    <w:autoRedefine/>
    <w:uiPriority w:val="39"/>
    <w:unhideWhenUsed/>
    <w:rsid w:val="00F54492"/>
    <w:pPr>
      <w:spacing w:after="100" w:line="259" w:lineRule="auto"/>
      <w:ind w:left="880"/>
    </w:pPr>
    <w:rPr>
      <w:rFonts w:eastAsiaTheme="minorEastAsia"/>
      <w:sz w:val="22"/>
    </w:rPr>
  </w:style>
  <w:style w:type="paragraph" w:styleId="TOC6">
    <w:name w:val="toc 6"/>
    <w:basedOn w:val="Normal"/>
    <w:next w:val="Normal"/>
    <w:autoRedefine/>
    <w:uiPriority w:val="39"/>
    <w:unhideWhenUsed/>
    <w:rsid w:val="00F54492"/>
    <w:pPr>
      <w:spacing w:after="100" w:line="259" w:lineRule="auto"/>
      <w:ind w:left="1100"/>
    </w:pPr>
    <w:rPr>
      <w:rFonts w:eastAsiaTheme="minorEastAsia"/>
      <w:sz w:val="22"/>
    </w:rPr>
  </w:style>
  <w:style w:type="paragraph" w:styleId="TOC7">
    <w:name w:val="toc 7"/>
    <w:basedOn w:val="Normal"/>
    <w:next w:val="Normal"/>
    <w:autoRedefine/>
    <w:uiPriority w:val="39"/>
    <w:unhideWhenUsed/>
    <w:rsid w:val="00F54492"/>
    <w:pPr>
      <w:spacing w:after="100" w:line="259" w:lineRule="auto"/>
      <w:ind w:left="1320"/>
    </w:pPr>
    <w:rPr>
      <w:rFonts w:eastAsiaTheme="minorEastAsia"/>
      <w:sz w:val="22"/>
    </w:rPr>
  </w:style>
  <w:style w:type="paragraph" w:styleId="TOC8">
    <w:name w:val="toc 8"/>
    <w:basedOn w:val="Normal"/>
    <w:next w:val="Normal"/>
    <w:autoRedefine/>
    <w:uiPriority w:val="39"/>
    <w:unhideWhenUsed/>
    <w:rsid w:val="00F54492"/>
    <w:pPr>
      <w:spacing w:after="100" w:line="259" w:lineRule="auto"/>
      <w:ind w:left="1540"/>
    </w:pPr>
    <w:rPr>
      <w:rFonts w:eastAsiaTheme="minorEastAsia"/>
      <w:sz w:val="22"/>
    </w:rPr>
  </w:style>
  <w:style w:type="paragraph" w:styleId="TOC9">
    <w:name w:val="toc 9"/>
    <w:basedOn w:val="Normal"/>
    <w:next w:val="Normal"/>
    <w:autoRedefine/>
    <w:uiPriority w:val="39"/>
    <w:unhideWhenUsed/>
    <w:rsid w:val="00F54492"/>
    <w:pPr>
      <w:spacing w:after="100" w:line="259" w:lineRule="auto"/>
      <w:ind w:left="1760"/>
    </w:pPr>
    <w:rPr>
      <w:rFonts w:eastAsiaTheme="minorEastAsia"/>
      <w:sz w:val="22"/>
    </w:rPr>
  </w:style>
  <w:style w:type="paragraph" w:customStyle="1" w:styleId="template">
    <w:name w:val="template"/>
    <w:basedOn w:val="Normal"/>
    <w:rsid w:val="00F54492"/>
    <w:pPr>
      <w:spacing w:after="0" w:line="240" w:lineRule="exact"/>
    </w:pPr>
    <w:rPr>
      <w:rFonts w:ascii="Arial" w:eastAsia="MS Mincho" w:hAnsi="Arial"/>
      <w:i/>
      <w:sz w:val="22"/>
      <w:szCs w:val="20"/>
    </w:rPr>
  </w:style>
  <w:style w:type="paragraph" w:customStyle="1" w:styleId="TableContentLeft">
    <w:name w:val="Table_Content_Left"/>
    <w:basedOn w:val="Normal"/>
    <w:link w:val="TableContentLeftChar"/>
    <w:qFormat/>
    <w:rsid w:val="00F54492"/>
    <w:pPr>
      <w:spacing w:before="80" w:after="40"/>
      <w:ind w:left="144" w:right="144"/>
    </w:pPr>
    <w:rPr>
      <w:rFonts w:ascii="Myriad Pro" w:eastAsia="Times New Roman" w:hAnsi="Myriad Pro"/>
      <w:sz w:val="20"/>
      <w:lang w:eastAsia="en-GB"/>
    </w:rPr>
  </w:style>
  <w:style w:type="character" w:customStyle="1" w:styleId="TableContentLeftChar">
    <w:name w:val="Table_Content_Left Char"/>
    <w:basedOn w:val="DefaultParagraphFont"/>
    <w:link w:val="TableContentLeft"/>
    <w:rsid w:val="00F54492"/>
    <w:rPr>
      <w:rFonts w:ascii="Myriad Pro" w:eastAsia="Times New Roman" w:hAnsi="Myriad Pro" w:cs="Times New Roman"/>
      <w:sz w:val="20"/>
      <w:szCs w:val="24"/>
      <w:lang w:val="en-GB" w:eastAsia="en-GB"/>
    </w:rPr>
  </w:style>
  <w:style w:type="character" w:styleId="HTMLTypewriter">
    <w:name w:val="HTML Typewriter"/>
    <w:basedOn w:val="DefaultParagraphFont"/>
    <w:uiPriority w:val="99"/>
    <w:semiHidden/>
    <w:unhideWhenUsed/>
    <w:rsid w:val="00F54492"/>
    <w:rPr>
      <w:rFonts w:ascii="Courier New" w:eastAsia="Times New Roman" w:hAnsi="Courier New" w:cs="Courier New"/>
      <w:sz w:val="20"/>
      <w:szCs w:val="20"/>
    </w:rPr>
  </w:style>
  <w:style w:type="character" w:customStyle="1" w:styleId="pre">
    <w:name w:val="pre"/>
    <w:basedOn w:val="DefaultParagraphFont"/>
    <w:rsid w:val="00F54492"/>
  </w:style>
  <w:style w:type="paragraph" w:customStyle="1" w:styleId="Default">
    <w:name w:val="Default"/>
    <w:rsid w:val="00F54492"/>
    <w:pPr>
      <w:autoSpaceDE w:val="0"/>
      <w:autoSpaceDN w:val="0"/>
      <w:adjustRightInd w:val="0"/>
      <w:spacing w:after="0" w:line="240" w:lineRule="auto"/>
    </w:pPr>
    <w:rPr>
      <w:rFonts w:ascii="Times New Roman" w:eastAsia="Calibri" w:hAnsi="Times New Roman" w:cs="Times New Roman"/>
      <w:color w:val="000000"/>
      <w:sz w:val="24"/>
      <w:szCs w:val="24"/>
    </w:rPr>
  </w:style>
  <w:style w:type="table" w:customStyle="1" w:styleId="PlainTable12">
    <w:name w:val="Plain Table 12"/>
    <w:basedOn w:val="TableNormal"/>
    <w:uiPriority w:val="41"/>
    <w:rsid w:val="00F54492"/>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51">
    <w:name w:val="Grid Table 1 Light - Accent 51"/>
    <w:basedOn w:val="TableNormal"/>
    <w:uiPriority w:val="46"/>
    <w:rsid w:val="00F54492"/>
    <w:pPr>
      <w:spacing w:after="0" w:line="240" w:lineRule="auto"/>
    </w:pPr>
    <w:rPr>
      <w:rFonts w:eastAsiaTheme="minorHAnsi"/>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F54492"/>
    <w:pPr>
      <w:spacing w:after="0" w:line="240" w:lineRule="auto"/>
    </w:pPr>
    <w:rPr>
      <w:rFonts w:eastAsiaTheme="minorHAnsi" w:cs="Times New Roman"/>
      <w:sz w:val="24"/>
      <w:szCs w:val="24"/>
      <w:lang w:val="en-GB"/>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PlainTable21">
    <w:name w:val="Plain Table 21"/>
    <w:basedOn w:val="TableNormal"/>
    <w:uiPriority w:val="42"/>
    <w:rsid w:val="00F54492"/>
    <w:pPr>
      <w:spacing w:after="0" w:line="240" w:lineRule="auto"/>
    </w:pPr>
    <w:rPr>
      <w:rFonts w:eastAsiaTheme="minorHAnsi" w:cs="Times New Roman"/>
      <w:sz w:val="24"/>
      <w:szCs w:val="24"/>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3">
    <w:name w:val="Plain Table 13"/>
    <w:basedOn w:val="TableNormal"/>
    <w:uiPriority w:val="41"/>
    <w:rsid w:val="00F54492"/>
    <w:pPr>
      <w:spacing w:after="0" w:line="240" w:lineRule="auto"/>
    </w:pPr>
    <w:rPr>
      <w:rFonts w:eastAsiaTheme="minorHAnsi" w:cs="Times New Roman"/>
      <w:sz w:val="24"/>
      <w:szCs w:val="24"/>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11">
    <w:name w:val="Grid Table 2 - Accent 11"/>
    <w:basedOn w:val="TableNormal"/>
    <w:uiPriority w:val="47"/>
    <w:rsid w:val="00F54492"/>
    <w:pPr>
      <w:spacing w:after="0" w:line="240" w:lineRule="auto"/>
    </w:pPr>
    <w:rPr>
      <w:rFonts w:eastAsiaTheme="minorHAnsi" w:cs="Times New Roman"/>
      <w:sz w:val="24"/>
      <w:szCs w:val="24"/>
      <w:lang w:val="en-GB"/>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F54492"/>
    <w:pPr>
      <w:spacing w:after="0" w:line="240" w:lineRule="auto"/>
    </w:pPr>
    <w:rPr>
      <w:rFonts w:eastAsiaTheme="minorEastAsia"/>
      <w:lang w:eastAsia="ja-JP"/>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1">
    <w:name w:val="Grid Table 1 Light Accent 1"/>
    <w:basedOn w:val="TableNormal"/>
    <w:uiPriority w:val="46"/>
    <w:rsid w:val="00F54492"/>
    <w:pPr>
      <w:spacing w:after="0" w:line="240" w:lineRule="auto"/>
    </w:pPr>
    <w:rPr>
      <w:rFonts w:eastAsiaTheme="minorEastAsia"/>
      <w:lang w:eastAsia="ja-JP"/>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F54492"/>
    <w:pPr>
      <w:spacing w:after="0" w:line="240" w:lineRule="auto"/>
    </w:pPr>
    <w:rPr>
      <w:rFonts w:eastAsiaTheme="minorEastAsia"/>
      <w:lang w:eastAsia="ja-JP"/>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7Colorful-Accent1">
    <w:name w:val="List Table 7 Colorful Accent 1"/>
    <w:basedOn w:val="TableNormal"/>
    <w:uiPriority w:val="52"/>
    <w:rsid w:val="00F54492"/>
    <w:pPr>
      <w:spacing w:after="0" w:line="240" w:lineRule="auto"/>
    </w:pPr>
    <w:rPr>
      <w:rFonts w:eastAsiaTheme="minorEastAsia"/>
      <w:color w:val="2E74B5" w:themeColor="accent1" w:themeShade="BF"/>
      <w:lang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F54492"/>
    <w:rPr>
      <w:sz w:val="16"/>
      <w:szCs w:val="16"/>
    </w:rPr>
  </w:style>
  <w:style w:type="paragraph" w:styleId="CommentText">
    <w:name w:val="annotation text"/>
    <w:basedOn w:val="Normal"/>
    <w:link w:val="CommentTextChar"/>
    <w:uiPriority w:val="99"/>
    <w:semiHidden/>
    <w:unhideWhenUsed/>
    <w:rsid w:val="00F54492"/>
    <w:rPr>
      <w:rFonts w:eastAsiaTheme="minorHAnsi"/>
      <w:sz w:val="20"/>
      <w:szCs w:val="20"/>
    </w:rPr>
  </w:style>
  <w:style w:type="character" w:customStyle="1" w:styleId="CommentTextChar">
    <w:name w:val="Comment Text Char"/>
    <w:basedOn w:val="DefaultParagraphFont"/>
    <w:link w:val="CommentText"/>
    <w:uiPriority w:val="99"/>
    <w:semiHidden/>
    <w:rsid w:val="00F54492"/>
    <w:rPr>
      <w:rFonts w:eastAsiaTheme="minorHAns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F54492"/>
    <w:rPr>
      <w:b/>
      <w:bCs/>
    </w:rPr>
  </w:style>
  <w:style w:type="character" w:customStyle="1" w:styleId="CommentSubjectChar">
    <w:name w:val="Comment Subject Char"/>
    <w:basedOn w:val="CommentTextChar"/>
    <w:link w:val="CommentSubject"/>
    <w:uiPriority w:val="99"/>
    <w:semiHidden/>
    <w:rsid w:val="00F54492"/>
    <w:rPr>
      <w:rFonts w:eastAsiaTheme="minorHAnsi" w:cs="Times New Roman"/>
      <w:b/>
      <w:bCs/>
      <w:sz w:val="20"/>
      <w:szCs w:val="20"/>
      <w:lang w:val="en-GB"/>
    </w:rPr>
  </w:style>
  <w:style w:type="table" w:styleId="GridTable5Dark-Accent1">
    <w:name w:val="Grid Table 5 Dark Accent 1"/>
    <w:basedOn w:val="TableNormal"/>
    <w:uiPriority w:val="50"/>
    <w:rsid w:val="00F54492"/>
    <w:pPr>
      <w:spacing w:after="0" w:line="240" w:lineRule="auto"/>
    </w:pPr>
    <w:rPr>
      <w:rFonts w:eastAsiaTheme="minorEastAsia"/>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Style2">
    <w:name w:val="Style 2"/>
    <w:basedOn w:val="ListParagraph"/>
    <w:link w:val="Style2Char"/>
    <w:qFormat/>
    <w:rsid w:val="008F6D6E"/>
    <w:pPr>
      <w:numPr>
        <w:ilvl w:val="1"/>
        <w:numId w:val="100"/>
      </w:numPr>
      <w:spacing w:after="160" w:line="256" w:lineRule="auto"/>
      <w:outlineLvl w:val="1"/>
    </w:pPr>
    <w:rPr>
      <w:rFonts w:ascii="Calibri" w:eastAsiaTheme="minorEastAsia" w:hAnsi="Calibri"/>
      <w:b/>
      <w:color w:val="0070C0"/>
      <w:sz w:val="28"/>
      <w:szCs w:val="28"/>
      <w:lang w:eastAsia="ja-JP"/>
    </w:rPr>
  </w:style>
  <w:style w:type="paragraph" w:customStyle="1" w:styleId="PSO1">
    <w:name w:val="PSO 1"/>
    <w:basedOn w:val="ListParagraph"/>
    <w:qFormat/>
    <w:rsid w:val="008F6D6E"/>
    <w:pPr>
      <w:numPr>
        <w:numId w:val="100"/>
      </w:numPr>
      <w:spacing w:after="160" w:line="256" w:lineRule="auto"/>
      <w:outlineLvl w:val="0"/>
    </w:pPr>
    <w:rPr>
      <w:rFonts w:eastAsiaTheme="minorEastAsia" w:cstheme="minorBidi"/>
      <w:b/>
      <w:color w:val="0070C0"/>
      <w:sz w:val="32"/>
      <w:szCs w:val="32"/>
      <w:lang w:val="en-US" w:eastAsia="ja-JP"/>
    </w:rPr>
  </w:style>
  <w:style w:type="character" w:customStyle="1" w:styleId="Style2Char">
    <w:name w:val="Style 2 Char"/>
    <w:basedOn w:val="ListParagraphChar"/>
    <w:link w:val="Style2"/>
    <w:rsid w:val="008F6D6E"/>
    <w:rPr>
      <w:rFonts w:ascii="Calibri" w:eastAsiaTheme="minorEastAsia" w:hAnsi="Calibri" w:cs="Times New Roman"/>
      <w:b/>
      <w:color w:val="0070C0"/>
      <w:sz w:val="28"/>
      <w:szCs w:val="28"/>
      <w:lang w:val="en-GB" w:eastAsia="ja-JP"/>
    </w:rPr>
  </w:style>
  <w:style w:type="paragraph" w:customStyle="1" w:styleId="PSO3">
    <w:name w:val="PSO 3"/>
    <w:basedOn w:val="ListParagraph"/>
    <w:qFormat/>
    <w:rsid w:val="008F6D6E"/>
    <w:pPr>
      <w:numPr>
        <w:ilvl w:val="2"/>
        <w:numId w:val="100"/>
      </w:numPr>
      <w:spacing w:after="160" w:line="256" w:lineRule="auto"/>
      <w:outlineLvl w:val="2"/>
    </w:pPr>
    <w:rPr>
      <w:rFonts w:eastAsiaTheme="minorEastAsia" w:cstheme="minorBidi"/>
      <w:b/>
      <w:color w:val="0070C0"/>
      <w:lang w:val="en-US" w:eastAsia="ja-JP"/>
    </w:rPr>
  </w:style>
  <w:style w:type="paragraph" w:customStyle="1" w:styleId="PSO41">
    <w:name w:val="PSO 41"/>
    <w:basedOn w:val="PSO3"/>
    <w:qFormat/>
    <w:rsid w:val="008F6D6E"/>
    <w:pPr>
      <w:numPr>
        <w:ilvl w:val="3"/>
      </w:numPr>
    </w:pPr>
  </w:style>
  <w:style w:type="paragraph" w:customStyle="1" w:styleId="PS5">
    <w:name w:val="PS 5"/>
    <w:basedOn w:val="ListParagraph"/>
    <w:qFormat/>
    <w:rsid w:val="008F6D6E"/>
    <w:pPr>
      <w:numPr>
        <w:ilvl w:val="4"/>
        <w:numId w:val="100"/>
      </w:numPr>
      <w:spacing w:after="160" w:line="256" w:lineRule="auto"/>
    </w:pPr>
    <w:rPr>
      <w:rFonts w:eastAsiaTheme="minorEastAsia" w:cstheme="minorBidi"/>
      <w:b/>
      <w:color w:val="0070C0"/>
      <w:lang w:val="en-US" w:eastAsia="ja-JP"/>
    </w:rPr>
  </w:style>
  <w:style w:type="paragraph" w:customStyle="1" w:styleId="PSO6">
    <w:name w:val="PSO6"/>
    <w:basedOn w:val="Normal"/>
    <w:link w:val="PSO6Char"/>
    <w:qFormat/>
    <w:rsid w:val="008F6D6E"/>
    <w:pPr>
      <w:numPr>
        <w:numId w:val="102"/>
      </w:numPr>
      <w:spacing w:line="276" w:lineRule="auto"/>
    </w:pPr>
    <w:rPr>
      <w:rFonts w:eastAsiaTheme="minorEastAsia" w:cstheme="minorBidi"/>
      <w:b/>
      <w:szCs w:val="44"/>
      <w:lang w:val="en-US" w:eastAsia="ja-JP"/>
    </w:rPr>
  </w:style>
  <w:style w:type="character" w:customStyle="1" w:styleId="PSO6Char">
    <w:name w:val="PSO6 Char"/>
    <w:basedOn w:val="DefaultParagraphFont"/>
    <w:link w:val="PSO6"/>
    <w:rsid w:val="008F6D6E"/>
    <w:rPr>
      <w:rFonts w:eastAsiaTheme="minorEastAsia"/>
      <w:b/>
      <w:sz w:val="24"/>
      <w:szCs w:val="4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566374">
      <w:bodyDiv w:val="1"/>
      <w:marLeft w:val="0"/>
      <w:marRight w:val="0"/>
      <w:marTop w:val="0"/>
      <w:marBottom w:val="0"/>
      <w:divBdr>
        <w:top w:val="none" w:sz="0" w:space="0" w:color="auto"/>
        <w:left w:val="none" w:sz="0" w:space="0" w:color="auto"/>
        <w:bottom w:val="none" w:sz="0" w:space="0" w:color="auto"/>
        <w:right w:val="none" w:sz="0" w:space="0" w:color="auto"/>
      </w:divBdr>
    </w:div>
    <w:div w:id="384184044">
      <w:bodyDiv w:val="1"/>
      <w:marLeft w:val="0"/>
      <w:marRight w:val="0"/>
      <w:marTop w:val="0"/>
      <w:marBottom w:val="0"/>
      <w:divBdr>
        <w:top w:val="none" w:sz="0" w:space="0" w:color="auto"/>
        <w:left w:val="none" w:sz="0" w:space="0" w:color="auto"/>
        <w:bottom w:val="none" w:sz="0" w:space="0" w:color="auto"/>
        <w:right w:val="none" w:sz="0" w:space="0" w:color="auto"/>
      </w:divBdr>
    </w:div>
    <w:div w:id="482158768">
      <w:bodyDiv w:val="1"/>
      <w:marLeft w:val="0"/>
      <w:marRight w:val="0"/>
      <w:marTop w:val="0"/>
      <w:marBottom w:val="0"/>
      <w:divBdr>
        <w:top w:val="none" w:sz="0" w:space="0" w:color="auto"/>
        <w:left w:val="none" w:sz="0" w:space="0" w:color="auto"/>
        <w:bottom w:val="none" w:sz="0" w:space="0" w:color="auto"/>
        <w:right w:val="none" w:sz="0" w:space="0" w:color="auto"/>
      </w:divBdr>
    </w:div>
    <w:div w:id="632440030">
      <w:bodyDiv w:val="1"/>
      <w:marLeft w:val="0"/>
      <w:marRight w:val="0"/>
      <w:marTop w:val="0"/>
      <w:marBottom w:val="0"/>
      <w:divBdr>
        <w:top w:val="none" w:sz="0" w:space="0" w:color="auto"/>
        <w:left w:val="none" w:sz="0" w:space="0" w:color="auto"/>
        <w:bottom w:val="none" w:sz="0" w:space="0" w:color="auto"/>
        <w:right w:val="none" w:sz="0" w:space="0" w:color="auto"/>
      </w:divBdr>
    </w:div>
    <w:div w:id="834226554">
      <w:bodyDiv w:val="1"/>
      <w:marLeft w:val="0"/>
      <w:marRight w:val="0"/>
      <w:marTop w:val="0"/>
      <w:marBottom w:val="0"/>
      <w:divBdr>
        <w:top w:val="none" w:sz="0" w:space="0" w:color="auto"/>
        <w:left w:val="none" w:sz="0" w:space="0" w:color="auto"/>
        <w:bottom w:val="none" w:sz="0" w:space="0" w:color="auto"/>
        <w:right w:val="none" w:sz="0" w:space="0" w:color="auto"/>
      </w:divBdr>
    </w:div>
    <w:div w:id="858738276">
      <w:bodyDiv w:val="1"/>
      <w:marLeft w:val="0"/>
      <w:marRight w:val="0"/>
      <w:marTop w:val="0"/>
      <w:marBottom w:val="0"/>
      <w:divBdr>
        <w:top w:val="none" w:sz="0" w:space="0" w:color="auto"/>
        <w:left w:val="none" w:sz="0" w:space="0" w:color="auto"/>
        <w:bottom w:val="none" w:sz="0" w:space="0" w:color="auto"/>
        <w:right w:val="none" w:sz="0" w:space="0" w:color="auto"/>
      </w:divBdr>
    </w:div>
    <w:div w:id="944919505">
      <w:bodyDiv w:val="1"/>
      <w:marLeft w:val="0"/>
      <w:marRight w:val="0"/>
      <w:marTop w:val="0"/>
      <w:marBottom w:val="0"/>
      <w:divBdr>
        <w:top w:val="none" w:sz="0" w:space="0" w:color="auto"/>
        <w:left w:val="none" w:sz="0" w:space="0" w:color="auto"/>
        <w:bottom w:val="none" w:sz="0" w:space="0" w:color="auto"/>
        <w:right w:val="none" w:sz="0" w:space="0" w:color="auto"/>
      </w:divBdr>
    </w:div>
    <w:div w:id="958796720">
      <w:bodyDiv w:val="1"/>
      <w:marLeft w:val="0"/>
      <w:marRight w:val="0"/>
      <w:marTop w:val="0"/>
      <w:marBottom w:val="0"/>
      <w:divBdr>
        <w:top w:val="none" w:sz="0" w:space="0" w:color="auto"/>
        <w:left w:val="none" w:sz="0" w:space="0" w:color="auto"/>
        <w:bottom w:val="none" w:sz="0" w:space="0" w:color="auto"/>
        <w:right w:val="none" w:sz="0" w:space="0" w:color="auto"/>
      </w:divBdr>
    </w:div>
    <w:div w:id="1286502019">
      <w:bodyDiv w:val="1"/>
      <w:marLeft w:val="0"/>
      <w:marRight w:val="0"/>
      <w:marTop w:val="0"/>
      <w:marBottom w:val="0"/>
      <w:divBdr>
        <w:top w:val="none" w:sz="0" w:space="0" w:color="auto"/>
        <w:left w:val="none" w:sz="0" w:space="0" w:color="auto"/>
        <w:bottom w:val="none" w:sz="0" w:space="0" w:color="auto"/>
        <w:right w:val="none" w:sz="0" w:space="0" w:color="auto"/>
      </w:divBdr>
    </w:div>
    <w:div w:id="1347753461">
      <w:bodyDiv w:val="1"/>
      <w:marLeft w:val="0"/>
      <w:marRight w:val="0"/>
      <w:marTop w:val="0"/>
      <w:marBottom w:val="0"/>
      <w:divBdr>
        <w:top w:val="none" w:sz="0" w:space="0" w:color="auto"/>
        <w:left w:val="none" w:sz="0" w:space="0" w:color="auto"/>
        <w:bottom w:val="none" w:sz="0" w:space="0" w:color="auto"/>
        <w:right w:val="none" w:sz="0" w:space="0" w:color="auto"/>
      </w:divBdr>
    </w:div>
    <w:div w:id="1412655405">
      <w:bodyDiv w:val="1"/>
      <w:marLeft w:val="0"/>
      <w:marRight w:val="0"/>
      <w:marTop w:val="0"/>
      <w:marBottom w:val="0"/>
      <w:divBdr>
        <w:top w:val="none" w:sz="0" w:space="0" w:color="auto"/>
        <w:left w:val="none" w:sz="0" w:space="0" w:color="auto"/>
        <w:bottom w:val="none" w:sz="0" w:space="0" w:color="auto"/>
        <w:right w:val="none" w:sz="0" w:space="0" w:color="auto"/>
      </w:divBdr>
    </w:div>
    <w:div w:id="1439059838">
      <w:bodyDiv w:val="1"/>
      <w:marLeft w:val="0"/>
      <w:marRight w:val="0"/>
      <w:marTop w:val="0"/>
      <w:marBottom w:val="0"/>
      <w:divBdr>
        <w:top w:val="none" w:sz="0" w:space="0" w:color="auto"/>
        <w:left w:val="none" w:sz="0" w:space="0" w:color="auto"/>
        <w:bottom w:val="none" w:sz="0" w:space="0" w:color="auto"/>
        <w:right w:val="none" w:sz="0" w:space="0" w:color="auto"/>
      </w:divBdr>
    </w:div>
    <w:div w:id="1510830978">
      <w:bodyDiv w:val="1"/>
      <w:marLeft w:val="0"/>
      <w:marRight w:val="0"/>
      <w:marTop w:val="0"/>
      <w:marBottom w:val="0"/>
      <w:divBdr>
        <w:top w:val="none" w:sz="0" w:space="0" w:color="auto"/>
        <w:left w:val="none" w:sz="0" w:space="0" w:color="auto"/>
        <w:bottom w:val="none" w:sz="0" w:space="0" w:color="auto"/>
        <w:right w:val="none" w:sz="0" w:space="0" w:color="auto"/>
      </w:divBdr>
    </w:div>
    <w:div w:id="1959985587">
      <w:bodyDiv w:val="1"/>
      <w:marLeft w:val="0"/>
      <w:marRight w:val="0"/>
      <w:marTop w:val="0"/>
      <w:marBottom w:val="0"/>
      <w:divBdr>
        <w:top w:val="none" w:sz="0" w:space="0" w:color="auto"/>
        <w:left w:val="none" w:sz="0" w:space="0" w:color="auto"/>
        <w:bottom w:val="none" w:sz="0" w:space="0" w:color="auto"/>
        <w:right w:val="none" w:sz="0" w:space="0" w:color="auto"/>
      </w:divBdr>
    </w:div>
    <w:div w:id="1991519891">
      <w:bodyDiv w:val="1"/>
      <w:marLeft w:val="0"/>
      <w:marRight w:val="0"/>
      <w:marTop w:val="0"/>
      <w:marBottom w:val="0"/>
      <w:divBdr>
        <w:top w:val="none" w:sz="0" w:space="0" w:color="auto"/>
        <w:left w:val="none" w:sz="0" w:space="0" w:color="auto"/>
        <w:bottom w:val="none" w:sz="0" w:space="0" w:color="auto"/>
        <w:right w:val="none" w:sz="0" w:space="0" w:color="auto"/>
      </w:divBdr>
    </w:div>
    <w:div w:id="202751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jpeg"/><Relationship Id="rId182" Type="http://schemas.openxmlformats.org/officeDocument/2006/relationships/image" Target="media/image175.jpeg"/><Relationship Id="rId187" Type="http://schemas.openxmlformats.org/officeDocument/2006/relationships/image" Target="media/image180.jpe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54" Type="http://schemas.openxmlformats.org/officeDocument/2006/relationships/header" Target="header1.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png"/><Relationship Id="rId172" Type="http://schemas.openxmlformats.org/officeDocument/2006/relationships/image" Target="media/image165.jpe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183" Type="http://schemas.openxmlformats.org/officeDocument/2006/relationships/image" Target="media/image176.jpe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fontTable" Target="fontTable.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jpeg"/><Relationship Id="rId185" Type="http://schemas.openxmlformats.org/officeDocument/2006/relationships/image" Target="media/image178.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microsoft.com/office/2011/relationships/people" Target="people.xml"/><Relationship Id="rId26" Type="http://schemas.openxmlformats.org/officeDocument/2006/relationships/image" Target="media/image19.jpe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86ACD-21C6-4A22-9814-FEA0043E6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2385</TotalTime>
  <Pages>293</Pages>
  <Words>40709</Words>
  <Characters>232045</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Wayne</dc:creator>
  <cp:keywords/>
  <dc:description/>
  <cp:lastModifiedBy>Link Pieces</cp:lastModifiedBy>
  <cp:revision>515</cp:revision>
  <cp:lastPrinted>2015-07-23T14:32:00Z</cp:lastPrinted>
  <dcterms:created xsi:type="dcterms:W3CDTF">2015-05-16T17:20:00Z</dcterms:created>
  <dcterms:modified xsi:type="dcterms:W3CDTF">2015-08-26T09:51:00Z</dcterms:modified>
</cp:coreProperties>
</file>